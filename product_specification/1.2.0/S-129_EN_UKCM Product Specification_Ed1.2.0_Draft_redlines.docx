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61C21" w14:textId="77777777" w:rsidR="000753E8" w:rsidRPr="008C7844" w:rsidRDefault="000753E8" w:rsidP="000753E8">
      <w:pPr>
        <w:spacing w:after="0" w:line="259" w:lineRule="auto"/>
        <w:jc w:val="left"/>
        <w:rPr>
          <w:lang w:val="en-GB"/>
        </w:rPr>
      </w:pPr>
      <w:r>
        <w:rPr>
          <w:noProof/>
          <w:lang w:val="en-US" w:eastAsia="ko-KR"/>
        </w:rPr>
        <mc:AlternateContent>
          <mc:Choice Requires="wpg">
            <w:drawing>
              <wp:anchor distT="0" distB="0" distL="114300" distR="114300" simplePos="0" relativeHeight="251661312" behindDoc="0" locked="0" layoutInCell="1" allowOverlap="1" wp14:anchorId="2591FA3A" wp14:editId="6C394D8C">
                <wp:simplePos x="0" y="0"/>
                <wp:positionH relativeFrom="margin">
                  <wp:posOffset>-371475</wp:posOffset>
                </wp:positionH>
                <wp:positionV relativeFrom="paragraph">
                  <wp:posOffset>-476250</wp:posOffset>
                </wp:positionV>
                <wp:extent cx="6530457" cy="9392193"/>
                <wp:effectExtent l="0" t="0" r="3810" b="0"/>
                <wp:wrapNone/>
                <wp:docPr id="13" name="Groep 11"/>
                <wp:cNvGraphicFramePr/>
                <a:graphic xmlns:a="http://schemas.openxmlformats.org/drawingml/2006/main">
                  <a:graphicData uri="http://schemas.microsoft.com/office/word/2010/wordprocessingGroup">
                    <wpg:wgp>
                      <wpg:cNvGrpSpPr/>
                      <wpg:grpSpPr>
                        <a:xfrm>
                          <a:off x="0" y="0"/>
                          <a:ext cx="6530457" cy="9392193"/>
                          <a:chOff x="9874" y="0"/>
                          <a:chExt cx="6530457" cy="9392193"/>
                        </a:xfrm>
                      </wpg:grpSpPr>
                      <wps:wsp>
                        <wps:cNvPr id="14" name="Tekstvak 2"/>
                        <wps:cNvSpPr txBox="1"/>
                        <wps:spPr>
                          <a:xfrm>
                            <a:off x="934809" y="0"/>
                            <a:ext cx="705440" cy="957000"/>
                          </a:xfrm>
                          <a:prstGeom prst="rect">
                            <a:avLst/>
                          </a:prstGeom>
                          <a:solidFill>
                            <a:srgbClr val="F1EACA"/>
                          </a:solidFill>
                          <a:ln w="6350">
                            <a:noFill/>
                          </a:ln>
                        </wps:spPr>
                        <wps:txbx>
                          <w:txbxContent>
                            <w:p w14:paraId="64153EC9" w14:textId="71DB10F5" w:rsidR="00997DC0" w:rsidRPr="00A275C8" w:rsidRDefault="00997DC0" w:rsidP="000753E8">
                              <w:pPr>
                                <w:rPr>
                                  <w:b/>
                                </w:rPr>
                              </w:pPr>
                              <w:r>
                                <w:rPr>
                                  <w:b/>
                                </w:rPr>
                                <w:t>S-129</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6"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8"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0"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2" name="Tekstvak 10"/>
                        <wps:cNvSpPr txBox="1"/>
                        <wps:spPr>
                          <a:xfrm>
                            <a:off x="3689131" y="6800193"/>
                            <a:ext cx="2851200" cy="2592000"/>
                          </a:xfrm>
                          <a:prstGeom prst="rect">
                            <a:avLst/>
                          </a:prstGeom>
                          <a:solidFill>
                            <a:srgbClr val="00AC9E"/>
                          </a:solidFill>
                          <a:ln w="6350">
                            <a:noFill/>
                          </a:ln>
                        </wps:spPr>
                        <wps:txbx>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4" name="Tekstvak 1"/>
                        <wps:cNvSpPr txBox="1"/>
                        <wps:spPr>
                          <a:xfrm>
                            <a:off x="945931" y="756745"/>
                            <a:ext cx="5583600" cy="6040800"/>
                          </a:xfrm>
                          <a:prstGeom prst="rect">
                            <a:avLst/>
                          </a:prstGeom>
                          <a:solidFill>
                            <a:schemeClr val="lt1"/>
                          </a:solidFill>
                          <a:ln w="6350">
                            <a:solidFill>
                              <a:srgbClr val="001532"/>
                            </a:solidFill>
                          </a:ln>
                        </wps:spPr>
                        <wps:txbx>
                          <w:txbxContent>
                            <w:p w14:paraId="30AA5FAC" w14:textId="457096C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w:t>
                              </w:r>
                              <w:del w:id="0" w:author="Jason Rhee" w:date="2024-07-25T17:48:00Z" w16du:dateUtc="2024-07-25T07:48:00Z">
                                <w:r w:rsidRPr="00716349" w:rsidDel="00A53428">
                                  <w:rPr>
                                    <w:rFonts w:ascii="Arial" w:hAnsi="Arial" w:cs="HelveticaNeueLT Std Med"/>
                                    <w:b/>
                                    <w:color w:val="00004C"/>
                                    <w:sz w:val="56"/>
                                    <w:szCs w:val="56"/>
                                    <w:lang w:val="en-US"/>
                                  </w:rPr>
                                  <w:delText xml:space="preserve"> Information</w:delText>
                                </w:r>
                              </w:del>
                              <w:r w:rsidRPr="00716349">
                                <w:rPr>
                                  <w:rFonts w:ascii="Arial" w:hAnsi="Arial" w:cs="HelveticaNeueLT Std Med"/>
                                  <w:b/>
                                  <w:color w:val="00004C"/>
                                  <w:sz w:val="56"/>
                                  <w:szCs w:val="56"/>
                                  <w:lang w:val="en-US"/>
                                </w:rPr>
                                <w:t xml:space="preserve">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1"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2" w:author="Jason Rhee" w:date="2024-07-16T16:56:00Z" w16du:dateUtc="2024-07-16T06:56:00Z">
                                <w:r w:rsidDel="00BE24F6">
                                  <w:rPr>
                                    <w:rFonts w:ascii="Arial" w:hAnsi="Arial" w:cs="HelveticaNeueLT Std Med"/>
                                    <w:b/>
                                    <w:color w:val="00004C"/>
                                    <w:sz w:val="28"/>
                                    <w:szCs w:val="28"/>
                                  </w:rPr>
                                  <w:delText>1</w:delText>
                                </w:r>
                              </w:del>
                              <w:ins w:id="3"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4"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5"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6"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7"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8"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9" w:author="Jason Rhee" w:date="2024-07-16T16:57:00Z" w16du:dateUtc="2024-07-16T06:57:00Z">
                                    <w:rPr>
                                      <w:rFonts w:ascii="Arial" w:hAnsi="Arial" w:cs="HelveticaNeueLT Std Med"/>
                                      <w:b/>
                                      <w:color w:val="00004C"/>
                                      <w:sz w:val="28"/>
                                      <w:szCs w:val="28"/>
                                    </w:rPr>
                                  </w:rPrChange>
                                </w:rPr>
                              </w:pPr>
                              <w:ins w:id="10" w:author="Jason Rhee" w:date="2024-07-22T13:17:00Z" w16du:dateUtc="2024-07-22T03:17:00Z">
                                <w:r>
                                  <w:rPr>
                                    <w:rFonts w:ascii="Arial" w:hAnsi="Arial" w:cs="HelveticaNeueLT Std Med"/>
                                    <w:b/>
                                    <w:color w:val="00004C"/>
                                    <w:sz w:val="28"/>
                                    <w:szCs w:val="28"/>
                                  </w:rPr>
                                  <w:t>(Dra</w:t>
                                </w:r>
                              </w:ins>
                              <w:ins w:id="11"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591FA3A" id="Groep 11" o:spid="_x0000_s1026" style="position:absolute;margin-left:-29.25pt;margin-top:-37.5pt;width:514.2pt;height:739.55pt;z-index:251661312;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">
                <v:shapetype id="_x0000_t202" coordsize="21600,21600" o:spt="202" path="m,l,21600r21600,l21600,xe">
                  <v:stroke joinstyle="miter"/>
                  <v:path gradientshapeok="t" o:connecttype="rect"/>
                </v:shapetype>
                <v:shape id="Tekstvak 2" o:spid="_x0000_s1027" type="#_x0000_t202" style="position:absolute;left:9348;width:7054;height:95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" fillcolor="#f1eaca" stroked="f" strokeweight=".5pt">
                  <v:textbox style="mso-fit-shape-to-text:t" inset="5mm,8mm,5mm,8mm">
                    <w:txbxContent>
                      <w:p w14:paraId="64153EC9" w14:textId="71DB10F5" w:rsidR="00997DC0" w:rsidRPr="00A275C8" w:rsidRDefault="00997DC0" w:rsidP="000753E8">
                        <w:pPr>
                          <w:rPr>
                            <w:b/>
                          </w:rPr>
                        </w:pPr>
                        <w:r>
                          <w:rPr>
                            <w:b/>
                          </w:rPr>
                          <w:t>S-129</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" fillcolor="#00ac9e" stroked="f" strokeweight=".5pt">
                  <v:textbox inset="5mm,5mm,5mm,5mm">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" fillcolor="white [3201]" strokecolor="#001532" strokeweight=".5pt">
                  <v:textbox inset="10mm,10mm,10mm,10mm">
                    <w:txbxContent>
                      <w:p w14:paraId="30AA5FAC" w14:textId="457096C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w:t>
                        </w:r>
                        <w:del w:id="12" w:author="Jason Rhee" w:date="2024-07-25T17:48:00Z" w16du:dateUtc="2024-07-25T07:48:00Z">
                          <w:r w:rsidRPr="00716349" w:rsidDel="00A53428">
                            <w:rPr>
                              <w:rFonts w:ascii="Arial" w:hAnsi="Arial" w:cs="HelveticaNeueLT Std Med"/>
                              <w:b/>
                              <w:color w:val="00004C"/>
                              <w:sz w:val="56"/>
                              <w:szCs w:val="56"/>
                              <w:lang w:val="en-US"/>
                            </w:rPr>
                            <w:delText xml:space="preserve"> Information</w:delText>
                          </w:r>
                        </w:del>
                        <w:r w:rsidRPr="00716349">
                          <w:rPr>
                            <w:rFonts w:ascii="Arial" w:hAnsi="Arial" w:cs="HelveticaNeueLT Std Med"/>
                            <w:b/>
                            <w:color w:val="00004C"/>
                            <w:sz w:val="56"/>
                            <w:szCs w:val="56"/>
                            <w:lang w:val="en-US"/>
                          </w:rPr>
                          <w:t xml:space="preserve">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13"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14" w:author="Jason Rhee" w:date="2024-07-16T16:56:00Z" w16du:dateUtc="2024-07-16T06:56:00Z">
                          <w:r w:rsidDel="00BE24F6">
                            <w:rPr>
                              <w:rFonts w:ascii="Arial" w:hAnsi="Arial" w:cs="HelveticaNeueLT Std Med"/>
                              <w:b/>
                              <w:color w:val="00004C"/>
                              <w:sz w:val="28"/>
                              <w:szCs w:val="28"/>
                            </w:rPr>
                            <w:delText>1</w:delText>
                          </w:r>
                        </w:del>
                        <w:ins w:id="15"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16"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17"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18"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19"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20"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21" w:author="Jason Rhee" w:date="2024-07-16T16:57:00Z" w16du:dateUtc="2024-07-16T06:57:00Z">
                              <w:rPr>
                                <w:rFonts w:ascii="Arial" w:hAnsi="Arial" w:cs="HelveticaNeueLT Std Med"/>
                                <w:b/>
                                <w:color w:val="00004C"/>
                                <w:sz w:val="28"/>
                                <w:szCs w:val="28"/>
                              </w:rPr>
                            </w:rPrChange>
                          </w:rPr>
                        </w:pPr>
                        <w:ins w:id="22" w:author="Jason Rhee" w:date="2024-07-22T13:17:00Z" w16du:dateUtc="2024-07-22T03:17:00Z">
                          <w:r>
                            <w:rPr>
                              <w:rFonts w:ascii="Arial" w:hAnsi="Arial" w:cs="HelveticaNeueLT Std Med"/>
                              <w:b/>
                              <w:color w:val="00004C"/>
                              <w:sz w:val="28"/>
                              <w:szCs w:val="28"/>
                            </w:rPr>
                            <w:t>(Dra</w:t>
                          </w:r>
                        </w:ins>
                        <w:ins w:id="23"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8C7844">
        <w:rPr>
          <w:lang w:val="en-GB"/>
        </w:rPr>
        <w:tab/>
        <w:t xml:space="preserve"> </w:t>
      </w:r>
    </w:p>
    <w:p w14:paraId="6B603C73" w14:textId="17881363" w:rsidR="004A104F" w:rsidRPr="00D129DC" w:rsidRDefault="004A104F" w:rsidP="005B45BE">
      <w:pPr>
        <w:jc w:val="center"/>
        <w:rPr>
          <w:noProof/>
          <w:color w:val="0000FF"/>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7625"/>
      </w:tblGrid>
      <w:tr w:rsidR="00454B76" w:rsidRPr="00DC6E9A" w14:paraId="0C922A8F" w14:textId="77777777" w:rsidTr="000753E8">
        <w:tc>
          <w:tcPr>
            <w:tcW w:w="7625" w:type="dxa"/>
            <w:tcBorders>
              <w:top w:val="single" w:sz="4" w:space="0" w:color="000000"/>
            </w:tcBorders>
          </w:tcPr>
          <w:p w14:paraId="65FBEBCE" w14:textId="5A5C8711" w:rsidR="00454B76" w:rsidRPr="00DC6E9A" w:rsidRDefault="00454B76" w:rsidP="00BF305E">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Cs w:val="22"/>
              </w:rPr>
            </w:pPr>
            <w:r w:rsidRPr="00DC6E9A">
              <w:rPr>
                <w:rFonts w:ascii="Helvetica" w:hAnsi="Helvetica" w:cs="Helvetica"/>
                <w:szCs w:val="22"/>
              </w:rPr>
              <w:t xml:space="preserve">© </w:t>
            </w:r>
            <w:r w:rsidRPr="00DC6E9A">
              <w:rPr>
                <w:rFonts w:ascii="Helvetica" w:hAnsi="Helvetica"/>
                <w:szCs w:val="22"/>
              </w:rPr>
              <w:t xml:space="preserve">Copyright International Hydrographic Organization </w:t>
            </w:r>
            <w:r>
              <w:rPr>
                <w:rFonts w:ascii="Helvetica" w:hAnsi="Helvetica"/>
                <w:szCs w:val="22"/>
              </w:rPr>
              <w:t>201</w:t>
            </w:r>
            <w:r w:rsidR="006C46FF">
              <w:rPr>
                <w:rFonts w:ascii="Helvetica" w:hAnsi="Helvetica"/>
                <w:szCs w:val="22"/>
              </w:rPr>
              <w:t>9</w:t>
            </w:r>
          </w:p>
        </w:tc>
      </w:tr>
      <w:tr w:rsidR="00454B76" w:rsidRPr="00DC6E9A" w14:paraId="28671928" w14:textId="77777777" w:rsidTr="000753E8">
        <w:tc>
          <w:tcPr>
            <w:tcW w:w="7625" w:type="dxa"/>
          </w:tcPr>
          <w:p w14:paraId="5E7778EE" w14:textId="77777777" w:rsidR="00454B76" w:rsidRPr="00D95E2A" w:rsidRDefault="00454B76" w:rsidP="008F164E">
            <w:pPr>
              <w:ind w:left="342" w:right="293"/>
            </w:pPr>
            <w:r w:rsidRPr="00D95E2A">
              <w:t>This work is copyright</w:t>
            </w:r>
            <w:r w:rsidR="0066549D">
              <w:t xml:space="preserve">. </w:t>
            </w:r>
            <w:r w:rsidRPr="00D95E2A">
              <w:t xml:space="preserve">Apart from any use permitted in accordance with the </w:t>
            </w:r>
            <w:hyperlink r:id="rId14" w:history="1">
              <w:r w:rsidRPr="00D95E2A">
                <w:t>Berne Convention for the Protection of Literary and Artistic Works</w:t>
              </w:r>
            </w:hyperlink>
            <w:r w:rsidRPr="00D95E2A">
              <w:t xml:space="preserve"> (1886), and except in the circumstances described below, no part may be translated, reproduced by any process, adapted, communicated or commercially exploited without prior written permission from the International Hydrographic Bureau (IHB)</w:t>
            </w:r>
            <w:r w:rsidR="0066549D">
              <w:t xml:space="preserve">. </w:t>
            </w:r>
            <w:r w:rsidRPr="00D95E2A">
              <w:t>Copyright in some of the material in this publication may be owned by another party and permission for the translation and/or reproduction of that material must be obtained from the owner.</w:t>
            </w:r>
          </w:p>
        </w:tc>
      </w:tr>
      <w:tr w:rsidR="00454B76" w:rsidRPr="00DC6E9A" w14:paraId="35943EED" w14:textId="77777777" w:rsidTr="000753E8">
        <w:tc>
          <w:tcPr>
            <w:tcW w:w="7625" w:type="dxa"/>
          </w:tcPr>
          <w:p w14:paraId="163CCD14" w14:textId="77777777" w:rsidR="00454B76" w:rsidRPr="00D95E2A" w:rsidRDefault="00454B76" w:rsidP="008F164E">
            <w:pPr>
              <w:ind w:left="342" w:right="293"/>
            </w:pPr>
            <w:r w:rsidRPr="00D95E2A">
              <w:t>This document or partial material from this document may be translated, reproduced or distributed for general information, on no more than a cost recovery basis</w:t>
            </w:r>
            <w:r w:rsidR="0066549D">
              <w:t xml:space="preserve">. </w:t>
            </w:r>
            <w:r w:rsidRPr="00D95E2A">
              <w:t>Copies may not be sold or distributed for profit or gain without prior written agreement of the IHB and any other copyright holders.</w:t>
            </w:r>
          </w:p>
        </w:tc>
      </w:tr>
      <w:tr w:rsidR="00454B76" w:rsidRPr="00DC6E9A" w14:paraId="6AA20F10" w14:textId="77777777" w:rsidTr="000753E8">
        <w:tc>
          <w:tcPr>
            <w:tcW w:w="7625" w:type="dxa"/>
          </w:tcPr>
          <w:p w14:paraId="133EC897" w14:textId="77777777" w:rsidR="00454B76" w:rsidRPr="00DC6E9A" w:rsidRDefault="00454B76" w:rsidP="00806AA0">
            <w:pPr>
              <w:autoSpaceDE w:val="0"/>
              <w:autoSpaceDN w:val="0"/>
              <w:adjustRightInd w:val="0"/>
              <w:spacing w:after="120"/>
              <w:ind w:left="317" w:right="390"/>
            </w:pPr>
            <w:r w:rsidRPr="00DC6E9A">
              <w:t>In the event that this document or partial material from this document is reproduced, translated or distributed under the terms described above, the following statements are to be included:</w:t>
            </w:r>
          </w:p>
        </w:tc>
      </w:tr>
      <w:tr w:rsidR="00454B76" w:rsidRPr="00DC6E9A" w14:paraId="437CD547" w14:textId="77777777" w:rsidTr="000753E8">
        <w:tc>
          <w:tcPr>
            <w:tcW w:w="7625" w:type="dxa"/>
          </w:tcPr>
          <w:p w14:paraId="6628BA38" w14:textId="77777777" w:rsidR="00454B76" w:rsidRPr="00AB5811" w:rsidRDefault="00454B76" w:rsidP="00AB4346">
            <w:pPr>
              <w:pStyle w:val="Quote"/>
              <w:jc w:val="both"/>
              <w:rPr>
                <w:i w:val="0"/>
              </w:rPr>
            </w:pPr>
            <w:r w:rsidRPr="00AB5811">
              <w:t xml:space="preserve">“Material from IHO publication [reference to extract: Title, Edition] is reproduced with the permission of the International Hydrographic Bureau (IHB) (Permission No ……./…) acting for the International Hydrographic Organization (IHO), which does not accept responsibility for the correctness of the material as reproduced: in case of doubt, the IHO’s authentic text </w:t>
            </w:r>
            <w:r w:rsidR="000D5E51">
              <w:t>must</w:t>
            </w:r>
            <w:r w:rsidRPr="00AB5811">
              <w:t xml:space="preserve"> prevail</w:t>
            </w:r>
            <w:r w:rsidR="0066549D" w:rsidRPr="00AB5811">
              <w:t>.</w:t>
            </w:r>
            <w:r w:rsidR="004E1105" w:rsidRPr="00AB5811">
              <w:t xml:space="preserve"> </w:t>
            </w:r>
            <w:r w:rsidRPr="00AB5811">
              <w:t xml:space="preserve">The incorporation of material sourced from IHO </w:t>
            </w:r>
            <w:r w:rsidR="000D5E51">
              <w:t>must</w:t>
            </w:r>
            <w:r w:rsidRPr="00AB5811">
              <w:t xml:space="preserve"> not be construed as constituting an endorsement by IHO of this product.”</w:t>
            </w:r>
          </w:p>
        </w:tc>
      </w:tr>
      <w:tr w:rsidR="00454B76" w:rsidRPr="00DC6E9A" w14:paraId="3916632A" w14:textId="77777777" w:rsidTr="000753E8">
        <w:trPr>
          <w:trHeight w:val="1158"/>
        </w:trPr>
        <w:tc>
          <w:tcPr>
            <w:tcW w:w="7625" w:type="dxa"/>
            <w:tcBorders>
              <w:bottom w:val="single" w:sz="4" w:space="0" w:color="000000"/>
            </w:tcBorders>
          </w:tcPr>
          <w:p w14:paraId="014BD558" w14:textId="16020D0C" w:rsidR="00454B76" w:rsidRPr="00DC6E9A" w:rsidRDefault="00454B76" w:rsidP="000753E8">
            <w:pPr>
              <w:pStyle w:val="Quote"/>
              <w:jc w:val="both"/>
            </w:pPr>
            <w:r w:rsidRPr="00DC6E9A">
              <w:t>“This [document/publication] is a translation of I</w:t>
            </w:r>
            <w:r w:rsidR="000753E8">
              <w:t>HO [document/publication] [n</w:t>
            </w:r>
            <w:r w:rsidRPr="00DC6E9A">
              <w:t>n from the IHB.</w:t>
            </w:r>
          </w:p>
          <w:p w14:paraId="5544524E" w14:textId="77777777" w:rsidR="00454B76" w:rsidRPr="00DC6E9A" w:rsidRDefault="00454B76" w:rsidP="00AB4346">
            <w:pPr>
              <w:autoSpaceDE w:val="0"/>
              <w:autoSpaceDN w:val="0"/>
              <w:adjustRightInd w:val="0"/>
              <w:spacing w:after="120"/>
              <w:ind w:left="600" w:right="924"/>
            </w:pPr>
          </w:p>
        </w:tc>
      </w:tr>
    </w:tbl>
    <w:p w14:paraId="2AE7059F" w14:textId="77777777" w:rsidR="00454B76" w:rsidRDefault="00454B76" w:rsidP="00C53B69">
      <w:pPr>
        <w:rPr>
          <w:rFonts w:cs="Arial"/>
          <w:szCs w:val="20"/>
        </w:rPr>
      </w:pPr>
    </w:p>
    <w:p w14:paraId="7BCF638C" w14:textId="77777777" w:rsidR="00454B76" w:rsidRDefault="00454B76">
      <w:pPr>
        <w:rPr>
          <w:rFonts w:cs="Arial"/>
          <w:szCs w:val="20"/>
        </w:rPr>
      </w:pPr>
      <w:r>
        <w:rPr>
          <w:rFonts w:cs="Arial"/>
          <w:szCs w:val="20"/>
        </w:rPr>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DB2BE8" w:rsidRPr="00DC6E9A" w14:paraId="043C52B1" w14:textId="77777777" w:rsidTr="004F4B23">
        <w:tc>
          <w:tcPr>
            <w:tcW w:w="9253" w:type="dxa"/>
            <w:tcBorders>
              <w:top w:val="single" w:sz="4" w:space="0" w:color="000000"/>
            </w:tcBorders>
          </w:tcPr>
          <w:p w14:paraId="713E75DB" w14:textId="324D79BE" w:rsidR="00DB2BE8" w:rsidRPr="002F4B80" w:rsidRDefault="00DB2BE8" w:rsidP="0000393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bookmarkStart w:id="12" w:name="_Toc3206115"/>
            <w:r w:rsidRPr="002F4B80">
              <w:rPr>
                <w:rFonts w:ascii="Helvetica" w:hAnsi="Helvetica" w:cs="Helvetica"/>
                <w:sz w:val="22"/>
                <w:szCs w:val="22"/>
              </w:rPr>
              <w:lastRenderedPageBreak/>
              <w:t xml:space="preserve">© </w:t>
            </w:r>
            <w:r w:rsidRPr="002F4B80">
              <w:rPr>
                <w:rFonts w:ascii="Helvetica" w:hAnsi="Helvetica"/>
                <w:sz w:val="22"/>
                <w:szCs w:val="22"/>
              </w:rPr>
              <w:t xml:space="preserve">Copyright International Hydrographic Organization </w:t>
            </w:r>
            <w:r w:rsidR="00F05598" w:rsidRPr="002F4B80">
              <w:rPr>
                <w:rFonts w:ascii="Helvetica" w:hAnsi="Helvetica"/>
                <w:sz w:val="22"/>
                <w:szCs w:val="22"/>
              </w:rPr>
              <w:t>20</w:t>
            </w:r>
            <w:r w:rsidR="00F05598">
              <w:rPr>
                <w:rFonts w:ascii="Helvetica" w:hAnsi="Helvetica"/>
                <w:sz w:val="22"/>
                <w:szCs w:val="22"/>
              </w:rPr>
              <w:t>23</w:t>
            </w:r>
          </w:p>
        </w:tc>
      </w:tr>
      <w:tr w:rsidR="00DB2BE8" w:rsidRPr="00DC6E9A" w14:paraId="5287D4D4" w14:textId="77777777" w:rsidTr="004F4B23">
        <w:tc>
          <w:tcPr>
            <w:tcW w:w="9253" w:type="dxa"/>
          </w:tcPr>
          <w:p w14:paraId="193CF4CB" w14:textId="77777777" w:rsidR="00DB2BE8" w:rsidRPr="004E17D6"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5"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DB2BE8" w:rsidRPr="00DC6E9A" w14:paraId="5CB81DEF" w14:textId="77777777" w:rsidTr="004F4B23">
        <w:tc>
          <w:tcPr>
            <w:tcW w:w="9253" w:type="dxa"/>
          </w:tcPr>
          <w:p w14:paraId="3FFCB4FD" w14:textId="77777777" w:rsidR="00DB2BE8" w:rsidRPr="007F6DC7"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DB2BE8" w:rsidRPr="00DC6E9A" w14:paraId="11FC52F3" w14:textId="77777777" w:rsidTr="004F4B23">
        <w:tc>
          <w:tcPr>
            <w:tcW w:w="9253" w:type="dxa"/>
          </w:tcPr>
          <w:p w14:paraId="1E61335E" w14:textId="77777777" w:rsidR="00DB2BE8" w:rsidRPr="007F6DC7" w:rsidRDefault="00DB2BE8" w:rsidP="004F4B23">
            <w:pPr>
              <w:autoSpaceDE w:val="0"/>
              <w:autoSpaceDN w:val="0"/>
              <w:adjustRightInd w:val="0"/>
              <w:spacing w:after="120"/>
              <w:ind w:left="317" w:right="390"/>
              <w:rPr>
                <w:rFonts w:cs="Arial"/>
              </w:rPr>
            </w:pPr>
            <w:r w:rsidRPr="002F4B80">
              <w:rPr>
                <w:rFonts w:cs="Arial"/>
              </w:rPr>
              <w:t>In the event that this document or partial material from this document is reproduced, translated or distributed under the terms described above, the following statements are to be included:</w:t>
            </w:r>
          </w:p>
        </w:tc>
      </w:tr>
      <w:tr w:rsidR="00DB2BE8" w:rsidRPr="00DC6E9A" w14:paraId="5E5CCD1C" w14:textId="77777777" w:rsidTr="004F4B23">
        <w:tc>
          <w:tcPr>
            <w:tcW w:w="9253" w:type="dxa"/>
          </w:tcPr>
          <w:p w14:paraId="1806F7CA" w14:textId="77777777" w:rsidR="00DB2BE8" w:rsidRPr="004E17D6"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“Material from IHO publication [reference to extract: Title, Edition] is reproduced with the permission of the IHO Secreta</w:t>
            </w:r>
            <w:r w:rsidRPr="007F6DC7">
              <w:rPr>
                <w:rFonts w:ascii="Calibri" w:hAnsi="Calibri" w:cs="Arial"/>
                <w:i/>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rPr>
              <w:t xml:space="preserve">shall prevail.    The incorporation of material sourced from IHO shall not be construed as constituting an endorsement by IHO of this product.” </w:t>
            </w:r>
          </w:p>
        </w:tc>
      </w:tr>
      <w:tr w:rsidR="00DB2BE8" w:rsidRPr="00DC6E9A" w14:paraId="399C2CA9" w14:textId="77777777" w:rsidTr="004F4B23">
        <w:trPr>
          <w:trHeight w:val="2312"/>
        </w:trPr>
        <w:tc>
          <w:tcPr>
            <w:tcW w:w="9253" w:type="dxa"/>
            <w:tcBorders>
              <w:bottom w:val="single" w:sz="4" w:space="0" w:color="000000"/>
            </w:tcBorders>
          </w:tcPr>
          <w:p w14:paraId="29358503" w14:textId="77777777" w:rsidR="00DB2BE8" w:rsidRPr="007F6DC7"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“This [document/publication] is a translation of IHO [document/publication] [name]. The IHO has not checked this translation and therefore takes n</w:t>
            </w:r>
            <w:r w:rsidRPr="007F6DC7">
              <w:rPr>
                <w:rFonts w:ascii="Calibri" w:hAnsi="Calibri" w:cs="Arial"/>
                <w:i/>
              </w:rPr>
              <w:t>o responsibility for its accuracy. In case of doubt the source version of [name] in [language] should be consulted.”</w:t>
            </w:r>
          </w:p>
          <w:p w14:paraId="053C95C4" w14:textId="77777777" w:rsidR="00DB2BE8" w:rsidRPr="00693533" w:rsidRDefault="00DB2BE8" w:rsidP="004F4B23">
            <w:pPr>
              <w:autoSpaceDE w:val="0"/>
              <w:autoSpaceDN w:val="0"/>
              <w:adjustRightInd w:val="0"/>
              <w:spacing w:after="120"/>
              <w:ind w:left="366" w:right="924"/>
              <w:rPr>
                <w:rFonts w:cs="Arial"/>
              </w:rPr>
            </w:pPr>
            <w:r w:rsidRPr="004E17D6">
              <w:rPr>
                <w:rFonts w:cs="Arial"/>
              </w:rPr>
              <w:t>The IHO Logo or other identifiers shall not be used in any derived product without prior written permis</w:t>
            </w:r>
            <w:r w:rsidRPr="00693533">
              <w:rPr>
                <w:rFonts w:cs="Arial"/>
              </w:rPr>
              <w:t>sion from the IHO Secretariat.</w:t>
            </w:r>
          </w:p>
          <w:p w14:paraId="004A333C" w14:textId="77777777" w:rsidR="00DB2BE8" w:rsidRPr="00693533" w:rsidRDefault="00DB2BE8" w:rsidP="004F4B23">
            <w:pPr>
              <w:autoSpaceDE w:val="0"/>
              <w:autoSpaceDN w:val="0"/>
              <w:adjustRightInd w:val="0"/>
              <w:spacing w:after="120"/>
              <w:ind w:left="600" w:right="924"/>
              <w:rPr>
                <w:rFonts w:cs="Arial"/>
              </w:rPr>
            </w:pPr>
          </w:p>
        </w:tc>
      </w:tr>
    </w:tbl>
    <w:p w14:paraId="376A1B26" w14:textId="77777777" w:rsidR="00DB2BE8" w:rsidRPr="002F4B80" w:rsidRDefault="00DB2BE8" w:rsidP="00DB2BE8">
      <w:pPr>
        <w:pStyle w:val="zzCover"/>
        <w:spacing w:after="0"/>
        <w:jc w:val="both"/>
        <w:rPr>
          <w:b w:val="0"/>
          <w:color w:val="0000FF"/>
          <w:lang w:val="en-AU"/>
        </w:rPr>
      </w:pPr>
    </w:p>
    <w:p w14:paraId="2ED65CB6" w14:textId="77777777" w:rsidR="00DB2BE8" w:rsidRDefault="00DB2BE8">
      <w:pPr>
        <w:spacing w:before="0" w:after="0"/>
        <w:jc w:val="left"/>
        <w:rPr>
          <w:rFonts w:eastAsia="MS Mincho"/>
          <w:b/>
          <w:sz w:val="28"/>
          <w:szCs w:val="20"/>
          <w:lang w:eastAsia="ja-JP"/>
        </w:rPr>
      </w:pPr>
      <w:r>
        <w:br w:type="page"/>
      </w:r>
    </w:p>
    <w:p w14:paraId="5E2AFA4D" w14:textId="7CA05B2A" w:rsidR="00454B76" w:rsidRDefault="000B6A0F" w:rsidP="0069011F">
      <w:pPr>
        <w:pStyle w:val="RevisionHistory"/>
      </w:pPr>
      <w:bookmarkStart w:id="13" w:name="_Toc127463809"/>
      <w:bookmarkStart w:id="14" w:name="_Toc128125435"/>
      <w:bookmarkStart w:id="15" w:name="_Toc141176160"/>
      <w:bookmarkStart w:id="16" w:name="_Toc141176315"/>
      <w:bookmarkStart w:id="17" w:name="_Toc141176946"/>
      <w:bookmarkStart w:id="18" w:name="_Toc150177831"/>
      <w:r>
        <w:lastRenderedPageBreak/>
        <w:t>Document Control</w:t>
      </w:r>
      <w:bookmarkEnd w:id="12"/>
      <w:bookmarkEnd w:id="13"/>
      <w:bookmarkEnd w:id="14"/>
      <w:bookmarkEnd w:id="15"/>
      <w:bookmarkEnd w:id="16"/>
      <w:bookmarkEnd w:id="17"/>
      <w:bookmarkEnd w:id="18"/>
    </w:p>
    <w:p w14:paraId="4676CB48" w14:textId="77777777" w:rsidR="00454B76" w:rsidRDefault="00454B76" w:rsidP="00454B76">
      <w:r>
        <w:rPr>
          <w:szCs w:val="20"/>
        </w:rPr>
        <w:t xml:space="preserve">Changes to this </w:t>
      </w:r>
      <w:r w:rsidR="0066549D">
        <w:rPr>
          <w:szCs w:val="20"/>
        </w:rPr>
        <w:t>Product Specification</w:t>
      </w:r>
      <w:r>
        <w:rPr>
          <w:szCs w:val="20"/>
        </w:rPr>
        <w:t xml:space="preserve"> are coordinated by the </w:t>
      </w:r>
      <w:r w:rsidRPr="007648A0">
        <w:rPr>
          <w:szCs w:val="20"/>
        </w:rPr>
        <w:t xml:space="preserve">IHO </w:t>
      </w:r>
      <w:r w:rsidR="0031303F" w:rsidRPr="007648A0">
        <w:rPr>
          <w:szCs w:val="20"/>
        </w:rPr>
        <w:t>S-100 Working Group</w:t>
      </w:r>
      <w:r w:rsidR="0066549D" w:rsidRPr="007648A0">
        <w:rPr>
          <w:szCs w:val="20"/>
        </w:rPr>
        <w:t xml:space="preserve">. </w:t>
      </w:r>
      <w:r>
        <w:rPr>
          <w:szCs w:val="20"/>
        </w:rPr>
        <w:t>New editions will be made available via the IHO web site</w:t>
      </w:r>
      <w:r w:rsidR="0066549D">
        <w:rPr>
          <w:szCs w:val="20"/>
        </w:rPr>
        <w:t>.</w:t>
      </w:r>
      <w:r w:rsidR="004E1105">
        <w:rPr>
          <w:szCs w:val="20"/>
        </w:rPr>
        <w:t xml:space="preserve"> </w:t>
      </w:r>
      <w:r>
        <w:rPr>
          <w:szCs w:val="20"/>
        </w:rPr>
        <w:t xml:space="preserve">Maintenance of the </w:t>
      </w:r>
      <w:r w:rsidR="0066549D">
        <w:rPr>
          <w:szCs w:val="20"/>
        </w:rPr>
        <w:t>Product Specification</w:t>
      </w:r>
      <w:r>
        <w:rPr>
          <w:szCs w:val="20"/>
        </w:rPr>
        <w:t xml:space="preserve"> </w:t>
      </w:r>
      <w:r w:rsidR="000D5E51">
        <w:rPr>
          <w:szCs w:val="20"/>
        </w:rPr>
        <w:t>must</w:t>
      </w:r>
      <w:r>
        <w:rPr>
          <w:szCs w:val="20"/>
        </w:rPr>
        <w:t xml:space="preserve"> conform to IHO Resolution 2/2007</w:t>
      </w:r>
      <w:r w:rsidR="00605483">
        <w:rPr>
          <w:szCs w:val="20"/>
        </w:rPr>
        <w:t>as amended</w:t>
      </w:r>
      <w:r>
        <w:rPr>
          <w:szCs w:val="20"/>
        </w:rPr>
        <w:t>.</w:t>
      </w: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1A37DE" w:rsidRPr="00D129DC" w14:paraId="27FCE649" w14:textId="77777777">
        <w:tc>
          <w:tcPr>
            <w:tcW w:w="1710" w:type="dxa"/>
          </w:tcPr>
          <w:p w14:paraId="5661561B" w14:textId="77777777" w:rsidR="001A37DE" w:rsidRPr="00D129DC" w:rsidRDefault="001A37DE" w:rsidP="00C53B69">
            <w:pPr>
              <w:spacing w:after="120"/>
              <w:rPr>
                <w:rFonts w:cs="Arial"/>
                <w:szCs w:val="20"/>
              </w:rPr>
            </w:pPr>
            <w:r w:rsidRPr="00D129DC">
              <w:rPr>
                <w:rFonts w:cs="Arial"/>
                <w:szCs w:val="20"/>
              </w:rPr>
              <w:t>Version Number</w:t>
            </w:r>
          </w:p>
        </w:tc>
        <w:tc>
          <w:tcPr>
            <w:tcW w:w="1170" w:type="dxa"/>
          </w:tcPr>
          <w:p w14:paraId="6F31388D" w14:textId="77777777" w:rsidR="001A37DE" w:rsidRPr="00D129DC" w:rsidRDefault="001A37DE" w:rsidP="00C53B69">
            <w:pPr>
              <w:spacing w:after="120"/>
              <w:ind w:left="-1" w:firstLine="1"/>
              <w:rPr>
                <w:rFonts w:cs="Arial"/>
                <w:szCs w:val="20"/>
              </w:rPr>
            </w:pPr>
            <w:r w:rsidRPr="00D129DC">
              <w:rPr>
                <w:rFonts w:cs="Arial"/>
                <w:szCs w:val="20"/>
              </w:rPr>
              <w:t>Date</w:t>
            </w:r>
          </w:p>
        </w:tc>
        <w:tc>
          <w:tcPr>
            <w:tcW w:w="1545" w:type="dxa"/>
          </w:tcPr>
          <w:p w14:paraId="4E5364E5" w14:textId="77777777" w:rsidR="001A37DE" w:rsidRPr="00D129DC" w:rsidRDefault="001A37DE" w:rsidP="00C53B69">
            <w:pPr>
              <w:spacing w:after="120"/>
              <w:ind w:firstLine="21"/>
              <w:rPr>
                <w:rFonts w:cs="Arial"/>
                <w:szCs w:val="20"/>
              </w:rPr>
            </w:pPr>
            <w:r w:rsidRPr="00D129DC">
              <w:rPr>
                <w:rFonts w:cs="Arial"/>
                <w:szCs w:val="20"/>
              </w:rPr>
              <w:t>Author</w:t>
            </w:r>
          </w:p>
        </w:tc>
        <w:tc>
          <w:tcPr>
            <w:tcW w:w="3855" w:type="dxa"/>
          </w:tcPr>
          <w:p w14:paraId="70527FC7" w14:textId="77777777" w:rsidR="001A37DE" w:rsidRPr="00D129DC" w:rsidRDefault="001A37DE" w:rsidP="00C53B69">
            <w:pPr>
              <w:spacing w:after="120"/>
              <w:ind w:left="44" w:firstLine="43"/>
              <w:rPr>
                <w:rFonts w:cs="Arial"/>
                <w:szCs w:val="20"/>
              </w:rPr>
            </w:pPr>
            <w:r w:rsidRPr="00D129DC">
              <w:rPr>
                <w:rFonts w:cs="Arial"/>
                <w:szCs w:val="20"/>
              </w:rPr>
              <w:t>Purpose</w:t>
            </w:r>
          </w:p>
        </w:tc>
      </w:tr>
      <w:tr w:rsidR="001A37DE" w:rsidRPr="00D129DC" w14:paraId="590F7192" w14:textId="77777777">
        <w:tc>
          <w:tcPr>
            <w:tcW w:w="1710" w:type="dxa"/>
          </w:tcPr>
          <w:p w14:paraId="2C1B5510" w14:textId="64DFC3BB" w:rsidR="001A37DE" w:rsidRPr="00D129DC" w:rsidRDefault="00DD0A33" w:rsidP="002277CF">
            <w:pPr>
              <w:spacing w:after="120"/>
              <w:rPr>
                <w:rFonts w:cs="Arial"/>
                <w:szCs w:val="20"/>
              </w:rPr>
            </w:pPr>
            <w:r>
              <w:rPr>
                <w:rFonts w:cs="Arial"/>
                <w:szCs w:val="20"/>
              </w:rPr>
              <w:t>0.</w:t>
            </w:r>
            <w:r w:rsidR="001E1A3B">
              <w:rPr>
                <w:rFonts w:cs="Arial"/>
                <w:szCs w:val="20"/>
              </w:rPr>
              <w:t>1.</w:t>
            </w:r>
            <w:r w:rsidR="00454B76">
              <w:rPr>
                <w:rFonts w:cs="Arial"/>
                <w:szCs w:val="20"/>
              </w:rPr>
              <w:t>0</w:t>
            </w:r>
            <w:r w:rsidR="004437E4">
              <w:rPr>
                <w:rFonts w:cs="Arial"/>
                <w:szCs w:val="20"/>
              </w:rPr>
              <w:t xml:space="preserve"> draft</w:t>
            </w:r>
          </w:p>
        </w:tc>
        <w:tc>
          <w:tcPr>
            <w:tcW w:w="1170" w:type="dxa"/>
          </w:tcPr>
          <w:p w14:paraId="2F9B18C9" w14:textId="77777777" w:rsidR="001A37DE" w:rsidRPr="00D129DC" w:rsidRDefault="001A37DE" w:rsidP="00C53B69">
            <w:pPr>
              <w:spacing w:after="120"/>
              <w:ind w:left="-1" w:firstLine="1"/>
              <w:rPr>
                <w:rFonts w:cs="Arial"/>
                <w:szCs w:val="20"/>
              </w:rPr>
            </w:pPr>
          </w:p>
        </w:tc>
        <w:tc>
          <w:tcPr>
            <w:tcW w:w="1545" w:type="dxa"/>
          </w:tcPr>
          <w:p w14:paraId="6C12A5EB" w14:textId="192D8B36" w:rsidR="001A37DE" w:rsidRPr="00D129DC" w:rsidRDefault="00D75EE8" w:rsidP="00C53B69">
            <w:pPr>
              <w:spacing w:after="120"/>
              <w:ind w:firstLine="21"/>
              <w:rPr>
                <w:rFonts w:cs="Arial"/>
                <w:szCs w:val="20"/>
              </w:rPr>
            </w:pPr>
            <w:r>
              <w:rPr>
                <w:rFonts w:cs="Arial"/>
                <w:szCs w:val="20"/>
              </w:rPr>
              <w:t>S-129 PT</w:t>
            </w:r>
          </w:p>
        </w:tc>
        <w:tc>
          <w:tcPr>
            <w:tcW w:w="3855" w:type="dxa"/>
          </w:tcPr>
          <w:p w14:paraId="22740C7A" w14:textId="77777777" w:rsidR="001A37DE" w:rsidRPr="00D129DC" w:rsidRDefault="00454B76" w:rsidP="00C53B69">
            <w:pPr>
              <w:spacing w:after="120"/>
              <w:ind w:left="44" w:firstLine="43"/>
              <w:rPr>
                <w:rFonts w:cs="Arial"/>
                <w:szCs w:val="20"/>
              </w:rPr>
            </w:pPr>
            <w:r>
              <w:rPr>
                <w:rFonts w:cs="Arial"/>
                <w:szCs w:val="20"/>
              </w:rPr>
              <w:t>Initial draft</w:t>
            </w:r>
          </w:p>
        </w:tc>
      </w:tr>
      <w:tr w:rsidR="001A37DE" w:rsidRPr="00D129DC" w14:paraId="571BF4C1" w14:textId="77777777">
        <w:tc>
          <w:tcPr>
            <w:tcW w:w="1710" w:type="dxa"/>
          </w:tcPr>
          <w:p w14:paraId="4084D24B" w14:textId="04DAD4CF" w:rsidR="001A37DE" w:rsidRPr="00D129DC" w:rsidRDefault="00DD0A33" w:rsidP="001E1A3B">
            <w:pPr>
              <w:spacing w:after="120"/>
              <w:rPr>
                <w:rFonts w:cs="Arial"/>
                <w:szCs w:val="20"/>
              </w:rPr>
            </w:pPr>
            <w:r>
              <w:rPr>
                <w:rFonts w:cs="Arial"/>
                <w:szCs w:val="20"/>
              </w:rPr>
              <w:t>0.</w:t>
            </w:r>
            <w:r w:rsidR="001E1A3B">
              <w:rPr>
                <w:rFonts w:cs="Arial"/>
                <w:szCs w:val="20"/>
              </w:rPr>
              <w:t>2.</w:t>
            </w:r>
            <w:r w:rsidR="004437E4">
              <w:rPr>
                <w:rFonts w:cs="Arial"/>
                <w:szCs w:val="20"/>
              </w:rPr>
              <w:t>0 draft</w:t>
            </w:r>
          </w:p>
        </w:tc>
        <w:tc>
          <w:tcPr>
            <w:tcW w:w="1170" w:type="dxa"/>
          </w:tcPr>
          <w:p w14:paraId="4284626F" w14:textId="77777777" w:rsidR="001A37DE" w:rsidRPr="00D129DC" w:rsidRDefault="00DD0A33" w:rsidP="00C53B69">
            <w:pPr>
              <w:spacing w:after="120"/>
              <w:ind w:left="-1" w:firstLine="1"/>
              <w:rPr>
                <w:rFonts w:cs="Arial"/>
                <w:szCs w:val="20"/>
              </w:rPr>
            </w:pPr>
            <w:r>
              <w:rPr>
                <w:rFonts w:cs="Arial"/>
                <w:szCs w:val="20"/>
              </w:rPr>
              <w:t>18 Sep 18</w:t>
            </w:r>
          </w:p>
        </w:tc>
        <w:tc>
          <w:tcPr>
            <w:tcW w:w="1545" w:type="dxa"/>
          </w:tcPr>
          <w:p w14:paraId="6BC11855" w14:textId="6AFAAFA1" w:rsidR="001A37DE" w:rsidRPr="00D129DC" w:rsidRDefault="00D75EE8" w:rsidP="00C53B69">
            <w:pPr>
              <w:spacing w:after="120"/>
              <w:ind w:firstLine="21"/>
              <w:rPr>
                <w:rFonts w:cs="Arial"/>
                <w:szCs w:val="20"/>
              </w:rPr>
            </w:pPr>
            <w:r w:rsidRPr="00D75EE8">
              <w:rPr>
                <w:rFonts w:cs="Arial"/>
                <w:szCs w:val="20"/>
              </w:rPr>
              <w:t>S-129</w:t>
            </w:r>
            <w:r>
              <w:rPr>
                <w:rFonts w:cs="Arial"/>
                <w:szCs w:val="20"/>
              </w:rPr>
              <w:t xml:space="preserve"> PT</w:t>
            </w:r>
          </w:p>
        </w:tc>
        <w:tc>
          <w:tcPr>
            <w:tcW w:w="3855" w:type="dxa"/>
          </w:tcPr>
          <w:p w14:paraId="69CF772D" w14:textId="77777777" w:rsidR="001A37DE" w:rsidRPr="00D129DC" w:rsidRDefault="00454B76" w:rsidP="004437E4">
            <w:pPr>
              <w:spacing w:after="120"/>
              <w:ind w:left="44"/>
              <w:rPr>
                <w:rFonts w:cs="Arial"/>
                <w:szCs w:val="20"/>
              </w:rPr>
            </w:pPr>
            <w:r>
              <w:rPr>
                <w:rFonts w:cs="Arial"/>
                <w:szCs w:val="20"/>
              </w:rPr>
              <w:t xml:space="preserve">S-129 PT </w:t>
            </w:r>
            <w:r w:rsidR="00DD0A33">
              <w:rPr>
                <w:rFonts w:cs="Arial"/>
                <w:szCs w:val="20"/>
              </w:rPr>
              <w:t>Meeting 3 (Busan, Republi</w:t>
            </w:r>
            <w:r w:rsidR="00806AA0">
              <w:rPr>
                <w:rFonts w:cs="Arial"/>
                <w:szCs w:val="20"/>
              </w:rPr>
              <w:t>c</w:t>
            </w:r>
            <w:r w:rsidR="00DD0A33">
              <w:rPr>
                <w:rFonts w:cs="Arial"/>
                <w:szCs w:val="20"/>
              </w:rPr>
              <w:t xml:space="preserve"> of Korea) – output draft</w:t>
            </w:r>
          </w:p>
        </w:tc>
      </w:tr>
      <w:tr w:rsidR="00D75EE8" w:rsidRPr="00D129DC" w14:paraId="5ECACE87" w14:textId="77777777">
        <w:tc>
          <w:tcPr>
            <w:tcW w:w="1710" w:type="dxa"/>
          </w:tcPr>
          <w:p w14:paraId="6689702B" w14:textId="56496057" w:rsidR="00D75EE8" w:rsidRPr="00D129DC" w:rsidRDefault="00D75EE8" w:rsidP="00D75EE8">
            <w:pPr>
              <w:spacing w:after="120"/>
              <w:rPr>
                <w:rFonts w:cs="Arial"/>
                <w:szCs w:val="20"/>
              </w:rPr>
            </w:pPr>
            <w:r>
              <w:rPr>
                <w:rFonts w:cs="Arial"/>
                <w:szCs w:val="20"/>
              </w:rPr>
              <w:t>0.3.0 draft</w:t>
            </w:r>
          </w:p>
        </w:tc>
        <w:tc>
          <w:tcPr>
            <w:tcW w:w="1170" w:type="dxa"/>
          </w:tcPr>
          <w:p w14:paraId="41A11C94" w14:textId="77777777" w:rsidR="00D75EE8" w:rsidRPr="00D129DC" w:rsidRDefault="00D75EE8" w:rsidP="00D75EE8">
            <w:pPr>
              <w:spacing w:after="120"/>
              <w:ind w:left="-1" w:firstLine="1"/>
              <w:rPr>
                <w:rFonts w:cs="Arial"/>
                <w:szCs w:val="20"/>
              </w:rPr>
            </w:pPr>
            <w:r>
              <w:rPr>
                <w:rFonts w:cs="Arial"/>
                <w:szCs w:val="20"/>
              </w:rPr>
              <w:t>29 Oct 18</w:t>
            </w:r>
          </w:p>
        </w:tc>
        <w:tc>
          <w:tcPr>
            <w:tcW w:w="1545" w:type="dxa"/>
          </w:tcPr>
          <w:p w14:paraId="5CD23660" w14:textId="5C665C71" w:rsidR="00D75EE8" w:rsidRPr="00D129DC" w:rsidRDefault="00D75EE8" w:rsidP="00D75EE8">
            <w:pPr>
              <w:spacing w:after="120"/>
              <w:ind w:firstLine="21"/>
              <w:rPr>
                <w:rFonts w:cs="Arial"/>
                <w:szCs w:val="20"/>
              </w:rPr>
            </w:pPr>
            <w:r w:rsidRPr="00C02266">
              <w:t>S-129</w:t>
            </w:r>
            <w:r>
              <w:t xml:space="preserve"> PT</w:t>
            </w:r>
          </w:p>
        </w:tc>
        <w:tc>
          <w:tcPr>
            <w:tcW w:w="3855" w:type="dxa"/>
          </w:tcPr>
          <w:p w14:paraId="077CEE33" w14:textId="77777777" w:rsidR="00D75EE8" w:rsidRPr="00D129DC" w:rsidRDefault="00D75EE8" w:rsidP="00D75EE8">
            <w:pPr>
              <w:spacing w:after="120"/>
              <w:ind w:left="44"/>
              <w:rPr>
                <w:rFonts w:cs="Arial"/>
                <w:szCs w:val="20"/>
              </w:rPr>
            </w:pPr>
            <w:r>
              <w:rPr>
                <w:rFonts w:cs="Arial"/>
                <w:szCs w:val="20"/>
              </w:rPr>
              <w:t>Post S-129 Meeting 3 with additional input from PT</w:t>
            </w:r>
          </w:p>
        </w:tc>
      </w:tr>
      <w:tr w:rsidR="00D75EE8" w:rsidRPr="00D129DC" w14:paraId="4EDF3C46" w14:textId="77777777">
        <w:tc>
          <w:tcPr>
            <w:tcW w:w="1710" w:type="dxa"/>
          </w:tcPr>
          <w:p w14:paraId="2561ED22" w14:textId="567D208B" w:rsidR="00D75EE8" w:rsidRDefault="00D75EE8" w:rsidP="00D75EE8">
            <w:pPr>
              <w:spacing w:after="120"/>
              <w:rPr>
                <w:rFonts w:cs="Arial"/>
                <w:szCs w:val="20"/>
              </w:rPr>
            </w:pPr>
            <w:r>
              <w:rPr>
                <w:rFonts w:cs="Arial"/>
                <w:szCs w:val="20"/>
              </w:rPr>
              <w:t>0.4.0 draft</w:t>
            </w:r>
          </w:p>
        </w:tc>
        <w:tc>
          <w:tcPr>
            <w:tcW w:w="1170" w:type="dxa"/>
          </w:tcPr>
          <w:p w14:paraId="38D2EDE5" w14:textId="77777777" w:rsidR="00D75EE8" w:rsidRDefault="00D75EE8" w:rsidP="00D75EE8">
            <w:pPr>
              <w:spacing w:after="120"/>
              <w:ind w:left="-1" w:firstLine="1"/>
              <w:rPr>
                <w:rFonts w:cs="Arial"/>
                <w:szCs w:val="20"/>
              </w:rPr>
            </w:pPr>
            <w:r>
              <w:rPr>
                <w:rFonts w:cs="Arial"/>
                <w:szCs w:val="20"/>
              </w:rPr>
              <w:t>3 Dec 18</w:t>
            </w:r>
          </w:p>
        </w:tc>
        <w:tc>
          <w:tcPr>
            <w:tcW w:w="1545" w:type="dxa"/>
          </w:tcPr>
          <w:p w14:paraId="0EFD3B0B" w14:textId="31386FF1" w:rsidR="00D75EE8" w:rsidRPr="00D129DC" w:rsidRDefault="00D75EE8" w:rsidP="00D75EE8">
            <w:pPr>
              <w:spacing w:after="120"/>
              <w:ind w:firstLine="21"/>
              <w:rPr>
                <w:rFonts w:cs="Arial"/>
                <w:szCs w:val="20"/>
              </w:rPr>
            </w:pPr>
            <w:r w:rsidRPr="00C02266">
              <w:t>S-129</w:t>
            </w:r>
            <w:r>
              <w:t xml:space="preserve"> PT</w:t>
            </w:r>
          </w:p>
        </w:tc>
        <w:tc>
          <w:tcPr>
            <w:tcW w:w="3855" w:type="dxa"/>
          </w:tcPr>
          <w:p w14:paraId="23CEC819" w14:textId="77777777" w:rsidR="00D75EE8" w:rsidRPr="00D129DC" w:rsidRDefault="00D75EE8" w:rsidP="00D75EE8">
            <w:pPr>
              <w:spacing w:after="120"/>
              <w:ind w:left="44"/>
              <w:rPr>
                <w:rFonts w:cs="Arial"/>
                <w:szCs w:val="20"/>
              </w:rPr>
            </w:pPr>
            <w:r>
              <w:rPr>
                <w:rFonts w:cs="Arial"/>
                <w:szCs w:val="20"/>
              </w:rPr>
              <w:t>For out of session review by other IHO working groups</w:t>
            </w:r>
          </w:p>
        </w:tc>
      </w:tr>
      <w:tr w:rsidR="00D75EE8" w:rsidRPr="00D129DC" w14:paraId="5961EB08" w14:textId="77777777">
        <w:tc>
          <w:tcPr>
            <w:tcW w:w="1710" w:type="dxa"/>
          </w:tcPr>
          <w:p w14:paraId="6518376C" w14:textId="08B7C0C3" w:rsidR="00D75EE8" w:rsidRPr="00D129DC" w:rsidRDefault="00D75EE8" w:rsidP="00D75EE8">
            <w:pPr>
              <w:spacing w:after="120"/>
              <w:rPr>
                <w:rFonts w:cs="Arial"/>
                <w:szCs w:val="20"/>
              </w:rPr>
            </w:pPr>
            <w:r>
              <w:rPr>
                <w:rFonts w:cs="Arial"/>
                <w:szCs w:val="20"/>
              </w:rPr>
              <w:t>0.5.0 draft</w:t>
            </w:r>
          </w:p>
        </w:tc>
        <w:tc>
          <w:tcPr>
            <w:tcW w:w="1170" w:type="dxa"/>
          </w:tcPr>
          <w:p w14:paraId="6D131CF2" w14:textId="77777777" w:rsidR="00D75EE8" w:rsidRPr="00D129DC" w:rsidRDefault="00D75EE8" w:rsidP="00D75EE8">
            <w:pPr>
              <w:spacing w:after="120"/>
              <w:ind w:left="-1" w:firstLine="1"/>
              <w:rPr>
                <w:rFonts w:cs="Arial"/>
                <w:szCs w:val="20"/>
              </w:rPr>
            </w:pPr>
            <w:r>
              <w:rPr>
                <w:rFonts w:cs="Arial"/>
                <w:szCs w:val="20"/>
              </w:rPr>
              <w:t>08 Feb 19</w:t>
            </w:r>
          </w:p>
        </w:tc>
        <w:tc>
          <w:tcPr>
            <w:tcW w:w="1545" w:type="dxa"/>
          </w:tcPr>
          <w:p w14:paraId="114A73A4" w14:textId="7482E16F" w:rsidR="00D75EE8" w:rsidRPr="00D129DC" w:rsidRDefault="00D75EE8" w:rsidP="00D75EE8">
            <w:pPr>
              <w:spacing w:after="120"/>
              <w:ind w:firstLine="21"/>
              <w:rPr>
                <w:rFonts w:cs="Arial"/>
                <w:szCs w:val="20"/>
              </w:rPr>
            </w:pPr>
            <w:r w:rsidRPr="00C02266">
              <w:t>S-129</w:t>
            </w:r>
            <w:r>
              <w:t xml:space="preserve"> PT</w:t>
            </w:r>
          </w:p>
        </w:tc>
        <w:tc>
          <w:tcPr>
            <w:tcW w:w="3855" w:type="dxa"/>
          </w:tcPr>
          <w:p w14:paraId="70431AA4" w14:textId="77777777" w:rsidR="00D75EE8" w:rsidRPr="00D129DC" w:rsidRDefault="00D75EE8" w:rsidP="00D75EE8">
            <w:pPr>
              <w:spacing w:after="120"/>
              <w:rPr>
                <w:rFonts w:cs="Arial"/>
                <w:szCs w:val="20"/>
              </w:rPr>
            </w:pPr>
            <w:r>
              <w:rPr>
                <w:rFonts w:cs="Arial"/>
                <w:szCs w:val="20"/>
              </w:rPr>
              <w:t>For review by S-100WG and S-129 PT</w:t>
            </w:r>
          </w:p>
        </w:tc>
      </w:tr>
      <w:tr w:rsidR="00D75EE8" w:rsidRPr="00D129DC" w14:paraId="65F0904C" w14:textId="77777777">
        <w:tc>
          <w:tcPr>
            <w:tcW w:w="1710" w:type="dxa"/>
          </w:tcPr>
          <w:p w14:paraId="1C8269A6" w14:textId="77777777" w:rsidR="00D75EE8" w:rsidRDefault="00D75EE8" w:rsidP="00D75EE8">
            <w:pPr>
              <w:spacing w:after="120"/>
              <w:rPr>
                <w:rFonts w:cs="Arial"/>
                <w:szCs w:val="20"/>
              </w:rPr>
            </w:pPr>
            <w:r>
              <w:rPr>
                <w:rFonts w:cs="Arial"/>
                <w:szCs w:val="20"/>
              </w:rPr>
              <w:t>0.5.1</w:t>
            </w:r>
          </w:p>
        </w:tc>
        <w:tc>
          <w:tcPr>
            <w:tcW w:w="1170" w:type="dxa"/>
          </w:tcPr>
          <w:p w14:paraId="521BD3AE" w14:textId="77777777" w:rsidR="00D75EE8" w:rsidRDefault="00D75EE8" w:rsidP="00D75EE8">
            <w:pPr>
              <w:spacing w:after="120"/>
              <w:ind w:left="-1" w:firstLine="1"/>
              <w:rPr>
                <w:rFonts w:cs="Arial"/>
                <w:szCs w:val="20"/>
              </w:rPr>
            </w:pPr>
            <w:r>
              <w:rPr>
                <w:rFonts w:cs="Arial"/>
                <w:szCs w:val="20"/>
              </w:rPr>
              <w:t>26 Feb 19</w:t>
            </w:r>
          </w:p>
        </w:tc>
        <w:tc>
          <w:tcPr>
            <w:tcW w:w="1545" w:type="dxa"/>
          </w:tcPr>
          <w:p w14:paraId="109493E7" w14:textId="59CCDB76" w:rsidR="00D75EE8" w:rsidRPr="00D129DC" w:rsidRDefault="00D75EE8" w:rsidP="00D75EE8">
            <w:pPr>
              <w:spacing w:after="120"/>
              <w:ind w:firstLine="21"/>
              <w:rPr>
                <w:rFonts w:cs="Arial"/>
                <w:szCs w:val="20"/>
              </w:rPr>
            </w:pPr>
            <w:r w:rsidRPr="00C02266">
              <w:t>S-129</w:t>
            </w:r>
            <w:r>
              <w:t xml:space="preserve"> PT</w:t>
            </w:r>
          </w:p>
        </w:tc>
        <w:tc>
          <w:tcPr>
            <w:tcW w:w="3855" w:type="dxa"/>
          </w:tcPr>
          <w:p w14:paraId="2EFAC8A8" w14:textId="77777777" w:rsidR="00D75EE8" w:rsidRPr="00D129DC" w:rsidRDefault="00D75EE8" w:rsidP="00D75EE8">
            <w:pPr>
              <w:spacing w:after="120"/>
              <w:ind w:left="44"/>
              <w:rPr>
                <w:rFonts w:cs="Arial"/>
                <w:szCs w:val="20"/>
              </w:rPr>
            </w:pPr>
            <w:r>
              <w:rPr>
                <w:rFonts w:cs="Arial"/>
                <w:szCs w:val="20"/>
              </w:rPr>
              <w:t>Updates made at S-100WG meeting 27-29 Feb 19</w:t>
            </w:r>
          </w:p>
        </w:tc>
      </w:tr>
      <w:tr w:rsidR="00D75EE8" w:rsidRPr="00D129DC" w14:paraId="1530FBA1" w14:textId="77777777">
        <w:tc>
          <w:tcPr>
            <w:tcW w:w="1710" w:type="dxa"/>
          </w:tcPr>
          <w:p w14:paraId="58DCA773" w14:textId="77777777" w:rsidR="00D75EE8" w:rsidRDefault="00D75EE8" w:rsidP="00D75EE8">
            <w:pPr>
              <w:spacing w:after="120"/>
              <w:rPr>
                <w:rFonts w:cs="Arial"/>
                <w:szCs w:val="20"/>
              </w:rPr>
            </w:pPr>
            <w:r>
              <w:rPr>
                <w:rFonts w:cs="Arial"/>
                <w:szCs w:val="20"/>
              </w:rPr>
              <w:t>0.6.0</w:t>
            </w:r>
          </w:p>
        </w:tc>
        <w:tc>
          <w:tcPr>
            <w:tcW w:w="1170" w:type="dxa"/>
          </w:tcPr>
          <w:p w14:paraId="2410B993" w14:textId="77777777" w:rsidR="00D75EE8" w:rsidRDefault="00D75EE8" w:rsidP="00D75EE8">
            <w:pPr>
              <w:spacing w:after="120"/>
              <w:ind w:left="-1" w:firstLine="1"/>
              <w:rPr>
                <w:rFonts w:cs="Arial"/>
                <w:szCs w:val="20"/>
              </w:rPr>
            </w:pPr>
            <w:r>
              <w:rPr>
                <w:rFonts w:cs="Arial"/>
                <w:szCs w:val="20"/>
              </w:rPr>
              <w:t>8 Mar 19</w:t>
            </w:r>
          </w:p>
        </w:tc>
        <w:tc>
          <w:tcPr>
            <w:tcW w:w="1545" w:type="dxa"/>
          </w:tcPr>
          <w:p w14:paraId="30AC0B3A" w14:textId="67A17204" w:rsidR="00D75EE8" w:rsidRPr="00D129DC" w:rsidRDefault="00D75EE8" w:rsidP="00D75EE8">
            <w:pPr>
              <w:spacing w:after="120"/>
              <w:ind w:firstLine="21"/>
              <w:rPr>
                <w:rFonts w:cs="Arial"/>
                <w:szCs w:val="20"/>
              </w:rPr>
            </w:pPr>
            <w:r w:rsidRPr="00C02266">
              <w:t>S-129</w:t>
            </w:r>
            <w:r>
              <w:t xml:space="preserve"> PT</w:t>
            </w:r>
          </w:p>
        </w:tc>
        <w:tc>
          <w:tcPr>
            <w:tcW w:w="3855" w:type="dxa"/>
          </w:tcPr>
          <w:p w14:paraId="53378D35" w14:textId="1660BD50" w:rsidR="00D75EE8" w:rsidRPr="00D129DC" w:rsidRDefault="00D75EE8" w:rsidP="004772BA">
            <w:pPr>
              <w:spacing w:after="120"/>
              <w:ind w:left="44"/>
              <w:rPr>
                <w:rFonts w:cs="Arial"/>
                <w:szCs w:val="20"/>
              </w:rPr>
            </w:pPr>
            <w:r>
              <w:rPr>
                <w:rFonts w:cs="Arial"/>
                <w:szCs w:val="20"/>
              </w:rPr>
              <w:t>Clean version post</w:t>
            </w:r>
            <w:r w:rsidR="004772BA">
              <w:rPr>
                <w:rFonts w:cs="Arial"/>
                <w:szCs w:val="20"/>
              </w:rPr>
              <w:t xml:space="preserve"> </w:t>
            </w:r>
            <w:r>
              <w:rPr>
                <w:rFonts w:cs="Arial"/>
                <w:szCs w:val="20"/>
              </w:rPr>
              <w:t>S-100WG meeting of 27-29 Feb 19 for final IHO Secretariat editorial makeover</w:t>
            </w:r>
          </w:p>
        </w:tc>
      </w:tr>
      <w:tr w:rsidR="004844E1" w:rsidRPr="00D129DC" w14:paraId="65EAEDCC" w14:textId="77777777">
        <w:tc>
          <w:tcPr>
            <w:tcW w:w="1710" w:type="dxa"/>
          </w:tcPr>
          <w:p w14:paraId="13320D02" w14:textId="75940EA4" w:rsidR="004844E1" w:rsidRPr="00D129DC" w:rsidRDefault="004844E1" w:rsidP="004437E4">
            <w:pPr>
              <w:spacing w:after="120"/>
              <w:rPr>
                <w:rFonts w:cs="Arial"/>
                <w:szCs w:val="20"/>
              </w:rPr>
            </w:pPr>
            <w:r>
              <w:rPr>
                <w:rFonts w:cs="Arial"/>
                <w:szCs w:val="20"/>
              </w:rPr>
              <w:t xml:space="preserve">1.0.0 </w:t>
            </w:r>
          </w:p>
        </w:tc>
        <w:tc>
          <w:tcPr>
            <w:tcW w:w="1170" w:type="dxa"/>
          </w:tcPr>
          <w:p w14:paraId="0229BE14" w14:textId="5FBEF5A8" w:rsidR="004844E1" w:rsidRPr="00D129DC" w:rsidRDefault="002F1355" w:rsidP="004844E1">
            <w:pPr>
              <w:spacing w:after="120"/>
              <w:ind w:left="-1" w:firstLine="1"/>
              <w:rPr>
                <w:rFonts w:cs="Arial"/>
                <w:szCs w:val="20"/>
              </w:rPr>
            </w:pPr>
            <w:r>
              <w:rPr>
                <w:rFonts w:cs="Arial"/>
                <w:szCs w:val="20"/>
              </w:rPr>
              <w:t>Jun</w:t>
            </w:r>
            <w:r w:rsidR="004437E4">
              <w:rPr>
                <w:rFonts w:cs="Arial"/>
                <w:szCs w:val="20"/>
              </w:rPr>
              <w:t xml:space="preserve"> 2019</w:t>
            </w:r>
          </w:p>
        </w:tc>
        <w:tc>
          <w:tcPr>
            <w:tcW w:w="1545" w:type="dxa"/>
          </w:tcPr>
          <w:p w14:paraId="166DA929" w14:textId="069DB5E4" w:rsidR="004844E1" w:rsidRPr="00D129DC" w:rsidRDefault="004844E1" w:rsidP="00D75EE8">
            <w:pPr>
              <w:spacing w:after="120"/>
              <w:ind w:firstLine="21"/>
              <w:rPr>
                <w:rFonts w:cs="Arial"/>
                <w:szCs w:val="20"/>
              </w:rPr>
            </w:pPr>
          </w:p>
        </w:tc>
        <w:tc>
          <w:tcPr>
            <w:tcW w:w="3855" w:type="dxa"/>
          </w:tcPr>
          <w:p w14:paraId="07FF3D9A" w14:textId="063B8E39" w:rsidR="004844E1" w:rsidRPr="00D129DC" w:rsidRDefault="004437E4" w:rsidP="004437E4">
            <w:pPr>
              <w:spacing w:after="120"/>
              <w:ind w:left="44"/>
              <w:rPr>
                <w:rFonts w:cs="Arial"/>
                <w:szCs w:val="20"/>
              </w:rPr>
            </w:pPr>
            <w:r>
              <w:rPr>
                <w:rFonts w:cs="Arial"/>
                <w:szCs w:val="20"/>
              </w:rPr>
              <w:t>First Edition for implementation and testing purposes</w:t>
            </w:r>
          </w:p>
        </w:tc>
      </w:tr>
      <w:tr w:rsidR="004844E1" w:rsidRPr="00D129DC" w14:paraId="31907F7A" w14:textId="77777777">
        <w:tc>
          <w:tcPr>
            <w:tcW w:w="1710" w:type="dxa"/>
          </w:tcPr>
          <w:p w14:paraId="00B19570" w14:textId="5B88765A" w:rsidR="004844E1" w:rsidRPr="00D129DC" w:rsidRDefault="00F5749D" w:rsidP="004844E1">
            <w:pPr>
              <w:spacing w:after="120"/>
              <w:rPr>
                <w:rFonts w:cs="Arial"/>
                <w:szCs w:val="20"/>
              </w:rPr>
            </w:pPr>
            <w:r>
              <w:rPr>
                <w:rFonts w:cs="Arial"/>
                <w:szCs w:val="20"/>
              </w:rPr>
              <w:t>1.1.0</w:t>
            </w:r>
          </w:p>
        </w:tc>
        <w:tc>
          <w:tcPr>
            <w:tcW w:w="1170" w:type="dxa"/>
          </w:tcPr>
          <w:p w14:paraId="37BE9380" w14:textId="51EE0849" w:rsidR="004844E1" w:rsidRPr="00D129DC" w:rsidRDefault="00A015B6" w:rsidP="004844E1">
            <w:pPr>
              <w:spacing w:after="120"/>
              <w:ind w:left="-1" w:firstLine="1"/>
              <w:rPr>
                <w:rFonts w:cs="Arial"/>
                <w:szCs w:val="20"/>
              </w:rPr>
            </w:pPr>
            <w:r>
              <w:rPr>
                <w:rFonts w:cs="Arial"/>
                <w:szCs w:val="20"/>
              </w:rPr>
              <w:t>Nov</w:t>
            </w:r>
            <w:r w:rsidR="00F5749D">
              <w:rPr>
                <w:rFonts w:cs="Arial"/>
                <w:szCs w:val="20"/>
              </w:rPr>
              <w:t xml:space="preserve"> 2023</w:t>
            </w:r>
          </w:p>
        </w:tc>
        <w:tc>
          <w:tcPr>
            <w:tcW w:w="1545" w:type="dxa"/>
          </w:tcPr>
          <w:p w14:paraId="252D569E" w14:textId="038371EC" w:rsidR="004844E1" w:rsidRPr="00D129DC" w:rsidRDefault="00F5749D" w:rsidP="004844E1">
            <w:pPr>
              <w:spacing w:after="120"/>
              <w:ind w:firstLine="21"/>
              <w:rPr>
                <w:rFonts w:cs="Arial"/>
                <w:szCs w:val="20"/>
              </w:rPr>
            </w:pPr>
            <w:r>
              <w:rPr>
                <w:rFonts w:cs="Arial"/>
                <w:szCs w:val="20"/>
              </w:rPr>
              <w:t>S-129 PT</w:t>
            </w:r>
          </w:p>
        </w:tc>
        <w:tc>
          <w:tcPr>
            <w:tcW w:w="3855" w:type="dxa"/>
          </w:tcPr>
          <w:p w14:paraId="5760A46B" w14:textId="7BAE4206" w:rsidR="004844E1" w:rsidRPr="00D129DC" w:rsidRDefault="00F5749D" w:rsidP="003402F8">
            <w:pPr>
              <w:spacing w:after="120"/>
              <w:rPr>
                <w:rFonts w:cs="Arial"/>
                <w:szCs w:val="20"/>
              </w:rPr>
            </w:pPr>
            <w:r>
              <w:rPr>
                <w:rFonts w:cs="Arial"/>
                <w:szCs w:val="20"/>
              </w:rPr>
              <w:t xml:space="preserve">Revision based on </w:t>
            </w:r>
            <w:r w:rsidR="00E117CD">
              <w:rPr>
                <w:rFonts w:cs="Arial"/>
                <w:szCs w:val="20"/>
              </w:rPr>
              <w:t>5</w:t>
            </w:r>
            <w:r w:rsidR="00E117CD" w:rsidRPr="003402F8">
              <w:rPr>
                <w:rFonts w:cs="Arial"/>
                <w:szCs w:val="20"/>
                <w:vertAlign w:val="superscript"/>
              </w:rPr>
              <w:t>th</w:t>
            </w:r>
            <w:r w:rsidR="00E117CD">
              <w:rPr>
                <w:rFonts w:cs="Arial"/>
                <w:szCs w:val="20"/>
                <w:vertAlign w:val="superscript"/>
              </w:rPr>
              <w:t xml:space="preserve">, </w:t>
            </w:r>
            <w:r w:rsidR="00E117CD">
              <w:rPr>
                <w:rFonts w:cs="Arial"/>
                <w:szCs w:val="20"/>
              </w:rPr>
              <w:t>6</w:t>
            </w:r>
            <w:r w:rsidR="00E117CD" w:rsidRPr="003402F8">
              <w:rPr>
                <w:rFonts w:cs="Arial"/>
                <w:szCs w:val="20"/>
                <w:vertAlign w:val="superscript"/>
              </w:rPr>
              <w:t>th</w:t>
            </w:r>
            <w:r w:rsidR="00E117CD">
              <w:rPr>
                <w:rFonts w:cs="Arial"/>
                <w:szCs w:val="20"/>
              </w:rPr>
              <w:t>, and 7</w:t>
            </w:r>
            <w:r w:rsidR="00E117CD" w:rsidRPr="003402F8">
              <w:rPr>
                <w:rFonts w:cs="Arial"/>
                <w:szCs w:val="20"/>
                <w:vertAlign w:val="superscript"/>
              </w:rPr>
              <w:t>th</w:t>
            </w:r>
            <w:r w:rsidR="00E117CD">
              <w:rPr>
                <w:rFonts w:cs="Arial"/>
                <w:szCs w:val="20"/>
              </w:rPr>
              <w:t xml:space="preserve"> </w:t>
            </w:r>
            <w:r w:rsidR="003671D5">
              <w:rPr>
                <w:rFonts w:cs="Arial"/>
                <w:szCs w:val="20"/>
              </w:rPr>
              <w:t xml:space="preserve">S-129 PT meeting outcomes and </w:t>
            </w:r>
            <w:r>
              <w:rPr>
                <w:rFonts w:cs="Arial"/>
                <w:szCs w:val="20"/>
              </w:rPr>
              <w:t>PS validation in Tjeldsundet S-129 Operational Test</w:t>
            </w:r>
            <w:r w:rsidR="0023231F">
              <w:rPr>
                <w:rFonts w:cs="Arial"/>
                <w:szCs w:val="20"/>
              </w:rPr>
              <w:t>. Other identified corrections also applied.</w:t>
            </w:r>
          </w:p>
        </w:tc>
      </w:tr>
      <w:tr w:rsidR="004844E1" w:rsidRPr="00D129DC" w14:paraId="53BAF76C" w14:textId="77777777">
        <w:tc>
          <w:tcPr>
            <w:tcW w:w="1710" w:type="dxa"/>
          </w:tcPr>
          <w:p w14:paraId="0F7746A9" w14:textId="05BBE84D" w:rsidR="004844E1" w:rsidRPr="00D129DC" w:rsidRDefault="00E67809" w:rsidP="004844E1">
            <w:pPr>
              <w:spacing w:after="120"/>
              <w:rPr>
                <w:rFonts w:cs="Arial"/>
                <w:szCs w:val="20"/>
              </w:rPr>
            </w:pPr>
            <w:ins w:id="19" w:author="Jason Rhee" w:date="2024-03-06T15:26:00Z">
              <w:r>
                <w:rPr>
                  <w:rFonts w:cs="Arial"/>
                  <w:szCs w:val="20"/>
                </w:rPr>
                <w:t>1.2.0</w:t>
              </w:r>
            </w:ins>
          </w:p>
        </w:tc>
        <w:tc>
          <w:tcPr>
            <w:tcW w:w="1170" w:type="dxa"/>
          </w:tcPr>
          <w:p w14:paraId="6DDE84FA" w14:textId="02CE6EDA" w:rsidR="004844E1" w:rsidRPr="00D129DC" w:rsidRDefault="00B137CC" w:rsidP="004844E1">
            <w:pPr>
              <w:spacing w:after="120"/>
              <w:ind w:left="-1" w:firstLine="1"/>
              <w:rPr>
                <w:rFonts w:cs="Arial"/>
                <w:szCs w:val="20"/>
              </w:rPr>
            </w:pPr>
            <w:ins w:id="20" w:author="Jason Rhee" w:date="2024-07-21T21:14:00Z" w16du:dateUtc="2024-07-21T11:14:00Z">
              <w:r>
                <w:rPr>
                  <w:rFonts w:eastAsiaTheme="minorEastAsia" w:cs="Arial" w:hint="eastAsia"/>
                  <w:szCs w:val="20"/>
                  <w:lang w:eastAsia="ko-KR"/>
                </w:rPr>
                <w:t>Jul</w:t>
              </w:r>
            </w:ins>
            <w:ins w:id="21" w:author="Jason Rhee" w:date="2024-03-06T15:27:00Z">
              <w:r w:rsidR="00E67809">
                <w:rPr>
                  <w:rFonts w:cs="Arial"/>
                  <w:szCs w:val="20"/>
                </w:rPr>
                <w:t xml:space="preserve"> 2024</w:t>
              </w:r>
            </w:ins>
          </w:p>
        </w:tc>
        <w:tc>
          <w:tcPr>
            <w:tcW w:w="1545" w:type="dxa"/>
          </w:tcPr>
          <w:p w14:paraId="0CA064E2" w14:textId="1EB4A387" w:rsidR="004844E1" w:rsidRPr="00D129DC" w:rsidRDefault="00E67809" w:rsidP="004844E1">
            <w:pPr>
              <w:spacing w:after="120"/>
              <w:ind w:firstLine="21"/>
              <w:rPr>
                <w:rFonts w:cs="Arial"/>
                <w:szCs w:val="20"/>
              </w:rPr>
            </w:pPr>
            <w:ins w:id="22" w:author="Jason Rhee" w:date="2024-03-06T15:27:00Z">
              <w:r>
                <w:rPr>
                  <w:rFonts w:cs="Arial"/>
                  <w:szCs w:val="20"/>
                </w:rPr>
                <w:t>S-129 PT</w:t>
              </w:r>
            </w:ins>
          </w:p>
        </w:tc>
        <w:tc>
          <w:tcPr>
            <w:tcW w:w="3855" w:type="dxa"/>
          </w:tcPr>
          <w:p w14:paraId="6470B90D" w14:textId="40C85DB7" w:rsidR="004844E1" w:rsidRPr="00B137CC" w:rsidRDefault="003530DD" w:rsidP="006F4DF9">
            <w:pPr>
              <w:spacing w:after="120"/>
              <w:rPr>
                <w:ins w:id="23" w:author="Jason Rhee" w:date="2024-03-06T15:27:00Z"/>
                <w:rFonts w:eastAsiaTheme="minorEastAsia" w:cs="Arial"/>
                <w:szCs w:val="20"/>
                <w:lang w:eastAsia="ko-KR"/>
                <w:rPrChange w:id="24" w:author="Jason Rhee" w:date="2024-07-21T21:14:00Z" w16du:dateUtc="2024-07-21T11:14:00Z">
                  <w:rPr>
                    <w:ins w:id="25" w:author="Jason Rhee" w:date="2024-03-06T15:27:00Z"/>
                    <w:rFonts w:cs="Arial"/>
                    <w:szCs w:val="20"/>
                  </w:rPr>
                </w:rPrChange>
              </w:rPr>
            </w:pPr>
            <w:ins w:id="26" w:author="Jason Rhee" w:date="2024-07-21T21:13:00Z" w16du:dateUtc="2024-07-21T11:13:00Z">
              <w:r>
                <w:rPr>
                  <w:rFonts w:eastAsiaTheme="minorEastAsia" w:cs="Arial" w:hint="eastAsia"/>
                  <w:szCs w:val="20"/>
                  <w:lang w:eastAsia="ko-KR"/>
                </w:rPr>
                <w:t>Revision based o</w:t>
              </w:r>
            </w:ins>
            <w:ins w:id="27" w:author="Jason Rhee" w:date="2024-07-21T21:14:00Z" w16du:dateUtc="2024-07-21T11:14:00Z">
              <w:r>
                <w:rPr>
                  <w:rFonts w:eastAsiaTheme="minorEastAsia" w:cs="Arial" w:hint="eastAsia"/>
                  <w:szCs w:val="20"/>
                  <w:lang w:eastAsia="ko-KR"/>
                </w:rPr>
                <w:t xml:space="preserve">n changes in line with S-100 Edition 5.2.0, </w:t>
              </w:r>
              <w:r w:rsidR="00B137CC">
                <w:rPr>
                  <w:rFonts w:eastAsiaTheme="minorEastAsia" w:cs="Arial" w:hint="eastAsia"/>
                  <w:szCs w:val="20"/>
                  <w:lang w:eastAsia="ko-KR"/>
                </w:rPr>
                <w:t xml:space="preserve">and clarified </w:t>
              </w:r>
            </w:ins>
            <w:ins w:id="28" w:author="Jason Rhee" w:date="2024-03-06T15:27:00Z">
              <w:r w:rsidR="006F4DF9">
                <w:rPr>
                  <w:rFonts w:cs="Arial"/>
                  <w:szCs w:val="20"/>
                </w:rPr>
                <w:t>usage of S-421 for passage route information.</w:t>
              </w:r>
            </w:ins>
          </w:p>
          <w:p w14:paraId="004AE189" w14:textId="3E17D4E8" w:rsidR="006F4DF9" w:rsidRPr="00D129DC" w:rsidRDefault="006F4DF9" w:rsidP="00CB3E54">
            <w:pPr>
              <w:spacing w:after="120"/>
              <w:rPr>
                <w:rFonts w:cs="Arial"/>
                <w:szCs w:val="20"/>
              </w:rPr>
            </w:pPr>
            <w:ins w:id="29" w:author="Jason Rhee" w:date="2024-03-06T15:27:00Z">
              <w:r>
                <w:rPr>
                  <w:rFonts w:cs="Arial"/>
                  <w:szCs w:val="20"/>
                </w:rPr>
                <w:t>Other correct</w:t>
              </w:r>
            </w:ins>
            <w:ins w:id="30" w:author="Jason Rhee" w:date="2024-03-06T15:28:00Z">
              <w:r>
                <w:rPr>
                  <w:rFonts w:cs="Arial"/>
                  <w:szCs w:val="20"/>
                </w:rPr>
                <w:t>ions and updates.</w:t>
              </w:r>
            </w:ins>
          </w:p>
        </w:tc>
      </w:tr>
      <w:tr w:rsidR="004844E1" w:rsidRPr="00D129DC" w14:paraId="466B524A" w14:textId="77777777">
        <w:tc>
          <w:tcPr>
            <w:tcW w:w="1710" w:type="dxa"/>
          </w:tcPr>
          <w:p w14:paraId="46B2BBFC" w14:textId="77777777" w:rsidR="004844E1" w:rsidRPr="00D129DC" w:rsidRDefault="004844E1" w:rsidP="004844E1">
            <w:pPr>
              <w:spacing w:after="120"/>
              <w:rPr>
                <w:rFonts w:cs="Arial"/>
                <w:szCs w:val="20"/>
              </w:rPr>
            </w:pPr>
          </w:p>
        </w:tc>
        <w:tc>
          <w:tcPr>
            <w:tcW w:w="1170" w:type="dxa"/>
          </w:tcPr>
          <w:p w14:paraId="51E27AED" w14:textId="77777777" w:rsidR="004844E1" w:rsidRPr="00D129DC" w:rsidRDefault="004844E1" w:rsidP="004844E1">
            <w:pPr>
              <w:spacing w:after="120"/>
              <w:ind w:left="-1" w:firstLine="1"/>
              <w:rPr>
                <w:rFonts w:cs="Arial"/>
                <w:szCs w:val="20"/>
              </w:rPr>
            </w:pPr>
          </w:p>
        </w:tc>
        <w:tc>
          <w:tcPr>
            <w:tcW w:w="1545" w:type="dxa"/>
          </w:tcPr>
          <w:p w14:paraId="7892C1C4" w14:textId="77777777" w:rsidR="004844E1" w:rsidRPr="00D129DC" w:rsidRDefault="004844E1" w:rsidP="004844E1">
            <w:pPr>
              <w:spacing w:after="120"/>
              <w:ind w:firstLine="21"/>
              <w:rPr>
                <w:rFonts w:cs="Arial"/>
                <w:szCs w:val="20"/>
              </w:rPr>
            </w:pPr>
          </w:p>
        </w:tc>
        <w:tc>
          <w:tcPr>
            <w:tcW w:w="3855" w:type="dxa"/>
          </w:tcPr>
          <w:p w14:paraId="31207D15" w14:textId="77777777" w:rsidR="004844E1" w:rsidRPr="00D129DC" w:rsidRDefault="004844E1" w:rsidP="004844E1">
            <w:pPr>
              <w:spacing w:after="120"/>
              <w:ind w:left="44" w:firstLine="43"/>
              <w:rPr>
                <w:rFonts w:cs="Arial"/>
                <w:szCs w:val="20"/>
              </w:rPr>
            </w:pPr>
          </w:p>
        </w:tc>
      </w:tr>
      <w:tr w:rsidR="004844E1" w:rsidRPr="00D129DC" w14:paraId="32D66FCB" w14:textId="77777777">
        <w:tc>
          <w:tcPr>
            <w:tcW w:w="1710" w:type="dxa"/>
          </w:tcPr>
          <w:p w14:paraId="1E40BB8C" w14:textId="77777777" w:rsidR="004844E1" w:rsidRPr="00D129DC" w:rsidRDefault="004844E1" w:rsidP="004844E1">
            <w:pPr>
              <w:spacing w:after="120"/>
              <w:rPr>
                <w:rFonts w:cs="Arial"/>
                <w:szCs w:val="20"/>
              </w:rPr>
            </w:pPr>
          </w:p>
        </w:tc>
        <w:tc>
          <w:tcPr>
            <w:tcW w:w="1170" w:type="dxa"/>
          </w:tcPr>
          <w:p w14:paraId="3467BB75" w14:textId="77777777" w:rsidR="004844E1" w:rsidRPr="00D129DC" w:rsidRDefault="004844E1" w:rsidP="004844E1">
            <w:pPr>
              <w:spacing w:after="120"/>
              <w:ind w:left="-1" w:firstLine="1"/>
              <w:rPr>
                <w:rFonts w:cs="Arial"/>
                <w:szCs w:val="20"/>
              </w:rPr>
            </w:pPr>
          </w:p>
        </w:tc>
        <w:tc>
          <w:tcPr>
            <w:tcW w:w="1545" w:type="dxa"/>
          </w:tcPr>
          <w:p w14:paraId="0A8F49EE" w14:textId="77777777" w:rsidR="004844E1" w:rsidRPr="00D129DC" w:rsidRDefault="004844E1" w:rsidP="004844E1">
            <w:pPr>
              <w:spacing w:after="120"/>
              <w:ind w:firstLine="21"/>
              <w:rPr>
                <w:rFonts w:cs="Arial"/>
                <w:szCs w:val="20"/>
              </w:rPr>
            </w:pPr>
          </w:p>
        </w:tc>
        <w:tc>
          <w:tcPr>
            <w:tcW w:w="3855" w:type="dxa"/>
          </w:tcPr>
          <w:p w14:paraId="3613DB72" w14:textId="77777777" w:rsidR="004844E1" w:rsidRPr="00D129DC" w:rsidRDefault="004844E1" w:rsidP="004844E1">
            <w:pPr>
              <w:spacing w:after="120"/>
              <w:ind w:left="44" w:firstLine="43"/>
              <w:rPr>
                <w:rFonts w:cs="Arial"/>
                <w:szCs w:val="20"/>
              </w:rPr>
            </w:pPr>
          </w:p>
        </w:tc>
      </w:tr>
      <w:tr w:rsidR="004844E1" w:rsidRPr="00D129DC" w14:paraId="2EBF021C" w14:textId="77777777">
        <w:tc>
          <w:tcPr>
            <w:tcW w:w="1710" w:type="dxa"/>
          </w:tcPr>
          <w:p w14:paraId="678B8E3E" w14:textId="77777777" w:rsidR="004844E1" w:rsidRPr="00D129DC" w:rsidRDefault="004844E1" w:rsidP="004844E1">
            <w:pPr>
              <w:spacing w:after="120"/>
              <w:rPr>
                <w:rFonts w:cs="Arial"/>
                <w:szCs w:val="20"/>
              </w:rPr>
            </w:pPr>
          </w:p>
        </w:tc>
        <w:tc>
          <w:tcPr>
            <w:tcW w:w="1170" w:type="dxa"/>
          </w:tcPr>
          <w:p w14:paraId="6FDCD602" w14:textId="77777777" w:rsidR="004844E1" w:rsidRPr="00D129DC" w:rsidRDefault="004844E1" w:rsidP="004844E1">
            <w:pPr>
              <w:spacing w:after="120"/>
              <w:ind w:left="-1" w:firstLine="1"/>
              <w:rPr>
                <w:rFonts w:cs="Arial"/>
                <w:szCs w:val="20"/>
              </w:rPr>
            </w:pPr>
          </w:p>
        </w:tc>
        <w:tc>
          <w:tcPr>
            <w:tcW w:w="1545" w:type="dxa"/>
          </w:tcPr>
          <w:p w14:paraId="060B03BD" w14:textId="77777777" w:rsidR="004844E1" w:rsidRPr="00D129DC" w:rsidRDefault="004844E1" w:rsidP="004844E1">
            <w:pPr>
              <w:spacing w:after="120"/>
              <w:ind w:firstLine="21"/>
              <w:rPr>
                <w:rFonts w:cs="Arial"/>
                <w:szCs w:val="20"/>
              </w:rPr>
            </w:pPr>
          </w:p>
        </w:tc>
        <w:tc>
          <w:tcPr>
            <w:tcW w:w="3855" w:type="dxa"/>
          </w:tcPr>
          <w:p w14:paraId="6F9B2A9F" w14:textId="77777777" w:rsidR="004844E1" w:rsidRPr="00D129DC" w:rsidRDefault="004844E1" w:rsidP="004844E1">
            <w:pPr>
              <w:spacing w:after="120"/>
              <w:ind w:left="44" w:firstLine="43"/>
              <w:rPr>
                <w:rFonts w:cs="Arial"/>
                <w:szCs w:val="20"/>
              </w:rPr>
            </w:pPr>
          </w:p>
        </w:tc>
      </w:tr>
      <w:tr w:rsidR="004844E1" w:rsidRPr="00D129DC" w14:paraId="1539EEFD" w14:textId="77777777">
        <w:tc>
          <w:tcPr>
            <w:tcW w:w="1710" w:type="dxa"/>
          </w:tcPr>
          <w:p w14:paraId="70C0B8D2" w14:textId="77777777" w:rsidR="004844E1" w:rsidRPr="00D129DC" w:rsidRDefault="004844E1" w:rsidP="004844E1">
            <w:pPr>
              <w:spacing w:after="120"/>
              <w:rPr>
                <w:rFonts w:cs="Arial"/>
                <w:szCs w:val="20"/>
              </w:rPr>
            </w:pPr>
          </w:p>
        </w:tc>
        <w:tc>
          <w:tcPr>
            <w:tcW w:w="1170" w:type="dxa"/>
          </w:tcPr>
          <w:p w14:paraId="2C7F4986" w14:textId="77777777" w:rsidR="004844E1" w:rsidRPr="00D129DC" w:rsidRDefault="004844E1" w:rsidP="004844E1">
            <w:pPr>
              <w:spacing w:after="120"/>
              <w:ind w:left="-1" w:firstLine="1"/>
              <w:rPr>
                <w:rFonts w:cs="Arial"/>
                <w:szCs w:val="20"/>
              </w:rPr>
            </w:pPr>
          </w:p>
        </w:tc>
        <w:tc>
          <w:tcPr>
            <w:tcW w:w="1545" w:type="dxa"/>
          </w:tcPr>
          <w:p w14:paraId="2A346FA0" w14:textId="77777777" w:rsidR="004844E1" w:rsidRPr="00D129DC" w:rsidRDefault="004844E1" w:rsidP="004844E1">
            <w:pPr>
              <w:spacing w:after="120"/>
              <w:ind w:firstLine="21"/>
              <w:rPr>
                <w:rFonts w:cs="Arial"/>
                <w:szCs w:val="20"/>
              </w:rPr>
            </w:pPr>
          </w:p>
        </w:tc>
        <w:tc>
          <w:tcPr>
            <w:tcW w:w="3855" w:type="dxa"/>
          </w:tcPr>
          <w:p w14:paraId="38AB0DB7" w14:textId="77777777" w:rsidR="004844E1" w:rsidRPr="00D129DC" w:rsidRDefault="004844E1" w:rsidP="004844E1">
            <w:pPr>
              <w:spacing w:after="120"/>
              <w:ind w:left="44" w:firstLine="43"/>
              <w:rPr>
                <w:rFonts w:cs="Arial"/>
                <w:szCs w:val="20"/>
              </w:rPr>
            </w:pPr>
          </w:p>
        </w:tc>
      </w:tr>
    </w:tbl>
    <w:p w14:paraId="6A921AA7" w14:textId="1F82FFE1" w:rsidR="00DB2BE8" w:rsidRDefault="00DB2BE8" w:rsidP="0031303F">
      <w:pPr>
        <w:pStyle w:val="zzCopyright"/>
        <w:pBdr>
          <w:top w:val="none" w:sz="0" w:space="0" w:color="auto"/>
          <w:left w:val="none" w:sz="0" w:space="0" w:color="auto"/>
          <w:bottom w:val="none" w:sz="0" w:space="0" w:color="auto"/>
          <w:right w:val="none" w:sz="0" w:space="0" w:color="auto"/>
        </w:pBdr>
        <w:spacing w:after="0" w:line="360" w:lineRule="auto"/>
        <w:ind w:left="0" w:right="100"/>
        <w:rPr>
          <w:rFonts w:cs="Arial"/>
        </w:rPr>
      </w:pPr>
    </w:p>
    <w:p w14:paraId="7F9F304E" w14:textId="77777777" w:rsidR="00DB2BE8" w:rsidRDefault="00DB2BE8">
      <w:pPr>
        <w:spacing w:before="0" w:after="0"/>
        <w:jc w:val="left"/>
        <w:rPr>
          <w:rFonts w:eastAsia="MS Mincho" w:cs="Arial"/>
          <w:color w:val="0000FF"/>
          <w:szCs w:val="20"/>
          <w:lang w:val="en-GB" w:eastAsia="ja-JP"/>
        </w:rPr>
      </w:pPr>
      <w:r>
        <w:rPr>
          <w:rFonts w:cs="Arial"/>
        </w:rPr>
        <w:br w:type="page"/>
      </w:r>
    </w:p>
    <w:p w14:paraId="01AC8603" w14:textId="77777777" w:rsidR="00DB2BE8" w:rsidRPr="00E61AD8" w:rsidRDefault="00DB2BE8" w:rsidP="00DB2BE8">
      <w:pPr>
        <w:rPr>
          <w:lang w:val="en-US"/>
        </w:rPr>
      </w:pPr>
    </w:p>
    <w:p w14:paraId="529DD730" w14:textId="77777777" w:rsidR="00DB2BE8" w:rsidRPr="00E61AD8" w:rsidRDefault="00DB2BE8" w:rsidP="00DB2BE8">
      <w:pPr>
        <w:rPr>
          <w:lang w:val="en-US"/>
        </w:rPr>
      </w:pPr>
    </w:p>
    <w:p w14:paraId="0C552BD4" w14:textId="77777777" w:rsidR="00DB2BE8" w:rsidRPr="00E61AD8" w:rsidRDefault="00DB2BE8" w:rsidP="00DB2BE8">
      <w:pPr>
        <w:rPr>
          <w:lang w:val="en-US"/>
        </w:rPr>
      </w:pPr>
    </w:p>
    <w:p w14:paraId="3A7F10E6" w14:textId="77777777" w:rsidR="00DB2BE8" w:rsidRPr="00E61AD8" w:rsidRDefault="00DB2BE8" w:rsidP="00DB2BE8">
      <w:pPr>
        <w:rPr>
          <w:lang w:val="en-US"/>
        </w:rPr>
      </w:pPr>
    </w:p>
    <w:p w14:paraId="37B819D4" w14:textId="77777777" w:rsidR="00DB2BE8" w:rsidRPr="00E61AD8" w:rsidRDefault="00DB2BE8" w:rsidP="00DB2BE8">
      <w:pPr>
        <w:rPr>
          <w:lang w:val="en-US"/>
        </w:rPr>
      </w:pPr>
    </w:p>
    <w:p w14:paraId="2CC39E6D" w14:textId="77777777" w:rsidR="00DB2BE8" w:rsidRPr="00E61AD8" w:rsidRDefault="00DB2BE8" w:rsidP="00DB2BE8">
      <w:pPr>
        <w:rPr>
          <w:lang w:val="en-US"/>
        </w:rPr>
      </w:pPr>
    </w:p>
    <w:p w14:paraId="6CC23CE2" w14:textId="77777777" w:rsidR="00DB2BE8" w:rsidRDefault="00DB2BE8" w:rsidP="00DB2BE8">
      <w:pPr>
        <w:rPr>
          <w:lang w:val="en-US"/>
        </w:rPr>
      </w:pPr>
    </w:p>
    <w:p w14:paraId="741777B9" w14:textId="77777777" w:rsidR="00DB2BE8" w:rsidRPr="00E61AD8" w:rsidRDefault="00DB2BE8" w:rsidP="00DB2BE8">
      <w:pPr>
        <w:rPr>
          <w:lang w:val="en-US"/>
        </w:rPr>
      </w:pPr>
    </w:p>
    <w:p w14:paraId="72A6A5F5" w14:textId="77777777" w:rsidR="00DB2BE8" w:rsidRPr="00E61AD8" w:rsidRDefault="00DB2BE8" w:rsidP="00DB2BE8">
      <w:pPr>
        <w:rPr>
          <w:lang w:val="en-US"/>
        </w:rPr>
      </w:pPr>
    </w:p>
    <w:p w14:paraId="7E398B95" w14:textId="77777777" w:rsidR="00DB2BE8" w:rsidRPr="00E61AD8" w:rsidRDefault="00DB2BE8" w:rsidP="00DB2BE8">
      <w:pPr>
        <w:rPr>
          <w:lang w:val="en-US"/>
        </w:rPr>
      </w:pPr>
    </w:p>
    <w:p w14:paraId="00ACBC68" w14:textId="77777777" w:rsidR="00DB2BE8" w:rsidRPr="00E61AD8" w:rsidRDefault="00DB2BE8" w:rsidP="00DB2BE8">
      <w:pPr>
        <w:rPr>
          <w:lang w:val="en-US"/>
        </w:rPr>
      </w:pPr>
    </w:p>
    <w:p w14:paraId="7DC49D32" w14:textId="77777777" w:rsidR="00DB2BE8" w:rsidRPr="00E61AD8" w:rsidRDefault="00DB2BE8" w:rsidP="00DB2BE8">
      <w:pPr>
        <w:rPr>
          <w:lang w:val="en-US"/>
        </w:rPr>
      </w:pPr>
    </w:p>
    <w:p w14:paraId="7ACF88F0" w14:textId="77777777" w:rsidR="00DB2BE8" w:rsidRPr="00E61AD8" w:rsidRDefault="00DB2BE8" w:rsidP="00DB2BE8">
      <w:pPr>
        <w:rPr>
          <w:lang w:val="en-US"/>
        </w:rPr>
      </w:pPr>
    </w:p>
    <w:p w14:paraId="06C55BA6" w14:textId="77777777" w:rsidR="00DB2BE8" w:rsidRPr="00E61AD8" w:rsidRDefault="00DB2BE8" w:rsidP="00DB2BE8">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5C59978A" w14:textId="77777777" w:rsidR="00DB2BE8" w:rsidRPr="00E61AD8" w:rsidRDefault="00DB2BE8" w:rsidP="00DB2BE8">
      <w:pPr>
        <w:rPr>
          <w:lang w:val="en-US"/>
        </w:rPr>
      </w:pPr>
    </w:p>
    <w:p w14:paraId="3F5DE6CE" w14:textId="77777777" w:rsidR="00DB2BE8" w:rsidRPr="00DB2BE8" w:rsidRDefault="00DB2BE8" w:rsidP="00DB2BE8">
      <w:pPr>
        <w:rPr>
          <w:lang w:val="en-GB" w:eastAsia="ja-JP"/>
        </w:rPr>
      </w:pPr>
    </w:p>
    <w:p w14:paraId="02156219" w14:textId="3108795F" w:rsidR="00487533" w:rsidRPr="004437E4" w:rsidRDefault="00487533" w:rsidP="00C53B69">
      <w:pPr>
        <w:pStyle w:val="zzContents"/>
        <w:tabs>
          <w:tab w:val="right" w:pos="9752"/>
        </w:tabs>
        <w:spacing w:before="0" w:after="0" w:line="360" w:lineRule="auto"/>
        <w:rPr>
          <w:rFonts w:cs="Arial"/>
          <w:sz w:val="24"/>
          <w:szCs w:val="24"/>
          <w:u w:val="single"/>
        </w:rPr>
      </w:pPr>
      <w:r w:rsidRPr="004437E4">
        <w:rPr>
          <w:rFonts w:cs="Arial"/>
          <w:sz w:val="24"/>
          <w:szCs w:val="24"/>
          <w:u w:val="single"/>
        </w:rPr>
        <w:lastRenderedPageBreak/>
        <w:t>Contents</w:t>
      </w:r>
    </w:p>
    <w:sdt>
      <w:sdtPr>
        <w:rPr>
          <w:rFonts w:eastAsia="Times New Roman"/>
          <w:b w:val="0"/>
          <w:szCs w:val="24"/>
          <w:lang w:val="en-AU" w:eastAsia="en-US"/>
        </w:rPr>
        <w:id w:val="2102609055"/>
        <w:docPartObj>
          <w:docPartGallery w:val="Table of Contents"/>
          <w:docPartUnique/>
        </w:docPartObj>
      </w:sdtPr>
      <w:sdtEndPr>
        <w:rPr>
          <w:bCs/>
          <w:noProof/>
        </w:rPr>
      </w:sdtEndPr>
      <w:sdtContent>
        <w:p w14:paraId="654B9A18" w14:textId="096A6FCE" w:rsidR="00811447" w:rsidRDefault="00E17BD6">
          <w:pPr>
            <w:pStyle w:val="TOC1"/>
            <w:rPr>
              <w:rFonts w:asciiTheme="minorHAnsi" w:eastAsiaTheme="minorEastAsia" w:hAnsiTheme="minorHAnsi" w:cstheme="minorBidi"/>
              <w:b w:val="0"/>
              <w:noProof/>
              <w:kern w:val="2"/>
              <w:sz w:val="22"/>
              <w:szCs w:val="22"/>
              <w:lang w:val="en-AU" w:eastAsia="ko-KR"/>
              <w14:ligatures w14:val="standardContextual"/>
            </w:rPr>
          </w:pPr>
          <w:r w:rsidRPr="00A8274E">
            <w:rPr>
              <w:rFonts w:cs="Arial"/>
              <w:b w:val="0"/>
            </w:rPr>
            <w:fldChar w:fldCharType="begin"/>
          </w:r>
          <w:r w:rsidRPr="00A8274E">
            <w:rPr>
              <w:rFonts w:cs="Arial"/>
              <w:b w:val="0"/>
            </w:rPr>
            <w:instrText xml:space="preserve"> TOC \o "1-2" \h \z \u </w:instrText>
          </w:r>
          <w:r w:rsidRPr="00A8274E">
            <w:rPr>
              <w:rFonts w:cs="Arial"/>
              <w:b w:val="0"/>
            </w:rPr>
            <w:fldChar w:fldCharType="separate"/>
          </w:r>
          <w:hyperlink w:anchor="_Toc150177831" w:history="1">
            <w:r w:rsidR="00811447" w:rsidRPr="00355285">
              <w:rPr>
                <w:rStyle w:val="Hyperlink"/>
                <w:noProof/>
              </w:rPr>
              <w:t>Document Control</w:t>
            </w:r>
            <w:r w:rsidR="00811447">
              <w:rPr>
                <w:noProof/>
                <w:webHidden/>
              </w:rPr>
              <w:tab/>
            </w:r>
            <w:r w:rsidR="00811447">
              <w:rPr>
                <w:noProof/>
                <w:webHidden/>
              </w:rPr>
              <w:fldChar w:fldCharType="begin"/>
            </w:r>
            <w:r w:rsidR="00811447">
              <w:rPr>
                <w:noProof/>
                <w:webHidden/>
              </w:rPr>
              <w:instrText xml:space="preserve"> PAGEREF _Toc150177831 \h </w:instrText>
            </w:r>
            <w:r w:rsidR="00811447">
              <w:rPr>
                <w:noProof/>
                <w:webHidden/>
              </w:rPr>
            </w:r>
            <w:r w:rsidR="00811447">
              <w:rPr>
                <w:noProof/>
                <w:webHidden/>
              </w:rPr>
              <w:fldChar w:fldCharType="separate"/>
            </w:r>
            <w:r w:rsidR="00146B46">
              <w:rPr>
                <w:noProof/>
                <w:webHidden/>
              </w:rPr>
              <w:t>iii</w:t>
            </w:r>
            <w:r w:rsidR="00811447">
              <w:rPr>
                <w:noProof/>
                <w:webHidden/>
              </w:rPr>
              <w:fldChar w:fldCharType="end"/>
            </w:r>
          </w:hyperlink>
        </w:p>
        <w:p w14:paraId="20637A97" w14:textId="694BC97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2" w:history="1">
            <w:r w:rsidR="00811447" w:rsidRPr="00355285">
              <w:rPr>
                <w:rStyle w:val="Hyperlink"/>
                <w:noProof/>
                <w14:scene3d>
                  <w14:camera w14:prst="orthographicFront"/>
                  <w14:lightRig w14:rig="threePt" w14:dir="t">
                    <w14:rot w14:lat="0" w14:lon="0" w14:rev="0"/>
                  </w14:lightRig>
                </w14:scene3d>
              </w:rPr>
              <w:t>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Overview</w:t>
            </w:r>
            <w:r w:rsidR="00811447">
              <w:rPr>
                <w:noProof/>
                <w:webHidden/>
              </w:rPr>
              <w:tab/>
            </w:r>
            <w:r w:rsidR="00811447">
              <w:rPr>
                <w:noProof/>
                <w:webHidden/>
              </w:rPr>
              <w:fldChar w:fldCharType="begin"/>
            </w:r>
            <w:r w:rsidR="00811447">
              <w:rPr>
                <w:noProof/>
                <w:webHidden/>
              </w:rPr>
              <w:instrText xml:space="preserve"> PAGEREF _Toc150177832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2362AD9A" w14:textId="0304B1D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3" w:history="1">
            <w:r w:rsidR="00811447" w:rsidRPr="00355285">
              <w:rPr>
                <w:rStyle w:val="Hyperlink"/>
                <w:noProof/>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_Toc150177833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1BAAB002" w14:textId="18D54F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4" w:history="1">
            <w:r w:rsidR="00811447" w:rsidRPr="00355285">
              <w:rPr>
                <w:rStyle w:val="Hyperlink"/>
                <w:noProof/>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Initial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_Toc150177834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7E2F0601" w14:textId="793D882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5" w:history="1">
            <w:r w:rsidR="00811447" w:rsidRPr="00355285">
              <w:rPr>
                <w:rStyle w:val="Hyperlink"/>
                <w:noProof/>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Refined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_Toc150177835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6D0646ED" w14:textId="367B3F3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6" w:history="1">
            <w:r w:rsidR="00811447" w:rsidRPr="00355285">
              <w:rPr>
                <w:rStyle w:val="Hyperlink"/>
                <w:noProof/>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Voyage monitoring</w:t>
            </w:r>
            <w:r w:rsidR="00811447">
              <w:rPr>
                <w:noProof/>
                <w:webHidden/>
              </w:rPr>
              <w:tab/>
            </w:r>
            <w:r w:rsidR="00811447">
              <w:rPr>
                <w:noProof/>
                <w:webHidden/>
              </w:rPr>
              <w:fldChar w:fldCharType="begin"/>
            </w:r>
            <w:r w:rsidR="00811447">
              <w:rPr>
                <w:noProof/>
                <w:webHidden/>
              </w:rPr>
              <w:instrText xml:space="preserve"> PAGEREF _Toc150177836 \h </w:instrText>
            </w:r>
            <w:r w:rsidR="00811447">
              <w:rPr>
                <w:noProof/>
                <w:webHidden/>
              </w:rPr>
            </w:r>
            <w:r w:rsidR="00811447">
              <w:rPr>
                <w:noProof/>
                <w:webHidden/>
              </w:rPr>
              <w:fldChar w:fldCharType="separate"/>
            </w:r>
            <w:r w:rsidR="00146B46">
              <w:rPr>
                <w:noProof/>
                <w:webHidden/>
              </w:rPr>
              <w:t>2</w:t>
            </w:r>
            <w:r w:rsidR="00811447">
              <w:rPr>
                <w:noProof/>
                <w:webHidden/>
              </w:rPr>
              <w:fldChar w:fldCharType="end"/>
            </w:r>
          </w:hyperlink>
        </w:p>
        <w:p w14:paraId="24DBE7F6" w14:textId="6AD76907"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7" w:history="1">
            <w:r w:rsidR="00811447" w:rsidRPr="00355285">
              <w:rPr>
                <w:rStyle w:val="Hyperlink"/>
                <w:noProof/>
                <w14:scene3d>
                  <w14:camera w14:prst="orthographicFront"/>
                  <w14:lightRig w14:rig="threePt" w14:dir="t">
                    <w14:rot w14:lat="0" w14:lon="0" w14:rev="0"/>
                  </w14:lightRig>
                </w14:scene3d>
              </w:rPr>
              <w:t>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References</w:t>
            </w:r>
            <w:r w:rsidR="00811447">
              <w:rPr>
                <w:noProof/>
                <w:webHidden/>
              </w:rPr>
              <w:tab/>
            </w:r>
            <w:r w:rsidR="00811447">
              <w:rPr>
                <w:noProof/>
                <w:webHidden/>
              </w:rPr>
              <w:fldChar w:fldCharType="begin"/>
            </w:r>
            <w:r w:rsidR="00811447">
              <w:rPr>
                <w:noProof/>
                <w:webHidden/>
              </w:rPr>
              <w:instrText xml:space="preserve"> PAGEREF _Toc150177837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235E9792" w14:textId="46732C6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8" w:history="1">
            <w:r w:rsidR="00811447" w:rsidRPr="00355285">
              <w:rPr>
                <w:rStyle w:val="Hyperlink"/>
                <w:noProof/>
              </w:rPr>
              <w:t>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Normative</w:t>
            </w:r>
            <w:r w:rsidR="00811447">
              <w:rPr>
                <w:noProof/>
                <w:webHidden/>
              </w:rPr>
              <w:tab/>
            </w:r>
            <w:r w:rsidR="00811447">
              <w:rPr>
                <w:noProof/>
                <w:webHidden/>
              </w:rPr>
              <w:fldChar w:fldCharType="begin"/>
            </w:r>
            <w:r w:rsidR="00811447">
              <w:rPr>
                <w:noProof/>
                <w:webHidden/>
              </w:rPr>
              <w:instrText xml:space="preserve"> PAGEREF _Toc150177838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7EE96F49" w14:textId="63DAA5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9" w:history="1">
            <w:r w:rsidR="00811447" w:rsidRPr="00355285">
              <w:rPr>
                <w:rStyle w:val="Hyperlink"/>
                <w:noProof/>
                <w14:scene3d>
                  <w14:camera w14:prst="orthographicFront"/>
                  <w14:lightRig w14:rig="threePt" w14:dir="t">
                    <w14:rot w14:lat="0" w14:lon="0" w14:rev="0"/>
                  </w14:lightRig>
                </w14:scene3d>
              </w:rPr>
              <w:t>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Definitions and Abbreviations</w:t>
            </w:r>
            <w:r w:rsidR="00811447">
              <w:rPr>
                <w:noProof/>
                <w:webHidden/>
              </w:rPr>
              <w:tab/>
            </w:r>
            <w:r w:rsidR="00811447">
              <w:rPr>
                <w:noProof/>
                <w:webHidden/>
              </w:rPr>
              <w:fldChar w:fldCharType="begin"/>
            </w:r>
            <w:r w:rsidR="00811447">
              <w:rPr>
                <w:noProof/>
                <w:webHidden/>
              </w:rPr>
              <w:instrText xml:space="preserve"> PAGEREF _Toc150177839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5C5F4D03" w14:textId="008E443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0" w:history="1">
            <w:r w:rsidR="00811447" w:rsidRPr="00355285">
              <w:rPr>
                <w:rStyle w:val="Hyperlink"/>
                <w:noProof/>
              </w:rPr>
              <w:t>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Language</w:t>
            </w:r>
            <w:r w:rsidR="00811447">
              <w:rPr>
                <w:noProof/>
                <w:webHidden/>
              </w:rPr>
              <w:tab/>
            </w:r>
            <w:r w:rsidR="00811447">
              <w:rPr>
                <w:noProof/>
                <w:webHidden/>
              </w:rPr>
              <w:fldChar w:fldCharType="begin"/>
            </w:r>
            <w:r w:rsidR="00811447">
              <w:rPr>
                <w:noProof/>
                <w:webHidden/>
              </w:rPr>
              <w:instrText xml:space="preserve"> PAGEREF _Toc150177840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4F1A51EB" w14:textId="45CB389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1" w:history="1">
            <w:r w:rsidR="00811447" w:rsidRPr="00355285">
              <w:rPr>
                <w:rStyle w:val="Hyperlink"/>
                <w:noProof/>
              </w:rPr>
              <w:t>3.2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and Definitions</w:t>
            </w:r>
            <w:r w:rsidR="00811447">
              <w:rPr>
                <w:noProof/>
                <w:webHidden/>
              </w:rPr>
              <w:tab/>
            </w:r>
            <w:r w:rsidR="00811447">
              <w:rPr>
                <w:noProof/>
                <w:webHidden/>
              </w:rPr>
              <w:fldChar w:fldCharType="begin"/>
            </w:r>
            <w:r w:rsidR="00811447">
              <w:rPr>
                <w:noProof/>
                <w:webHidden/>
              </w:rPr>
              <w:instrText xml:space="preserve"> PAGEREF _Toc150177841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3FC57871" w14:textId="7675EA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2" w:history="1">
            <w:r w:rsidR="00811447" w:rsidRPr="00355285">
              <w:rPr>
                <w:rStyle w:val="Hyperlink"/>
                <w:noProof/>
              </w:rPr>
              <w:t>3.3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Abbreviations</w:t>
            </w:r>
            <w:r w:rsidR="00811447">
              <w:rPr>
                <w:noProof/>
                <w:webHidden/>
              </w:rPr>
              <w:tab/>
            </w:r>
            <w:r w:rsidR="00811447">
              <w:rPr>
                <w:noProof/>
                <w:webHidden/>
              </w:rPr>
              <w:fldChar w:fldCharType="begin"/>
            </w:r>
            <w:r w:rsidR="00811447">
              <w:rPr>
                <w:noProof/>
                <w:webHidden/>
              </w:rPr>
              <w:instrText xml:space="preserve"> PAGEREF _Toc150177842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5AA5940" w14:textId="3020CE3F"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3" w:history="1">
            <w:r w:rsidR="00811447" w:rsidRPr="00355285">
              <w:rPr>
                <w:rStyle w:val="Hyperlink"/>
                <w:noProof/>
                <w14:scene3d>
                  <w14:camera w14:prst="orthographicFront"/>
                  <w14:lightRig w14:rig="threePt" w14:dir="t">
                    <w14:rot w14:lat="0" w14:lon="0" w14:rev="0"/>
                  </w14:lightRig>
                </w14:scene3d>
              </w:rPr>
              <w:t>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Description</w:t>
            </w:r>
            <w:r w:rsidR="00811447">
              <w:rPr>
                <w:noProof/>
                <w:webHidden/>
              </w:rPr>
              <w:tab/>
            </w:r>
            <w:r w:rsidR="00811447">
              <w:rPr>
                <w:noProof/>
                <w:webHidden/>
              </w:rPr>
              <w:fldChar w:fldCharType="begin"/>
            </w:r>
            <w:r w:rsidR="00811447">
              <w:rPr>
                <w:noProof/>
                <w:webHidden/>
              </w:rPr>
              <w:instrText xml:space="preserve"> PAGEREF _Toc150177843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432EA9B1" w14:textId="70A5E45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4" w:history="1">
            <w:r w:rsidR="00811447" w:rsidRPr="00355285">
              <w:rPr>
                <w:rStyle w:val="Hyperlink"/>
                <w:noProof/>
              </w:rPr>
              <w:t>4.1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S-129 General Data Product Description</w:t>
            </w:r>
            <w:r w:rsidR="00811447">
              <w:rPr>
                <w:noProof/>
                <w:webHidden/>
              </w:rPr>
              <w:tab/>
            </w:r>
            <w:r w:rsidR="00811447">
              <w:rPr>
                <w:noProof/>
                <w:webHidden/>
              </w:rPr>
              <w:fldChar w:fldCharType="begin"/>
            </w:r>
            <w:r w:rsidR="00811447">
              <w:rPr>
                <w:noProof/>
                <w:webHidden/>
              </w:rPr>
              <w:instrText xml:space="preserve"> PAGEREF _Toc150177844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7030C30A" w14:textId="3E394F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5" w:history="1">
            <w:r w:rsidR="00811447" w:rsidRPr="00355285">
              <w:rPr>
                <w:rStyle w:val="Hyperlink"/>
                <w:noProof/>
              </w:rPr>
              <w:t>4.2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Specification Metadata</w:t>
            </w:r>
            <w:r w:rsidR="00811447">
              <w:rPr>
                <w:noProof/>
                <w:webHidden/>
              </w:rPr>
              <w:tab/>
            </w:r>
            <w:r w:rsidR="00811447">
              <w:rPr>
                <w:noProof/>
                <w:webHidden/>
              </w:rPr>
              <w:fldChar w:fldCharType="begin"/>
            </w:r>
            <w:r w:rsidR="00811447">
              <w:rPr>
                <w:noProof/>
                <w:webHidden/>
              </w:rPr>
              <w:instrText xml:space="preserve"> PAGEREF _Toc150177845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9B74B60" w14:textId="70A9573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6" w:history="1">
            <w:r w:rsidR="00811447" w:rsidRPr="00355285">
              <w:rPr>
                <w:rStyle w:val="Hyperlink"/>
                <w:noProof/>
              </w:rPr>
              <w:t>4.3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IHO Product Specification Maintenance</w:t>
            </w:r>
            <w:r w:rsidR="00811447">
              <w:rPr>
                <w:noProof/>
                <w:webHidden/>
              </w:rPr>
              <w:tab/>
            </w:r>
            <w:r w:rsidR="00811447">
              <w:rPr>
                <w:noProof/>
                <w:webHidden/>
              </w:rPr>
              <w:fldChar w:fldCharType="begin"/>
            </w:r>
            <w:r w:rsidR="00811447">
              <w:rPr>
                <w:noProof/>
                <w:webHidden/>
              </w:rPr>
              <w:instrText xml:space="preserve"> PAGEREF _Toc150177846 \h </w:instrText>
            </w:r>
            <w:r w:rsidR="00811447">
              <w:rPr>
                <w:noProof/>
                <w:webHidden/>
              </w:rPr>
            </w:r>
            <w:r w:rsidR="00811447">
              <w:rPr>
                <w:noProof/>
                <w:webHidden/>
              </w:rPr>
              <w:fldChar w:fldCharType="separate"/>
            </w:r>
            <w:r w:rsidR="00146B46">
              <w:rPr>
                <w:noProof/>
                <w:webHidden/>
              </w:rPr>
              <w:t>7</w:t>
            </w:r>
            <w:r w:rsidR="00811447">
              <w:rPr>
                <w:noProof/>
                <w:webHidden/>
              </w:rPr>
              <w:fldChar w:fldCharType="end"/>
            </w:r>
          </w:hyperlink>
        </w:p>
        <w:p w14:paraId="27D3555A" w14:textId="291C8C5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7" w:history="1">
            <w:r w:rsidR="00811447" w:rsidRPr="00355285">
              <w:rPr>
                <w:rStyle w:val="Hyperlink"/>
                <w:noProof/>
                <w14:scene3d>
                  <w14:camera w14:prst="orthographicFront"/>
                  <w14:lightRig w14:rig="threePt" w14:dir="t">
                    <w14:rot w14:lat="0" w14:lon="0" w14:rev="0"/>
                  </w14:lightRig>
                </w14:scene3d>
              </w:rPr>
              <w:t>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Scope</w:t>
            </w:r>
            <w:r w:rsidR="00811447">
              <w:rPr>
                <w:noProof/>
                <w:webHidden/>
              </w:rPr>
              <w:tab/>
            </w:r>
            <w:r w:rsidR="00811447">
              <w:rPr>
                <w:noProof/>
                <w:webHidden/>
              </w:rPr>
              <w:fldChar w:fldCharType="begin"/>
            </w:r>
            <w:r w:rsidR="00811447">
              <w:rPr>
                <w:noProof/>
                <w:webHidden/>
              </w:rPr>
              <w:instrText xml:space="preserve"> PAGEREF _Toc150177847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717E2F5D" w14:textId="72DBACC9"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8" w:history="1">
            <w:r w:rsidR="00811447" w:rsidRPr="00355285">
              <w:rPr>
                <w:rStyle w:val="Hyperlink"/>
                <w:noProof/>
                <w14:scene3d>
                  <w14:camera w14:prst="orthographicFront"/>
                  <w14:lightRig w14:rig="threePt" w14:dir="t">
                    <w14:rot w14:lat="0" w14:lon="0" w14:rev="0"/>
                  </w14:lightRig>
                </w14:scene3d>
              </w:rPr>
              <w:t>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Identification</w:t>
            </w:r>
            <w:r w:rsidR="00811447">
              <w:rPr>
                <w:noProof/>
                <w:webHidden/>
              </w:rPr>
              <w:tab/>
            </w:r>
            <w:r w:rsidR="00811447">
              <w:rPr>
                <w:noProof/>
                <w:webHidden/>
              </w:rPr>
              <w:fldChar w:fldCharType="begin"/>
            </w:r>
            <w:r w:rsidR="00811447">
              <w:rPr>
                <w:noProof/>
                <w:webHidden/>
              </w:rPr>
              <w:instrText xml:space="preserve"> PAGEREF _Toc150177848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10EC028B" w14:textId="0D183630"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9" w:history="1">
            <w:r w:rsidR="00811447" w:rsidRPr="00355285">
              <w:rPr>
                <w:rStyle w:val="Hyperlink"/>
                <w:noProof/>
                <w14:scene3d>
                  <w14:camera w14:prst="orthographicFront"/>
                  <w14:lightRig w14:rig="threePt" w14:dir="t">
                    <w14:rot w14:lat="0" w14:lon="0" w14:rev="0"/>
                  </w14:lightRig>
                </w14:scene3d>
              </w:rPr>
              <w:t>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Content and Structure</w:t>
            </w:r>
            <w:r w:rsidR="00811447">
              <w:rPr>
                <w:noProof/>
                <w:webHidden/>
              </w:rPr>
              <w:tab/>
            </w:r>
            <w:r w:rsidR="00811447">
              <w:rPr>
                <w:noProof/>
                <w:webHidden/>
              </w:rPr>
              <w:fldChar w:fldCharType="begin"/>
            </w:r>
            <w:r w:rsidR="00811447">
              <w:rPr>
                <w:noProof/>
                <w:webHidden/>
              </w:rPr>
              <w:instrText xml:space="preserve"> PAGEREF _Toc150177849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492A366F" w14:textId="5A46F87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0" w:history="1">
            <w:r w:rsidR="00811447" w:rsidRPr="00355285">
              <w:rPr>
                <w:rStyle w:val="Hyperlink"/>
                <w:noProof/>
              </w:rPr>
              <w:t>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_Toc150177850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7377130B" w14:textId="574112A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1" w:history="1">
            <w:r w:rsidR="00811447" w:rsidRPr="00355285">
              <w:rPr>
                <w:rStyle w:val="Hyperlink"/>
                <w:noProof/>
              </w:rPr>
              <w:t>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Application Schema</w:t>
            </w:r>
            <w:r w:rsidR="00811447">
              <w:rPr>
                <w:noProof/>
                <w:webHidden/>
              </w:rPr>
              <w:tab/>
            </w:r>
            <w:r w:rsidR="00811447">
              <w:rPr>
                <w:noProof/>
                <w:webHidden/>
              </w:rPr>
              <w:fldChar w:fldCharType="begin"/>
            </w:r>
            <w:r w:rsidR="00811447">
              <w:rPr>
                <w:noProof/>
                <w:webHidden/>
              </w:rPr>
              <w:instrText xml:space="preserve"> PAGEREF _Toc150177851 \h </w:instrText>
            </w:r>
            <w:r w:rsidR="00811447">
              <w:rPr>
                <w:noProof/>
                <w:webHidden/>
              </w:rPr>
            </w:r>
            <w:r w:rsidR="00811447">
              <w:rPr>
                <w:noProof/>
                <w:webHidden/>
              </w:rPr>
              <w:fldChar w:fldCharType="separate"/>
            </w:r>
            <w:r w:rsidR="00146B46">
              <w:rPr>
                <w:noProof/>
                <w:webHidden/>
              </w:rPr>
              <w:t>11</w:t>
            </w:r>
            <w:r w:rsidR="00811447">
              <w:rPr>
                <w:noProof/>
                <w:webHidden/>
              </w:rPr>
              <w:fldChar w:fldCharType="end"/>
            </w:r>
          </w:hyperlink>
        </w:p>
        <w:p w14:paraId="3A227B37" w14:textId="43A38D9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2" w:history="1">
            <w:r w:rsidR="00811447" w:rsidRPr="00355285">
              <w:rPr>
                <w:rStyle w:val="Hyperlink"/>
                <w:noProof/>
                <w14:scene3d>
                  <w14:camera w14:prst="orthographicFront"/>
                  <w14:lightRig w14:rig="threePt" w14:dir="t">
                    <w14:rot w14:lat="0" w14:lon="0" w14:rev="0"/>
                  </w14:lightRig>
                </w14:scene3d>
              </w:rPr>
              <w:t>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_Toc150177852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57DDCE50" w14:textId="4590290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3" w:history="1">
            <w:r w:rsidR="00811447" w:rsidRPr="00355285">
              <w:rPr>
                <w:rStyle w:val="Hyperlink"/>
                <w:noProof/>
              </w:rPr>
              <w:t>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_Toc150177853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7340AB07" w14:textId="267015DB"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4" w:history="1">
            <w:r w:rsidR="00811447" w:rsidRPr="00355285">
              <w:rPr>
                <w:rStyle w:val="Hyperlink"/>
                <w:noProof/>
              </w:rPr>
              <w:t>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_Toc150177854 \h </w:instrText>
            </w:r>
            <w:r w:rsidR="00811447">
              <w:rPr>
                <w:noProof/>
                <w:webHidden/>
              </w:rPr>
            </w:r>
            <w:r w:rsidR="00811447">
              <w:rPr>
                <w:noProof/>
                <w:webHidden/>
              </w:rPr>
              <w:fldChar w:fldCharType="separate"/>
            </w:r>
            <w:r w:rsidR="00146B46">
              <w:rPr>
                <w:noProof/>
                <w:webHidden/>
              </w:rPr>
              <w:t>16</w:t>
            </w:r>
            <w:r w:rsidR="00811447">
              <w:rPr>
                <w:noProof/>
                <w:webHidden/>
              </w:rPr>
              <w:fldChar w:fldCharType="end"/>
            </w:r>
          </w:hyperlink>
        </w:p>
        <w:p w14:paraId="12EE0ED3" w14:textId="592C870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5" w:history="1">
            <w:r w:rsidR="00811447" w:rsidRPr="00355285">
              <w:rPr>
                <w:rStyle w:val="Hyperlink"/>
                <w:noProof/>
              </w:rPr>
              <w:t>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Units of measure</w:t>
            </w:r>
            <w:r w:rsidR="00811447">
              <w:rPr>
                <w:noProof/>
                <w:webHidden/>
              </w:rPr>
              <w:tab/>
            </w:r>
            <w:r w:rsidR="00811447">
              <w:rPr>
                <w:noProof/>
                <w:webHidden/>
              </w:rPr>
              <w:fldChar w:fldCharType="begin"/>
            </w:r>
            <w:r w:rsidR="00811447">
              <w:rPr>
                <w:noProof/>
                <w:webHidden/>
              </w:rPr>
              <w:instrText xml:space="preserve"> PAGEREF _Toc150177855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51BB820D" w14:textId="136FF00C"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6" w:history="1">
            <w:r w:rsidR="00811447" w:rsidRPr="00355285">
              <w:rPr>
                <w:rStyle w:val="Hyperlink"/>
                <w:noProof/>
                <w14:scene3d>
                  <w14:camera w14:prst="orthographicFront"/>
                  <w14:lightRig w14:rig="threePt" w14:dir="t">
                    <w14:rot w14:lat="0" w14:lon="0" w14:rev="0"/>
                  </w14:lightRig>
                </w14:scene3d>
              </w:rPr>
              <w:t>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Types</w:t>
            </w:r>
            <w:r w:rsidR="00811447">
              <w:rPr>
                <w:noProof/>
                <w:webHidden/>
              </w:rPr>
              <w:tab/>
            </w:r>
            <w:r w:rsidR="00811447">
              <w:rPr>
                <w:noProof/>
                <w:webHidden/>
              </w:rPr>
              <w:fldChar w:fldCharType="begin"/>
            </w:r>
            <w:r w:rsidR="00811447">
              <w:rPr>
                <w:noProof/>
                <w:webHidden/>
              </w:rPr>
              <w:instrText xml:space="preserve"> PAGEREF _Toc150177856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1791EEA" w14:textId="0E83A93A"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7" w:history="1">
            <w:r w:rsidR="00811447" w:rsidRPr="00355285">
              <w:rPr>
                <w:rStyle w:val="Hyperlink"/>
                <w:noProof/>
                <w14:scene3d>
                  <w14:camera w14:prst="orthographicFront"/>
                  <w14:lightRig w14:rig="threePt" w14:dir="t">
                    <w14:rot w14:lat="0" w14:lon="0" w14:rev="0"/>
                  </w14:lightRig>
                </w14:scene3d>
              </w:rPr>
              <w:t>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Loading and Unloading</w:t>
            </w:r>
            <w:r w:rsidR="00811447">
              <w:rPr>
                <w:noProof/>
                <w:webHidden/>
              </w:rPr>
              <w:tab/>
            </w:r>
            <w:r w:rsidR="00811447">
              <w:rPr>
                <w:noProof/>
                <w:webHidden/>
              </w:rPr>
              <w:fldChar w:fldCharType="begin"/>
            </w:r>
            <w:r w:rsidR="00811447">
              <w:rPr>
                <w:noProof/>
                <w:webHidden/>
              </w:rPr>
              <w:instrText xml:space="preserve"> PAGEREF _Toc150177857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3EA3C9F4" w14:textId="4F11CF7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8" w:history="1">
            <w:r w:rsidR="00811447" w:rsidRPr="00355285">
              <w:rPr>
                <w:rStyle w:val="Hyperlink"/>
                <w:noProof/>
                <w14:scene3d>
                  <w14:camera w14:prst="orthographicFront"/>
                  <w14:lightRig w14:rig="threePt" w14:dir="t">
                    <w14:rot w14:lat="0" w14:lon="0" w14:rev="0"/>
                  </w14:lightRig>
                </w14:scene3d>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_Toc150177858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C877267" w14:textId="2AD04E5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9" w:history="1">
            <w:r w:rsidR="00811447" w:rsidRPr="00355285">
              <w:rPr>
                <w:rStyle w:val="Hyperlink"/>
                <w:noProof/>
                <w14:scene3d>
                  <w14:camera w14:prst="orthographicFront"/>
                  <w14:lightRig w14:rig="threePt" w14:dir="t">
                    <w14:rot w14:lat="0" w14:lon="0" w14:rev="0"/>
                  </w14:lightRig>
                </w14:scene3d>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Coordinate Reference Systems (CRS)</w:t>
            </w:r>
            <w:r w:rsidR="00811447">
              <w:rPr>
                <w:noProof/>
                <w:webHidden/>
              </w:rPr>
              <w:tab/>
            </w:r>
            <w:r w:rsidR="00811447">
              <w:rPr>
                <w:noProof/>
                <w:webHidden/>
              </w:rPr>
              <w:fldChar w:fldCharType="begin"/>
            </w:r>
            <w:r w:rsidR="00811447">
              <w:rPr>
                <w:noProof/>
                <w:webHidden/>
              </w:rPr>
              <w:instrText xml:space="preserve"> PAGEREF _Toc150177859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633CAE4F" w14:textId="4756EA4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0" w:history="1">
            <w:r w:rsidR="00811447" w:rsidRPr="00355285">
              <w:rPr>
                <w:rStyle w:val="Hyperlink"/>
                <w:noProof/>
              </w:rPr>
              <w:t>12.1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_Toc150177860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9F80530" w14:textId="1F7DDEE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1" w:history="1">
            <w:r w:rsidR="00811447" w:rsidRPr="00355285">
              <w:rPr>
                <w:rStyle w:val="Hyperlink"/>
                <w:noProof/>
              </w:rPr>
              <w:t>12.2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Horizontal Reference System</w:t>
            </w:r>
            <w:r w:rsidR="00811447">
              <w:rPr>
                <w:noProof/>
                <w:webHidden/>
              </w:rPr>
              <w:tab/>
            </w:r>
            <w:r w:rsidR="00811447">
              <w:rPr>
                <w:noProof/>
                <w:webHidden/>
              </w:rPr>
              <w:fldChar w:fldCharType="begin"/>
            </w:r>
            <w:r w:rsidR="00811447">
              <w:rPr>
                <w:noProof/>
                <w:webHidden/>
              </w:rPr>
              <w:instrText xml:space="preserve"> PAGEREF _Toc150177861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AEBB8E9" w14:textId="2C5B85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2" w:history="1">
            <w:r w:rsidR="00811447" w:rsidRPr="00355285">
              <w:rPr>
                <w:rStyle w:val="Hyperlink"/>
                <w:noProof/>
              </w:rPr>
              <w:t>12.3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Vertical Reference System</w:t>
            </w:r>
            <w:r w:rsidR="00811447">
              <w:rPr>
                <w:noProof/>
                <w:webHidden/>
              </w:rPr>
              <w:tab/>
            </w:r>
            <w:r w:rsidR="00811447">
              <w:rPr>
                <w:noProof/>
                <w:webHidden/>
              </w:rPr>
              <w:fldChar w:fldCharType="begin"/>
            </w:r>
            <w:r w:rsidR="00811447">
              <w:rPr>
                <w:noProof/>
                <w:webHidden/>
              </w:rPr>
              <w:instrText xml:space="preserve"> PAGEREF _Toc150177862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0219E82" w14:textId="31D7A07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3" w:history="1">
            <w:r w:rsidR="00811447" w:rsidRPr="00355285">
              <w:rPr>
                <w:rStyle w:val="Hyperlink"/>
                <w:noProof/>
              </w:rPr>
              <w:t>12.4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Temporal Reference System</w:t>
            </w:r>
            <w:r w:rsidR="00811447">
              <w:rPr>
                <w:noProof/>
                <w:webHidden/>
              </w:rPr>
              <w:tab/>
            </w:r>
            <w:r w:rsidR="00811447">
              <w:rPr>
                <w:noProof/>
                <w:webHidden/>
              </w:rPr>
              <w:fldChar w:fldCharType="begin"/>
            </w:r>
            <w:r w:rsidR="00811447">
              <w:rPr>
                <w:noProof/>
                <w:webHidden/>
              </w:rPr>
              <w:instrText xml:space="preserve"> PAGEREF _Toc150177863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14CAAF3B" w14:textId="2D1624E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4" w:history="1">
            <w:r w:rsidR="00811447" w:rsidRPr="00355285">
              <w:rPr>
                <w:rStyle w:val="Hyperlink"/>
                <w:noProof/>
                <w14:scene3d>
                  <w14:camera w14:prst="orthographicFront"/>
                  <w14:lightRig w14:rig="threePt" w14:dir="t">
                    <w14:rot w14:lat="0" w14:lon="0" w14:rev="0"/>
                  </w14:lightRig>
                </w14:scene3d>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_Toc150177864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EB12148" w14:textId="0002AB0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5" w:history="1">
            <w:r w:rsidR="00811447" w:rsidRPr="00355285">
              <w:rPr>
                <w:rStyle w:val="Hyperlink"/>
                <w:noProof/>
              </w:rPr>
              <w:t>13.1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_Toc150177865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C569F80" w14:textId="6EE2400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6" w:history="1">
            <w:r w:rsidR="00811447" w:rsidRPr="00355285">
              <w:rPr>
                <w:rStyle w:val="Hyperlink"/>
                <w:noProof/>
                <w14:scene3d>
                  <w14:camera w14:prst="orthographicFront"/>
                  <w14:lightRig w14:rig="threePt" w14:dir="t">
                    <w14:rot w14:lat="0" w14:lon="0" w14:rev="0"/>
                  </w14:lightRig>
                </w14:scene3d>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Capture and Classification</w:t>
            </w:r>
            <w:r w:rsidR="00811447">
              <w:rPr>
                <w:noProof/>
                <w:webHidden/>
              </w:rPr>
              <w:tab/>
            </w:r>
            <w:r w:rsidR="00811447">
              <w:rPr>
                <w:noProof/>
                <w:webHidden/>
              </w:rPr>
              <w:fldChar w:fldCharType="begin"/>
            </w:r>
            <w:r w:rsidR="00811447">
              <w:rPr>
                <w:noProof/>
                <w:webHidden/>
              </w:rPr>
              <w:instrText xml:space="preserve"> PAGEREF _Toc150177866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231AAE6" w14:textId="3C3CA8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7" w:history="1">
            <w:r w:rsidR="00811447" w:rsidRPr="00355285">
              <w:rPr>
                <w:rStyle w:val="Hyperlink"/>
                <w:noProof/>
                <w14:scene3d>
                  <w14:camera w14:prst="orthographicFront"/>
                  <w14:lightRig w14:rig="threePt" w14:dir="t">
                    <w14:rot w14:lat="0" w14:lon="0" w14:rev="0"/>
                  </w14:lightRig>
                </w14:scene3d>
              </w:rPr>
              <w:t>15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w:t>
            </w:r>
            <w:r w:rsidR="00811447">
              <w:rPr>
                <w:noProof/>
                <w:webHidden/>
              </w:rPr>
              <w:tab/>
            </w:r>
            <w:r w:rsidR="00811447">
              <w:rPr>
                <w:noProof/>
                <w:webHidden/>
              </w:rPr>
              <w:fldChar w:fldCharType="begin"/>
            </w:r>
            <w:r w:rsidR="00811447">
              <w:rPr>
                <w:noProof/>
                <w:webHidden/>
              </w:rPr>
              <w:instrText xml:space="preserve"> PAGEREF _Toc150177867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675F247" w14:textId="775354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8" w:history="1">
            <w:r w:rsidR="00811447" w:rsidRPr="00355285">
              <w:rPr>
                <w:rStyle w:val="Hyperlink"/>
                <w:noProof/>
              </w:rPr>
              <w:t>15.1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 and Update Frequency</w:t>
            </w:r>
            <w:r w:rsidR="00811447">
              <w:rPr>
                <w:noProof/>
                <w:webHidden/>
              </w:rPr>
              <w:tab/>
            </w:r>
            <w:r w:rsidR="00811447">
              <w:rPr>
                <w:noProof/>
                <w:webHidden/>
              </w:rPr>
              <w:fldChar w:fldCharType="begin"/>
            </w:r>
            <w:r w:rsidR="00811447">
              <w:rPr>
                <w:noProof/>
                <w:webHidden/>
              </w:rPr>
              <w:instrText xml:space="preserve"> PAGEREF _Toc150177868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45DC5486" w14:textId="3F92361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9" w:history="1">
            <w:r w:rsidR="00811447" w:rsidRPr="00355285">
              <w:rPr>
                <w:rStyle w:val="Hyperlink"/>
                <w:noProof/>
              </w:rPr>
              <w:t>15.2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Source</w:t>
            </w:r>
            <w:r w:rsidR="00811447">
              <w:rPr>
                <w:noProof/>
                <w:webHidden/>
              </w:rPr>
              <w:tab/>
            </w:r>
            <w:r w:rsidR="00811447">
              <w:rPr>
                <w:noProof/>
                <w:webHidden/>
              </w:rPr>
              <w:fldChar w:fldCharType="begin"/>
            </w:r>
            <w:r w:rsidR="00811447">
              <w:rPr>
                <w:noProof/>
                <w:webHidden/>
              </w:rPr>
              <w:instrText xml:space="preserve"> PAGEREF _Toc150177869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30A38481" w14:textId="56C2D7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0" w:history="1">
            <w:r w:rsidR="00811447" w:rsidRPr="00355285">
              <w:rPr>
                <w:rStyle w:val="Hyperlink"/>
                <w:noProof/>
              </w:rPr>
              <w:t>15.3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Production Process</w:t>
            </w:r>
            <w:r w:rsidR="00811447">
              <w:rPr>
                <w:noProof/>
                <w:webHidden/>
              </w:rPr>
              <w:tab/>
            </w:r>
            <w:r w:rsidR="00811447">
              <w:rPr>
                <w:noProof/>
                <w:webHidden/>
              </w:rPr>
              <w:fldChar w:fldCharType="begin"/>
            </w:r>
            <w:r w:rsidR="00811447">
              <w:rPr>
                <w:noProof/>
                <w:webHidden/>
              </w:rPr>
              <w:instrText xml:space="preserve"> PAGEREF _Toc150177870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0C1F0AF4" w14:textId="515ED4C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1" w:history="1">
            <w:r w:rsidR="00811447" w:rsidRPr="00355285">
              <w:rPr>
                <w:rStyle w:val="Hyperlink"/>
                <w:noProof/>
                <w14:scene3d>
                  <w14:camera w14:prst="orthographicFront"/>
                  <w14:lightRig w14:rig="threePt" w14:dir="t">
                    <w14:rot w14:lat="0" w14:lon="0" w14:rev="0"/>
                  </w14:lightRig>
                </w14:scene3d>
              </w:rPr>
              <w:t>16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Portrayal</w:t>
            </w:r>
            <w:r w:rsidR="00811447">
              <w:rPr>
                <w:noProof/>
                <w:webHidden/>
              </w:rPr>
              <w:tab/>
            </w:r>
            <w:r w:rsidR="00811447">
              <w:rPr>
                <w:noProof/>
                <w:webHidden/>
              </w:rPr>
              <w:fldChar w:fldCharType="begin"/>
            </w:r>
            <w:r w:rsidR="00811447">
              <w:rPr>
                <w:noProof/>
                <w:webHidden/>
              </w:rPr>
              <w:instrText xml:space="preserve"> PAGEREF _Toc150177871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DF3EE10" w14:textId="69C695C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2" w:history="1">
            <w:r w:rsidR="00811447" w:rsidRPr="00355285">
              <w:rPr>
                <w:rStyle w:val="Hyperlink"/>
                <w:noProof/>
                <w14:scene3d>
                  <w14:camera w14:prst="orthographicFront"/>
                  <w14:lightRig w14:rig="threePt" w14:dir="t">
                    <w14:rot w14:lat="0" w14:lon="0" w14:rev="0"/>
                  </w14:lightRig>
                </w14:scene3d>
              </w:rPr>
              <w:t>17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Format (Encoding)</w:t>
            </w:r>
            <w:r w:rsidR="00811447">
              <w:rPr>
                <w:noProof/>
                <w:webHidden/>
              </w:rPr>
              <w:tab/>
            </w:r>
            <w:r w:rsidR="00811447">
              <w:rPr>
                <w:noProof/>
                <w:webHidden/>
              </w:rPr>
              <w:fldChar w:fldCharType="begin"/>
            </w:r>
            <w:r w:rsidR="00811447">
              <w:rPr>
                <w:noProof/>
                <w:webHidden/>
              </w:rPr>
              <w:instrText xml:space="preserve"> PAGEREF _Toc150177872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20090DD" w14:textId="3E41096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3" w:history="1">
            <w:r w:rsidR="00811447" w:rsidRPr="00355285">
              <w:rPr>
                <w:rStyle w:val="Hyperlink"/>
                <w:noProof/>
              </w:rPr>
              <w:t>17.1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Encoding of Latitude and Longitude</w:t>
            </w:r>
            <w:r w:rsidR="00811447">
              <w:rPr>
                <w:noProof/>
                <w:webHidden/>
              </w:rPr>
              <w:tab/>
            </w:r>
            <w:r w:rsidR="00811447">
              <w:rPr>
                <w:noProof/>
                <w:webHidden/>
              </w:rPr>
              <w:fldChar w:fldCharType="begin"/>
            </w:r>
            <w:r w:rsidR="00811447">
              <w:rPr>
                <w:noProof/>
                <w:webHidden/>
              </w:rPr>
              <w:instrText xml:space="preserve"> PAGEREF _Toc150177873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5AC238D6" w14:textId="4B799FF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4" w:history="1">
            <w:r w:rsidR="00811447" w:rsidRPr="00355285">
              <w:rPr>
                <w:rStyle w:val="Hyperlink"/>
                <w:noProof/>
              </w:rPr>
              <w:t>17.2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Numeric Attribute Encoding</w:t>
            </w:r>
            <w:r w:rsidR="00811447">
              <w:rPr>
                <w:noProof/>
                <w:webHidden/>
              </w:rPr>
              <w:tab/>
            </w:r>
            <w:r w:rsidR="00811447">
              <w:rPr>
                <w:noProof/>
                <w:webHidden/>
              </w:rPr>
              <w:fldChar w:fldCharType="begin"/>
            </w:r>
            <w:r w:rsidR="00811447">
              <w:rPr>
                <w:noProof/>
                <w:webHidden/>
              </w:rPr>
              <w:instrText xml:space="preserve"> PAGEREF _Toc150177874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680B5FAD" w14:textId="20F79A0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5" w:history="1">
            <w:r w:rsidR="00811447" w:rsidRPr="00355285">
              <w:rPr>
                <w:rStyle w:val="Hyperlink"/>
                <w:noProof/>
              </w:rPr>
              <w:t>17.3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Text Attribute Values</w:t>
            </w:r>
            <w:r w:rsidR="00811447">
              <w:rPr>
                <w:noProof/>
                <w:webHidden/>
              </w:rPr>
              <w:tab/>
            </w:r>
            <w:r w:rsidR="00811447">
              <w:rPr>
                <w:noProof/>
                <w:webHidden/>
              </w:rPr>
              <w:fldChar w:fldCharType="begin"/>
            </w:r>
            <w:r w:rsidR="00811447">
              <w:rPr>
                <w:noProof/>
                <w:webHidden/>
              </w:rPr>
              <w:instrText xml:space="preserve"> PAGEREF _Toc150177875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17626C4E" w14:textId="1D89D00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6" w:history="1">
            <w:r w:rsidR="00811447" w:rsidRPr="00355285">
              <w:rPr>
                <w:rStyle w:val="Hyperlink"/>
                <w:noProof/>
              </w:rPr>
              <w:t>17.4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Mandatory Attribute Values</w:t>
            </w:r>
            <w:r w:rsidR="00811447">
              <w:rPr>
                <w:noProof/>
                <w:webHidden/>
              </w:rPr>
              <w:tab/>
            </w:r>
            <w:r w:rsidR="00811447">
              <w:rPr>
                <w:noProof/>
                <w:webHidden/>
              </w:rPr>
              <w:fldChar w:fldCharType="begin"/>
            </w:r>
            <w:r w:rsidR="00811447">
              <w:rPr>
                <w:noProof/>
                <w:webHidden/>
              </w:rPr>
              <w:instrText xml:space="preserve"> PAGEREF _Toc150177876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5E1BADD" w14:textId="79F70A9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7" w:history="1">
            <w:r w:rsidR="00811447" w:rsidRPr="00355285">
              <w:rPr>
                <w:rStyle w:val="Hyperlink"/>
                <w:noProof/>
              </w:rPr>
              <w:t>17.5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Unknown Attribute Values</w:t>
            </w:r>
            <w:r w:rsidR="00811447">
              <w:rPr>
                <w:noProof/>
                <w:webHidden/>
              </w:rPr>
              <w:tab/>
            </w:r>
            <w:r w:rsidR="00811447">
              <w:rPr>
                <w:noProof/>
                <w:webHidden/>
              </w:rPr>
              <w:fldChar w:fldCharType="begin"/>
            </w:r>
            <w:r w:rsidR="00811447">
              <w:rPr>
                <w:noProof/>
                <w:webHidden/>
              </w:rPr>
              <w:instrText xml:space="preserve"> PAGEREF _Toc150177877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2FCA718D" w14:textId="337CFDA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8" w:history="1">
            <w:r w:rsidR="00811447" w:rsidRPr="00355285">
              <w:rPr>
                <w:rStyle w:val="Hyperlink"/>
                <w:noProof/>
              </w:rPr>
              <w:t>17.6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Structure of dataset files</w:t>
            </w:r>
            <w:r w:rsidR="00811447">
              <w:rPr>
                <w:noProof/>
                <w:webHidden/>
              </w:rPr>
              <w:tab/>
            </w:r>
            <w:r w:rsidR="00811447">
              <w:rPr>
                <w:noProof/>
                <w:webHidden/>
              </w:rPr>
              <w:fldChar w:fldCharType="begin"/>
            </w:r>
            <w:r w:rsidR="00811447">
              <w:rPr>
                <w:noProof/>
                <w:webHidden/>
              </w:rPr>
              <w:instrText xml:space="preserve"> PAGEREF _Toc150177878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0472E9B8" w14:textId="08F26CB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9" w:history="1">
            <w:r w:rsidR="00811447" w:rsidRPr="00355285">
              <w:rPr>
                <w:rStyle w:val="Hyperlink"/>
                <w:noProof/>
              </w:rPr>
              <w:t>17.7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Object identifiers</w:t>
            </w:r>
            <w:r w:rsidR="00811447">
              <w:rPr>
                <w:noProof/>
                <w:webHidden/>
              </w:rPr>
              <w:tab/>
            </w:r>
            <w:r w:rsidR="00811447">
              <w:rPr>
                <w:noProof/>
                <w:webHidden/>
              </w:rPr>
              <w:fldChar w:fldCharType="begin"/>
            </w:r>
            <w:r w:rsidR="00811447">
              <w:rPr>
                <w:noProof/>
                <w:webHidden/>
              </w:rPr>
              <w:instrText xml:space="preserve"> PAGEREF _Toc150177879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477CF3DC" w14:textId="2EA92EE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0" w:history="1">
            <w:r w:rsidR="00811447" w:rsidRPr="00355285">
              <w:rPr>
                <w:rStyle w:val="Hyperlink"/>
                <w:noProof/>
              </w:rPr>
              <w:t>17.8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validation</w:t>
            </w:r>
            <w:r w:rsidR="00811447">
              <w:rPr>
                <w:noProof/>
                <w:webHidden/>
              </w:rPr>
              <w:tab/>
            </w:r>
            <w:r w:rsidR="00811447">
              <w:rPr>
                <w:noProof/>
                <w:webHidden/>
              </w:rPr>
              <w:fldChar w:fldCharType="begin"/>
            </w:r>
            <w:r w:rsidR="00811447">
              <w:rPr>
                <w:noProof/>
                <w:webHidden/>
              </w:rPr>
              <w:instrText xml:space="preserve"> PAGEREF _Toc150177880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1FA42BB8" w14:textId="42AC0FE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1" w:history="1">
            <w:r w:rsidR="00811447" w:rsidRPr="00355285">
              <w:rPr>
                <w:rStyle w:val="Hyperlink"/>
                <w:noProof/>
              </w:rPr>
              <w:t>17.9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overlap</w:t>
            </w:r>
            <w:r w:rsidR="00811447">
              <w:rPr>
                <w:noProof/>
                <w:webHidden/>
              </w:rPr>
              <w:tab/>
            </w:r>
            <w:r w:rsidR="00811447">
              <w:rPr>
                <w:noProof/>
                <w:webHidden/>
              </w:rPr>
              <w:fldChar w:fldCharType="begin"/>
            </w:r>
            <w:r w:rsidR="00811447">
              <w:rPr>
                <w:noProof/>
                <w:webHidden/>
              </w:rPr>
              <w:instrText xml:space="preserve"> PAGEREF _Toc150177881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82E01CA" w14:textId="3A8A7B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2" w:history="1">
            <w:r w:rsidR="00811447" w:rsidRPr="00355285">
              <w:rPr>
                <w:rStyle w:val="Hyperlink"/>
                <w:noProof/>
              </w:rPr>
              <w:t>17.10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_Toc150177882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18079B52" w14:textId="24C27CD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3" w:history="1">
            <w:r w:rsidR="00811447" w:rsidRPr="00355285">
              <w:rPr>
                <w:rStyle w:val="Hyperlink"/>
                <w:noProof/>
                <w14:scene3d>
                  <w14:camera w14:prst="orthographicFront"/>
                  <w14:lightRig w14:rig="threePt" w14:dir="t">
                    <w14:rot w14:lat="0" w14:lon="0" w14:rev="0"/>
                  </w14:lightRig>
                </w14:scene3d>
              </w:rPr>
              <w:t>18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Delivery</w:t>
            </w:r>
            <w:r w:rsidR="00811447">
              <w:rPr>
                <w:noProof/>
                <w:webHidden/>
              </w:rPr>
              <w:tab/>
            </w:r>
            <w:r w:rsidR="00811447">
              <w:rPr>
                <w:noProof/>
                <w:webHidden/>
              </w:rPr>
              <w:fldChar w:fldCharType="begin"/>
            </w:r>
            <w:r w:rsidR="00811447">
              <w:rPr>
                <w:noProof/>
                <w:webHidden/>
              </w:rPr>
              <w:instrText xml:space="preserve"> PAGEREF _Toc150177883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6DE52DB" w14:textId="227511A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4" w:history="1">
            <w:r w:rsidR="00811447" w:rsidRPr="00355285">
              <w:rPr>
                <w:rStyle w:val="Hyperlink"/>
                <w:noProof/>
              </w:rPr>
              <w:t>18.1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_Toc150177884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4A1D92FE" w14:textId="4304359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5" w:history="1">
            <w:r w:rsidR="00811447" w:rsidRPr="00355285">
              <w:rPr>
                <w:rStyle w:val="Hyperlink"/>
                <w:noProof/>
              </w:rPr>
              <w:t>18.2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w:t>
            </w:r>
            <w:r w:rsidR="00811447">
              <w:rPr>
                <w:noProof/>
                <w:webHidden/>
              </w:rPr>
              <w:tab/>
            </w:r>
            <w:r w:rsidR="00811447">
              <w:rPr>
                <w:noProof/>
                <w:webHidden/>
              </w:rPr>
              <w:fldChar w:fldCharType="begin"/>
            </w:r>
            <w:r w:rsidR="00811447">
              <w:rPr>
                <w:noProof/>
                <w:webHidden/>
              </w:rPr>
              <w:instrText xml:space="preserve"> PAGEREF _Toc150177885 \h </w:instrText>
            </w:r>
            <w:r w:rsidR="00811447">
              <w:rPr>
                <w:noProof/>
                <w:webHidden/>
              </w:rPr>
            </w:r>
            <w:r w:rsidR="00811447">
              <w:rPr>
                <w:noProof/>
                <w:webHidden/>
              </w:rPr>
              <w:fldChar w:fldCharType="separate"/>
            </w:r>
            <w:r w:rsidR="00146B46">
              <w:rPr>
                <w:noProof/>
                <w:webHidden/>
              </w:rPr>
              <w:t>23</w:t>
            </w:r>
            <w:r w:rsidR="00811447">
              <w:rPr>
                <w:noProof/>
                <w:webHidden/>
              </w:rPr>
              <w:fldChar w:fldCharType="end"/>
            </w:r>
          </w:hyperlink>
        </w:p>
        <w:p w14:paraId="6B9D08CA" w14:textId="136F971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6" w:history="1">
            <w:r w:rsidR="00811447" w:rsidRPr="00355285">
              <w:rPr>
                <w:rStyle w:val="Hyperlink"/>
                <w:noProof/>
              </w:rPr>
              <w:t>18.3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Integrity</w:t>
            </w:r>
            <w:r w:rsidR="00811447">
              <w:rPr>
                <w:noProof/>
                <w:webHidden/>
              </w:rPr>
              <w:tab/>
            </w:r>
            <w:r w:rsidR="00811447">
              <w:rPr>
                <w:noProof/>
                <w:webHidden/>
              </w:rPr>
              <w:fldChar w:fldCharType="begin"/>
            </w:r>
            <w:r w:rsidR="00811447">
              <w:rPr>
                <w:noProof/>
                <w:webHidden/>
              </w:rPr>
              <w:instrText xml:space="preserve"> PAGEREF _Toc150177886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02672A84" w14:textId="120B479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7" w:history="1">
            <w:r w:rsidR="00811447" w:rsidRPr="00355285">
              <w:rPr>
                <w:rStyle w:val="Hyperlink"/>
                <w:noProof/>
              </w:rPr>
              <w:t>18.4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Support Files</w:t>
            </w:r>
            <w:r w:rsidR="00811447">
              <w:rPr>
                <w:noProof/>
                <w:webHidden/>
              </w:rPr>
              <w:tab/>
            </w:r>
            <w:r w:rsidR="00811447">
              <w:rPr>
                <w:noProof/>
                <w:webHidden/>
              </w:rPr>
              <w:fldChar w:fldCharType="begin"/>
            </w:r>
            <w:r w:rsidR="00811447">
              <w:rPr>
                <w:noProof/>
                <w:webHidden/>
              </w:rPr>
              <w:instrText xml:space="preserve"> PAGEREF _Toc150177887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4AD6CA9E" w14:textId="1CA40A3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8" w:history="1">
            <w:r w:rsidR="00811447" w:rsidRPr="00355285">
              <w:rPr>
                <w:rStyle w:val="Hyperlink"/>
                <w:noProof/>
                <w14:scene3d>
                  <w14:camera w14:prst="orthographicFront"/>
                  <w14:lightRig w14:rig="threePt" w14:dir="t">
                    <w14:rot w14:lat="0" w14:lon="0" w14:rev="0"/>
                  </w14:lightRig>
                </w14:scene3d>
              </w:rPr>
              <w:t>19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Metadata</w:t>
            </w:r>
            <w:r w:rsidR="00811447">
              <w:rPr>
                <w:noProof/>
                <w:webHidden/>
              </w:rPr>
              <w:tab/>
            </w:r>
            <w:r w:rsidR="00811447">
              <w:rPr>
                <w:noProof/>
                <w:webHidden/>
              </w:rPr>
              <w:fldChar w:fldCharType="begin"/>
            </w:r>
            <w:r w:rsidR="00811447">
              <w:rPr>
                <w:noProof/>
                <w:webHidden/>
              </w:rPr>
              <w:instrText xml:space="preserve"> PAGEREF _Toc150177888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2D27DFE0" w14:textId="34E5DE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9" w:history="1">
            <w:r w:rsidR="00811447" w:rsidRPr="00355285">
              <w:rPr>
                <w:rStyle w:val="Hyperlink"/>
                <w:noProof/>
              </w:rPr>
              <w:t>19.1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_Toc150177889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6DC46200" w14:textId="4B222C4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0" w:history="1">
            <w:r w:rsidR="00811447" w:rsidRPr="00355285">
              <w:rPr>
                <w:rStyle w:val="Hyperlink"/>
                <w:noProof/>
              </w:rPr>
              <w:t>19.2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S-421 to provide routes in UKC plans</w:t>
            </w:r>
            <w:r w:rsidR="00811447">
              <w:rPr>
                <w:noProof/>
                <w:webHidden/>
              </w:rPr>
              <w:tab/>
            </w:r>
            <w:r w:rsidR="00811447">
              <w:rPr>
                <w:noProof/>
                <w:webHidden/>
              </w:rPr>
              <w:fldChar w:fldCharType="begin"/>
            </w:r>
            <w:r w:rsidR="00811447">
              <w:rPr>
                <w:noProof/>
                <w:webHidden/>
              </w:rPr>
              <w:instrText xml:space="preserve"> PAGEREF _Toc150177890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F07ABC" w14:textId="1AF123E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1" w:history="1">
            <w:r w:rsidR="00811447" w:rsidRPr="00355285">
              <w:rPr>
                <w:rStyle w:val="Hyperlink"/>
                <w:noProof/>
              </w:rPr>
              <w:t>19.3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Language</w:t>
            </w:r>
            <w:r w:rsidR="00811447">
              <w:rPr>
                <w:noProof/>
                <w:webHidden/>
              </w:rPr>
              <w:tab/>
            </w:r>
            <w:r w:rsidR="00811447">
              <w:rPr>
                <w:noProof/>
                <w:webHidden/>
              </w:rPr>
              <w:fldChar w:fldCharType="begin"/>
            </w:r>
            <w:r w:rsidR="00811447">
              <w:rPr>
                <w:noProof/>
                <w:webHidden/>
              </w:rPr>
              <w:instrText xml:space="preserve"> PAGEREF _Toc150177891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A144F5" w14:textId="786AE2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2" w:history="1">
            <w:r w:rsidR="00811447" w:rsidRPr="00355285">
              <w:rPr>
                <w:rStyle w:val="Hyperlink"/>
                <w:noProof/>
              </w:rPr>
              <w:t>19.4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metadata</w:t>
            </w:r>
            <w:r w:rsidR="00811447">
              <w:rPr>
                <w:noProof/>
                <w:webHidden/>
              </w:rPr>
              <w:tab/>
            </w:r>
            <w:r w:rsidR="00811447">
              <w:rPr>
                <w:noProof/>
                <w:webHidden/>
              </w:rPr>
              <w:fldChar w:fldCharType="begin"/>
            </w:r>
            <w:r w:rsidR="00811447">
              <w:rPr>
                <w:noProof/>
                <w:webHidden/>
              </w:rPr>
              <w:instrText xml:space="preserve"> PAGEREF _Toc150177892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42DF297F" w14:textId="720BE6D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3" w:history="1">
            <w:r w:rsidR="00811447" w:rsidRPr="00355285">
              <w:rPr>
                <w:rStyle w:val="Hyperlink"/>
                <w:noProof/>
              </w:rPr>
              <w:t>19.5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S100_ExchangeCatalogue</w:t>
            </w:r>
            <w:r w:rsidR="00811447">
              <w:rPr>
                <w:noProof/>
                <w:webHidden/>
              </w:rPr>
              <w:tab/>
            </w:r>
            <w:r w:rsidR="00811447">
              <w:rPr>
                <w:noProof/>
                <w:webHidden/>
              </w:rPr>
              <w:fldChar w:fldCharType="begin"/>
            </w:r>
            <w:r w:rsidR="00811447">
              <w:rPr>
                <w:noProof/>
                <w:webHidden/>
              </w:rPr>
              <w:instrText xml:space="preserve"> PAGEREF _Toc150177893 \h </w:instrText>
            </w:r>
            <w:r w:rsidR="00811447">
              <w:rPr>
                <w:noProof/>
                <w:webHidden/>
              </w:rPr>
            </w:r>
            <w:r w:rsidR="00811447">
              <w:rPr>
                <w:noProof/>
                <w:webHidden/>
              </w:rPr>
              <w:fldChar w:fldCharType="separate"/>
            </w:r>
            <w:r w:rsidR="00146B46">
              <w:rPr>
                <w:noProof/>
                <w:webHidden/>
              </w:rPr>
              <w:t>29</w:t>
            </w:r>
            <w:r w:rsidR="00811447">
              <w:rPr>
                <w:noProof/>
                <w:webHidden/>
              </w:rPr>
              <w:fldChar w:fldCharType="end"/>
            </w:r>
          </w:hyperlink>
        </w:p>
        <w:p w14:paraId="0647B359" w14:textId="4587BA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1" w:history="1">
            <w:r w:rsidR="00811447" w:rsidRPr="00355285">
              <w:rPr>
                <w:rStyle w:val="Hyperlink"/>
                <w:noProof/>
              </w:rPr>
              <w:t>19.6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S100_DatasetDiscoveryMetadata</w:t>
            </w:r>
            <w:r w:rsidR="00811447">
              <w:rPr>
                <w:noProof/>
                <w:webHidden/>
              </w:rPr>
              <w:tab/>
            </w:r>
            <w:r w:rsidR="00811447">
              <w:rPr>
                <w:noProof/>
                <w:webHidden/>
              </w:rPr>
              <w:fldChar w:fldCharType="begin"/>
            </w:r>
            <w:r w:rsidR="00811447">
              <w:rPr>
                <w:noProof/>
                <w:webHidden/>
              </w:rPr>
              <w:instrText xml:space="preserve"> PAGEREF _Toc150177951 \h </w:instrText>
            </w:r>
            <w:r w:rsidR="00811447">
              <w:rPr>
                <w:noProof/>
                <w:webHidden/>
              </w:rPr>
            </w:r>
            <w:r w:rsidR="00811447">
              <w:rPr>
                <w:noProof/>
                <w:webHidden/>
              </w:rPr>
              <w:fldChar w:fldCharType="separate"/>
            </w:r>
            <w:r w:rsidR="00146B46">
              <w:rPr>
                <w:noProof/>
                <w:webHidden/>
              </w:rPr>
              <w:t>30</w:t>
            </w:r>
            <w:r w:rsidR="00811447">
              <w:rPr>
                <w:noProof/>
                <w:webHidden/>
              </w:rPr>
              <w:fldChar w:fldCharType="end"/>
            </w:r>
          </w:hyperlink>
        </w:p>
        <w:p w14:paraId="07B81861" w14:textId="2ECA5B3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2" w:history="1">
            <w:r w:rsidR="00811447" w:rsidRPr="00355285">
              <w:rPr>
                <w:rStyle w:val="Hyperlink"/>
                <w:noProof/>
              </w:rPr>
              <w:t>19.7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S100_SupportFileDiscoveryMetadata</w:t>
            </w:r>
            <w:r w:rsidR="00811447">
              <w:rPr>
                <w:noProof/>
                <w:webHidden/>
              </w:rPr>
              <w:tab/>
            </w:r>
            <w:r w:rsidR="00811447">
              <w:rPr>
                <w:noProof/>
                <w:webHidden/>
              </w:rPr>
              <w:fldChar w:fldCharType="begin"/>
            </w:r>
            <w:r w:rsidR="00811447">
              <w:rPr>
                <w:noProof/>
                <w:webHidden/>
              </w:rPr>
              <w:instrText xml:space="preserve"> PAGEREF _Toc150177952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3C8BF9CF" w14:textId="3FA5E0F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3" w:history="1">
            <w:r w:rsidR="00811447" w:rsidRPr="00355285">
              <w:rPr>
                <w:rStyle w:val="Hyperlink"/>
                <w:noProof/>
              </w:rPr>
              <w:t>19.8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S100_CatalogueDiscoveryMetadata</w:t>
            </w:r>
            <w:r w:rsidR="00811447">
              <w:rPr>
                <w:noProof/>
                <w:webHidden/>
              </w:rPr>
              <w:tab/>
            </w:r>
            <w:r w:rsidR="00811447">
              <w:rPr>
                <w:noProof/>
                <w:webHidden/>
              </w:rPr>
              <w:fldChar w:fldCharType="begin"/>
            </w:r>
            <w:r w:rsidR="00811447">
              <w:rPr>
                <w:noProof/>
                <w:webHidden/>
              </w:rPr>
              <w:instrText xml:space="preserve"> PAGEREF _Toc150177953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60FB595B" w14:textId="64B8BC55"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54" w:history="1">
            <w:r w:rsidR="00811447" w:rsidRPr="00355285">
              <w:rPr>
                <w:rStyle w:val="Hyperlink"/>
                <w:noProof/>
                <w14:scene3d>
                  <w14:camera w14:prst="orthographicFront"/>
                  <w14:lightRig w14:rig="threePt" w14:dir="t">
                    <w14:rot w14:lat="0" w14:lon="0" w14:rev="0"/>
                  </w14:lightRig>
                </w14:scene3d>
              </w:rPr>
              <w:t>Annex A.</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Classification and Encoding Guide</w:t>
            </w:r>
            <w:r w:rsidR="00811447">
              <w:rPr>
                <w:noProof/>
                <w:webHidden/>
              </w:rPr>
              <w:tab/>
            </w:r>
            <w:r w:rsidR="00811447">
              <w:rPr>
                <w:noProof/>
                <w:webHidden/>
              </w:rPr>
              <w:fldChar w:fldCharType="begin"/>
            </w:r>
            <w:r w:rsidR="00811447">
              <w:rPr>
                <w:noProof/>
                <w:webHidden/>
              </w:rPr>
              <w:instrText xml:space="preserve"> PAGEREF _Toc150177954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259FEC20" w14:textId="7DE5639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5" w:history="1">
            <w:r w:rsidR="00811447" w:rsidRPr="00355285">
              <w:rPr>
                <w:rStyle w:val="Hyperlink"/>
                <w:noProof/>
              </w:rPr>
              <w:t>A.1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UnderKeelClearancePlan</w:t>
            </w:r>
            <w:r w:rsidR="00811447">
              <w:rPr>
                <w:noProof/>
                <w:webHidden/>
              </w:rPr>
              <w:tab/>
            </w:r>
            <w:r w:rsidR="00811447">
              <w:rPr>
                <w:noProof/>
                <w:webHidden/>
              </w:rPr>
              <w:fldChar w:fldCharType="begin"/>
            </w:r>
            <w:r w:rsidR="00811447">
              <w:rPr>
                <w:noProof/>
                <w:webHidden/>
              </w:rPr>
              <w:instrText xml:space="preserve"> PAGEREF _Toc150177955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033248F7" w14:textId="718B93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6" w:history="1">
            <w:r w:rsidR="00811447" w:rsidRPr="00355285">
              <w:rPr>
                <w:rStyle w:val="Hyperlink"/>
                <w:noProof/>
              </w:rPr>
              <w:t>A.2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UnderKeelClearanceNonNavigableArea</w:t>
            </w:r>
            <w:r w:rsidR="00811447">
              <w:rPr>
                <w:noProof/>
                <w:webHidden/>
              </w:rPr>
              <w:tab/>
            </w:r>
            <w:r w:rsidR="00811447">
              <w:rPr>
                <w:noProof/>
                <w:webHidden/>
              </w:rPr>
              <w:fldChar w:fldCharType="begin"/>
            </w:r>
            <w:r w:rsidR="00811447">
              <w:rPr>
                <w:noProof/>
                <w:webHidden/>
              </w:rPr>
              <w:instrText xml:space="preserve"> PAGEREF _Toc150177956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B25EE31" w14:textId="43F2BFC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7" w:history="1">
            <w:r w:rsidR="00811447" w:rsidRPr="00355285">
              <w:rPr>
                <w:rStyle w:val="Hyperlink"/>
                <w:noProof/>
              </w:rPr>
              <w:t>A.3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UnderKeelClearanceAlmostNonNavigableArea</w:t>
            </w:r>
            <w:r w:rsidR="00811447">
              <w:rPr>
                <w:noProof/>
                <w:webHidden/>
              </w:rPr>
              <w:tab/>
            </w:r>
            <w:r w:rsidR="00811447">
              <w:rPr>
                <w:noProof/>
                <w:webHidden/>
              </w:rPr>
              <w:fldChar w:fldCharType="begin"/>
            </w:r>
            <w:r w:rsidR="00811447">
              <w:rPr>
                <w:noProof/>
                <w:webHidden/>
              </w:rPr>
              <w:instrText xml:space="preserve"> PAGEREF _Toc150177957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92FAC10" w14:textId="62B7E5D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8" w:history="1">
            <w:r w:rsidR="00811447" w:rsidRPr="00355285">
              <w:rPr>
                <w:rStyle w:val="Hyperlink"/>
                <w:noProof/>
              </w:rPr>
              <w:t>A.4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UnderKeelClearanceControlPoint</w:t>
            </w:r>
            <w:r w:rsidR="00811447">
              <w:rPr>
                <w:noProof/>
                <w:webHidden/>
              </w:rPr>
              <w:tab/>
            </w:r>
            <w:r w:rsidR="00811447">
              <w:rPr>
                <w:noProof/>
                <w:webHidden/>
              </w:rPr>
              <w:fldChar w:fldCharType="begin"/>
            </w:r>
            <w:r w:rsidR="00811447">
              <w:rPr>
                <w:noProof/>
                <w:webHidden/>
              </w:rPr>
              <w:instrText xml:space="preserve"> PAGEREF _Toc150177958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74E8BF9F" w14:textId="7EE62B8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9" w:history="1">
            <w:r w:rsidR="00811447" w:rsidRPr="00355285">
              <w:rPr>
                <w:rStyle w:val="Hyperlink"/>
                <w:noProof/>
              </w:rPr>
              <w:t>A.5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Associations/Aggregations/Compositions</w:t>
            </w:r>
            <w:r w:rsidR="00811447">
              <w:rPr>
                <w:noProof/>
                <w:webHidden/>
              </w:rPr>
              <w:tab/>
            </w:r>
            <w:r w:rsidR="00811447">
              <w:rPr>
                <w:noProof/>
                <w:webHidden/>
              </w:rPr>
              <w:fldChar w:fldCharType="begin"/>
            </w:r>
            <w:r w:rsidR="00811447">
              <w:rPr>
                <w:noProof/>
                <w:webHidden/>
              </w:rPr>
              <w:instrText xml:space="preserve"> PAGEREF _Toc150177959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200C207D" w14:textId="33C7B7E3"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60" w:history="1">
            <w:r w:rsidR="00811447" w:rsidRPr="00355285">
              <w:rPr>
                <w:rStyle w:val="Hyperlink"/>
                <w:noProof/>
                <w14:scene3d>
                  <w14:camera w14:prst="orthographicFront"/>
                  <w14:lightRig w14:rig="threePt" w14:dir="t">
                    <w14:rot w14:lat="0" w14:lon="0" w14:rev="0"/>
                  </w14:lightRig>
                </w14:scene3d>
              </w:rPr>
              <w:t>Annex B.</w:t>
            </w:r>
            <w:r w:rsidR="003C0A06">
              <w:rPr>
                <w:rFonts w:asciiTheme="minorHAnsi" w:eastAsiaTheme="minorEastAsia" w:hAnsiTheme="minorHAnsi" w:cstheme="minorBidi"/>
                <w:b w:val="0"/>
                <w:noProof/>
                <w:kern w:val="2"/>
                <w:sz w:val="22"/>
                <w:szCs w:val="22"/>
                <w:lang w:val="en-AU" w:eastAsia="ko-KR"/>
                <w14:ligatures w14:val="standardContextual"/>
              </w:rPr>
              <w:t xml:space="preserve"> </w:t>
            </w:r>
            <w:r w:rsidR="00811447" w:rsidRPr="00355285">
              <w:rPr>
                <w:rStyle w:val="Hyperlink"/>
                <w:noProof/>
              </w:rPr>
              <w:t>Schema documentation for S129.xsd</w:t>
            </w:r>
            <w:r w:rsidR="00811447">
              <w:rPr>
                <w:noProof/>
                <w:webHidden/>
              </w:rPr>
              <w:tab/>
            </w:r>
            <w:r w:rsidR="00811447">
              <w:rPr>
                <w:noProof/>
                <w:webHidden/>
              </w:rPr>
              <w:fldChar w:fldCharType="begin"/>
            </w:r>
            <w:r w:rsidR="00811447">
              <w:rPr>
                <w:noProof/>
                <w:webHidden/>
              </w:rPr>
              <w:instrText xml:space="preserve"> PAGEREF _Toc150177960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0C471A47" w14:textId="0EE3A63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1" w:history="1">
            <w:r w:rsidR="00811447" w:rsidRPr="00355285">
              <w:rPr>
                <w:rStyle w:val="Hyperlink"/>
                <w:noProof/>
              </w:rPr>
              <w:t>B.1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Schema(s)</w:t>
            </w:r>
            <w:r w:rsidR="00811447">
              <w:rPr>
                <w:noProof/>
                <w:webHidden/>
              </w:rPr>
              <w:tab/>
            </w:r>
            <w:r w:rsidR="00811447">
              <w:rPr>
                <w:noProof/>
                <w:webHidden/>
              </w:rPr>
              <w:fldChar w:fldCharType="begin"/>
            </w:r>
            <w:r w:rsidR="00811447">
              <w:rPr>
                <w:noProof/>
                <w:webHidden/>
              </w:rPr>
              <w:instrText xml:space="preserve"> PAGEREF _Toc150177961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1EC7D87B" w14:textId="2AED90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2" w:history="1">
            <w:r w:rsidR="00811447" w:rsidRPr="00355285">
              <w:rPr>
                <w:rStyle w:val="Hyperlink"/>
                <w:noProof/>
              </w:rPr>
              <w:t>B.2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w:t>
            </w:r>
            <w:r w:rsidR="00811447" w:rsidRPr="00355285">
              <w:rPr>
                <w:rStyle w:val="Hyperlink"/>
                <w:noProof/>
                <w:spacing w:val="-8"/>
              </w:rPr>
              <w:t xml:space="preserve"> </w:t>
            </w:r>
            <w:r w:rsidR="00811447" w:rsidRPr="00355285">
              <w:rPr>
                <w:rStyle w:val="Hyperlink"/>
                <w:noProof/>
                <w:spacing w:val="-3"/>
              </w:rPr>
              <w:t>Type(s)</w:t>
            </w:r>
            <w:r w:rsidR="00811447">
              <w:rPr>
                <w:noProof/>
                <w:webHidden/>
              </w:rPr>
              <w:tab/>
            </w:r>
            <w:r w:rsidR="00811447">
              <w:rPr>
                <w:noProof/>
                <w:webHidden/>
              </w:rPr>
              <w:fldChar w:fldCharType="begin"/>
            </w:r>
            <w:r w:rsidR="00811447">
              <w:rPr>
                <w:noProof/>
                <w:webHidden/>
              </w:rPr>
              <w:instrText xml:space="preserve"> PAGEREF _Toc150177962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73C8B37B" w14:textId="0668855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3" w:history="1">
            <w:r w:rsidR="00811447" w:rsidRPr="00355285">
              <w:rPr>
                <w:rStyle w:val="Hyperlink"/>
                <w:noProof/>
              </w:rPr>
              <w:t>B.3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Type(s</w:t>
            </w:r>
            <w:r w:rsidR="00811447" w:rsidRPr="00355285">
              <w:rPr>
                <w:rStyle w:val="Hyperlink"/>
                <w:noProof/>
                <w:spacing w:val="-3"/>
              </w:rPr>
              <w:t>)</w:t>
            </w:r>
            <w:r w:rsidR="00811447">
              <w:rPr>
                <w:noProof/>
                <w:webHidden/>
              </w:rPr>
              <w:tab/>
            </w:r>
            <w:r w:rsidR="00811447">
              <w:rPr>
                <w:noProof/>
                <w:webHidden/>
              </w:rPr>
              <w:fldChar w:fldCharType="begin"/>
            </w:r>
            <w:r w:rsidR="00811447">
              <w:rPr>
                <w:noProof/>
                <w:webHidden/>
              </w:rPr>
              <w:instrText xml:space="preserve"> PAGEREF _Toc150177963 \h </w:instrText>
            </w:r>
            <w:r w:rsidR="00811447">
              <w:rPr>
                <w:noProof/>
                <w:webHidden/>
              </w:rPr>
            </w:r>
            <w:r w:rsidR="00811447">
              <w:rPr>
                <w:noProof/>
                <w:webHidden/>
              </w:rPr>
              <w:fldChar w:fldCharType="separate"/>
            </w:r>
            <w:r w:rsidR="00146B46">
              <w:rPr>
                <w:noProof/>
                <w:webHidden/>
              </w:rPr>
              <w:t>56</w:t>
            </w:r>
            <w:r w:rsidR="00811447">
              <w:rPr>
                <w:noProof/>
                <w:webHidden/>
              </w:rPr>
              <w:fldChar w:fldCharType="end"/>
            </w:r>
          </w:hyperlink>
        </w:p>
        <w:p w14:paraId="759A7CDA" w14:textId="5D0DE5BE"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64" w:history="1">
            <w:r w:rsidR="00811447" w:rsidRPr="00355285">
              <w:rPr>
                <w:rStyle w:val="Hyperlink"/>
                <w:noProof/>
                <w14:scene3d>
                  <w14:camera w14:prst="orthographicFront"/>
                  <w14:lightRig w14:rig="threePt" w14:dir="t">
                    <w14:rot w14:lat="0" w14:lon="0" w14:rev="0"/>
                  </w14:lightRig>
                </w14:scene3d>
              </w:rPr>
              <w:t>Annex C.</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_Toc150177964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42B4AB1C" w14:textId="486206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5" w:history="1">
            <w:r w:rsidR="00811447" w:rsidRPr="00355285">
              <w:rPr>
                <w:rStyle w:val="Hyperlink"/>
                <w:noProof/>
              </w:rPr>
              <w:t>C.1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_Toc150177965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28152B03" w14:textId="0B9177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6" w:history="1">
            <w:r w:rsidR="00811447" w:rsidRPr="00355285">
              <w:rPr>
                <w:rStyle w:val="Hyperlink"/>
                <w:noProof/>
              </w:rPr>
              <w:t>C.2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_Toc150177966 \h </w:instrText>
            </w:r>
            <w:r w:rsidR="00811447">
              <w:rPr>
                <w:noProof/>
                <w:webHidden/>
              </w:rPr>
            </w:r>
            <w:r w:rsidR="00811447">
              <w:rPr>
                <w:noProof/>
                <w:webHidden/>
              </w:rPr>
              <w:fldChar w:fldCharType="separate"/>
            </w:r>
            <w:r w:rsidR="00146B46">
              <w:rPr>
                <w:noProof/>
                <w:webHidden/>
              </w:rPr>
              <w:t>58</w:t>
            </w:r>
            <w:r w:rsidR="00811447">
              <w:rPr>
                <w:noProof/>
                <w:webHidden/>
              </w:rPr>
              <w:fldChar w:fldCharType="end"/>
            </w:r>
          </w:hyperlink>
        </w:p>
        <w:p w14:paraId="4F1FE3C3" w14:textId="4C50C0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7" w:history="1">
            <w:r w:rsidR="00811447" w:rsidRPr="00355285">
              <w:rPr>
                <w:rStyle w:val="Hyperlink"/>
                <w:noProof/>
              </w:rPr>
              <w:t>C.3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Attributes</w:t>
            </w:r>
            <w:r w:rsidR="00811447">
              <w:rPr>
                <w:noProof/>
                <w:webHidden/>
              </w:rPr>
              <w:tab/>
            </w:r>
            <w:r w:rsidR="00811447">
              <w:rPr>
                <w:noProof/>
                <w:webHidden/>
              </w:rPr>
              <w:fldChar w:fldCharType="begin"/>
            </w:r>
            <w:r w:rsidR="00811447">
              <w:rPr>
                <w:noProof/>
                <w:webHidden/>
              </w:rPr>
              <w:instrText xml:space="preserve"> PAGEREF _Toc150177967 \h </w:instrText>
            </w:r>
            <w:r w:rsidR="00811447">
              <w:rPr>
                <w:noProof/>
                <w:webHidden/>
              </w:rPr>
            </w:r>
            <w:r w:rsidR="00811447">
              <w:rPr>
                <w:noProof/>
                <w:webHidden/>
              </w:rPr>
              <w:fldChar w:fldCharType="separate"/>
            </w:r>
            <w:r w:rsidR="00146B46">
              <w:rPr>
                <w:noProof/>
                <w:webHidden/>
              </w:rPr>
              <w:t>59</w:t>
            </w:r>
            <w:r w:rsidR="00811447">
              <w:rPr>
                <w:noProof/>
                <w:webHidden/>
              </w:rPr>
              <w:fldChar w:fldCharType="end"/>
            </w:r>
          </w:hyperlink>
        </w:p>
        <w:p w14:paraId="1571893B" w14:textId="47FF0B7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8" w:history="1">
            <w:r w:rsidR="00811447" w:rsidRPr="00355285">
              <w:rPr>
                <w:rStyle w:val="Hyperlink"/>
                <w:noProof/>
              </w:rPr>
              <w:t>C.4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Enumerations</w:t>
            </w:r>
            <w:r w:rsidR="00811447">
              <w:rPr>
                <w:noProof/>
                <w:webHidden/>
              </w:rPr>
              <w:tab/>
            </w:r>
            <w:r w:rsidR="00811447">
              <w:rPr>
                <w:noProof/>
                <w:webHidden/>
              </w:rPr>
              <w:fldChar w:fldCharType="begin"/>
            </w:r>
            <w:r w:rsidR="00811447">
              <w:rPr>
                <w:noProof/>
                <w:webHidden/>
              </w:rPr>
              <w:instrText xml:space="preserve"> PAGEREF _Toc150177968 \h </w:instrText>
            </w:r>
            <w:r w:rsidR="00811447">
              <w:rPr>
                <w:noProof/>
                <w:webHidden/>
              </w:rPr>
            </w:r>
            <w:r w:rsidR="00811447">
              <w:rPr>
                <w:noProof/>
                <w:webHidden/>
              </w:rPr>
              <w:fldChar w:fldCharType="separate"/>
            </w:r>
            <w:r w:rsidR="00146B46">
              <w:rPr>
                <w:noProof/>
                <w:webHidden/>
              </w:rPr>
              <w:t>62</w:t>
            </w:r>
            <w:r w:rsidR="00811447">
              <w:rPr>
                <w:noProof/>
                <w:webHidden/>
              </w:rPr>
              <w:fldChar w:fldCharType="end"/>
            </w:r>
          </w:hyperlink>
        </w:p>
        <w:p w14:paraId="3FAA6AA9" w14:textId="6E2B012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9" w:history="1">
            <w:r w:rsidR="00811447" w:rsidRPr="00355285">
              <w:rPr>
                <w:rStyle w:val="Hyperlink"/>
                <w:noProof/>
              </w:rPr>
              <w:t>C.5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 Attributes</w:t>
            </w:r>
            <w:r w:rsidR="00811447">
              <w:rPr>
                <w:noProof/>
                <w:webHidden/>
              </w:rPr>
              <w:tab/>
            </w:r>
            <w:r w:rsidR="00811447">
              <w:rPr>
                <w:noProof/>
                <w:webHidden/>
              </w:rPr>
              <w:fldChar w:fldCharType="begin"/>
            </w:r>
            <w:r w:rsidR="00811447">
              <w:rPr>
                <w:noProof/>
                <w:webHidden/>
              </w:rPr>
              <w:instrText xml:space="preserve"> PAGEREF _Toc150177969 \h </w:instrText>
            </w:r>
            <w:r w:rsidR="00811447">
              <w:rPr>
                <w:noProof/>
                <w:webHidden/>
              </w:rPr>
            </w:r>
            <w:r w:rsidR="00811447">
              <w:rPr>
                <w:noProof/>
                <w:webHidden/>
              </w:rPr>
              <w:fldChar w:fldCharType="separate"/>
            </w:r>
            <w:r w:rsidR="00146B46">
              <w:rPr>
                <w:noProof/>
                <w:webHidden/>
              </w:rPr>
              <w:t>64</w:t>
            </w:r>
            <w:r w:rsidR="00811447">
              <w:rPr>
                <w:noProof/>
                <w:webHidden/>
              </w:rPr>
              <w:fldChar w:fldCharType="end"/>
            </w:r>
          </w:hyperlink>
        </w:p>
        <w:p w14:paraId="07CAA127" w14:textId="2D6FB16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0" w:history="1">
            <w:r w:rsidR="00811447" w:rsidRPr="00355285">
              <w:rPr>
                <w:rStyle w:val="Hyperlink"/>
                <w:noProof/>
              </w:rPr>
              <w:t>C.6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Roles</w:t>
            </w:r>
            <w:r w:rsidR="00811447">
              <w:rPr>
                <w:noProof/>
                <w:webHidden/>
              </w:rPr>
              <w:tab/>
            </w:r>
            <w:r w:rsidR="00811447">
              <w:rPr>
                <w:noProof/>
                <w:webHidden/>
              </w:rPr>
              <w:fldChar w:fldCharType="begin"/>
            </w:r>
            <w:r w:rsidR="00811447">
              <w:rPr>
                <w:noProof/>
                <w:webHidden/>
              </w:rPr>
              <w:instrText xml:space="preserve"> PAGEREF _Toc150177970 \h </w:instrText>
            </w:r>
            <w:r w:rsidR="00811447">
              <w:rPr>
                <w:noProof/>
                <w:webHidden/>
              </w:rPr>
            </w:r>
            <w:r w:rsidR="00811447">
              <w:rPr>
                <w:noProof/>
                <w:webHidden/>
              </w:rPr>
              <w:fldChar w:fldCharType="separate"/>
            </w:r>
            <w:r w:rsidR="00146B46">
              <w:rPr>
                <w:noProof/>
                <w:webHidden/>
              </w:rPr>
              <w:t>65</w:t>
            </w:r>
            <w:r w:rsidR="00811447">
              <w:rPr>
                <w:noProof/>
                <w:webHidden/>
              </w:rPr>
              <w:fldChar w:fldCharType="end"/>
            </w:r>
          </w:hyperlink>
        </w:p>
        <w:p w14:paraId="0394FAC9" w14:textId="05DB21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1" w:history="1">
            <w:r w:rsidR="00811447" w:rsidRPr="00355285">
              <w:rPr>
                <w:rStyle w:val="Hyperlink"/>
                <w:noProof/>
              </w:rPr>
              <w:t>C.7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_Toc150177971 \h </w:instrText>
            </w:r>
            <w:r w:rsidR="00811447">
              <w:rPr>
                <w:noProof/>
                <w:webHidden/>
              </w:rPr>
            </w:r>
            <w:r w:rsidR="00811447">
              <w:rPr>
                <w:noProof/>
                <w:webHidden/>
              </w:rPr>
              <w:fldChar w:fldCharType="separate"/>
            </w:r>
            <w:r w:rsidR="00146B46">
              <w:rPr>
                <w:noProof/>
                <w:webHidden/>
              </w:rPr>
              <w:t>67</w:t>
            </w:r>
            <w:r w:rsidR="00811447">
              <w:rPr>
                <w:noProof/>
                <w:webHidden/>
              </w:rPr>
              <w:fldChar w:fldCharType="end"/>
            </w:r>
          </w:hyperlink>
        </w:p>
        <w:p w14:paraId="0565AB8B" w14:textId="4C6F3914"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72" w:history="1">
            <w:r w:rsidR="00811447" w:rsidRPr="00355285">
              <w:rPr>
                <w:rStyle w:val="Hyperlink"/>
                <w:noProof/>
                <w14:scene3d>
                  <w14:camera w14:prst="orthographicFront"/>
                  <w14:lightRig w14:rig="threePt" w14:dir="t">
                    <w14:rot w14:lat="0" w14:lon="0" w14:rev="0"/>
                  </w14:lightRig>
                </w14:scene3d>
              </w:rPr>
              <w:t>Annex D.</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Portrayal Catalogue</w:t>
            </w:r>
            <w:r w:rsidR="00811447">
              <w:rPr>
                <w:noProof/>
                <w:webHidden/>
              </w:rPr>
              <w:tab/>
            </w:r>
            <w:r w:rsidR="00811447">
              <w:rPr>
                <w:noProof/>
                <w:webHidden/>
              </w:rPr>
              <w:fldChar w:fldCharType="begin"/>
            </w:r>
            <w:r w:rsidR="00811447">
              <w:rPr>
                <w:noProof/>
                <w:webHidden/>
              </w:rPr>
              <w:instrText xml:space="preserve"> PAGEREF _Toc150177972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2872A1A7" w14:textId="73D2D8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3" w:history="1">
            <w:r w:rsidR="00811447" w:rsidRPr="00355285">
              <w:rPr>
                <w:rStyle w:val="Hyperlink"/>
                <w:noProof/>
              </w:rPr>
              <w:t>D.1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_Toc150177973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50B0594F" w14:textId="7649853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4" w:history="1">
            <w:r w:rsidR="00811447" w:rsidRPr="00355285">
              <w:rPr>
                <w:rStyle w:val="Hyperlink"/>
                <w:noProof/>
              </w:rPr>
              <w:t>D.2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_Toc150177974 \h </w:instrText>
            </w:r>
            <w:r w:rsidR="00811447">
              <w:rPr>
                <w:noProof/>
                <w:webHidden/>
              </w:rPr>
            </w:r>
            <w:r w:rsidR="00811447">
              <w:rPr>
                <w:noProof/>
                <w:webHidden/>
              </w:rPr>
              <w:fldChar w:fldCharType="separate"/>
            </w:r>
            <w:r w:rsidR="00146B46">
              <w:rPr>
                <w:noProof/>
                <w:webHidden/>
              </w:rPr>
              <w:t>72</w:t>
            </w:r>
            <w:r w:rsidR="00811447">
              <w:rPr>
                <w:noProof/>
                <w:webHidden/>
              </w:rPr>
              <w:fldChar w:fldCharType="end"/>
            </w:r>
          </w:hyperlink>
        </w:p>
        <w:p w14:paraId="185F1D25" w14:textId="4EF70A0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5" w:history="1">
            <w:r w:rsidR="00811447" w:rsidRPr="00355285">
              <w:rPr>
                <w:rStyle w:val="Hyperlink"/>
                <w:noProof/>
              </w:rPr>
              <w:t>D.3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Color Profiles</w:t>
            </w:r>
            <w:r w:rsidR="00811447">
              <w:rPr>
                <w:noProof/>
                <w:webHidden/>
              </w:rPr>
              <w:tab/>
            </w:r>
            <w:r w:rsidR="00811447">
              <w:rPr>
                <w:noProof/>
                <w:webHidden/>
              </w:rPr>
              <w:fldChar w:fldCharType="begin"/>
            </w:r>
            <w:r w:rsidR="00811447">
              <w:rPr>
                <w:noProof/>
                <w:webHidden/>
              </w:rPr>
              <w:instrText xml:space="preserve"> PAGEREF _Toc150177975 \h </w:instrText>
            </w:r>
            <w:r w:rsidR="00811447">
              <w:rPr>
                <w:noProof/>
                <w:webHidden/>
              </w:rPr>
            </w:r>
            <w:r w:rsidR="00811447">
              <w:rPr>
                <w:noProof/>
                <w:webHidden/>
              </w:rPr>
              <w:fldChar w:fldCharType="separate"/>
            </w:r>
            <w:r w:rsidR="00146B46">
              <w:rPr>
                <w:noProof/>
                <w:webHidden/>
              </w:rPr>
              <w:t>73</w:t>
            </w:r>
            <w:r w:rsidR="00811447">
              <w:rPr>
                <w:noProof/>
                <w:webHidden/>
              </w:rPr>
              <w:fldChar w:fldCharType="end"/>
            </w:r>
          </w:hyperlink>
        </w:p>
        <w:p w14:paraId="13EDC812" w14:textId="32F8CFA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6" w:history="1">
            <w:r w:rsidR="00811447" w:rsidRPr="00355285">
              <w:rPr>
                <w:rStyle w:val="Hyperlink"/>
                <w:noProof/>
              </w:rPr>
              <w:t>D.4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Symbols</w:t>
            </w:r>
            <w:r w:rsidR="00811447">
              <w:rPr>
                <w:noProof/>
                <w:webHidden/>
              </w:rPr>
              <w:tab/>
            </w:r>
            <w:r w:rsidR="00811447">
              <w:rPr>
                <w:noProof/>
                <w:webHidden/>
              </w:rPr>
              <w:fldChar w:fldCharType="begin"/>
            </w:r>
            <w:r w:rsidR="00811447">
              <w:rPr>
                <w:noProof/>
                <w:webHidden/>
              </w:rPr>
              <w:instrText xml:space="preserve"> PAGEREF _Toc150177976 \h </w:instrText>
            </w:r>
            <w:r w:rsidR="00811447">
              <w:rPr>
                <w:noProof/>
                <w:webHidden/>
              </w:rPr>
            </w:r>
            <w:r w:rsidR="00811447">
              <w:rPr>
                <w:noProof/>
                <w:webHidden/>
              </w:rPr>
              <w:fldChar w:fldCharType="separate"/>
            </w:r>
            <w:r w:rsidR="00146B46">
              <w:rPr>
                <w:noProof/>
                <w:webHidden/>
              </w:rPr>
              <w:t>74</w:t>
            </w:r>
            <w:r w:rsidR="00811447">
              <w:rPr>
                <w:noProof/>
                <w:webHidden/>
              </w:rPr>
              <w:fldChar w:fldCharType="end"/>
            </w:r>
          </w:hyperlink>
        </w:p>
        <w:p w14:paraId="242113C9" w14:textId="3D533F4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7" w:history="1">
            <w:r w:rsidR="00811447" w:rsidRPr="00355285">
              <w:rPr>
                <w:rStyle w:val="Hyperlink"/>
                <w:noProof/>
              </w:rPr>
              <w:t>D.5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Line styles</w:t>
            </w:r>
            <w:r w:rsidR="00811447">
              <w:rPr>
                <w:noProof/>
                <w:webHidden/>
              </w:rPr>
              <w:tab/>
            </w:r>
            <w:r w:rsidR="00811447">
              <w:rPr>
                <w:noProof/>
                <w:webHidden/>
              </w:rPr>
              <w:fldChar w:fldCharType="begin"/>
            </w:r>
            <w:r w:rsidR="00811447">
              <w:rPr>
                <w:noProof/>
                <w:webHidden/>
              </w:rPr>
              <w:instrText xml:space="preserve"> PAGEREF _Toc150177977 \h </w:instrText>
            </w:r>
            <w:r w:rsidR="00811447">
              <w:rPr>
                <w:noProof/>
                <w:webHidden/>
              </w:rPr>
            </w:r>
            <w:r w:rsidR="00811447">
              <w:rPr>
                <w:noProof/>
                <w:webHidden/>
              </w:rPr>
              <w:fldChar w:fldCharType="separate"/>
            </w:r>
            <w:r w:rsidR="00146B46">
              <w:rPr>
                <w:noProof/>
                <w:webHidden/>
              </w:rPr>
              <w:t>75</w:t>
            </w:r>
            <w:r w:rsidR="00811447">
              <w:rPr>
                <w:noProof/>
                <w:webHidden/>
              </w:rPr>
              <w:fldChar w:fldCharType="end"/>
            </w:r>
          </w:hyperlink>
        </w:p>
        <w:p w14:paraId="2400D72B" w14:textId="0EA49B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8" w:history="1">
            <w:r w:rsidR="00811447" w:rsidRPr="00355285">
              <w:rPr>
                <w:rStyle w:val="Hyperlink"/>
                <w:noProof/>
              </w:rPr>
              <w:t>D.6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Area Fills</w:t>
            </w:r>
            <w:r w:rsidR="00811447">
              <w:rPr>
                <w:noProof/>
                <w:webHidden/>
              </w:rPr>
              <w:tab/>
            </w:r>
            <w:r w:rsidR="00811447">
              <w:rPr>
                <w:noProof/>
                <w:webHidden/>
              </w:rPr>
              <w:fldChar w:fldCharType="begin"/>
            </w:r>
            <w:r w:rsidR="00811447">
              <w:rPr>
                <w:noProof/>
                <w:webHidden/>
              </w:rPr>
              <w:instrText xml:space="preserve"> PAGEREF _Toc150177978 \h </w:instrText>
            </w:r>
            <w:r w:rsidR="00811447">
              <w:rPr>
                <w:noProof/>
                <w:webHidden/>
              </w:rPr>
            </w:r>
            <w:r w:rsidR="00811447">
              <w:rPr>
                <w:noProof/>
                <w:webHidden/>
              </w:rPr>
              <w:fldChar w:fldCharType="separate"/>
            </w:r>
            <w:r w:rsidR="00146B46">
              <w:rPr>
                <w:noProof/>
                <w:webHidden/>
              </w:rPr>
              <w:t>76</w:t>
            </w:r>
            <w:r w:rsidR="00811447">
              <w:rPr>
                <w:noProof/>
                <w:webHidden/>
              </w:rPr>
              <w:fldChar w:fldCharType="end"/>
            </w:r>
          </w:hyperlink>
        </w:p>
        <w:p w14:paraId="4F4B5B98" w14:textId="34FD7C9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9" w:history="1">
            <w:r w:rsidR="00811447" w:rsidRPr="00355285">
              <w:rPr>
                <w:rStyle w:val="Hyperlink"/>
                <w:noProof/>
              </w:rPr>
              <w:t>D.7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Fonts</w:t>
            </w:r>
            <w:r w:rsidR="00811447">
              <w:rPr>
                <w:noProof/>
                <w:webHidden/>
              </w:rPr>
              <w:tab/>
            </w:r>
            <w:r w:rsidR="00811447">
              <w:rPr>
                <w:noProof/>
                <w:webHidden/>
              </w:rPr>
              <w:fldChar w:fldCharType="begin"/>
            </w:r>
            <w:r w:rsidR="00811447">
              <w:rPr>
                <w:noProof/>
                <w:webHidden/>
              </w:rPr>
              <w:instrText xml:space="preserve"> PAGEREF _Toc150177979 \h </w:instrText>
            </w:r>
            <w:r w:rsidR="00811447">
              <w:rPr>
                <w:noProof/>
                <w:webHidden/>
              </w:rPr>
            </w:r>
            <w:r w:rsidR="00811447">
              <w:rPr>
                <w:noProof/>
                <w:webHidden/>
              </w:rPr>
              <w:fldChar w:fldCharType="separate"/>
            </w:r>
            <w:r w:rsidR="00146B46">
              <w:rPr>
                <w:noProof/>
                <w:webHidden/>
              </w:rPr>
              <w:t>77</w:t>
            </w:r>
            <w:r w:rsidR="00811447">
              <w:rPr>
                <w:noProof/>
                <w:webHidden/>
              </w:rPr>
              <w:fldChar w:fldCharType="end"/>
            </w:r>
          </w:hyperlink>
        </w:p>
        <w:p w14:paraId="1905C14B" w14:textId="7E1273D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0" w:history="1">
            <w:r w:rsidR="00811447" w:rsidRPr="00355285">
              <w:rPr>
                <w:rStyle w:val="Hyperlink"/>
                <w:noProof/>
              </w:rPr>
              <w:t>D.8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Viewing Group</w:t>
            </w:r>
            <w:r w:rsidR="00811447">
              <w:rPr>
                <w:noProof/>
                <w:webHidden/>
              </w:rPr>
              <w:tab/>
            </w:r>
            <w:r w:rsidR="00811447">
              <w:rPr>
                <w:noProof/>
                <w:webHidden/>
              </w:rPr>
              <w:fldChar w:fldCharType="begin"/>
            </w:r>
            <w:r w:rsidR="00811447">
              <w:rPr>
                <w:noProof/>
                <w:webHidden/>
              </w:rPr>
              <w:instrText xml:space="preserve"> PAGEREF _Toc150177980 \h </w:instrText>
            </w:r>
            <w:r w:rsidR="00811447">
              <w:rPr>
                <w:noProof/>
                <w:webHidden/>
              </w:rPr>
            </w:r>
            <w:r w:rsidR="00811447">
              <w:rPr>
                <w:noProof/>
                <w:webHidden/>
              </w:rPr>
              <w:fldChar w:fldCharType="separate"/>
            </w:r>
            <w:r w:rsidR="00146B46">
              <w:rPr>
                <w:noProof/>
                <w:webHidden/>
              </w:rPr>
              <w:t>78</w:t>
            </w:r>
            <w:r w:rsidR="00811447">
              <w:rPr>
                <w:noProof/>
                <w:webHidden/>
              </w:rPr>
              <w:fldChar w:fldCharType="end"/>
            </w:r>
          </w:hyperlink>
        </w:p>
        <w:p w14:paraId="0CD52361" w14:textId="0EFBC1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1" w:history="1">
            <w:r w:rsidR="00811447" w:rsidRPr="00355285">
              <w:rPr>
                <w:rStyle w:val="Hyperlink"/>
                <w:noProof/>
              </w:rPr>
              <w:t>D.9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Rules</w:t>
            </w:r>
            <w:r w:rsidR="00811447">
              <w:rPr>
                <w:noProof/>
                <w:webHidden/>
              </w:rPr>
              <w:tab/>
            </w:r>
            <w:r w:rsidR="00811447">
              <w:rPr>
                <w:noProof/>
                <w:webHidden/>
              </w:rPr>
              <w:fldChar w:fldCharType="begin"/>
            </w:r>
            <w:r w:rsidR="00811447">
              <w:rPr>
                <w:noProof/>
                <w:webHidden/>
              </w:rPr>
              <w:instrText xml:space="preserve"> PAGEREF _Toc150177981 \h </w:instrText>
            </w:r>
            <w:r w:rsidR="00811447">
              <w:rPr>
                <w:noProof/>
                <w:webHidden/>
              </w:rPr>
            </w:r>
            <w:r w:rsidR="00811447">
              <w:rPr>
                <w:noProof/>
                <w:webHidden/>
              </w:rPr>
              <w:fldChar w:fldCharType="separate"/>
            </w:r>
            <w:r w:rsidR="00146B46">
              <w:rPr>
                <w:noProof/>
                <w:webHidden/>
              </w:rPr>
              <w:t>79</w:t>
            </w:r>
            <w:r w:rsidR="00811447">
              <w:rPr>
                <w:noProof/>
                <w:webHidden/>
              </w:rPr>
              <w:fldChar w:fldCharType="end"/>
            </w:r>
          </w:hyperlink>
        </w:p>
        <w:p w14:paraId="67BAFE80" w14:textId="36E7A11D"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82" w:history="1">
            <w:r w:rsidR="00811447" w:rsidRPr="00355285">
              <w:rPr>
                <w:rStyle w:val="Hyperlink"/>
                <w:noProof/>
                <w14:scene3d>
                  <w14:camera w14:prst="orthographicFront"/>
                  <w14:lightRig w14:rig="threePt" w14:dir="t">
                    <w14:rot w14:lat="0" w14:lon="0" w14:rev="0"/>
                  </w14:lightRig>
                </w14:scene3d>
              </w:rPr>
              <w:t>Annex E.</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Validation Checks</w:t>
            </w:r>
            <w:r w:rsidR="00811447">
              <w:rPr>
                <w:noProof/>
                <w:webHidden/>
              </w:rPr>
              <w:tab/>
            </w:r>
            <w:r w:rsidR="00811447">
              <w:rPr>
                <w:noProof/>
                <w:webHidden/>
              </w:rPr>
              <w:fldChar w:fldCharType="begin"/>
            </w:r>
            <w:r w:rsidR="00811447">
              <w:rPr>
                <w:noProof/>
                <w:webHidden/>
              </w:rPr>
              <w:instrText xml:space="preserve"> PAGEREF _Toc150177982 \h </w:instrText>
            </w:r>
            <w:r w:rsidR="00811447">
              <w:rPr>
                <w:noProof/>
                <w:webHidden/>
              </w:rPr>
            </w:r>
            <w:r w:rsidR="00811447">
              <w:rPr>
                <w:noProof/>
                <w:webHidden/>
              </w:rPr>
              <w:fldChar w:fldCharType="separate"/>
            </w:r>
            <w:r w:rsidR="00146B46">
              <w:rPr>
                <w:noProof/>
                <w:webHidden/>
              </w:rPr>
              <w:t>81</w:t>
            </w:r>
            <w:r w:rsidR="00811447">
              <w:rPr>
                <w:noProof/>
                <w:webHidden/>
              </w:rPr>
              <w:fldChar w:fldCharType="end"/>
            </w:r>
          </w:hyperlink>
        </w:p>
        <w:p w14:paraId="0BC27288" w14:textId="36D7B1B5"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83" w:history="1">
            <w:r w:rsidR="00811447" w:rsidRPr="00355285">
              <w:rPr>
                <w:rStyle w:val="Hyperlink"/>
                <w:noProof/>
                <w14:scene3d>
                  <w14:camera w14:prst="orthographicFront"/>
                  <w14:lightRig w14:rig="threePt" w14:dir="t">
                    <w14:rot w14:lat="0" w14:lon="0" w14:rev="0"/>
                  </w14:lightRig>
                </w14:scene3d>
              </w:rPr>
              <w:t>Annex F.</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_Toc150177983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DB092D0" w14:textId="43B186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4" w:history="1">
            <w:r w:rsidR="00811447" w:rsidRPr="00355285">
              <w:rPr>
                <w:rStyle w:val="Hyperlink"/>
                <w:noProof/>
              </w:rPr>
              <w:t>F.1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_Toc150177984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9FD1360" w14:textId="2CBB9D6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5" w:history="1">
            <w:r w:rsidR="00811447" w:rsidRPr="00355285">
              <w:rPr>
                <w:rStyle w:val="Hyperlink"/>
                <w:noProof/>
              </w:rPr>
              <w:t>F.2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Geometric Operator Definitions</w:t>
            </w:r>
            <w:r w:rsidR="00811447">
              <w:rPr>
                <w:noProof/>
                <w:webHidden/>
              </w:rPr>
              <w:tab/>
            </w:r>
            <w:r w:rsidR="00811447">
              <w:rPr>
                <w:noProof/>
                <w:webHidden/>
              </w:rPr>
              <w:fldChar w:fldCharType="begin"/>
            </w:r>
            <w:r w:rsidR="00811447">
              <w:rPr>
                <w:noProof/>
                <w:webHidden/>
              </w:rPr>
              <w:instrText xml:space="preserve"> PAGEREF _Toc150177985 \h </w:instrText>
            </w:r>
            <w:r w:rsidR="00811447">
              <w:rPr>
                <w:noProof/>
                <w:webHidden/>
              </w:rPr>
            </w:r>
            <w:r w:rsidR="00811447">
              <w:rPr>
                <w:noProof/>
                <w:webHidden/>
              </w:rPr>
              <w:fldChar w:fldCharType="separate"/>
            </w:r>
            <w:r w:rsidR="00146B46">
              <w:rPr>
                <w:noProof/>
                <w:webHidden/>
              </w:rPr>
              <w:t>89</w:t>
            </w:r>
            <w:r w:rsidR="00811447">
              <w:rPr>
                <w:noProof/>
                <w:webHidden/>
              </w:rPr>
              <w:fldChar w:fldCharType="end"/>
            </w:r>
          </w:hyperlink>
        </w:p>
        <w:p w14:paraId="72230539" w14:textId="44F4B802" w:rsidR="00FD3997" w:rsidRDefault="00E17BD6" w:rsidP="00B602E0">
          <w:pPr>
            <w:spacing w:before="0" w:after="0"/>
          </w:pPr>
          <w:r w:rsidRPr="00A8274E">
            <w:rPr>
              <w:rFonts w:cs="Arial"/>
              <w:szCs w:val="20"/>
            </w:rPr>
            <w:fldChar w:fldCharType="end"/>
          </w:r>
        </w:p>
      </w:sdtContent>
    </w:sdt>
    <w:p w14:paraId="448C5744" w14:textId="77777777" w:rsidR="00D0524F" w:rsidRPr="00D129DC" w:rsidRDefault="00D0524F" w:rsidP="00500883">
      <w:pPr>
        <w:rPr>
          <w:rFonts w:cs="Arial"/>
          <w:szCs w:val="20"/>
          <w:lang w:val="en-US"/>
        </w:rPr>
      </w:pPr>
    </w:p>
    <w:p w14:paraId="56FC9369" w14:textId="21138DA9" w:rsidR="00AF15DF" w:rsidRDefault="00AF15DF">
      <w:pPr>
        <w:spacing w:before="0" w:after="0"/>
        <w:jc w:val="left"/>
        <w:rPr>
          <w:rFonts w:cs="Arial"/>
          <w:szCs w:val="20"/>
          <w:lang w:val="en-US"/>
        </w:rPr>
      </w:pPr>
      <w:r>
        <w:rPr>
          <w:rFonts w:cs="Arial"/>
          <w:szCs w:val="20"/>
          <w:lang w:val="en-US"/>
        </w:rPr>
        <w:br w:type="page"/>
      </w:r>
    </w:p>
    <w:p w14:paraId="57A8EEDB" w14:textId="77777777" w:rsidR="00D0524F" w:rsidRPr="00D129DC" w:rsidRDefault="00D0524F" w:rsidP="00C53B69">
      <w:pPr>
        <w:rPr>
          <w:rFonts w:cs="Arial"/>
          <w:szCs w:val="20"/>
          <w:lang w:val="en-US"/>
        </w:rPr>
        <w:sectPr w:rsidR="00D0524F" w:rsidRPr="00D129DC" w:rsidSect="008200D9">
          <w:headerReference w:type="even" r:id="rId16"/>
          <w:headerReference w:type="default" r:id="rId17"/>
          <w:footerReference w:type="even" r:id="rId18"/>
          <w:footerReference w:type="default" r:id="rId19"/>
          <w:type w:val="oddPage"/>
          <w:pgSz w:w="11906" w:h="16838" w:code="9"/>
          <w:pgMar w:top="1440" w:right="1400" w:bottom="1440" w:left="1400" w:header="720" w:footer="720" w:gutter="0"/>
          <w:pgNumType w:fmt="lowerRoman" w:start="1"/>
          <w:cols w:space="720"/>
          <w:titlePg/>
          <w:docGrid w:linePitch="272"/>
        </w:sectPr>
      </w:pPr>
    </w:p>
    <w:p w14:paraId="564579EC" w14:textId="0C95AA36" w:rsidR="0098370A" w:rsidRDefault="0098370A" w:rsidP="0098370A">
      <w:pPr>
        <w:pStyle w:val="Heading1"/>
        <w:numPr>
          <w:ilvl w:val="0"/>
          <w:numId w:val="0"/>
        </w:numPr>
        <w:ind w:left="431" w:hanging="431"/>
        <w:jc w:val="center"/>
        <w:rPr>
          <w:ins w:id="41" w:author="Jason Rhee" w:date="2024-07-22T13:20:00Z" w16du:dateUtc="2024-07-22T03:20:00Z"/>
        </w:rPr>
      </w:pPr>
      <w:bookmarkStart w:id="42" w:name="_Toc225648272"/>
      <w:bookmarkStart w:id="43" w:name="_Toc225065129"/>
      <w:bookmarkStart w:id="44" w:name="_Toc127463810"/>
      <w:bookmarkStart w:id="45" w:name="_Toc128125436"/>
      <w:bookmarkStart w:id="46" w:name="_Toc141176161"/>
      <w:bookmarkStart w:id="47" w:name="_Toc141176316"/>
      <w:bookmarkStart w:id="48" w:name="_Toc141176947"/>
      <w:bookmarkStart w:id="49" w:name="_Toc150177832"/>
      <w:ins w:id="50" w:author="Jason Rhee" w:date="2024-07-22T13:20:00Z" w16du:dateUtc="2024-07-22T03:20:00Z">
        <w:r>
          <w:lastRenderedPageBreak/>
          <w:t>Summary of Substantive Changes</w:t>
        </w:r>
      </w:ins>
    </w:p>
    <w:p w14:paraId="4E7A7A20" w14:textId="77777777" w:rsidR="0098370A" w:rsidRDefault="0098370A" w:rsidP="0098370A">
      <w:pPr>
        <w:spacing w:after="0"/>
        <w:rPr>
          <w:ins w:id="51" w:author="Jason Rhee" w:date="2024-07-22T13:21:00Z" w16du:dateUtc="2024-07-22T03:21:00Z"/>
          <w:rFonts w:cs="Arial"/>
          <w:b/>
        </w:rPr>
      </w:pPr>
    </w:p>
    <w:p w14:paraId="4BAC0AF2" w14:textId="77777777" w:rsidR="0098370A" w:rsidRPr="00A57031" w:rsidRDefault="0098370A" w:rsidP="0098370A">
      <w:pPr>
        <w:spacing w:after="120"/>
        <w:rPr>
          <w:ins w:id="52" w:author="Jason Rhee" w:date="2024-07-22T13:21:00Z" w16du:dateUtc="2024-07-22T03:21:00Z"/>
          <w:rFonts w:cs="Arial"/>
        </w:rPr>
      </w:pPr>
      <w:ins w:id="53" w:author="Jason Rhee" w:date="2024-07-22T13:21:00Z" w16du:dateUtc="2024-07-22T03:21:00Z">
        <w:r>
          <w:rPr>
            <w:rFonts w:cs="Arial"/>
            <w:b/>
          </w:rPr>
          <w:t>Bold</w:t>
        </w:r>
        <w:r>
          <w:rPr>
            <w:rFonts w:cs="Arial"/>
          </w:rPr>
          <w:t xml:space="preserve"> references in the Clauses Effected column indicate the principle sections/clauses that are impacted by the described change.</w:t>
        </w:r>
      </w:ins>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98370A" w:rsidRPr="008D0CFF" w14:paraId="0E747DA6" w14:textId="77777777" w:rsidTr="00CA0081">
        <w:trPr>
          <w:cantSplit/>
          <w:ins w:id="54" w:author="Jason Rhee" w:date="2024-07-22T13:21:00Z"/>
        </w:trPr>
        <w:tc>
          <w:tcPr>
            <w:tcW w:w="7230" w:type="dxa"/>
            <w:shd w:val="clear" w:color="auto" w:fill="D9D9D9"/>
            <w:vAlign w:val="center"/>
          </w:tcPr>
          <w:p w14:paraId="222CC048" w14:textId="77777777" w:rsidR="0098370A" w:rsidRPr="008D0CFF" w:rsidRDefault="0098370A" w:rsidP="00CA0081">
            <w:pPr>
              <w:pStyle w:val="Tabletitle"/>
              <w:spacing w:line="240" w:lineRule="auto"/>
              <w:rPr>
                <w:ins w:id="55" w:author="Jason Rhee" w:date="2024-07-22T13:21:00Z" w16du:dateUtc="2024-07-22T03:21:00Z"/>
                <w:rFonts w:eastAsia="Times New Roman" w:cs="Arial"/>
              </w:rPr>
            </w:pPr>
            <w:ins w:id="56" w:author="Jason Rhee" w:date="2024-07-22T13:21:00Z" w16du:dateUtc="2024-07-22T03:21:00Z">
              <w:r>
                <w:rPr>
                  <w:rFonts w:eastAsia="Times New Roman" w:cs="Arial"/>
                </w:rPr>
                <w:t>Change Summary</w:t>
              </w:r>
            </w:ins>
          </w:p>
        </w:tc>
        <w:tc>
          <w:tcPr>
            <w:tcW w:w="2126" w:type="dxa"/>
            <w:shd w:val="clear" w:color="auto" w:fill="D9D9D9"/>
          </w:tcPr>
          <w:p w14:paraId="29D93FE2" w14:textId="77777777" w:rsidR="0098370A" w:rsidRPr="008D0CFF" w:rsidRDefault="0098370A" w:rsidP="00CA0081">
            <w:pPr>
              <w:pStyle w:val="Tabletitle"/>
              <w:spacing w:line="240" w:lineRule="auto"/>
              <w:rPr>
                <w:ins w:id="57" w:author="Jason Rhee" w:date="2024-07-22T13:21:00Z" w16du:dateUtc="2024-07-22T03:21:00Z"/>
                <w:rFonts w:eastAsia="Times New Roman" w:cs="Arial"/>
              </w:rPr>
            </w:pPr>
            <w:ins w:id="58" w:author="Jason Rhee" w:date="2024-07-22T13:21:00Z" w16du:dateUtc="2024-07-22T03:21:00Z">
              <w:r>
                <w:rPr>
                  <w:rFonts w:eastAsia="Times New Roman" w:cs="Arial"/>
                </w:rPr>
                <w:t>Clauses Affected</w:t>
              </w:r>
            </w:ins>
          </w:p>
        </w:tc>
      </w:tr>
      <w:tr w:rsidR="006D3140" w:rsidRPr="008D0CFF" w14:paraId="3FA0BEF7" w14:textId="77777777" w:rsidTr="00CA0081">
        <w:trPr>
          <w:cantSplit/>
          <w:ins w:id="59" w:author="Jason Rhee" w:date="2024-07-25T23:20:00Z"/>
        </w:trPr>
        <w:tc>
          <w:tcPr>
            <w:tcW w:w="7230" w:type="dxa"/>
          </w:tcPr>
          <w:p w14:paraId="5E3092E6" w14:textId="299155D0" w:rsidR="006D3140" w:rsidRPr="00AB32A8" w:rsidRDefault="006D3140" w:rsidP="00AB32A8">
            <w:pPr>
              <w:suppressAutoHyphens/>
              <w:spacing w:before="60" w:after="60"/>
              <w:jc w:val="left"/>
              <w:rPr>
                <w:ins w:id="60" w:author="Jason Rhee" w:date="2024-07-25T23:20:00Z" w16du:dateUtc="2024-07-25T13:20:00Z"/>
                <w:rFonts w:eastAsiaTheme="minorEastAsia" w:cs="Arial"/>
                <w:lang w:eastAsia="ko-KR"/>
              </w:rPr>
            </w:pPr>
            <w:ins w:id="61" w:author="Jason Rhee" w:date="2024-07-25T23:20:00Z" w16du:dateUtc="2024-07-25T13:20:00Z">
              <w:r>
                <w:rPr>
                  <w:rFonts w:eastAsiaTheme="minorEastAsia" w:cs="Arial" w:hint="eastAsia"/>
                  <w:lang w:eastAsia="ko-KR"/>
                </w:rPr>
                <w:t xml:space="preserve">Corrected references, particularly to </w:t>
              </w:r>
            </w:ins>
            <w:ins w:id="62" w:author="Jason Rhee" w:date="2024-07-25T23:21:00Z" w16du:dateUtc="2024-07-25T13:21:00Z">
              <w:r>
                <w:rPr>
                  <w:rFonts w:eastAsiaTheme="minorEastAsia" w:cs="Arial" w:hint="eastAsia"/>
                  <w:lang w:eastAsia="ko-KR"/>
                </w:rPr>
                <w:t>IEC 631</w:t>
              </w:r>
            </w:ins>
            <w:ins w:id="63" w:author="Jason Rhee" w:date="2024-07-25T23:54:00Z" w16du:dateUtc="2024-07-25T13:54:00Z">
              <w:r w:rsidR="00DC040C">
                <w:rPr>
                  <w:rFonts w:eastAsiaTheme="minorEastAsia" w:cs="Arial" w:hint="eastAsia"/>
                  <w:lang w:eastAsia="ko-KR"/>
                </w:rPr>
                <w:t>7</w:t>
              </w:r>
            </w:ins>
            <w:ins w:id="64" w:author="Jason Rhee" w:date="2024-07-25T23:21:00Z" w16du:dateUtc="2024-07-25T13:21:00Z">
              <w:r>
                <w:rPr>
                  <w:rFonts w:eastAsiaTheme="minorEastAsia" w:cs="Arial" w:hint="eastAsia"/>
                  <w:lang w:eastAsia="ko-KR"/>
                </w:rPr>
                <w:t>3-1</w:t>
              </w:r>
            </w:ins>
            <w:ins w:id="65" w:author="Jason Rhee" w:date="2024-07-25T23:57:00Z" w16du:dateUtc="2024-07-25T13:57:00Z">
              <w:r w:rsidR="007C7DC3">
                <w:rPr>
                  <w:rFonts w:eastAsiaTheme="minorEastAsia" w:cs="Arial" w:hint="eastAsia"/>
                  <w:lang w:eastAsia="ko-KR"/>
                </w:rPr>
                <w:t>.</w:t>
              </w:r>
            </w:ins>
          </w:p>
        </w:tc>
        <w:tc>
          <w:tcPr>
            <w:tcW w:w="2126" w:type="dxa"/>
          </w:tcPr>
          <w:p w14:paraId="08805DF2" w14:textId="711F64B1" w:rsidR="006D3140" w:rsidRPr="00AB32A8" w:rsidRDefault="006D3140" w:rsidP="00AB32A8">
            <w:pPr>
              <w:suppressAutoHyphens/>
              <w:spacing w:before="60" w:after="60"/>
              <w:jc w:val="left"/>
              <w:rPr>
                <w:ins w:id="66" w:author="Jason Rhee" w:date="2024-07-25T23:20:00Z" w16du:dateUtc="2024-07-25T13:20:00Z"/>
                <w:rFonts w:eastAsiaTheme="minorEastAsia" w:cs="Arial"/>
                <w:b/>
                <w:lang w:eastAsia="ko-KR"/>
              </w:rPr>
            </w:pPr>
            <w:ins w:id="67" w:author="Jason Rhee" w:date="2024-07-25T23:21:00Z" w16du:dateUtc="2024-07-25T13:21:00Z">
              <w:r>
                <w:rPr>
                  <w:rFonts w:eastAsiaTheme="minorEastAsia" w:cs="Arial" w:hint="eastAsia"/>
                  <w:b/>
                  <w:lang w:eastAsia="ko-KR"/>
                </w:rPr>
                <w:t>2.1</w:t>
              </w:r>
            </w:ins>
            <w:ins w:id="68" w:author="Jason Rhee" w:date="2024-07-25T23:55:00Z" w16du:dateUtc="2024-07-25T13:55:00Z">
              <w:r w:rsidR="003E054A">
                <w:rPr>
                  <w:rFonts w:eastAsiaTheme="minorEastAsia" w:cs="Arial" w:hint="eastAsia"/>
                  <w:b/>
                  <w:lang w:eastAsia="ko-KR"/>
                </w:rPr>
                <w:t>, 18.4</w:t>
              </w:r>
            </w:ins>
          </w:p>
        </w:tc>
      </w:tr>
      <w:tr w:rsidR="009C6828" w:rsidRPr="008D0CFF" w14:paraId="3923FADF" w14:textId="77777777" w:rsidTr="00CA0081">
        <w:trPr>
          <w:cantSplit/>
          <w:ins w:id="69" w:author="Jason Rhee" w:date="2024-07-25T23:21:00Z"/>
        </w:trPr>
        <w:tc>
          <w:tcPr>
            <w:tcW w:w="7230" w:type="dxa"/>
          </w:tcPr>
          <w:p w14:paraId="5802B9E9" w14:textId="4160BC2B" w:rsidR="009C6828" w:rsidRDefault="009C6828" w:rsidP="00AB32A8">
            <w:pPr>
              <w:suppressAutoHyphens/>
              <w:spacing w:before="60" w:after="60"/>
              <w:jc w:val="left"/>
              <w:rPr>
                <w:ins w:id="70" w:author="Jason Rhee" w:date="2024-07-25T23:21:00Z" w16du:dateUtc="2024-07-25T13:21:00Z"/>
                <w:rFonts w:eastAsiaTheme="minorEastAsia" w:cs="Arial"/>
                <w:lang w:eastAsia="ko-KR"/>
              </w:rPr>
            </w:pPr>
            <w:ins w:id="71" w:author="Jason Rhee" w:date="2024-07-25T23:21:00Z" w16du:dateUtc="2024-07-25T13:21:00Z">
              <w:r>
                <w:rPr>
                  <w:rFonts w:cs="Arial"/>
                </w:rPr>
                <w:t>Definition for “UKCM Service Provider” added.</w:t>
              </w:r>
            </w:ins>
          </w:p>
        </w:tc>
        <w:tc>
          <w:tcPr>
            <w:tcW w:w="2126" w:type="dxa"/>
          </w:tcPr>
          <w:p w14:paraId="7BA30C83" w14:textId="371F8807" w:rsidR="009C6828" w:rsidRDefault="009C6828" w:rsidP="00AB32A8">
            <w:pPr>
              <w:suppressAutoHyphens/>
              <w:spacing w:before="60" w:after="60"/>
              <w:jc w:val="left"/>
              <w:rPr>
                <w:ins w:id="72" w:author="Jason Rhee" w:date="2024-07-25T23:21:00Z" w16du:dateUtc="2024-07-25T13:21:00Z"/>
                <w:rFonts w:eastAsiaTheme="minorEastAsia" w:cs="Arial"/>
                <w:b/>
                <w:lang w:eastAsia="ko-KR"/>
              </w:rPr>
            </w:pPr>
            <w:ins w:id="73" w:author="Jason Rhee" w:date="2024-07-25T23:21:00Z" w16du:dateUtc="2024-07-25T13:21:00Z">
              <w:r>
                <w:rPr>
                  <w:rFonts w:cs="Arial"/>
                  <w:b/>
                </w:rPr>
                <w:t>3.2</w:t>
              </w:r>
            </w:ins>
          </w:p>
        </w:tc>
      </w:tr>
      <w:tr w:rsidR="00D1558C" w:rsidRPr="008D0CFF" w14:paraId="7CFB9472" w14:textId="77777777" w:rsidTr="00CA0081">
        <w:trPr>
          <w:cantSplit/>
          <w:ins w:id="74" w:author="Jason Rhee" w:date="2024-07-25T23:21:00Z"/>
        </w:trPr>
        <w:tc>
          <w:tcPr>
            <w:tcW w:w="7230" w:type="dxa"/>
          </w:tcPr>
          <w:p w14:paraId="114E56F8" w14:textId="7FCF41DF" w:rsidR="00D1558C" w:rsidRPr="00AB32A8" w:rsidRDefault="00160CE0" w:rsidP="00AB32A8">
            <w:pPr>
              <w:suppressAutoHyphens/>
              <w:spacing w:before="60" w:after="60"/>
              <w:jc w:val="left"/>
              <w:rPr>
                <w:ins w:id="75" w:author="Jason Rhee" w:date="2024-07-25T23:21:00Z" w16du:dateUtc="2024-07-25T13:21:00Z"/>
                <w:rFonts w:eastAsiaTheme="minorEastAsia" w:cs="Arial"/>
                <w:lang w:eastAsia="ko-KR"/>
              </w:rPr>
            </w:pPr>
            <w:ins w:id="76" w:author="Jason Rhee" w:date="2024-07-25T23:22:00Z" w16du:dateUtc="2024-07-25T13:22:00Z">
              <w:r>
                <w:rPr>
                  <w:rFonts w:eastAsiaTheme="minorEastAsia" w:cs="Arial" w:hint="eastAsia"/>
                  <w:lang w:eastAsia="ko-KR"/>
                </w:rPr>
                <w:t>Emphasis of S-421 as preferred</w:t>
              </w:r>
            </w:ins>
            <w:ins w:id="77" w:author="Jason Rhee" w:date="2024-07-25T23:23:00Z" w16du:dateUtc="2024-07-25T13:23:00Z">
              <w:r>
                <w:rPr>
                  <w:rFonts w:eastAsiaTheme="minorEastAsia" w:cs="Arial" w:hint="eastAsia"/>
                  <w:lang w:eastAsia="ko-KR"/>
                </w:rPr>
                <w:t xml:space="preserve"> </w:t>
              </w:r>
            </w:ins>
            <w:ins w:id="78" w:author="Jason Rhee" w:date="2024-07-25T23:22:00Z" w16du:dateUtc="2024-07-25T13:22:00Z">
              <w:r>
                <w:rPr>
                  <w:rFonts w:eastAsiaTheme="minorEastAsia" w:cs="Arial" w:hint="eastAsia"/>
                  <w:lang w:eastAsia="ko-KR"/>
                </w:rPr>
                <w:t>method of providing route information for S-129</w:t>
              </w:r>
            </w:ins>
            <w:ins w:id="79" w:author="Jason Rhee" w:date="2024-07-25T23:23:00Z" w16du:dateUtc="2024-07-25T13:23:00Z">
              <w:r>
                <w:rPr>
                  <w:rFonts w:eastAsiaTheme="minorEastAsia" w:cs="Arial" w:hint="eastAsia"/>
                  <w:lang w:eastAsia="ko-KR"/>
                </w:rPr>
                <w:t>.</w:t>
              </w:r>
            </w:ins>
            <w:ins w:id="80" w:author="Jason Rhee" w:date="2024-07-25T23:22:00Z" w16du:dateUtc="2024-07-25T13:22:00Z">
              <w:r>
                <w:rPr>
                  <w:rFonts w:eastAsiaTheme="minorEastAsia" w:cs="Arial" w:hint="eastAsia"/>
                  <w:lang w:eastAsia="ko-KR"/>
                </w:rPr>
                <w:t xml:space="preserve"> </w:t>
              </w:r>
            </w:ins>
          </w:p>
        </w:tc>
        <w:tc>
          <w:tcPr>
            <w:tcW w:w="2126" w:type="dxa"/>
          </w:tcPr>
          <w:p w14:paraId="056B35CC" w14:textId="640265F5" w:rsidR="00D1558C" w:rsidRPr="00AB32A8" w:rsidRDefault="00160CE0" w:rsidP="00AB32A8">
            <w:pPr>
              <w:suppressAutoHyphens/>
              <w:spacing w:before="60" w:after="60"/>
              <w:jc w:val="left"/>
              <w:rPr>
                <w:ins w:id="81" w:author="Jason Rhee" w:date="2024-07-25T23:21:00Z" w16du:dateUtc="2024-07-25T13:21:00Z"/>
                <w:rFonts w:eastAsiaTheme="minorEastAsia" w:cs="Arial"/>
                <w:b/>
                <w:lang w:eastAsia="ko-KR"/>
              </w:rPr>
            </w:pPr>
            <w:ins w:id="82" w:author="Jason Rhee" w:date="2024-07-25T23:23:00Z" w16du:dateUtc="2024-07-25T13:23:00Z">
              <w:r>
                <w:rPr>
                  <w:rFonts w:eastAsiaTheme="minorEastAsia" w:cs="Arial" w:hint="eastAsia"/>
                  <w:b/>
                  <w:lang w:eastAsia="ko-KR"/>
                </w:rPr>
                <w:t>4.1</w:t>
              </w:r>
            </w:ins>
            <w:ins w:id="83" w:author="Jason Rhee" w:date="2024-07-25T23:25:00Z" w16du:dateUtc="2024-07-25T13:25:00Z">
              <w:r w:rsidR="00146090">
                <w:rPr>
                  <w:rFonts w:eastAsiaTheme="minorEastAsia" w:cs="Arial" w:hint="eastAsia"/>
                  <w:b/>
                  <w:lang w:eastAsia="ko-KR"/>
                </w:rPr>
                <w:t>, 7.1, .7.2.1.1</w:t>
              </w:r>
            </w:ins>
            <w:ins w:id="84" w:author="Jason Rhee" w:date="2024-07-25T23:56:00Z" w16du:dateUtc="2024-07-25T13:56:00Z">
              <w:r w:rsidR="005373BE">
                <w:rPr>
                  <w:rFonts w:eastAsiaTheme="minorEastAsia" w:cs="Arial" w:hint="eastAsia"/>
                  <w:b/>
                  <w:lang w:eastAsia="ko-KR"/>
                </w:rPr>
                <w:t>, 19.2</w:t>
              </w:r>
            </w:ins>
            <w:ins w:id="85" w:author="Jason Rhee" w:date="2024-07-26T00:00:00Z" w16du:dateUtc="2024-07-25T14:00:00Z">
              <w:r w:rsidR="00AA3BC2">
                <w:rPr>
                  <w:rFonts w:eastAsiaTheme="minorEastAsia" w:cs="Arial" w:hint="eastAsia"/>
                  <w:b/>
                  <w:lang w:eastAsia="ko-KR"/>
                </w:rPr>
                <w:t xml:space="preserve">, </w:t>
              </w:r>
              <w:r w:rsidR="00AA3BC2" w:rsidRPr="00AB32A8">
                <w:rPr>
                  <w:rFonts w:eastAsiaTheme="minorEastAsia" w:cs="Arial"/>
                  <w:bCs/>
                  <w:lang w:eastAsia="ko-KR"/>
                </w:rPr>
                <w:t>C.3.3, C.3.4</w:t>
              </w:r>
            </w:ins>
          </w:p>
        </w:tc>
      </w:tr>
      <w:tr w:rsidR="00DD30A6" w:rsidRPr="008D0CFF" w14:paraId="6D97E8B3" w14:textId="77777777" w:rsidTr="00CA0081">
        <w:trPr>
          <w:cantSplit/>
          <w:ins w:id="86" w:author="Jason Rhee" w:date="2024-07-25T23:25:00Z"/>
        </w:trPr>
        <w:tc>
          <w:tcPr>
            <w:tcW w:w="7230" w:type="dxa"/>
          </w:tcPr>
          <w:p w14:paraId="34F837E8" w14:textId="66072225" w:rsidR="00DD30A6" w:rsidRDefault="00E84F38" w:rsidP="00AB32A8">
            <w:pPr>
              <w:suppressAutoHyphens/>
              <w:spacing w:before="60" w:after="60"/>
              <w:jc w:val="left"/>
              <w:rPr>
                <w:ins w:id="87" w:author="Jason Rhee" w:date="2024-07-25T23:25:00Z" w16du:dateUtc="2024-07-25T13:25:00Z"/>
                <w:rFonts w:eastAsiaTheme="minorEastAsia" w:cs="Arial"/>
                <w:lang w:eastAsia="ko-KR"/>
              </w:rPr>
            </w:pPr>
            <w:ins w:id="88" w:author="Jason Rhee" w:date="2024-07-25T23:28:00Z" w16du:dateUtc="2024-07-25T13:28:00Z">
              <w:r>
                <w:rPr>
                  <w:rFonts w:eastAsiaTheme="minorEastAsia" w:cs="Arial" w:hint="eastAsia"/>
                  <w:lang w:eastAsia="ko-KR"/>
                </w:rPr>
                <w:t>Amended UnderKeelClearancePlan as FeatureType, not MetaFeatureType</w:t>
              </w:r>
            </w:ins>
            <w:ins w:id="89" w:author="Jason Rhee" w:date="2024-07-25T23:57:00Z" w16du:dateUtc="2024-07-25T13:57:00Z">
              <w:r w:rsidR="007C7DC3">
                <w:rPr>
                  <w:rFonts w:eastAsiaTheme="minorEastAsia" w:cs="Arial" w:hint="eastAsia"/>
                  <w:lang w:eastAsia="ko-KR"/>
                </w:rPr>
                <w:t>.</w:t>
              </w:r>
            </w:ins>
          </w:p>
        </w:tc>
        <w:tc>
          <w:tcPr>
            <w:tcW w:w="2126" w:type="dxa"/>
          </w:tcPr>
          <w:p w14:paraId="31859AFF" w14:textId="4F46C84F" w:rsidR="00DD30A6" w:rsidRDefault="004567BB" w:rsidP="00AB32A8">
            <w:pPr>
              <w:suppressAutoHyphens/>
              <w:spacing w:before="60" w:after="60"/>
              <w:jc w:val="left"/>
              <w:rPr>
                <w:ins w:id="90" w:author="Jason Rhee" w:date="2024-07-25T23:25:00Z" w16du:dateUtc="2024-07-25T13:25:00Z"/>
                <w:rFonts w:eastAsiaTheme="minorEastAsia" w:cs="Arial"/>
                <w:b/>
                <w:lang w:eastAsia="ko-KR"/>
              </w:rPr>
            </w:pPr>
            <w:ins w:id="91" w:author="Jason Rhee" w:date="2024-07-25T23:29:00Z" w16du:dateUtc="2024-07-25T13:29:00Z">
              <w:r>
                <w:rPr>
                  <w:rFonts w:eastAsiaTheme="minorEastAsia" w:cs="Arial" w:hint="eastAsia"/>
                  <w:b/>
                  <w:lang w:eastAsia="ko-KR"/>
                </w:rPr>
                <w:t xml:space="preserve">7.1, </w:t>
              </w:r>
              <w:r w:rsidR="00F4471E">
                <w:rPr>
                  <w:rFonts w:eastAsiaTheme="minorEastAsia" w:cs="Arial" w:hint="eastAsia"/>
                  <w:b/>
                  <w:lang w:eastAsia="ko-KR"/>
                </w:rPr>
                <w:t>7.2.1.1, C.7.1</w:t>
              </w:r>
            </w:ins>
          </w:p>
        </w:tc>
      </w:tr>
      <w:tr w:rsidR="00AD7320" w:rsidRPr="008D0CFF" w14:paraId="4212FD11" w14:textId="77777777" w:rsidTr="00CA0081">
        <w:trPr>
          <w:cantSplit/>
          <w:ins w:id="92" w:author="Jason Rhee" w:date="2024-07-25T23:29:00Z"/>
        </w:trPr>
        <w:tc>
          <w:tcPr>
            <w:tcW w:w="7230" w:type="dxa"/>
          </w:tcPr>
          <w:p w14:paraId="6022E17D" w14:textId="057EFADB" w:rsidR="00AD7320" w:rsidRDefault="00871D38" w:rsidP="00AB32A8">
            <w:pPr>
              <w:suppressAutoHyphens/>
              <w:spacing w:before="60" w:after="60"/>
              <w:jc w:val="left"/>
              <w:rPr>
                <w:ins w:id="93" w:author="Jason Rhee" w:date="2024-07-25T23:29:00Z" w16du:dateUtc="2024-07-25T13:29:00Z"/>
                <w:rFonts w:eastAsiaTheme="minorEastAsia" w:cs="Arial"/>
                <w:lang w:eastAsia="ko-KR"/>
              </w:rPr>
            </w:pPr>
            <w:ins w:id="94" w:author="Jason Rhee" w:date="2024-07-25T23:32:00Z" w16du:dateUtc="2024-07-25T13:32:00Z">
              <w:r>
                <w:rPr>
                  <w:rFonts w:eastAsiaTheme="minorEastAsia" w:cs="Arial" w:hint="eastAsia"/>
                  <w:lang w:eastAsia="ko-KR"/>
                </w:rPr>
                <w:t>Data model UML diagram updated to reflect updates</w:t>
              </w:r>
            </w:ins>
            <w:ins w:id="95" w:author="Jason Rhee" w:date="2024-07-25T23:57:00Z" w16du:dateUtc="2024-07-25T13:57:00Z">
              <w:r w:rsidR="007C7DC3">
                <w:rPr>
                  <w:rFonts w:eastAsiaTheme="minorEastAsia" w:cs="Arial" w:hint="eastAsia"/>
                  <w:lang w:eastAsia="ko-KR"/>
                </w:rPr>
                <w:t>.</w:t>
              </w:r>
            </w:ins>
          </w:p>
        </w:tc>
        <w:tc>
          <w:tcPr>
            <w:tcW w:w="2126" w:type="dxa"/>
          </w:tcPr>
          <w:p w14:paraId="35315EEA" w14:textId="72B87803" w:rsidR="00AD7320" w:rsidRDefault="00871D38" w:rsidP="00AB32A8">
            <w:pPr>
              <w:suppressAutoHyphens/>
              <w:spacing w:before="60" w:after="60"/>
              <w:jc w:val="left"/>
              <w:rPr>
                <w:ins w:id="96" w:author="Jason Rhee" w:date="2024-07-25T23:29:00Z" w16du:dateUtc="2024-07-25T13:29:00Z"/>
                <w:rFonts w:eastAsiaTheme="minorEastAsia" w:cs="Arial"/>
                <w:b/>
                <w:lang w:eastAsia="ko-KR"/>
              </w:rPr>
            </w:pPr>
            <w:ins w:id="97" w:author="Jason Rhee" w:date="2024-07-25T23:33:00Z" w16du:dateUtc="2024-07-25T13:33:00Z">
              <w:r>
                <w:rPr>
                  <w:rFonts w:eastAsiaTheme="minorEastAsia" w:cs="Arial" w:hint="eastAsia"/>
                  <w:b/>
                  <w:lang w:eastAsia="ko-KR"/>
                </w:rPr>
                <w:t>7.2</w:t>
              </w:r>
            </w:ins>
          </w:p>
        </w:tc>
      </w:tr>
      <w:tr w:rsidR="00325F62" w:rsidRPr="008D0CFF" w14:paraId="67772074" w14:textId="77777777" w:rsidTr="00CA0081">
        <w:trPr>
          <w:cantSplit/>
          <w:ins w:id="98" w:author="Jason Rhee" w:date="2024-07-25T23:39:00Z"/>
        </w:trPr>
        <w:tc>
          <w:tcPr>
            <w:tcW w:w="7230" w:type="dxa"/>
          </w:tcPr>
          <w:p w14:paraId="406BA13F" w14:textId="77CD212B" w:rsidR="00325F62" w:rsidRDefault="00325F62" w:rsidP="00AB32A8">
            <w:pPr>
              <w:suppressAutoHyphens/>
              <w:spacing w:before="60" w:after="60"/>
              <w:jc w:val="left"/>
              <w:rPr>
                <w:ins w:id="99" w:author="Jason Rhee" w:date="2024-07-25T23:39:00Z" w16du:dateUtc="2024-07-25T13:39:00Z"/>
                <w:rFonts w:eastAsiaTheme="minorEastAsia" w:cs="Arial"/>
                <w:lang w:eastAsia="ko-KR"/>
              </w:rPr>
            </w:pPr>
            <w:ins w:id="100" w:author="Jason Rhee" w:date="2024-07-25T23:39:00Z" w16du:dateUtc="2024-07-25T13:39:00Z">
              <w:r>
                <w:rPr>
                  <w:rFonts w:eastAsiaTheme="minorEastAsia" w:cs="Arial" w:hint="eastAsia"/>
                  <w:lang w:eastAsia="ko-KR"/>
                </w:rPr>
                <w:t>UnderKeelCleara</w:t>
              </w:r>
            </w:ins>
            <w:ins w:id="101" w:author="Jason Rhee" w:date="2024-07-25T23:40:00Z" w16du:dateUtc="2024-07-25T13:40:00Z">
              <w:r>
                <w:rPr>
                  <w:rFonts w:eastAsiaTheme="minorEastAsia" w:cs="Arial" w:hint="eastAsia"/>
                  <w:lang w:eastAsia="ko-KR"/>
                </w:rPr>
                <w:t>ncePlanArea feature added</w:t>
              </w:r>
            </w:ins>
            <w:ins w:id="102" w:author="Jason Rhee" w:date="2024-07-25T23:57:00Z" w16du:dateUtc="2024-07-25T13:57:00Z">
              <w:r w:rsidR="007C7DC3">
                <w:rPr>
                  <w:rFonts w:eastAsiaTheme="minorEastAsia" w:cs="Arial" w:hint="eastAsia"/>
                  <w:lang w:eastAsia="ko-KR"/>
                </w:rPr>
                <w:t>.</w:t>
              </w:r>
            </w:ins>
          </w:p>
        </w:tc>
        <w:tc>
          <w:tcPr>
            <w:tcW w:w="2126" w:type="dxa"/>
          </w:tcPr>
          <w:p w14:paraId="7C15B2BE" w14:textId="027964B3" w:rsidR="00325F62" w:rsidRDefault="000640C7" w:rsidP="00B447BA">
            <w:pPr>
              <w:suppressAutoHyphens/>
              <w:spacing w:before="60" w:after="60"/>
              <w:jc w:val="left"/>
              <w:rPr>
                <w:ins w:id="103" w:author="Jason Rhee" w:date="2024-07-25T23:39:00Z" w16du:dateUtc="2024-07-25T13:39:00Z"/>
                <w:rFonts w:eastAsiaTheme="minorEastAsia" w:cs="Arial"/>
                <w:b/>
                <w:lang w:eastAsia="ko-KR"/>
              </w:rPr>
            </w:pPr>
            <w:ins w:id="104" w:author="Jason Rhee" w:date="2024-07-25T23:40:00Z" w16du:dateUtc="2024-07-25T13:40:00Z">
              <w:r>
                <w:rPr>
                  <w:rFonts w:eastAsiaTheme="minorEastAsia" w:cs="Arial" w:hint="eastAsia"/>
                  <w:b/>
                  <w:lang w:eastAsia="ko-KR"/>
                </w:rPr>
                <w:t xml:space="preserve">7.2, </w:t>
              </w:r>
              <w:r w:rsidR="00712F29">
                <w:rPr>
                  <w:rFonts w:eastAsiaTheme="minorEastAsia" w:cs="Arial" w:hint="eastAsia"/>
                  <w:b/>
                  <w:lang w:eastAsia="ko-KR"/>
                </w:rPr>
                <w:t xml:space="preserve">7.2.1.2, </w:t>
              </w:r>
            </w:ins>
            <w:ins w:id="105" w:author="Jason Rhee" w:date="2024-07-25T23:41:00Z" w16du:dateUtc="2024-07-25T13:41:00Z">
              <w:r w:rsidR="00A7728A">
                <w:rPr>
                  <w:rFonts w:eastAsiaTheme="minorEastAsia" w:cs="Arial" w:hint="eastAsia"/>
                  <w:b/>
                  <w:lang w:eastAsia="ko-KR"/>
                </w:rPr>
                <w:t xml:space="preserve">7.2.2, </w:t>
              </w:r>
            </w:ins>
            <w:ins w:id="106" w:author="Jason Rhee" w:date="2024-07-25T23:48:00Z" w16du:dateUtc="2024-07-25T13:48:00Z">
              <w:r w:rsidR="00A7667C" w:rsidRPr="00AB32A8">
                <w:rPr>
                  <w:rFonts w:eastAsiaTheme="minorEastAsia" w:cs="Arial"/>
                  <w:bCs/>
                  <w:lang w:eastAsia="ko-KR"/>
                </w:rPr>
                <w:t>9</w:t>
              </w:r>
              <w:r w:rsidR="00A7667C">
                <w:rPr>
                  <w:rFonts w:eastAsiaTheme="minorEastAsia" w:cs="Arial" w:hint="eastAsia"/>
                  <w:b/>
                  <w:lang w:eastAsia="ko-KR"/>
                </w:rPr>
                <w:t xml:space="preserve">, </w:t>
              </w:r>
            </w:ins>
            <w:ins w:id="107" w:author="Jason Rhee" w:date="2024-07-25T23:42:00Z" w16du:dateUtc="2024-07-25T13:42:00Z">
              <w:r w:rsidR="00B235BC">
                <w:rPr>
                  <w:rFonts w:eastAsiaTheme="minorEastAsia" w:cs="Arial" w:hint="eastAsia"/>
                  <w:b/>
                  <w:lang w:eastAsia="ko-KR"/>
                </w:rPr>
                <w:t>A.2,</w:t>
              </w:r>
              <w:r w:rsidR="00B235BC" w:rsidRPr="00625D4D">
                <w:rPr>
                  <w:rFonts w:eastAsiaTheme="minorEastAsia" w:cs="Arial" w:hint="eastAsia"/>
                  <w:b/>
                  <w:lang w:eastAsia="ko-KR"/>
                </w:rPr>
                <w:t xml:space="preserve"> A.6</w:t>
              </w:r>
              <w:r w:rsidR="00B235BC">
                <w:rPr>
                  <w:rFonts w:eastAsiaTheme="minorEastAsia" w:cs="Arial" w:hint="eastAsia"/>
                  <w:b/>
                  <w:lang w:eastAsia="ko-KR"/>
                </w:rPr>
                <w:t>, B.2</w:t>
              </w:r>
            </w:ins>
            <w:ins w:id="108" w:author="Jason Rhee" w:date="2024-07-25T23:43:00Z" w16du:dateUtc="2024-07-25T13:43:00Z">
              <w:r w:rsidR="00B235BC">
                <w:rPr>
                  <w:rFonts w:eastAsiaTheme="minorEastAsia" w:cs="Arial" w:hint="eastAsia"/>
                  <w:b/>
                  <w:lang w:eastAsia="ko-KR"/>
                </w:rPr>
                <w:t>.3, B.2.5, B.2.7, C.6.1,C.7.2, D.9.2</w:t>
              </w:r>
            </w:ins>
          </w:p>
        </w:tc>
      </w:tr>
      <w:tr w:rsidR="00871D38" w:rsidRPr="008D0CFF" w14:paraId="0D53F995" w14:textId="77777777" w:rsidTr="00CA0081">
        <w:trPr>
          <w:cantSplit/>
          <w:ins w:id="109" w:author="Jason Rhee" w:date="2024-07-25T23:32:00Z"/>
        </w:trPr>
        <w:tc>
          <w:tcPr>
            <w:tcW w:w="7230" w:type="dxa"/>
          </w:tcPr>
          <w:p w14:paraId="19B77619" w14:textId="4C37634C" w:rsidR="00871D38" w:rsidRDefault="00834D9F" w:rsidP="00AB32A8">
            <w:pPr>
              <w:suppressAutoHyphens/>
              <w:spacing w:before="60" w:after="60"/>
              <w:jc w:val="left"/>
              <w:rPr>
                <w:ins w:id="110" w:author="Jason Rhee" w:date="2024-07-25T23:32:00Z" w16du:dateUtc="2024-07-25T13:32:00Z"/>
                <w:rFonts w:eastAsiaTheme="minorEastAsia" w:cs="Arial"/>
                <w:lang w:eastAsia="ko-KR"/>
              </w:rPr>
            </w:pPr>
            <w:ins w:id="111" w:author="Jason Rhee" w:date="2024-07-25T23:33:00Z" w16du:dateUtc="2024-07-25T13:33:00Z">
              <w:r>
                <w:rPr>
                  <w:rFonts w:eastAsiaTheme="minorEastAsia" w:cs="Arial" w:hint="eastAsia"/>
                  <w:lang w:eastAsia="ko-KR"/>
                </w:rPr>
                <w:t>interoperabilityIdentifier attribute added to all features</w:t>
              </w:r>
            </w:ins>
            <w:ins w:id="112" w:author="Jason Rhee" w:date="2024-07-25T23:57:00Z" w16du:dateUtc="2024-07-25T13:57:00Z">
              <w:r w:rsidR="007C7DC3">
                <w:rPr>
                  <w:rFonts w:eastAsiaTheme="minorEastAsia" w:cs="Arial" w:hint="eastAsia"/>
                  <w:lang w:eastAsia="ko-KR"/>
                </w:rPr>
                <w:t>.</w:t>
              </w:r>
            </w:ins>
          </w:p>
        </w:tc>
        <w:tc>
          <w:tcPr>
            <w:tcW w:w="2126" w:type="dxa"/>
          </w:tcPr>
          <w:p w14:paraId="2E3A4ACA" w14:textId="78C72EFD" w:rsidR="00871D38" w:rsidRDefault="00B447BA" w:rsidP="00AB32A8">
            <w:pPr>
              <w:suppressAutoHyphens/>
              <w:spacing w:before="60" w:after="60"/>
              <w:jc w:val="left"/>
              <w:rPr>
                <w:ins w:id="113" w:author="Jason Rhee" w:date="2024-07-25T23:32:00Z" w16du:dateUtc="2024-07-25T13:32:00Z"/>
                <w:rFonts w:eastAsiaTheme="minorEastAsia" w:cs="Arial"/>
                <w:b/>
                <w:lang w:eastAsia="ko-KR"/>
              </w:rPr>
            </w:pPr>
            <w:ins w:id="114" w:author="Jason Rhee" w:date="2024-07-25T23:34:00Z" w16du:dateUtc="2024-07-25T13:34:00Z">
              <w:r>
                <w:rPr>
                  <w:rFonts w:eastAsiaTheme="minorEastAsia" w:cs="Arial" w:hint="eastAsia"/>
                  <w:b/>
                  <w:lang w:eastAsia="ko-KR"/>
                </w:rPr>
                <w:t>7.2.1</w:t>
              </w:r>
            </w:ins>
            <w:ins w:id="115" w:author="Jason Rhee" w:date="2024-07-25T23:44:00Z" w16du:dateUtc="2024-07-25T13:44:00Z">
              <w:r w:rsidR="00803694">
                <w:rPr>
                  <w:rFonts w:eastAsiaTheme="minorEastAsia" w:cs="Arial" w:hint="eastAsia"/>
                  <w:b/>
                  <w:lang w:eastAsia="ko-KR"/>
                </w:rPr>
                <w:t>.1</w:t>
              </w:r>
            </w:ins>
            <w:ins w:id="116" w:author="Jason Rhee" w:date="2024-07-25T23:34:00Z" w16du:dateUtc="2024-07-25T13:34:00Z">
              <w:r>
                <w:rPr>
                  <w:rFonts w:eastAsiaTheme="minorEastAsia" w:cs="Arial" w:hint="eastAsia"/>
                  <w:b/>
                  <w:lang w:eastAsia="ko-KR"/>
                </w:rPr>
                <w:t xml:space="preserve">, </w:t>
              </w:r>
            </w:ins>
            <w:ins w:id="117" w:author="Jason Rhee" w:date="2024-07-25T23:44:00Z" w16du:dateUtc="2024-07-25T13:44:00Z">
              <w:r w:rsidR="00803694">
                <w:rPr>
                  <w:rFonts w:eastAsiaTheme="minorEastAsia" w:cs="Arial" w:hint="eastAsia"/>
                  <w:b/>
                  <w:lang w:eastAsia="ko-KR"/>
                </w:rPr>
                <w:t xml:space="preserve">7.2.1.2, 7.2.1.3, 7.2.1.4, 7.2.1.5, </w:t>
              </w:r>
            </w:ins>
            <w:ins w:id="118" w:author="Jason Rhee" w:date="2024-07-25T23:35:00Z" w16du:dateUtc="2024-07-25T13:35:00Z">
              <w:r>
                <w:rPr>
                  <w:rFonts w:eastAsiaTheme="minorEastAsia" w:cs="Arial" w:hint="eastAsia"/>
                  <w:b/>
                  <w:lang w:eastAsia="ko-KR"/>
                </w:rPr>
                <w:t>A.1, A.2, A.3, A.4, A.5, B.2.6, B.2.7, B.2.8, B.2.9</w:t>
              </w:r>
            </w:ins>
            <w:ins w:id="119" w:author="Jason Rhee" w:date="2024-07-25T23:39:00Z" w16du:dateUtc="2024-07-25T13:39:00Z">
              <w:r w:rsidR="004732A3">
                <w:rPr>
                  <w:rFonts w:eastAsiaTheme="minorEastAsia" w:cs="Arial" w:hint="eastAsia"/>
                  <w:b/>
                  <w:lang w:eastAsia="ko-KR"/>
                </w:rPr>
                <w:t>, B.2.10</w:t>
              </w:r>
            </w:ins>
            <w:ins w:id="120" w:author="Jason Rhee" w:date="2024-07-26T00:06:00Z" w16du:dateUtc="2024-07-25T14:06:00Z">
              <w:r w:rsidR="00593EA5">
                <w:rPr>
                  <w:rFonts w:eastAsiaTheme="minorEastAsia" w:cs="Arial" w:hint="eastAsia"/>
                  <w:b/>
                  <w:lang w:eastAsia="ko-KR"/>
                </w:rPr>
                <w:t>, C.3.11</w:t>
              </w:r>
            </w:ins>
            <w:ins w:id="121" w:author="Jason Rhee" w:date="2024-07-26T00:12:00Z" w16du:dateUtc="2024-07-25T14:12:00Z">
              <w:r w:rsidR="00FC5F9C">
                <w:rPr>
                  <w:rFonts w:eastAsiaTheme="minorEastAsia" w:cs="Arial" w:hint="eastAsia"/>
                  <w:b/>
                  <w:lang w:eastAsia="ko-KR"/>
                </w:rPr>
                <w:t>, C.7.1, C.7.2, C.7.3, C.7.4, C.7.5</w:t>
              </w:r>
            </w:ins>
          </w:p>
        </w:tc>
      </w:tr>
      <w:tr w:rsidR="00834D9F" w:rsidRPr="008D0CFF" w14:paraId="57F10606" w14:textId="77777777" w:rsidTr="00CA0081">
        <w:trPr>
          <w:cantSplit/>
          <w:ins w:id="122" w:author="Jason Rhee" w:date="2024-07-25T23:33:00Z"/>
        </w:trPr>
        <w:tc>
          <w:tcPr>
            <w:tcW w:w="7230" w:type="dxa"/>
          </w:tcPr>
          <w:p w14:paraId="389B9065" w14:textId="1D112A6E" w:rsidR="00834D9F" w:rsidRDefault="003845DE" w:rsidP="00AB32A8">
            <w:pPr>
              <w:suppressAutoHyphens/>
              <w:spacing w:before="60" w:after="60"/>
              <w:jc w:val="left"/>
              <w:rPr>
                <w:ins w:id="123" w:author="Jason Rhee" w:date="2024-07-25T23:33:00Z" w16du:dateUtc="2024-07-25T13:33:00Z"/>
                <w:rFonts w:eastAsiaTheme="minorEastAsia" w:cs="Arial"/>
                <w:lang w:eastAsia="ko-KR"/>
              </w:rPr>
            </w:pPr>
            <w:ins w:id="124" w:author="Jason Rhee" w:date="2024-07-25T23:45:00Z" w16du:dateUtc="2024-07-25T13:45:00Z">
              <w:r>
                <w:rPr>
                  <w:rFonts w:eastAsiaTheme="minorEastAsia" w:cs="Arial" w:hint="eastAsia"/>
                  <w:lang w:eastAsia="ko-KR"/>
                </w:rPr>
                <w:t>Featu</w:t>
              </w:r>
              <w:r w:rsidR="00142361">
                <w:rPr>
                  <w:rFonts w:eastAsiaTheme="minorEastAsia" w:cs="Arial" w:hint="eastAsia"/>
                  <w:lang w:eastAsia="ko-KR"/>
                </w:rPr>
                <w:t>re relationships amended from Aggregations to Compositions</w:t>
              </w:r>
            </w:ins>
            <w:ins w:id="125" w:author="Jason Rhee" w:date="2024-07-25T23:57:00Z" w16du:dateUtc="2024-07-25T13:57:00Z">
              <w:r w:rsidR="007C7DC3">
                <w:rPr>
                  <w:rFonts w:eastAsiaTheme="minorEastAsia" w:cs="Arial" w:hint="eastAsia"/>
                  <w:lang w:eastAsia="ko-KR"/>
                </w:rPr>
                <w:t>.</w:t>
              </w:r>
            </w:ins>
          </w:p>
        </w:tc>
        <w:tc>
          <w:tcPr>
            <w:tcW w:w="2126" w:type="dxa"/>
          </w:tcPr>
          <w:p w14:paraId="42FF51C7" w14:textId="73F2E1AA" w:rsidR="00834D9F" w:rsidRDefault="00BA7D22" w:rsidP="00AB32A8">
            <w:pPr>
              <w:suppressAutoHyphens/>
              <w:spacing w:before="60" w:after="60"/>
              <w:jc w:val="left"/>
              <w:rPr>
                <w:ins w:id="126" w:author="Jason Rhee" w:date="2024-07-25T23:33:00Z" w16du:dateUtc="2024-07-25T13:33:00Z"/>
                <w:rFonts w:eastAsiaTheme="minorEastAsia" w:cs="Arial"/>
                <w:b/>
                <w:lang w:eastAsia="ko-KR"/>
              </w:rPr>
            </w:pPr>
            <w:ins w:id="127" w:author="Jason Rhee" w:date="2024-07-25T23:46:00Z" w16du:dateUtc="2024-07-25T13:46:00Z">
              <w:r>
                <w:rPr>
                  <w:rFonts w:eastAsiaTheme="minorEastAsia" w:cs="Arial" w:hint="eastAsia"/>
                  <w:b/>
                  <w:lang w:eastAsia="ko-KR"/>
                </w:rPr>
                <w:t xml:space="preserve">7.2.2, </w:t>
              </w:r>
              <w:r w:rsidR="008C6850">
                <w:rPr>
                  <w:rFonts w:eastAsiaTheme="minorEastAsia" w:cs="Arial" w:hint="eastAsia"/>
                  <w:b/>
                  <w:lang w:eastAsia="ko-KR"/>
                </w:rPr>
                <w:t>8.2.3.1, 8.2.3.2</w:t>
              </w:r>
            </w:ins>
            <w:ins w:id="128" w:author="Jason Rhee" w:date="2024-07-25T23:47:00Z" w16du:dateUtc="2024-07-25T13:47:00Z">
              <w:r w:rsidR="000B15B3">
                <w:rPr>
                  <w:rFonts w:eastAsiaTheme="minorEastAsia" w:cs="Arial" w:hint="eastAsia"/>
                  <w:b/>
                  <w:lang w:eastAsia="ko-KR"/>
                </w:rPr>
                <w:t>, A.6</w:t>
              </w:r>
              <w:r w:rsidR="00AA6349">
                <w:rPr>
                  <w:rFonts w:eastAsiaTheme="minorEastAsia" w:cs="Arial" w:hint="eastAsia"/>
                  <w:b/>
                  <w:lang w:eastAsia="ko-KR"/>
                </w:rPr>
                <w:t>, C.6.1</w:t>
              </w:r>
            </w:ins>
          </w:p>
        </w:tc>
      </w:tr>
      <w:tr w:rsidR="008866D9" w:rsidRPr="008D0CFF" w14:paraId="743AAF24" w14:textId="77777777" w:rsidTr="00CA0081">
        <w:trPr>
          <w:cantSplit/>
          <w:ins w:id="129" w:author="Jason Rhee" w:date="2024-07-26T00:08:00Z"/>
        </w:trPr>
        <w:tc>
          <w:tcPr>
            <w:tcW w:w="7230" w:type="dxa"/>
          </w:tcPr>
          <w:p w14:paraId="2B42E0E6" w14:textId="2A4D44DC" w:rsidR="008866D9" w:rsidRDefault="008866D9" w:rsidP="002204BA">
            <w:pPr>
              <w:suppressAutoHyphens/>
              <w:spacing w:before="60" w:after="60"/>
              <w:jc w:val="left"/>
              <w:rPr>
                <w:ins w:id="130" w:author="Jason Rhee" w:date="2024-07-26T00:08:00Z" w16du:dateUtc="2024-07-25T14:08:00Z"/>
                <w:rFonts w:eastAsiaTheme="minorEastAsia" w:cs="Arial"/>
                <w:lang w:eastAsia="ko-KR"/>
              </w:rPr>
            </w:pPr>
            <w:ins w:id="131" w:author="Jason Rhee" w:date="2024-07-26T00:08:00Z" w16du:dateUtc="2024-07-25T14:08:00Z">
              <w:r>
                <w:rPr>
                  <w:rFonts w:eastAsiaTheme="minorEastAsia" w:cs="Arial" w:hint="eastAsia"/>
                  <w:lang w:eastAsia="ko-KR"/>
                </w:rPr>
                <w:t>Association role names componentOf and consistsOf amended to theCollection and theComponent, respectively.</w:t>
              </w:r>
            </w:ins>
          </w:p>
        </w:tc>
        <w:tc>
          <w:tcPr>
            <w:tcW w:w="2126" w:type="dxa"/>
          </w:tcPr>
          <w:p w14:paraId="3FBA96DF" w14:textId="3B1AD41F" w:rsidR="008866D9" w:rsidRDefault="00111CFF" w:rsidP="00B447BA">
            <w:pPr>
              <w:suppressAutoHyphens/>
              <w:spacing w:before="60" w:after="60"/>
              <w:jc w:val="left"/>
              <w:rPr>
                <w:ins w:id="132" w:author="Jason Rhee" w:date="2024-07-26T00:08:00Z" w16du:dateUtc="2024-07-25T14:08:00Z"/>
                <w:rFonts w:eastAsiaTheme="minorEastAsia" w:cs="Arial"/>
                <w:b/>
                <w:lang w:eastAsia="ko-KR"/>
              </w:rPr>
            </w:pPr>
            <w:ins w:id="133" w:author="Jason Rhee" w:date="2024-07-26T00:09:00Z" w16du:dateUtc="2024-07-25T14:09:00Z">
              <w:r>
                <w:rPr>
                  <w:rFonts w:eastAsiaTheme="minorEastAsia" w:cs="Arial" w:hint="eastAsia"/>
                  <w:b/>
                  <w:lang w:eastAsia="ko-KR"/>
                </w:rPr>
                <w:t xml:space="preserve">A.6, </w:t>
              </w:r>
              <w:r w:rsidR="000A5998" w:rsidRPr="00AB32A8">
                <w:rPr>
                  <w:rFonts w:eastAsiaTheme="minorEastAsia" w:cs="Arial"/>
                  <w:bCs/>
                  <w:lang w:eastAsia="ko-KR"/>
                </w:rPr>
                <w:t>B.2.6, B.2.7, B.2.8, B.2.9, B.2.10</w:t>
              </w:r>
              <w:r w:rsidR="000A5998">
                <w:rPr>
                  <w:rFonts w:eastAsiaTheme="minorEastAsia" w:cs="Arial" w:hint="eastAsia"/>
                  <w:b/>
                  <w:lang w:eastAsia="ko-KR"/>
                </w:rPr>
                <w:t xml:space="preserve">, </w:t>
              </w:r>
            </w:ins>
            <w:ins w:id="134" w:author="Jason Rhee" w:date="2024-07-26T00:08:00Z" w16du:dateUtc="2024-07-25T14:08:00Z">
              <w:r w:rsidR="00AE6EAE">
                <w:rPr>
                  <w:rFonts w:eastAsiaTheme="minorEastAsia" w:cs="Arial" w:hint="eastAsia"/>
                  <w:b/>
                  <w:lang w:eastAsia="ko-KR"/>
                </w:rPr>
                <w:t>C.6.2,</w:t>
              </w:r>
            </w:ins>
            <w:ins w:id="135" w:author="Jason Rhee" w:date="2024-07-26T00:09:00Z" w16du:dateUtc="2024-07-25T14:09:00Z">
              <w:r w:rsidR="00AE6EAE">
                <w:rPr>
                  <w:rFonts w:eastAsiaTheme="minorEastAsia" w:cs="Arial" w:hint="eastAsia"/>
                  <w:b/>
                  <w:lang w:eastAsia="ko-KR"/>
                </w:rPr>
                <w:t xml:space="preserve"> C.6.3</w:t>
              </w:r>
            </w:ins>
          </w:p>
        </w:tc>
      </w:tr>
      <w:tr w:rsidR="00871D38" w:rsidRPr="008D0CFF" w14:paraId="27464757" w14:textId="77777777" w:rsidTr="00CA0081">
        <w:trPr>
          <w:cantSplit/>
          <w:ins w:id="136" w:author="Jason Rhee" w:date="2024-07-25T23:32:00Z"/>
        </w:trPr>
        <w:tc>
          <w:tcPr>
            <w:tcW w:w="7230" w:type="dxa"/>
          </w:tcPr>
          <w:p w14:paraId="1092493C" w14:textId="2B5DDA0E" w:rsidR="00871D38" w:rsidRDefault="00C462C5" w:rsidP="00AB32A8">
            <w:pPr>
              <w:suppressAutoHyphens/>
              <w:spacing w:before="60" w:after="60"/>
              <w:jc w:val="left"/>
              <w:rPr>
                <w:ins w:id="137" w:author="Jason Rhee" w:date="2024-07-25T23:32:00Z" w16du:dateUtc="2024-07-25T13:32:00Z"/>
                <w:rFonts w:eastAsiaTheme="minorEastAsia" w:cs="Arial"/>
                <w:lang w:eastAsia="ko-KR"/>
              </w:rPr>
            </w:pPr>
            <w:ins w:id="138" w:author="Jason Rhee" w:date="2024-07-25T23:52:00Z" w16du:dateUtc="2024-07-25T13:52:00Z">
              <w:r>
                <w:rPr>
                  <w:rFonts w:eastAsiaTheme="minorEastAsia" w:cs="Arial" w:hint="eastAsia"/>
                  <w:lang w:eastAsia="ko-KR"/>
                </w:rPr>
                <w:t>Specified a re</w:t>
              </w:r>
            </w:ins>
            <w:ins w:id="139" w:author="Jason Rhee" w:date="2024-07-25T23:53:00Z" w16du:dateUtc="2024-07-25T13:53:00Z">
              <w:r>
                <w:rPr>
                  <w:rFonts w:eastAsiaTheme="minorEastAsia" w:cs="Arial" w:hint="eastAsia"/>
                  <w:lang w:eastAsia="ko-KR"/>
                </w:rPr>
                <w:t>commended dataset file size</w:t>
              </w:r>
            </w:ins>
            <w:ins w:id="140" w:author="Jason Rhee" w:date="2024-07-25T23:57:00Z" w16du:dateUtc="2024-07-25T13:57:00Z">
              <w:r w:rsidR="007C7DC3">
                <w:rPr>
                  <w:rFonts w:eastAsiaTheme="minorEastAsia" w:cs="Arial" w:hint="eastAsia"/>
                  <w:lang w:eastAsia="ko-KR"/>
                </w:rPr>
                <w:t>.</w:t>
              </w:r>
            </w:ins>
          </w:p>
        </w:tc>
        <w:tc>
          <w:tcPr>
            <w:tcW w:w="2126" w:type="dxa"/>
          </w:tcPr>
          <w:p w14:paraId="57104C27" w14:textId="7496D8E6" w:rsidR="00871D38" w:rsidRDefault="00190C69" w:rsidP="00AB32A8">
            <w:pPr>
              <w:suppressAutoHyphens/>
              <w:spacing w:before="60" w:after="60"/>
              <w:jc w:val="left"/>
              <w:rPr>
                <w:ins w:id="141" w:author="Jason Rhee" w:date="2024-07-25T23:32:00Z" w16du:dateUtc="2024-07-25T13:32:00Z"/>
                <w:rFonts w:eastAsiaTheme="minorEastAsia" w:cs="Arial"/>
                <w:b/>
                <w:lang w:eastAsia="ko-KR"/>
              </w:rPr>
            </w:pPr>
            <w:ins w:id="142" w:author="Jason Rhee" w:date="2024-07-25T23:53:00Z" w16du:dateUtc="2024-07-25T13:53:00Z">
              <w:r w:rsidRPr="00AB32A8">
                <w:rPr>
                  <w:rFonts w:eastAsiaTheme="minorEastAsia" w:cs="Arial"/>
                  <w:bCs/>
                  <w:lang w:eastAsia="ko-KR"/>
                </w:rPr>
                <w:t>18.1</w:t>
              </w:r>
              <w:r>
                <w:rPr>
                  <w:rFonts w:eastAsiaTheme="minorEastAsia" w:cs="Arial" w:hint="eastAsia"/>
                  <w:b/>
                  <w:lang w:eastAsia="ko-KR"/>
                </w:rPr>
                <w:t xml:space="preserve">, </w:t>
              </w:r>
              <w:r w:rsidR="00C462C5">
                <w:rPr>
                  <w:rFonts w:eastAsiaTheme="minorEastAsia" w:cs="Arial" w:hint="eastAsia"/>
                  <w:b/>
                  <w:lang w:eastAsia="ko-KR"/>
                </w:rPr>
                <w:t>18.2.2</w:t>
              </w:r>
            </w:ins>
          </w:p>
        </w:tc>
      </w:tr>
      <w:tr w:rsidR="00332A8F" w:rsidRPr="008D0CFF" w14:paraId="632E9A06" w14:textId="77777777" w:rsidTr="00CA0081">
        <w:trPr>
          <w:cantSplit/>
          <w:ins w:id="143" w:author="Jason Rhee" w:date="2024-07-25T23:53:00Z"/>
        </w:trPr>
        <w:tc>
          <w:tcPr>
            <w:tcW w:w="7230" w:type="dxa"/>
          </w:tcPr>
          <w:p w14:paraId="2B42ABA9" w14:textId="7D33A6EF" w:rsidR="00332A8F" w:rsidRDefault="00332A8F" w:rsidP="00AB32A8">
            <w:pPr>
              <w:suppressAutoHyphens/>
              <w:spacing w:before="60" w:after="60"/>
              <w:jc w:val="left"/>
              <w:rPr>
                <w:ins w:id="144" w:author="Jason Rhee" w:date="2024-07-25T23:53:00Z" w16du:dateUtc="2024-07-25T13:53:00Z"/>
                <w:rFonts w:eastAsiaTheme="minorEastAsia" w:cs="Arial"/>
                <w:lang w:eastAsia="ko-KR"/>
              </w:rPr>
            </w:pPr>
            <w:ins w:id="145" w:author="Jason Rhee" w:date="2024-07-25T23:53:00Z" w16du:dateUtc="2024-07-25T13:53:00Z">
              <w:r>
                <w:rPr>
                  <w:rFonts w:eastAsiaTheme="minorEastAsia" w:cs="Arial" w:hint="eastAsia"/>
                  <w:lang w:eastAsia="ko-KR"/>
                </w:rPr>
                <w:t>Specified use of temporalExtent metadata</w:t>
              </w:r>
            </w:ins>
            <w:ins w:id="146" w:author="Jason Rhee" w:date="2024-07-25T23:54:00Z" w16du:dateUtc="2024-07-25T13:54:00Z">
              <w:r>
                <w:rPr>
                  <w:rFonts w:eastAsiaTheme="minorEastAsia" w:cs="Arial" w:hint="eastAsia"/>
                  <w:lang w:eastAsia="ko-KR"/>
                </w:rPr>
                <w:t xml:space="preserve"> as one of dataset cancellation methods</w:t>
              </w:r>
            </w:ins>
            <w:ins w:id="147" w:author="Jason Rhee" w:date="2024-07-25T23:57:00Z" w16du:dateUtc="2024-07-25T13:57:00Z">
              <w:r w:rsidR="007C7DC3">
                <w:rPr>
                  <w:rFonts w:eastAsiaTheme="minorEastAsia" w:cs="Arial" w:hint="eastAsia"/>
                  <w:lang w:eastAsia="ko-KR"/>
                </w:rPr>
                <w:t>.</w:t>
              </w:r>
            </w:ins>
          </w:p>
        </w:tc>
        <w:tc>
          <w:tcPr>
            <w:tcW w:w="2126" w:type="dxa"/>
          </w:tcPr>
          <w:p w14:paraId="37C03143" w14:textId="63E1CA3A" w:rsidR="00332A8F" w:rsidRDefault="00332A8F" w:rsidP="00B447BA">
            <w:pPr>
              <w:suppressAutoHyphens/>
              <w:spacing w:before="60" w:after="60"/>
              <w:jc w:val="left"/>
              <w:rPr>
                <w:ins w:id="148" w:author="Jason Rhee" w:date="2024-07-25T23:53:00Z" w16du:dateUtc="2024-07-25T13:53:00Z"/>
                <w:rFonts w:eastAsiaTheme="minorEastAsia" w:cs="Arial"/>
                <w:b/>
                <w:lang w:eastAsia="ko-KR"/>
              </w:rPr>
            </w:pPr>
            <w:ins w:id="149" w:author="Jason Rhee" w:date="2024-07-25T23:54:00Z" w16du:dateUtc="2024-07-25T13:54:00Z">
              <w:r>
                <w:rPr>
                  <w:rFonts w:eastAsiaTheme="minorEastAsia" w:cs="Arial" w:hint="eastAsia"/>
                  <w:b/>
                  <w:lang w:eastAsia="ko-KR"/>
                </w:rPr>
                <w:t>18.2.1</w:t>
              </w:r>
            </w:ins>
          </w:p>
        </w:tc>
      </w:tr>
      <w:tr w:rsidR="00F162A3" w:rsidRPr="008D0CFF" w14:paraId="7284ED3A" w14:textId="77777777" w:rsidTr="00CA0081">
        <w:trPr>
          <w:cantSplit/>
          <w:ins w:id="150" w:author="Jason Rhee" w:date="2024-07-25T23:47:00Z"/>
        </w:trPr>
        <w:tc>
          <w:tcPr>
            <w:tcW w:w="7230" w:type="dxa"/>
          </w:tcPr>
          <w:p w14:paraId="656F6153" w14:textId="437369DD" w:rsidR="00F162A3" w:rsidRDefault="003C26AB" w:rsidP="00AB32A8">
            <w:pPr>
              <w:suppressAutoHyphens/>
              <w:spacing w:before="60" w:after="60"/>
              <w:jc w:val="left"/>
              <w:rPr>
                <w:ins w:id="151" w:author="Jason Rhee" w:date="2024-07-25T23:47:00Z" w16du:dateUtc="2024-07-25T13:47:00Z"/>
                <w:rFonts w:eastAsiaTheme="minorEastAsia" w:cs="Arial"/>
                <w:lang w:eastAsia="ko-KR"/>
              </w:rPr>
            </w:pPr>
            <w:ins w:id="152" w:author="Jason Rhee" w:date="2024-07-26T10:30:00Z" w16du:dateUtc="2024-07-26T00:30:00Z">
              <w:r>
                <w:rPr>
                  <w:rFonts w:eastAsiaTheme="minorEastAsia" w:cs="Arial"/>
                  <w:lang w:eastAsia="ko-KR"/>
                </w:rPr>
                <w:t xml:space="preserve">Feature </w:t>
              </w:r>
            </w:ins>
            <w:ins w:id="153" w:author="Jason Rhee" w:date="2024-07-25T23:57:00Z" w16du:dateUtc="2024-07-25T13:57:00Z">
              <w:r w:rsidR="007C7DC3">
                <w:rPr>
                  <w:rFonts w:eastAsiaTheme="minorEastAsia" w:cs="Arial" w:hint="eastAsia"/>
                  <w:lang w:eastAsia="ko-KR"/>
                </w:rPr>
                <w:t xml:space="preserve">XSD diagrams </w:t>
              </w:r>
              <w:r w:rsidR="007C7DC3">
                <w:rPr>
                  <w:rFonts w:eastAsiaTheme="minorEastAsia" w:cs="Arial"/>
                  <w:lang w:eastAsia="ko-KR"/>
                </w:rPr>
                <w:t>updated</w:t>
              </w:r>
            </w:ins>
            <w:ins w:id="154" w:author="Jason Rhee" w:date="2024-07-26T00:08:00Z" w16du:dateUtc="2024-07-25T14:08:00Z">
              <w:r w:rsidR="008866D9">
                <w:rPr>
                  <w:rFonts w:eastAsiaTheme="minorEastAsia" w:cs="Arial" w:hint="eastAsia"/>
                  <w:lang w:eastAsia="ko-KR"/>
                </w:rPr>
                <w:t>.</w:t>
              </w:r>
            </w:ins>
          </w:p>
        </w:tc>
        <w:tc>
          <w:tcPr>
            <w:tcW w:w="2126" w:type="dxa"/>
          </w:tcPr>
          <w:p w14:paraId="7CF58890" w14:textId="5E0A2900" w:rsidR="00F162A3" w:rsidRDefault="00081644" w:rsidP="00B447BA">
            <w:pPr>
              <w:suppressAutoHyphens/>
              <w:spacing w:before="60" w:after="60"/>
              <w:jc w:val="left"/>
              <w:rPr>
                <w:ins w:id="155" w:author="Jason Rhee" w:date="2024-07-25T23:47:00Z" w16du:dateUtc="2024-07-25T13:47:00Z"/>
                <w:rFonts w:eastAsiaTheme="minorEastAsia" w:cs="Arial"/>
                <w:b/>
                <w:lang w:eastAsia="ko-KR"/>
              </w:rPr>
            </w:pPr>
            <w:ins w:id="156" w:author="Jason Rhee" w:date="2024-07-25T23:58:00Z" w16du:dateUtc="2024-07-25T13:58:00Z">
              <w:r>
                <w:rPr>
                  <w:rFonts w:eastAsiaTheme="minorEastAsia" w:cs="Arial" w:hint="eastAsia"/>
                  <w:b/>
                  <w:lang w:eastAsia="ko-KR"/>
                </w:rPr>
                <w:t>B.2.5, B.2.6, B.2.7, B.2.8, B.2.9, B.2.10</w:t>
              </w:r>
            </w:ins>
            <w:ins w:id="157" w:author="Jason Rhee" w:date="2024-07-25T23:59:00Z" w16du:dateUtc="2024-07-25T13:59:00Z">
              <w:r w:rsidR="001F4052">
                <w:rPr>
                  <w:rFonts w:eastAsiaTheme="minorEastAsia" w:cs="Arial" w:hint="eastAsia"/>
                  <w:b/>
                  <w:lang w:eastAsia="ko-KR"/>
                </w:rPr>
                <w:t>, B.3.2</w:t>
              </w:r>
            </w:ins>
          </w:p>
        </w:tc>
      </w:tr>
      <w:tr w:rsidR="00F162A3" w:rsidRPr="008D0CFF" w14:paraId="5A829E76" w14:textId="77777777" w:rsidTr="00CA0081">
        <w:trPr>
          <w:cantSplit/>
          <w:ins w:id="158" w:author="Jason Rhee" w:date="2024-07-25T23:47:00Z"/>
        </w:trPr>
        <w:tc>
          <w:tcPr>
            <w:tcW w:w="7230" w:type="dxa"/>
          </w:tcPr>
          <w:p w14:paraId="0A1A6F65" w14:textId="13A81709" w:rsidR="00F162A3" w:rsidRDefault="00326616" w:rsidP="00AB32A8">
            <w:pPr>
              <w:suppressAutoHyphens/>
              <w:spacing w:before="60" w:after="60"/>
              <w:jc w:val="left"/>
              <w:rPr>
                <w:ins w:id="159" w:author="Jason Rhee" w:date="2024-07-25T23:47:00Z" w16du:dateUtc="2024-07-25T13:47:00Z"/>
                <w:rFonts w:eastAsiaTheme="minorEastAsia" w:cs="Arial"/>
                <w:lang w:eastAsia="ko-KR"/>
              </w:rPr>
            </w:pPr>
            <w:ins w:id="160" w:author="Jason Rhee" w:date="2024-07-26T00:00:00Z" w16du:dateUtc="2024-07-25T14:00:00Z">
              <w:r>
                <w:rPr>
                  <w:rFonts w:eastAsiaTheme="minorEastAsia" w:cs="Arial" w:hint="eastAsia"/>
                  <w:lang w:eastAsia="ko-KR"/>
                </w:rPr>
                <w:t xml:space="preserve">Specified of unit of measurement for </w:t>
              </w:r>
              <w:r>
                <w:rPr>
                  <w:rFonts w:eastAsiaTheme="minorEastAsia" w:cs="Arial"/>
                  <w:lang w:eastAsia="ko-KR"/>
                </w:rPr>
                <w:t>numerical</w:t>
              </w:r>
              <w:r>
                <w:rPr>
                  <w:rFonts w:eastAsiaTheme="minorEastAsia" w:cs="Arial" w:hint="eastAsia"/>
                  <w:lang w:eastAsia="ko-KR"/>
                </w:rPr>
                <w:t xml:space="preserve"> attribut</w:t>
              </w:r>
            </w:ins>
            <w:ins w:id="161" w:author="Jason Rhee" w:date="2024-07-26T00:01:00Z" w16du:dateUtc="2024-07-25T14:01:00Z">
              <w:r w:rsidR="00D835D9">
                <w:rPr>
                  <w:rFonts w:eastAsiaTheme="minorEastAsia" w:cs="Arial" w:hint="eastAsia"/>
                  <w:lang w:eastAsia="ko-KR"/>
                </w:rPr>
                <w:t>e</w:t>
              </w:r>
            </w:ins>
            <w:ins w:id="162" w:author="Jason Rhee" w:date="2024-07-26T00:00:00Z" w16du:dateUtc="2024-07-25T14:00:00Z">
              <w:r>
                <w:rPr>
                  <w:rFonts w:eastAsiaTheme="minorEastAsia" w:cs="Arial" w:hint="eastAsia"/>
                  <w:lang w:eastAsia="ko-KR"/>
                </w:rPr>
                <w:t>s</w:t>
              </w:r>
            </w:ins>
            <w:ins w:id="163" w:author="Jason Rhee" w:date="2024-07-26T00:02:00Z" w16du:dateUtc="2024-07-25T14:02:00Z">
              <w:r w:rsidR="00C56420">
                <w:rPr>
                  <w:rFonts w:eastAsiaTheme="minorEastAsia" w:cs="Arial" w:hint="eastAsia"/>
                  <w:lang w:eastAsia="ko-KR"/>
                </w:rPr>
                <w:t xml:space="preserve"> </w:t>
              </w:r>
            </w:ins>
            <w:ins w:id="164" w:author="Jason Rhee" w:date="2024-07-26T00:05:00Z" w16du:dateUtc="2024-07-25T14:05:00Z">
              <w:r w:rsidR="00BE52A9">
                <w:rPr>
                  <w:rFonts w:eastAsiaTheme="minorEastAsia" w:cs="Arial"/>
                  <w:lang w:eastAsia="ko-KR"/>
                </w:rPr>
                <w:t>–</w:t>
              </w:r>
              <w:r w:rsidR="00BE52A9">
                <w:rPr>
                  <w:rFonts w:eastAsiaTheme="minorEastAsia" w:cs="Arial" w:hint="eastAsia"/>
                  <w:lang w:eastAsia="ko-KR"/>
                </w:rPr>
                <w:t xml:space="preserve"> </w:t>
              </w:r>
            </w:ins>
            <w:ins w:id="165" w:author="Jason Rhee" w:date="2024-07-26T00:02:00Z" w16du:dateUtc="2024-07-25T14:02:00Z">
              <w:r w:rsidR="00C56420">
                <w:rPr>
                  <w:rFonts w:eastAsiaTheme="minorEastAsia" w:cs="Arial" w:hint="eastAsia"/>
                  <w:lang w:eastAsia="ko-KR"/>
                </w:rPr>
                <w:t>maximumDraught, distanceAbov</w:t>
              </w:r>
            </w:ins>
            <w:ins w:id="166" w:author="Jason Rhee" w:date="2024-07-26T00:03:00Z" w16du:dateUtc="2024-07-25T14:03:00Z">
              <w:r w:rsidR="00C56420">
                <w:rPr>
                  <w:rFonts w:eastAsiaTheme="minorEastAsia" w:cs="Arial" w:hint="eastAsia"/>
                  <w:lang w:eastAsia="ko-KR"/>
                </w:rPr>
                <w:t xml:space="preserve">eUkcLimit, </w:t>
              </w:r>
            </w:ins>
            <w:ins w:id="167" w:author="Jason Rhee" w:date="2024-07-26T00:04:00Z" w16du:dateUtc="2024-07-25T14:04:00Z">
              <w:r w:rsidR="00BE52A9">
                <w:rPr>
                  <w:rFonts w:eastAsiaTheme="minorEastAsia" w:cs="Arial" w:hint="eastAsia"/>
                  <w:lang w:eastAsia="ko-KR"/>
                </w:rPr>
                <w:t xml:space="preserve">and </w:t>
              </w:r>
            </w:ins>
            <w:ins w:id="168" w:author="Jason Rhee" w:date="2024-07-26T00:03:00Z" w16du:dateUtc="2024-07-25T14:03:00Z">
              <w:r w:rsidR="00C56420">
                <w:rPr>
                  <w:rFonts w:eastAsiaTheme="minorEastAsia" w:cs="Arial" w:hint="eastAsia"/>
                  <w:lang w:eastAsia="ko-KR"/>
                </w:rPr>
                <w:t>expectedPassingSpeed</w:t>
              </w:r>
            </w:ins>
            <w:ins w:id="169" w:author="Jason Rhee" w:date="2024-07-26T00:08:00Z" w16du:dateUtc="2024-07-25T14:08:00Z">
              <w:r w:rsidR="008866D9">
                <w:rPr>
                  <w:rFonts w:eastAsiaTheme="minorEastAsia" w:cs="Arial" w:hint="eastAsia"/>
                  <w:lang w:eastAsia="ko-KR"/>
                </w:rPr>
                <w:t>.</w:t>
              </w:r>
            </w:ins>
          </w:p>
        </w:tc>
        <w:tc>
          <w:tcPr>
            <w:tcW w:w="2126" w:type="dxa"/>
          </w:tcPr>
          <w:p w14:paraId="33302EDD" w14:textId="2318A90B" w:rsidR="00F162A3" w:rsidRDefault="00D835D9" w:rsidP="00B447BA">
            <w:pPr>
              <w:suppressAutoHyphens/>
              <w:spacing w:before="60" w:after="60"/>
              <w:jc w:val="left"/>
              <w:rPr>
                <w:ins w:id="170" w:author="Jason Rhee" w:date="2024-07-25T23:47:00Z" w16du:dateUtc="2024-07-25T13:47:00Z"/>
                <w:rFonts w:eastAsiaTheme="minorEastAsia" w:cs="Arial"/>
                <w:b/>
                <w:lang w:eastAsia="ko-KR"/>
              </w:rPr>
            </w:pPr>
            <w:ins w:id="171" w:author="Jason Rhee" w:date="2024-07-26T00:02:00Z" w16du:dateUtc="2024-07-25T14:02:00Z">
              <w:r>
                <w:rPr>
                  <w:rFonts w:eastAsiaTheme="minorEastAsia" w:cs="Arial" w:hint="eastAsia"/>
                  <w:b/>
                  <w:lang w:eastAsia="ko-KR"/>
                </w:rPr>
                <w:t xml:space="preserve">8.3, </w:t>
              </w:r>
            </w:ins>
            <w:ins w:id="172" w:author="Jason Rhee" w:date="2024-07-26T00:00:00Z" w16du:dateUtc="2024-07-25T14:00:00Z">
              <w:r w:rsidR="00326616">
                <w:rPr>
                  <w:rFonts w:eastAsiaTheme="minorEastAsia" w:cs="Arial" w:hint="eastAsia"/>
                  <w:b/>
                  <w:lang w:eastAsia="ko-KR"/>
                </w:rPr>
                <w:t xml:space="preserve">C.3.5, </w:t>
              </w:r>
            </w:ins>
            <w:ins w:id="173" w:author="Jason Rhee" w:date="2024-07-26T00:01:00Z" w16du:dateUtc="2024-07-25T14:01:00Z">
              <w:r w:rsidR="00807506">
                <w:rPr>
                  <w:rFonts w:eastAsiaTheme="minorEastAsia" w:cs="Arial" w:hint="eastAsia"/>
                  <w:b/>
                  <w:lang w:eastAsia="ko-KR"/>
                </w:rPr>
                <w:t>C.3.6, C.3.10</w:t>
              </w:r>
            </w:ins>
          </w:p>
        </w:tc>
      </w:tr>
      <w:tr w:rsidR="00326616" w:rsidRPr="008D0CFF" w14:paraId="71ADF033" w14:textId="77777777" w:rsidTr="00CA0081">
        <w:trPr>
          <w:cantSplit/>
          <w:ins w:id="174" w:author="Jason Rhee" w:date="2024-07-26T00:00:00Z"/>
        </w:trPr>
        <w:tc>
          <w:tcPr>
            <w:tcW w:w="7230" w:type="dxa"/>
          </w:tcPr>
          <w:p w14:paraId="0D91C5C3" w14:textId="47EB5BB5" w:rsidR="00326616" w:rsidRDefault="00C56420" w:rsidP="00AB32A8">
            <w:pPr>
              <w:suppressAutoHyphens/>
              <w:spacing w:before="60" w:after="60"/>
              <w:jc w:val="left"/>
              <w:rPr>
                <w:ins w:id="175" w:author="Jason Rhee" w:date="2024-07-26T00:00:00Z" w16du:dateUtc="2024-07-25T14:00:00Z"/>
                <w:rFonts w:eastAsiaTheme="minorEastAsia" w:cs="Arial"/>
                <w:lang w:eastAsia="ko-KR"/>
              </w:rPr>
            </w:pPr>
            <w:ins w:id="176" w:author="Jason Rhee" w:date="2024-07-26T00:02:00Z" w16du:dateUtc="2024-07-25T14:02:00Z">
              <w:r>
                <w:rPr>
                  <w:rFonts w:eastAsiaTheme="minorEastAsia" w:cs="Arial" w:hint="eastAsia"/>
                  <w:lang w:eastAsia="ko-KR"/>
                </w:rPr>
                <w:t>Specified con</w:t>
              </w:r>
            </w:ins>
            <w:ins w:id="177" w:author="Jason Rhee" w:date="2024-07-26T00:03:00Z" w16du:dateUtc="2024-07-25T14:03:00Z">
              <w:r w:rsidR="00183DF1">
                <w:rPr>
                  <w:rFonts w:eastAsiaTheme="minorEastAsia" w:cs="Arial" w:hint="eastAsia"/>
                  <w:lang w:eastAsia="ko-KR"/>
                </w:rPr>
                <w:t>straints</w:t>
              </w:r>
            </w:ins>
            <w:ins w:id="178" w:author="Jason Rhee" w:date="2024-07-26T00:04:00Z" w16du:dateUtc="2024-07-25T14:04:00Z">
              <w:r w:rsidR="00BE52A9">
                <w:rPr>
                  <w:rFonts w:eastAsiaTheme="minorEastAsia" w:cs="Arial" w:hint="eastAsia"/>
                  <w:lang w:eastAsia="ko-KR"/>
                </w:rPr>
                <w:t xml:space="preserve"> to applicable attributes </w:t>
              </w:r>
            </w:ins>
            <w:ins w:id="179" w:author="Jason Rhee" w:date="2024-07-26T00:05:00Z" w16du:dateUtc="2024-07-25T14:05:00Z">
              <w:r w:rsidR="00BE52A9">
                <w:rPr>
                  <w:rFonts w:eastAsiaTheme="minorEastAsia" w:cs="Arial"/>
                  <w:lang w:eastAsia="ko-KR"/>
                </w:rPr>
                <w:t>–</w:t>
              </w:r>
            </w:ins>
            <w:ins w:id="180" w:author="Jason Rhee" w:date="2024-07-26T00:04:00Z" w16du:dateUtc="2024-07-25T14:04:00Z">
              <w:r w:rsidR="00BE52A9">
                <w:rPr>
                  <w:rFonts w:eastAsiaTheme="minorEastAsia" w:cs="Arial" w:hint="eastAsia"/>
                  <w:lang w:eastAsia="ko-KR"/>
                </w:rPr>
                <w:t xml:space="preserve"> </w:t>
              </w:r>
            </w:ins>
            <w:ins w:id="181" w:author="Jason Rhee" w:date="2024-07-26T00:05:00Z" w16du:dateUtc="2024-07-25T14:05:00Z">
              <w:r w:rsidR="00BE52A9">
                <w:rPr>
                  <w:rFonts w:eastAsiaTheme="minorEastAsia" w:cs="Arial" w:hint="eastAsia"/>
                  <w:lang w:eastAsia="ko-KR"/>
                </w:rPr>
                <w:t>maximumDraught, distanceAboveUkcLimit, expectedPassingSpeed, and interoperabilityIdentifier</w:t>
              </w:r>
            </w:ins>
            <w:ins w:id="182" w:author="Jason Rhee" w:date="2024-07-26T00:08:00Z" w16du:dateUtc="2024-07-25T14:08:00Z">
              <w:r w:rsidR="008866D9">
                <w:rPr>
                  <w:rFonts w:eastAsiaTheme="minorEastAsia" w:cs="Arial" w:hint="eastAsia"/>
                  <w:lang w:eastAsia="ko-KR"/>
                </w:rPr>
                <w:t>.</w:t>
              </w:r>
            </w:ins>
          </w:p>
        </w:tc>
        <w:tc>
          <w:tcPr>
            <w:tcW w:w="2126" w:type="dxa"/>
          </w:tcPr>
          <w:p w14:paraId="2C5C72D4" w14:textId="5FF18724" w:rsidR="00326616" w:rsidRDefault="006126E1" w:rsidP="00B447BA">
            <w:pPr>
              <w:suppressAutoHyphens/>
              <w:spacing w:before="60" w:after="60"/>
              <w:jc w:val="left"/>
              <w:rPr>
                <w:ins w:id="183" w:author="Jason Rhee" w:date="2024-07-26T00:00:00Z" w16du:dateUtc="2024-07-25T14:00:00Z"/>
                <w:rFonts w:eastAsiaTheme="minorEastAsia" w:cs="Arial"/>
                <w:b/>
                <w:lang w:eastAsia="ko-KR"/>
              </w:rPr>
            </w:pPr>
            <w:ins w:id="184" w:author="Jason Rhee" w:date="2024-07-26T00:05:00Z" w16du:dateUtc="2024-07-25T14:05:00Z">
              <w:r>
                <w:rPr>
                  <w:rFonts w:eastAsiaTheme="minorEastAsia" w:cs="Arial" w:hint="eastAsia"/>
                  <w:b/>
                  <w:lang w:eastAsia="ko-KR"/>
                </w:rPr>
                <w:t>C.3.5, C.3.6, C.3.10, C.3.11</w:t>
              </w:r>
            </w:ins>
          </w:p>
        </w:tc>
      </w:tr>
      <w:tr w:rsidR="00C56420" w:rsidRPr="008D0CFF" w14:paraId="7104BACC" w14:textId="77777777" w:rsidTr="00CA0081">
        <w:trPr>
          <w:cantSplit/>
          <w:ins w:id="185" w:author="Jason Rhee" w:date="2024-07-26T00:02:00Z"/>
        </w:trPr>
        <w:tc>
          <w:tcPr>
            <w:tcW w:w="7230" w:type="dxa"/>
          </w:tcPr>
          <w:p w14:paraId="0C3BD729" w14:textId="2B005C62" w:rsidR="00C56420" w:rsidRDefault="009F2249" w:rsidP="00AB32A8">
            <w:pPr>
              <w:suppressAutoHyphens/>
              <w:spacing w:before="60" w:after="60"/>
              <w:jc w:val="left"/>
              <w:rPr>
                <w:ins w:id="186" w:author="Jason Rhee" w:date="2024-07-26T00:02:00Z" w16du:dateUtc="2024-07-25T14:02:00Z"/>
                <w:rFonts w:eastAsiaTheme="minorEastAsia" w:cs="Arial"/>
                <w:lang w:eastAsia="ko-KR"/>
              </w:rPr>
            </w:pPr>
            <w:ins w:id="187" w:author="Jason Rhee" w:date="2024-07-26T00:10:00Z" w16du:dateUtc="2024-07-25T14:10:00Z">
              <w:r>
                <w:rPr>
                  <w:rFonts w:eastAsiaTheme="minorEastAsia" w:cs="Arial" w:hint="eastAsia"/>
                  <w:lang w:eastAsia="ko-KR"/>
                </w:rPr>
                <w:t>Un</w:t>
              </w:r>
            </w:ins>
            <w:ins w:id="188" w:author="Jason Rhee" w:date="2024-07-26T00:11:00Z" w16du:dateUtc="2024-07-25T14:11:00Z">
              <w:r>
                <w:rPr>
                  <w:rFonts w:eastAsiaTheme="minorEastAsia" w:cs="Arial" w:hint="eastAsia"/>
                  <w:lang w:eastAsia="ko-KR"/>
                </w:rPr>
                <w:t>derKeelClearancePlan feature use type updated from meta to geographic</w:t>
              </w:r>
            </w:ins>
            <w:ins w:id="189" w:author="Jason Rhee" w:date="2024-07-26T00:13:00Z" w16du:dateUtc="2024-07-25T14:13:00Z">
              <w:r w:rsidR="000A3DE1">
                <w:rPr>
                  <w:rFonts w:eastAsiaTheme="minorEastAsia" w:cs="Arial" w:hint="eastAsia"/>
                  <w:lang w:eastAsia="ko-KR"/>
                </w:rPr>
                <w:t>.</w:t>
              </w:r>
            </w:ins>
          </w:p>
        </w:tc>
        <w:tc>
          <w:tcPr>
            <w:tcW w:w="2126" w:type="dxa"/>
          </w:tcPr>
          <w:p w14:paraId="6EBA02A7" w14:textId="648BF657" w:rsidR="00C56420" w:rsidRDefault="009F2249" w:rsidP="00B447BA">
            <w:pPr>
              <w:suppressAutoHyphens/>
              <w:spacing w:before="60" w:after="60"/>
              <w:jc w:val="left"/>
              <w:rPr>
                <w:ins w:id="190" w:author="Jason Rhee" w:date="2024-07-26T00:02:00Z" w16du:dateUtc="2024-07-25T14:02:00Z"/>
                <w:rFonts w:eastAsiaTheme="minorEastAsia" w:cs="Arial"/>
                <w:b/>
                <w:lang w:eastAsia="ko-KR"/>
              </w:rPr>
            </w:pPr>
            <w:ins w:id="191" w:author="Jason Rhee" w:date="2024-07-26T00:11:00Z" w16du:dateUtc="2024-07-25T14:11:00Z">
              <w:r>
                <w:rPr>
                  <w:rFonts w:eastAsiaTheme="minorEastAsia" w:cs="Arial" w:hint="eastAsia"/>
                  <w:b/>
                  <w:lang w:eastAsia="ko-KR"/>
                </w:rPr>
                <w:t>C.7.1</w:t>
              </w:r>
            </w:ins>
          </w:p>
        </w:tc>
      </w:tr>
      <w:tr w:rsidR="008866D9" w:rsidRPr="008D0CFF" w14:paraId="3018CA6F" w14:textId="77777777" w:rsidTr="00CA0081">
        <w:trPr>
          <w:cantSplit/>
          <w:ins w:id="192" w:author="Jason Rhee" w:date="2024-07-26T00:07:00Z"/>
        </w:trPr>
        <w:tc>
          <w:tcPr>
            <w:tcW w:w="7230" w:type="dxa"/>
          </w:tcPr>
          <w:p w14:paraId="31879E84" w14:textId="32027BE1" w:rsidR="008866D9" w:rsidRDefault="00AB5132" w:rsidP="00AB32A8">
            <w:pPr>
              <w:suppressAutoHyphens/>
              <w:spacing w:before="60" w:after="60"/>
              <w:jc w:val="left"/>
              <w:rPr>
                <w:ins w:id="193" w:author="Jason Rhee" w:date="2024-07-26T00:07:00Z" w16du:dateUtc="2024-07-25T14:07:00Z"/>
                <w:rFonts w:eastAsiaTheme="minorEastAsia" w:cs="Arial"/>
                <w:lang w:eastAsia="ko-KR"/>
              </w:rPr>
            </w:pPr>
            <w:ins w:id="194" w:author="Jason Rhee" w:date="2024-07-26T00:13:00Z" w16du:dateUtc="2024-07-25T14:13:00Z">
              <w:r>
                <w:rPr>
                  <w:rFonts w:eastAsiaTheme="minorEastAsia" w:cs="Arial" w:hint="eastAsia"/>
                  <w:lang w:eastAsia="ko-KR"/>
                </w:rPr>
                <w:t>S</w:t>
              </w:r>
              <w:r w:rsidR="0075378B">
                <w:rPr>
                  <w:rFonts w:eastAsiaTheme="minorEastAsia" w:cs="Arial" w:hint="eastAsia"/>
                  <w:lang w:eastAsia="ko-KR"/>
                </w:rPr>
                <w:t>ymbols UKCCONPT</w:t>
              </w:r>
              <w:r>
                <w:rPr>
                  <w:rFonts w:eastAsiaTheme="minorEastAsia" w:cs="Arial" w:hint="eastAsia"/>
                  <w:lang w:eastAsia="ko-KR"/>
                </w:rPr>
                <w:t xml:space="preserve">, </w:t>
              </w:r>
              <w:r w:rsidR="0075378B">
                <w:rPr>
                  <w:rFonts w:eastAsiaTheme="minorEastAsia" w:cs="Arial" w:hint="eastAsia"/>
                  <w:lang w:eastAsia="ko-KR"/>
                </w:rPr>
                <w:t>EMUKCARE</w:t>
              </w:r>
              <w:r>
                <w:rPr>
                  <w:rFonts w:eastAsiaTheme="minorEastAsia" w:cs="Arial" w:hint="eastAsia"/>
                  <w:lang w:eastAsia="ko-KR"/>
                </w:rPr>
                <w:t>, and EMAREMG1</w:t>
              </w:r>
              <w:r w:rsidR="0075378B">
                <w:rPr>
                  <w:rFonts w:eastAsiaTheme="minorEastAsia" w:cs="Arial" w:hint="eastAsia"/>
                  <w:lang w:eastAsia="ko-KR"/>
                </w:rPr>
                <w:t xml:space="preserve"> added</w:t>
              </w:r>
            </w:ins>
            <w:ins w:id="195" w:author="Jason Rhee" w:date="2024-07-26T00:14:00Z" w16du:dateUtc="2024-07-25T14:14:00Z">
              <w:r>
                <w:rPr>
                  <w:rFonts w:eastAsiaTheme="minorEastAsia" w:cs="Arial" w:hint="eastAsia"/>
                  <w:lang w:eastAsia="ko-KR"/>
                </w:rPr>
                <w:t xml:space="preserve"> as symbols </w:t>
              </w:r>
              <w:r w:rsidR="008717F6">
                <w:rPr>
                  <w:rFonts w:eastAsiaTheme="minorEastAsia" w:cs="Arial" w:hint="eastAsia"/>
                  <w:lang w:eastAsia="ko-KR"/>
                </w:rPr>
                <w:t xml:space="preserve">used </w:t>
              </w:r>
              <w:r>
                <w:rPr>
                  <w:rFonts w:eastAsiaTheme="minorEastAsia" w:cs="Arial" w:hint="eastAsia"/>
                  <w:lang w:eastAsia="ko-KR"/>
                </w:rPr>
                <w:t>in S-129 Portrayal Catalogue</w:t>
              </w:r>
            </w:ins>
            <w:ins w:id="196" w:author="Jason Rhee" w:date="2024-07-26T00:13:00Z" w16du:dateUtc="2024-07-25T14:13:00Z">
              <w:r w:rsidR="000A3DE1">
                <w:rPr>
                  <w:rFonts w:eastAsiaTheme="minorEastAsia" w:cs="Arial" w:hint="eastAsia"/>
                  <w:lang w:eastAsia="ko-KR"/>
                </w:rPr>
                <w:t>.</w:t>
              </w:r>
            </w:ins>
          </w:p>
        </w:tc>
        <w:tc>
          <w:tcPr>
            <w:tcW w:w="2126" w:type="dxa"/>
          </w:tcPr>
          <w:p w14:paraId="3AD8F416" w14:textId="5E2BDA16" w:rsidR="008866D9" w:rsidRDefault="0075378B" w:rsidP="00B447BA">
            <w:pPr>
              <w:suppressAutoHyphens/>
              <w:spacing w:before="60" w:after="60"/>
              <w:jc w:val="left"/>
              <w:rPr>
                <w:ins w:id="197" w:author="Jason Rhee" w:date="2024-07-26T00:07:00Z" w16du:dateUtc="2024-07-25T14:07:00Z"/>
                <w:rFonts w:eastAsiaTheme="minorEastAsia" w:cs="Arial"/>
                <w:b/>
                <w:lang w:eastAsia="ko-KR"/>
              </w:rPr>
            </w:pPr>
            <w:ins w:id="198" w:author="Jason Rhee" w:date="2024-07-26T00:13:00Z" w16du:dateUtc="2024-07-25T14:13:00Z">
              <w:r>
                <w:rPr>
                  <w:rFonts w:eastAsiaTheme="minorEastAsia" w:cs="Arial" w:hint="eastAsia"/>
                  <w:b/>
                  <w:lang w:eastAsia="ko-KR"/>
                </w:rPr>
                <w:t>D.4.1, D.4.2</w:t>
              </w:r>
            </w:ins>
            <w:ins w:id="199" w:author="Jason Rhee" w:date="2024-07-26T10:33:00Z" w16du:dateUtc="2024-07-26T00:33:00Z">
              <w:r w:rsidR="00640257">
                <w:rPr>
                  <w:rFonts w:eastAsiaTheme="minorEastAsia" w:cs="Arial" w:hint="eastAsia"/>
                  <w:b/>
                  <w:lang w:eastAsia="ko-KR"/>
                </w:rPr>
                <w:t>, D.4.</w:t>
              </w:r>
              <w:r w:rsidR="00640257">
                <w:rPr>
                  <w:rFonts w:eastAsiaTheme="minorEastAsia" w:cs="Arial"/>
                  <w:b/>
                  <w:lang w:eastAsia="ko-KR"/>
                </w:rPr>
                <w:t>3</w:t>
              </w:r>
            </w:ins>
          </w:p>
        </w:tc>
      </w:tr>
      <w:tr w:rsidR="0075378B" w:rsidRPr="008D0CFF" w14:paraId="54D9D83E" w14:textId="77777777" w:rsidTr="00CA0081">
        <w:trPr>
          <w:cantSplit/>
          <w:ins w:id="200" w:author="Jason Rhee" w:date="2024-07-26T00:13:00Z"/>
        </w:trPr>
        <w:tc>
          <w:tcPr>
            <w:tcW w:w="7230" w:type="dxa"/>
          </w:tcPr>
          <w:p w14:paraId="44CDB745" w14:textId="1A005152" w:rsidR="0075378B" w:rsidRDefault="008717F6" w:rsidP="00AB32A8">
            <w:pPr>
              <w:suppressAutoHyphens/>
              <w:spacing w:before="60" w:after="60"/>
              <w:jc w:val="left"/>
              <w:rPr>
                <w:ins w:id="201" w:author="Jason Rhee" w:date="2024-07-26T00:13:00Z" w16du:dateUtc="2024-07-25T14:13:00Z"/>
                <w:rFonts w:eastAsiaTheme="minorEastAsia" w:cs="Arial"/>
                <w:lang w:eastAsia="ko-KR"/>
              </w:rPr>
            </w:pPr>
            <w:ins w:id="202" w:author="Jason Rhee" w:date="2024-07-26T00:14:00Z" w16du:dateUtc="2024-07-25T14:14:00Z">
              <w:r>
                <w:rPr>
                  <w:rFonts w:eastAsiaTheme="minorEastAsia" w:cs="Arial" w:hint="eastAsia"/>
                  <w:lang w:eastAsia="ko-KR"/>
                </w:rPr>
                <w:t>LineStyle UKCARE01 added as LineStyle used in S-129 Portrayal Catalogue.</w:t>
              </w:r>
            </w:ins>
          </w:p>
        </w:tc>
        <w:tc>
          <w:tcPr>
            <w:tcW w:w="2126" w:type="dxa"/>
          </w:tcPr>
          <w:p w14:paraId="22FCBC8B" w14:textId="765047FF" w:rsidR="0075378B" w:rsidRDefault="008717F6" w:rsidP="00B447BA">
            <w:pPr>
              <w:suppressAutoHyphens/>
              <w:spacing w:before="60" w:after="60"/>
              <w:jc w:val="left"/>
              <w:rPr>
                <w:ins w:id="203" w:author="Jason Rhee" w:date="2024-07-26T00:13:00Z" w16du:dateUtc="2024-07-25T14:13:00Z"/>
                <w:rFonts w:eastAsiaTheme="minorEastAsia" w:cs="Arial"/>
                <w:b/>
                <w:lang w:eastAsia="ko-KR"/>
              </w:rPr>
            </w:pPr>
            <w:ins w:id="204" w:author="Jason Rhee" w:date="2024-07-26T00:14:00Z" w16du:dateUtc="2024-07-25T14:14:00Z">
              <w:r>
                <w:rPr>
                  <w:rFonts w:eastAsiaTheme="minorEastAsia" w:cs="Arial" w:hint="eastAsia"/>
                  <w:b/>
                  <w:lang w:eastAsia="ko-KR"/>
                </w:rPr>
                <w:t>D.5.1</w:t>
              </w:r>
            </w:ins>
          </w:p>
        </w:tc>
      </w:tr>
      <w:tr w:rsidR="00AD7320" w:rsidRPr="008D0CFF" w14:paraId="13F45CB6" w14:textId="77777777" w:rsidTr="00CA0081">
        <w:trPr>
          <w:cantSplit/>
          <w:ins w:id="205" w:author="Jason Rhee" w:date="2024-07-25T23:30:00Z"/>
        </w:trPr>
        <w:tc>
          <w:tcPr>
            <w:tcW w:w="7230" w:type="dxa"/>
          </w:tcPr>
          <w:p w14:paraId="677BAF74" w14:textId="7B188158" w:rsidR="00AD7320" w:rsidRDefault="00AD7320" w:rsidP="00AB32A8">
            <w:pPr>
              <w:suppressAutoHyphens/>
              <w:spacing w:before="60" w:after="60"/>
              <w:jc w:val="left"/>
              <w:rPr>
                <w:ins w:id="206" w:author="Jason Rhee" w:date="2024-07-25T23:30:00Z" w16du:dateUtc="2024-07-25T13:30:00Z"/>
                <w:rFonts w:eastAsiaTheme="minorEastAsia" w:cs="Arial"/>
                <w:lang w:eastAsia="ko-KR"/>
              </w:rPr>
            </w:pPr>
            <w:ins w:id="207" w:author="Jason Rhee" w:date="2024-07-25T23:30:00Z" w16du:dateUtc="2024-07-25T13:30:00Z">
              <w:r>
                <w:rPr>
                  <w:rFonts w:eastAsiaTheme="minorEastAsia" w:cs="Arial" w:hint="eastAsia"/>
                  <w:lang w:eastAsia="ko-KR"/>
                </w:rPr>
                <w:t>Removed list of Validation Checks (due to being moved to S-158)</w:t>
              </w:r>
            </w:ins>
            <w:ins w:id="208" w:author="Jason Rhee" w:date="2024-07-25T23:57:00Z" w16du:dateUtc="2024-07-25T13:57:00Z">
              <w:r w:rsidR="007C7DC3">
                <w:rPr>
                  <w:rFonts w:eastAsiaTheme="minorEastAsia" w:cs="Arial" w:hint="eastAsia"/>
                  <w:lang w:eastAsia="ko-KR"/>
                </w:rPr>
                <w:t>.</w:t>
              </w:r>
            </w:ins>
          </w:p>
        </w:tc>
        <w:tc>
          <w:tcPr>
            <w:tcW w:w="2126" w:type="dxa"/>
          </w:tcPr>
          <w:p w14:paraId="0F06D3B4" w14:textId="07EBB17D" w:rsidR="00AD7320" w:rsidRDefault="00D33C25" w:rsidP="00AB32A8">
            <w:pPr>
              <w:suppressAutoHyphens/>
              <w:spacing w:before="60" w:after="60"/>
              <w:jc w:val="left"/>
              <w:rPr>
                <w:ins w:id="209" w:author="Jason Rhee" w:date="2024-07-25T23:30:00Z" w16du:dateUtc="2024-07-25T13:30:00Z"/>
                <w:rFonts w:eastAsiaTheme="minorEastAsia" w:cs="Arial"/>
                <w:b/>
                <w:lang w:eastAsia="ko-KR"/>
              </w:rPr>
            </w:pPr>
            <w:ins w:id="210" w:author="Jason Rhee" w:date="2024-07-25T23:30:00Z" w16du:dateUtc="2024-07-25T13:30:00Z">
              <w:r>
                <w:rPr>
                  <w:rFonts w:eastAsiaTheme="minorEastAsia" w:cs="Arial" w:hint="eastAsia"/>
                  <w:b/>
                  <w:lang w:eastAsia="ko-KR"/>
                </w:rPr>
                <w:t>Annex E</w:t>
              </w:r>
            </w:ins>
          </w:p>
        </w:tc>
      </w:tr>
    </w:tbl>
    <w:p w14:paraId="50050BD8" w14:textId="77777777" w:rsidR="0098370A" w:rsidRDefault="0098370A" w:rsidP="0098370A">
      <w:pPr>
        <w:rPr>
          <w:ins w:id="211" w:author="Jason Rhee" w:date="2024-07-22T13:20:00Z" w16du:dateUtc="2024-07-22T03:20:00Z"/>
          <w:lang w:val="en-GB" w:eastAsia="ja-JP"/>
        </w:rPr>
      </w:pPr>
    </w:p>
    <w:p w14:paraId="0FF0F2DA" w14:textId="77777777" w:rsidR="0098370A" w:rsidRDefault="0098370A" w:rsidP="0098370A">
      <w:pPr>
        <w:rPr>
          <w:ins w:id="212" w:author="Jason Rhee" w:date="2024-07-22T13:20:00Z" w16du:dateUtc="2024-07-22T03:20:00Z"/>
          <w:lang w:val="en-GB" w:eastAsia="ja-JP"/>
        </w:rPr>
        <w:sectPr w:rsidR="0098370A" w:rsidSect="008200D9">
          <w:footerReference w:type="even" r:id="rId20"/>
          <w:footerReference w:type="default" r:id="rId21"/>
          <w:headerReference w:type="first" r:id="rId22"/>
          <w:footerReference w:type="first" r:id="rId23"/>
          <w:pgSz w:w="11906" w:h="16838"/>
          <w:pgMar w:top="1440" w:right="1418" w:bottom="1440" w:left="1400" w:header="720" w:footer="720" w:gutter="0"/>
          <w:pgNumType w:start="1"/>
          <w:cols w:space="720"/>
          <w:docGrid w:linePitch="272"/>
        </w:sectPr>
      </w:pPr>
    </w:p>
    <w:p w14:paraId="32AFF677" w14:textId="5B5490D7" w:rsidR="004F0E38" w:rsidRPr="0031303F" w:rsidRDefault="00A0577E" w:rsidP="002721B0">
      <w:pPr>
        <w:pStyle w:val="Heading1"/>
      </w:pPr>
      <w:r w:rsidRPr="0031303F">
        <w:lastRenderedPageBreak/>
        <w:t>Overview</w:t>
      </w:r>
      <w:bookmarkEnd w:id="42"/>
      <w:bookmarkEnd w:id="43"/>
      <w:bookmarkEnd w:id="44"/>
      <w:bookmarkEnd w:id="45"/>
      <w:bookmarkEnd w:id="46"/>
      <w:bookmarkEnd w:id="47"/>
      <w:bookmarkEnd w:id="48"/>
      <w:bookmarkEnd w:id="49"/>
    </w:p>
    <w:p w14:paraId="238F0C79" w14:textId="13E5D1F3" w:rsidR="00063DA7" w:rsidRPr="0031303F" w:rsidRDefault="00063DA7" w:rsidP="00B3435A">
      <w:pPr>
        <w:pStyle w:val="Heading2"/>
      </w:pPr>
      <w:bookmarkStart w:id="221" w:name="_Toc127463811"/>
      <w:bookmarkStart w:id="222" w:name="_Toc128125437"/>
      <w:bookmarkStart w:id="223" w:name="_Toc141176162"/>
      <w:bookmarkStart w:id="224" w:name="_Toc141176317"/>
      <w:bookmarkStart w:id="225" w:name="_Toc141176948"/>
      <w:bookmarkStart w:id="226" w:name="_Toc150177833"/>
      <w:r w:rsidRPr="0031303F">
        <w:t>Introduction</w:t>
      </w:r>
      <w:bookmarkEnd w:id="221"/>
      <w:bookmarkEnd w:id="222"/>
      <w:bookmarkEnd w:id="223"/>
      <w:bookmarkEnd w:id="224"/>
      <w:bookmarkEnd w:id="225"/>
      <w:bookmarkEnd w:id="226"/>
    </w:p>
    <w:p w14:paraId="41DE3E3F" w14:textId="2DCAAD85" w:rsidR="004F0E38" w:rsidRDefault="00B31EED" w:rsidP="009D72AB">
      <w:pPr>
        <w:spacing w:before="0"/>
      </w:pPr>
      <w:r>
        <w:t xml:space="preserve">The </w:t>
      </w:r>
      <w:r w:rsidR="004772BA">
        <w:t>IHO’s S-100 Working Group has prepared t</w:t>
      </w:r>
      <w:r w:rsidR="00F44CFC">
        <w:t>his document in response to a requirement to produce a data</w:t>
      </w:r>
      <w:r w:rsidR="00411798">
        <w:t>set</w:t>
      </w:r>
      <w:r w:rsidR="00F44CFC">
        <w:t xml:space="preserve"> </w:t>
      </w:r>
      <w:r w:rsidR="004772BA">
        <w:t xml:space="preserve">comprising Under Keel Clearance Management (UKCM) information </w:t>
      </w:r>
      <w:r w:rsidR="00F44CFC">
        <w:t>that can be used as a Nautical Publication Information Overlay (NPIO) within an Electronic Chart Display and Information System (ECDIS)</w:t>
      </w:r>
      <w:r w:rsidR="0066549D">
        <w:t>.</w:t>
      </w:r>
      <w:r w:rsidR="004E1105">
        <w:t xml:space="preserve"> </w:t>
      </w:r>
      <w:r w:rsidR="00F44CFC">
        <w:t>It is based on the IHO</w:t>
      </w:r>
      <w:r>
        <w:t>’s</w:t>
      </w:r>
      <w:r w:rsidR="00F44CFC">
        <w:t xml:space="preserve"> S-100 framework specification and the ISO 19100 series of standards.</w:t>
      </w:r>
    </w:p>
    <w:p w14:paraId="0606CAE3" w14:textId="168EF66E" w:rsidR="007648A0" w:rsidDel="005F5DD7" w:rsidRDefault="009D72AB" w:rsidP="009D72AB">
      <w:pPr>
        <w:spacing w:before="0"/>
        <w:rPr>
          <w:del w:id="227" w:author="Jason Rhee" w:date="2024-07-26T12:22:00Z" w16du:dateUtc="2024-07-26T02:22:00Z"/>
        </w:rPr>
      </w:pPr>
      <w:r>
        <w:t>S-129</w:t>
      </w:r>
      <w:r w:rsidR="00F44CFC">
        <w:t xml:space="preserve"> is a vector </w:t>
      </w:r>
      <w:r w:rsidR="0066549D">
        <w:t>Product Specification</w:t>
      </w:r>
      <w:r w:rsidR="00F44CFC">
        <w:t xml:space="preserve"> intended for encoding the </w:t>
      </w:r>
      <w:commentRangeStart w:id="228"/>
      <w:commentRangeStart w:id="229"/>
      <w:del w:id="230" w:author="Jason Rhee" w:date="2024-07-21T21:16:00Z" w16du:dateUtc="2024-07-21T11:16:00Z">
        <w:r w:rsidR="00F44CFC" w:rsidDel="005352A0">
          <w:delText>extent and nature</w:delText>
        </w:r>
        <w:commentRangeEnd w:id="228"/>
        <w:r w:rsidR="00070B5E" w:rsidDel="005352A0">
          <w:rPr>
            <w:rStyle w:val="CommentReference"/>
            <w:rFonts w:eastAsia="MS Mincho"/>
            <w:szCs w:val="20"/>
            <w:lang w:eastAsia="ja-JP"/>
          </w:rPr>
          <w:commentReference w:id="228"/>
        </w:r>
      </w:del>
      <w:commentRangeEnd w:id="229"/>
      <w:r w:rsidR="006936AA">
        <w:rPr>
          <w:rStyle w:val="CommentReference"/>
          <w:rFonts w:eastAsia="MS Mincho"/>
          <w:szCs w:val="20"/>
          <w:lang w:eastAsia="ja-JP"/>
        </w:rPr>
        <w:commentReference w:id="229"/>
      </w:r>
      <w:del w:id="231" w:author="Jason Rhee" w:date="2024-07-21T21:16:00Z" w16du:dateUtc="2024-07-21T11:16:00Z">
        <w:r w:rsidR="00F44CFC" w:rsidDel="005352A0">
          <w:delText xml:space="preserve"> of </w:delText>
        </w:r>
      </w:del>
      <w:r w:rsidR="00AF3DD4">
        <w:t xml:space="preserve">UKCM information products </w:t>
      </w:r>
      <w:r w:rsidR="00F44CFC">
        <w:t>for navigational purposes</w:t>
      </w:r>
      <w:r w:rsidR="0066549D">
        <w:t>.</w:t>
      </w:r>
      <w:r w:rsidR="004E1105">
        <w:t xml:space="preserve"> </w:t>
      </w:r>
      <w:r w:rsidR="00F44CFC">
        <w:t>Us</w:t>
      </w:r>
      <w:r w:rsidR="00AF3DD4">
        <w:t>e</w:t>
      </w:r>
      <w:r w:rsidR="00EB4ED7">
        <w:t xml:space="preserve"> </w:t>
      </w:r>
      <w:r w:rsidR="00F44CFC">
        <w:t xml:space="preserve">of </w:t>
      </w:r>
      <w:r w:rsidR="00AF3DD4">
        <w:t>UKCM</w:t>
      </w:r>
      <w:r w:rsidR="00F44CFC">
        <w:t xml:space="preserve"> products conformant to this specification is not limited to navigation systems.</w:t>
      </w:r>
    </w:p>
    <w:p w14:paraId="5C997D71" w14:textId="3F932352" w:rsidR="007648A0" w:rsidRDefault="00DE677B" w:rsidP="00E9016D">
      <w:pPr>
        <w:spacing w:before="0"/>
        <w:rPr>
          <w:ins w:id="232" w:author="Jason Rhee" w:date="2024-07-26T12:22:00Z" w16du:dateUtc="2024-07-26T02:22:00Z"/>
          <w:rFonts w:eastAsiaTheme="minorEastAsia"/>
          <w:lang w:eastAsia="ko-KR"/>
        </w:rPr>
      </w:pPr>
      <w:commentRangeStart w:id="233"/>
      <w:del w:id="234" w:author="Jason Rhee" w:date="2024-07-26T12:22:00Z" w16du:dateUtc="2024-07-26T02:22:00Z">
        <w:r w:rsidDel="002E3A50">
          <w:rPr>
            <w:noProof/>
            <w:lang w:val="en-US" w:eastAsia="ko-KR"/>
          </w:rPr>
          <w:drawing>
            <wp:inline distT="0" distB="0" distL="0" distR="0" wp14:anchorId="2CC2E869" wp14:editId="0ABEE1AD">
              <wp:extent cx="5644282" cy="39940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0074" cy="4026503"/>
                      </a:xfrm>
                      <a:prstGeom prst="rect">
                        <a:avLst/>
                      </a:prstGeom>
                    </pic:spPr>
                  </pic:pic>
                </a:graphicData>
              </a:graphic>
            </wp:inline>
          </w:drawing>
        </w:r>
      </w:del>
      <w:commentRangeEnd w:id="233"/>
      <w:r w:rsidR="00070B5E">
        <w:rPr>
          <w:rStyle w:val="CommentReference"/>
          <w:rFonts w:eastAsia="MS Mincho"/>
          <w:szCs w:val="20"/>
          <w:lang w:eastAsia="ja-JP"/>
        </w:rPr>
        <w:commentReference w:id="233"/>
      </w:r>
    </w:p>
    <w:p w14:paraId="6E10F401" w14:textId="36DCCF8C" w:rsidR="002E3A50" w:rsidRPr="002B4EE2" w:rsidRDefault="002E3A50" w:rsidP="007648A0">
      <w:pPr>
        <w:jc w:val="center"/>
        <w:rPr>
          <w:rFonts w:eastAsiaTheme="minorEastAsia"/>
          <w:lang w:eastAsia="ko-KR"/>
        </w:rPr>
      </w:pPr>
      <w:ins w:id="235" w:author="Jason Rhee" w:date="2024-07-26T12:22:00Z" w16du:dateUtc="2024-07-26T02:22:00Z">
        <w:r>
          <w:rPr>
            <w:noProof/>
          </w:rPr>
          <w:lastRenderedPageBreak/>
          <w:drawing>
            <wp:inline distT="0" distB="0" distL="0" distR="0" wp14:anchorId="314B47CB" wp14:editId="1E0E9DD7">
              <wp:extent cx="5770880" cy="4080510"/>
              <wp:effectExtent l="19050" t="19050" r="20320" b="15240"/>
              <wp:docPr id="1171645711" name="Picture 6" descr="A map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45711" name="Picture 6" descr="A map of a map&#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0880" cy="4080510"/>
                      </a:xfrm>
                      <a:prstGeom prst="rect">
                        <a:avLst/>
                      </a:prstGeom>
                      <a:noFill/>
                      <a:ln>
                        <a:solidFill>
                          <a:schemeClr val="tx1"/>
                        </a:solidFill>
                      </a:ln>
                    </pic:spPr>
                  </pic:pic>
                </a:graphicData>
              </a:graphic>
            </wp:inline>
          </w:drawing>
        </w:r>
      </w:ins>
    </w:p>
    <w:p w14:paraId="076E2F6C" w14:textId="646D3401" w:rsidR="004844E1" w:rsidRPr="00B8612C" w:rsidRDefault="004844E1" w:rsidP="00B8612C">
      <w:pPr>
        <w:autoSpaceDE w:val="0"/>
        <w:autoSpaceDN w:val="0"/>
        <w:adjustRightInd w:val="0"/>
        <w:spacing w:after="120"/>
        <w:jc w:val="center"/>
        <w:rPr>
          <w:rFonts w:eastAsia="MS Mincho"/>
          <w:b/>
          <w:i/>
          <w:sz w:val="18"/>
          <w:szCs w:val="18"/>
          <w:lang w:val="en-GB" w:eastAsia="ja-JP"/>
        </w:rPr>
      </w:pPr>
      <w:r w:rsidRPr="00B8612C">
        <w:rPr>
          <w:rFonts w:eastAsia="MS Mincho"/>
          <w:b/>
          <w:i/>
          <w:sz w:val="18"/>
          <w:szCs w:val="18"/>
          <w:lang w:val="en-GB" w:eastAsia="ja-JP"/>
        </w:rPr>
        <w:t xml:space="preserve">Figure 1-1 – Example of S-129 UKCM </w:t>
      </w:r>
      <w:r w:rsidR="00B34E4D">
        <w:rPr>
          <w:rFonts w:eastAsia="MS Mincho"/>
          <w:b/>
          <w:i/>
          <w:sz w:val="18"/>
          <w:szCs w:val="18"/>
          <w:lang w:val="en-GB" w:eastAsia="ja-JP"/>
        </w:rPr>
        <w:t xml:space="preserve">information </w:t>
      </w:r>
      <w:r w:rsidRPr="00B8612C">
        <w:rPr>
          <w:rFonts w:eastAsia="MS Mincho"/>
          <w:b/>
          <w:i/>
          <w:sz w:val="18"/>
          <w:szCs w:val="18"/>
          <w:lang w:val="en-GB" w:eastAsia="ja-JP"/>
        </w:rPr>
        <w:t>depiction</w:t>
      </w:r>
    </w:p>
    <w:p w14:paraId="7C37667F" w14:textId="2C318E52" w:rsidR="0061048F" w:rsidRPr="0031303F" w:rsidRDefault="000715BE" w:rsidP="0069011F">
      <w:r w:rsidRPr="00D129DC">
        <w:t xml:space="preserve">A </w:t>
      </w:r>
      <w:r w:rsidR="0024702D">
        <w:t>s</w:t>
      </w:r>
      <w:r w:rsidRPr="00D129DC">
        <w:t xml:space="preserve">hip’s </w:t>
      </w:r>
      <w:r w:rsidR="002F1220">
        <w:t>m</w:t>
      </w:r>
      <w:r w:rsidRPr="00D129DC">
        <w:t xml:space="preserve">aster has an obligation </w:t>
      </w:r>
      <w:r w:rsidR="0049643E" w:rsidRPr="00D129DC">
        <w:t xml:space="preserve">under </w:t>
      </w:r>
      <w:r w:rsidRPr="00D129DC">
        <w:t>SOLAS regulation V/34</w:t>
      </w:r>
      <w:r w:rsidR="00CF6B8E" w:rsidRPr="00D129DC">
        <w:t xml:space="preserve"> to plan their </w:t>
      </w:r>
      <w:r w:rsidR="0066549D">
        <w:t>ship</w:t>
      </w:r>
      <w:r w:rsidR="00AF3DD4">
        <w:t xml:space="preserve">’s </w:t>
      </w:r>
      <w:r w:rsidR="00731056">
        <w:t>voyage</w:t>
      </w:r>
      <w:r w:rsidR="00731056" w:rsidRPr="00D129DC">
        <w:t xml:space="preserve"> </w:t>
      </w:r>
      <w:r w:rsidR="00CF6B8E" w:rsidRPr="00D129DC">
        <w:t>from berth to berth</w:t>
      </w:r>
      <w:r w:rsidR="0066549D">
        <w:t>.</w:t>
      </w:r>
      <w:r w:rsidR="004E1105">
        <w:t xml:space="preserve"> </w:t>
      </w:r>
      <w:r w:rsidR="00CF6B8E" w:rsidRPr="00D129DC">
        <w:t xml:space="preserve">This </w:t>
      </w:r>
      <w:r w:rsidR="002078DE">
        <w:t>P</w:t>
      </w:r>
      <w:r w:rsidR="00CF6B8E" w:rsidRPr="00D129DC">
        <w:t xml:space="preserve">roduct Specification </w:t>
      </w:r>
      <w:r w:rsidR="0061048F" w:rsidRPr="00D129DC">
        <w:t xml:space="preserve">enables UKCM </w:t>
      </w:r>
      <w:r w:rsidR="00C45ECD" w:rsidRPr="00D129DC">
        <w:t xml:space="preserve">information to be </w:t>
      </w:r>
      <w:r w:rsidR="009A2011" w:rsidRPr="00D129DC">
        <w:t>provided</w:t>
      </w:r>
      <w:r w:rsidR="005360FE" w:rsidRPr="00D129DC">
        <w:t xml:space="preserve"> </w:t>
      </w:r>
      <w:r w:rsidR="00AF3DD4">
        <w:t xml:space="preserve">to </w:t>
      </w:r>
      <w:r w:rsidR="005360FE" w:rsidRPr="00D129DC">
        <w:t>users</w:t>
      </w:r>
      <w:r w:rsidR="009A2011" w:rsidRPr="00D129DC">
        <w:t xml:space="preserve"> </w:t>
      </w:r>
      <w:r w:rsidR="00AF3DD4">
        <w:t xml:space="preserve">of </w:t>
      </w:r>
      <w:r w:rsidR="005360FE" w:rsidRPr="00D129DC">
        <w:t>a</w:t>
      </w:r>
      <w:r w:rsidR="009A2011" w:rsidRPr="00D129DC">
        <w:t xml:space="preserve"> </w:t>
      </w:r>
      <w:del w:id="236" w:author="Jason Rhee" w:date="2024-07-16T17:18:00Z" w16du:dateUtc="2024-07-16T07:18:00Z">
        <w:r w:rsidR="009A2011" w:rsidRPr="00D129DC" w:rsidDel="001B54AD">
          <w:delText>UKCM service</w:delText>
        </w:r>
      </w:del>
      <w:ins w:id="237" w:author="Jason Rhee" w:date="2024-07-16T17:18:00Z" w16du:dateUtc="2024-07-16T07:18:00Z">
        <w:r w:rsidR="001B54AD">
          <w:t>UKCM Service</w:t>
        </w:r>
      </w:ins>
      <w:r w:rsidR="00C45ECD" w:rsidRPr="0031303F">
        <w:t>.</w:t>
      </w:r>
    </w:p>
    <w:p w14:paraId="7463FE5C" w14:textId="75FD42E6" w:rsidR="00AD71E7" w:rsidRPr="00D129DC" w:rsidRDefault="004F5C1F" w:rsidP="00B3435A">
      <w:pPr>
        <w:pStyle w:val="Heading2"/>
      </w:pPr>
      <w:bookmarkStart w:id="238" w:name="_Toc127463812"/>
      <w:bookmarkStart w:id="239" w:name="_Toc128125438"/>
      <w:bookmarkStart w:id="240" w:name="_Toc141176163"/>
      <w:bookmarkStart w:id="241" w:name="_Toc141176318"/>
      <w:bookmarkStart w:id="242" w:name="_Toc141176949"/>
      <w:bookmarkStart w:id="243" w:name="_Toc150177834"/>
      <w:r>
        <w:t>Initial v</w:t>
      </w:r>
      <w:r w:rsidR="00AD71E7" w:rsidRPr="00D129DC">
        <w:t>oyage planning</w:t>
      </w:r>
      <w:r>
        <w:t xml:space="preserve"> to navigate through a </w:t>
      </w:r>
      <w:bookmarkEnd w:id="238"/>
      <w:bookmarkEnd w:id="239"/>
      <w:bookmarkEnd w:id="240"/>
      <w:bookmarkEnd w:id="241"/>
      <w:bookmarkEnd w:id="242"/>
      <w:bookmarkEnd w:id="243"/>
      <w:r w:rsidR="00E855CB">
        <w:t>UKCM Operational Area</w:t>
      </w:r>
    </w:p>
    <w:p w14:paraId="3B2202BD" w14:textId="42F9CFD8" w:rsidR="00AD71E7" w:rsidRPr="00D129DC" w:rsidRDefault="00AD71E7" w:rsidP="0069011F">
      <w:pPr>
        <w:rPr>
          <w:lang w:eastAsia="en-SG"/>
        </w:rPr>
      </w:pPr>
      <w:r w:rsidRPr="00D129DC">
        <w:rPr>
          <w:lang w:eastAsia="en-SG"/>
        </w:rPr>
        <w:t>A</w:t>
      </w:r>
      <w:r w:rsidR="00F44CFC">
        <w:rPr>
          <w:lang w:eastAsia="en-SG"/>
        </w:rPr>
        <w:t xml:space="preserve"> ship planning</w:t>
      </w:r>
      <w:r w:rsidRPr="00D129DC">
        <w:rPr>
          <w:lang w:eastAsia="en-SG"/>
        </w:rPr>
        <w:t xml:space="preserve"> </w:t>
      </w:r>
      <w:r w:rsidR="00F44CFC" w:rsidRPr="00D129DC">
        <w:rPr>
          <w:lang w:eastAsia="en-SG"/>
        </w:rPr>
        <w:t xml:space="preserve">its </w:t>
      </w:r>
      <w:r w:rsidR="00F44CFC" w:rsidRPr="00B128D2">
        <w:rPr>
          <w:lang w:eastAsia="en-SG"/>
        </w:rPr>
        <w:t>voyage needs to determine the tim</w:t>
      </w:r>
      <w:r w:rsidR="001D6395" w:rsidRPr="00B128D2">
        <w:rPr>
          <w:lang w:eastAsia="en-SG"/>
        </w:rPr>
        <w:t xml:space="preserve">e periods when there are </w:t>
      </w:r>
      <w:r w:rsidR="00F44CFC" w:rsidRPr="00B128D2">
        <w:rPr>
          <w:lang w:eastAsia="en-SG"/>
        </w:rPr>
        <w:t xml:space="preserve">suitable tidal conditions </w:t>
      </w:r>
      <w:r w:rsidR="001D6395" w:rsidRPr="00B128D2">
        <w:rPr>
          <w:lang w:eastAsia="en-SG"/>
        </w:rPr>
        <w:t xml:space="preserve">for it to transit a </w:t>
      </w:r>
      <w:r w:rsidR="00E855CB">
        <w:rPr>
          <w:lang w:eastAsia="en-SG"/>
        </w:rPr>
        <w:t>UKCM Operational Area</w:t>
      </w:r>
      <w:r w:rsidR="001D6395" w:rsidRPr="00B128D2">
        <w:rPr>
          <w:lang w:eastAsia="en-SG"/>
        </w:rPr>
        <w:t xml:space="preserve">. </w:t>
      </w:r>
      <w:r w:rsidR="0008064F" w:rsidRPr="00B128D2">
        <w:rPr>
          <w:lang w:eastAsia="en-SG"/>
        </w:rPr>
        <w:t xml:space="preserve">A </w:t>
      </w:r>
      <w:commentRangeStart w:id="244"/>
      <w:del w:id="245" w:author="Jason Rhee" w:date="2024-07-16T17:18:00Z" w16du:dateUtc="2024-07-16T07:18:00Z">
        <w:r w:rsidR="00F44CFC" w:rsidRPr="00B128D2" w:rsidDel="001B54AD">
          <w:rPr>
            <w:lang w:eastAsia="en-SG"/>
          </w:rPr>
          <w:delText xml:space="preserve">UKCM </w:delText>
        </w:r>
        <w:r w:rsidR="00AF3DD4" w:rsidRPr="00B128D2" w:rsidDel="001B54AD">
          <w:rPr>
            <w:lang w:eastAsia="en-SG"/>
          </w:rPr>
          <w:delText>service</w:delText>
        </w:r>
      </w:del>
      <w:del w:id="246" w:author="Jason Rhee" w:date="2024-07-16T17:20:00Z" w16du:dateUtc="2024-07-16T07:20:00Z">
        <w:r w:rsidR="00AF3DD4" w:rsidRPr="00B128D2" w:rsidDel="001B54AD">
          <w:rPr>
            <w:lang w:eastAsia="en-SG"/>
          </w:rPr>
          <w:delText xml:space="preserve"> </w:delText>
        </w:r>
        <w:r w:rsidR="002F1220" w:rsidRPr="00B128D2" w:rsidDel="001B54AD">
          <w:rPr>
            <w:lang w:eastAsia="en-SG"/>
          </w:rPr>
          <w:delText>provider</w:delText>
        </w:r>
      </w:del>
      <w:commentRangeEnd w:id="244"/>
      <w:ins w:id="247" w:author="Jason Rhee" w:date="2024-07-16T17:20:00Z" w16du:dateUtc="2024-07-16T07:20:00Z">
        <w:r w:rsidR="001B54AD">
          <w:rPr>
            <w:lang w:eastAsia="en-SG"/>
          </w:rPr>
          <w:t>UKCM Service Provider</w:t>
        </w:r>
      </w:ins>
      <w:r w:rsidR="00386678">
        <w:rPr>
          <w:rStyle w:val="CommentReference"/>
          <w:rFonts w:eastAsia="MS Mincho"/>
          <w:szCs w:val="20"/>
          <w:lang w:eastAsia="ja-JP"/>
        </w:rPr>
        <w:commentReference w:id="244"/>
      </w:r>
      <w:r w:rsidR="002F1220" w:rsidRPr="00B128D2">
        <w:rPr>
          <w:lang w:eastAsia="en-SG"/>
        </w:rPr>
        <w:t xml:space="preserve"> </w:t>
      </w:r>
      <w:r w:rsidR="001D6395" w:rsidRPr="00B128D2">
        <w:rPr>
          <w:lang w:eastAsia="en-SG"/>
        </w:rPr>
        <w:t>completes</w:t>
      </w:r>
      <w:r w:rsidR="00F44CFC" w:rsidRPr="00B128D2">
        <w:rPr>
          <w:lang w:eastAsia="en-SG"/>
        </w:rPr>
        <w:t xml:space="preserve"> calculations based on a range of </w:t>
      </w:r>
      <w:r w:rsidR="0008064F" w:rsidRPr="00B128D2">
        <w:rPr>
          <w:lang w:eastAsia="en-SG"/>
        </w:rPr>
        <w:t xml:space="preserve">possible </w:t>
      </w:r>
      <w:r w:rsidR="00F44CFC" w:rsidRPr="00B128D2">
        <w:rPr>
          <w:lang w:eastAsia="en-SG"/>
        </w:rPr>
        <w:t>arrival times</w:t>
      </w:r>
      <w:r w:rsidR="001D6395" w:rsidRPr="00B128D2">
        <w:rPr>
          <w:lang w:eastAsia="en-SG"/>
        </w:rPr>
        <w:t xml:space="preserve"> to determine </w:t>
      </w:r>
      <w:r w:rsidR="005A1BC4" w:rsidRPr="00B128D2">
        <w:rPr>
          <w:lang w:eastAsia="en-SG"/>
        </w:rPr>
        <w:t xml:space="preserve">a </w:t>
      </w:r>
      <w:del w:id="248" w:author="Jason Rhee" w:date="2024-07-21T21:24:00Z" w16du:dateUtc="2024-07-21T11:24:00Z">
        <w:r w:rsidR="005A1BC4" w:rsidRPr="00B128D2" w:rsidDel="00D52A25">
          <w:rPr>
            <w:lang w:eastAsia="en-SG"/>
          </w:rPr>
          <w:delText>pre-plan</w:delText>
        </w:r>
      </w:del>
      <w:ins w:id="249" w:author="Jason Rhee" w:date="2024-07-21T21:24:00Z" w16du:dateUtc="2024-07-21T11:24:00Z">
        <w:r w:rsidR="00D52A25">
          <w:rPr>
            <w:lang w:eastAsia="en-SG"/>
          </w:rPr>
          <w:t>Pre-plan</w:t>
        </w:r>
      </w:ins>
      <w:r w:rsidR="005A1BC4" w:rsidRPr="00B128D2">
        <w:rPr>
          <w:lang w:eastAsia="en-SG"/>
        </w:rPr>
        <w:t xml:space="preserve">, which contains </w:t>
      </w:r>
      <w:r w:rsidR="001D6395" w:rsidRPr="00B128D2">
        <w:rPr>
          <w:lang w:eastAsia="en-SG"/>
        </w:rPr>
        <w:t xml:space="preserve">one or more </w:t>
      </w:r>
      <w:r w:rsidR="004574E5" w:rsidRPr="00B128D2">
        <w:rPr>
          <w:lang w:eastAsia="en-SG"/>
        </w:rPr>
        <w:t>time windows</w:t>
      </w:r>
      <w:r w:rsidR="00CE2E2D">
        <w:rPr>
          <w:lang w:eastAsia="en-SG"/>
        </w:rPr>
        <w:t xml:space="preserve"> for a specified draught</w:t>
      </w:r>
      <w:r w:rsidR="004574E5" w:rsidRPr="00B128D2">
        <w:rPr>
          <w:lang w:eastAsia="en-SG"/>
        </w:rPr>
        <w:t xml:space="preserve"> </w:t>
      </w:r>
      <w:commentRangeStart w:id="250"/>
      <w:commentRangeStart w:id="251"/>
      <w:del w:id="252" w:author="Jason Rhee" w:date="2024-07-26T12:44:00Z" w16du:dateUtc="2024-07-26T02:44:00Z">
        <w:r w:rsidR="004574E5" w:rsidRPr="00B128D2" w:rsidDel="004B2C57">
          <w:rPr>
            <w:lang w:eastAsia="en-SG"/>
          </w:rPr>
          <w:delText xml:space="preserve">that </w:delText>
        </w:r>
      </w:del>
      <w:ins w:id="253" w:author="Jason Rhee" w:date="2024-07-26T12:44:00Z" w16du:dateUtc="2024-07-26T02:44:00Z">
        <w:r w:rsidR="004B2C57">
          <w:rPr>
            <w:rFonts w:eastAsiaTheme="minorEastAsia" w:hint="eastAsia"/>
            <w:lang w:eastAsia="ko-KR"/>
          </w:rPr>
          <w:t>for</w:t>
        </w:r>
        <w:r w:rsidR="004B2C57" w:rsidRPr="00B128D2">
          <w:rPr>
            <w:lang w:eastAsia="en-SG"/>
          </w:rPr>
          <w:t xml:space="preserve"> </w:t>
        </w:r>
      </w:ins>
      <w:r w:rsidR="001D6395" w:rsidRPr="00B128D2">
        <w:rPr>
          <w:lang w:eastAsia="en-SG"/>
        </w:rPr>
        <w:t>a ship</w:t>
      </w:r>
      <w:r w:rsidR="002F1220" w:rsidRPr="00B128D2">
        <w:rPr>
          <w:lang w:eastAsia="en-SG"/>
        </w:rPr>
        <w:t>’s master</w:t>
      </w:r>
      <w:r w:rsidR="001D6395" w:rsidRPr="00B128D2">
        <w:rPr>
          <w:lang w:eastAsia="en-SG"/>
        </w:rPr>
        <w:t xml:space="preserve"> </w:t>
      </w:r>
      <w:del w:id="254" w:author="Jason Rhee" w:date="2024-07-21T21:17:00Z" w16du:dateUtc="2024-07-21T11:17:00Z">
        <w:r w:rsidR="001D6395" w:rsidRPr="00B128D2" w:rsidDel="006936AA">
          <w:rPr>
            <w:lang w:eastAsia="en-SG"/>
          </w:rPr>
          <w:delText xml:space="preserve">can </w:delText>
        </w:r>
      </w:del>
      <w:ins w:id="255" w:author="Jason Rhee" w:date="2024-07-21T21:17:00Z" w16du:dateUtc="2024-07-21T11:17:00Z">
        <w:r w:rsidR="006936AA">
          <w:rPr>
            <w:rFonts w:eastAsiaTheme="minorEastAsia" w:hint="eastAsia"/>
            <w:lang w:eastAsia="ko-KR"/>
          </w:rPr>
          <w:t>to</w:t>
        </w:r>
        <w:r w:rsidR="006936AA" w:rsidRPr="00B128D2">
          <w:rPr>
            <w:lang w:eastAsia="en-SG"/>
          </w:rPr>
          <w:t xml:space="preserve"> </w:t>
        </w:r>
      </w:ins>
      <w:r w:rsidR="001D6395" w:rsidRPr="00B128D2">
        <w:rPr>
          <w:lang w:eastAsia="en-SG"/>
        </w:rPr>
        <w:t>choose from</w:t>
      </w:r>
      <w:commentRangeEnd w:id="250"/>
      <w:r w:rsidR="00A91985">
        <w:rPr>
          <w:rStyle w:val="CommentReference"/>
          <w:rFonts w:eastAsia="MS Mincho"/>
          <w:szCs w:val="20"/>
          <w:lang w:eastAsia="ja-JP"/>
        </w:rPr>
        <w:commentReference w:id="250"/>
      </w:r>
      <w:commentRangeEnd w:id="251"/>
      <w:r w:rsidR="006936AA">
        <w:rPr>
          <w:rStyle w:val="CommentReference"/>
          <w:rFonts w:eastAsia="MS Mincho"/>
          <w:szCs w:val="20"/>
          <w:lang w:eastAsia="ja-JP"/>
        </w:rPr>
        <w:commentReference w:id="251"/>
      </w:r>
      <w:r w:rsidR="0066549D">
        <w:rPr>
          <w:lang w:eastAsia="en-SG"/>
        </w:rPr>
        <w:t>.</w:t>
      </w:r>
      <w:r w:rsidR="004E1105">
        <w:rPr>
          <w:lang w:eastAsia="en-SG"/>
        </w:rPr>
        <w:t xml:space="preserve"> </w:t>
      </w:r>
    </w:p>
    <w:p w14:paraId="22CFD51E" w14:textId="5F0FFA67" w:rsidR="00F44CFC" w:rsidRDefault="00F44CFC" w:rsidP="00B3435A">
      <w:pPr>
        <w:pStyle w:val="Heading2"/>
      </w:pPr>
      <w:bookmarkStart w:id="256" w:name="_Toc127463813"/>
      <w:bookmarkStart w:id="257" w:name="_Toc128125439"/>
      <w:bookmarkStart w:id="258" w:name="_Toc141176164"/>
      <w:bookmarkStart w:id="259" w:name="_Toc141176319"/>
      <w:bookmarkStart w:id="260" w:name="_Toc141176950"/>
      <w:bookmarkStart w:id="261" w:name="_Toc150177835"/>
      <w:r w:rsidRPr="004112DA">
        <w:t>Refined voyage planning</w:t>
      </w:r>
      <w:r w:rsidR="004F5C1F">
        <w:t xml:space="preserve"> to navigate through a </w:t>
      </w:r>
      <w:bookmarkEnd w:id="256"/>
      <w:bookmarkEnd w:id="257"/>
      <w:bookmarkEnd w:id="258"/>
      <w:bookmarkEnd w:id="259"/>
      <w:bookmarkEnd w:id="260"/>
      <w:bookmarkEnd w:id="261"/>
      <w:r w:rsidR="00E855CB">
        <w:t>UKCM Operational Area</w:t>
      </w:r>
    </w:p>
    <w:p w14:paraId="1A2FAC2E" w14:textId="13A237C0" w:rsidR="00F44CFC" w:rsidRPr="00B128D2" w:rsidRDefault="004D18AB" w:rsidP="0069011F">
      <w:pPr>
        <w:rPr>
          <w:lang w:eastAsia="en-SG"/>
        </w:rPr>
      </w:pPr>
      <w:r w:rsidRPr="00B128D2">
        <w:rPr>
          <w:lang w:eastAsia="en-SG"/>
        </w:rPr>
        <w:t>A</w:t>
      </w:r>
      <w:r w:rsidR="00F44CFC" w:rsidRPr="00B128D2">
        <w:rPr>
          <w:lang w:eastAsia="en-SG"/>
        </w:rPr>
        <w:t xml:space="preserve"> ship</w:t>
      </w:r>
      <w:r w:rsidR="002F1220" w:rsidRPr="00B128D2">
        <w:rPr>
          <w:lang w:eastAsia="en-SG"/>
        </w:rPr>
        <w:t>’s master</w:t>
      </w:r>
      <w:r w:rsidR="00F44CFC" w:rsidRPr="00B128D2">
        <w:rPr>
          <w:lang w:eastAsia="en-SG"/>
        </w:rPr>
        <w:t xml:space="preserve"> </w:t>
      </w:r>
      <w:r w:rsidR="001D6395" w:rsidRPr="00B128D2">
        <w:rPr>
          <w:lang w:eastAsia="en-SG"/>
        </w:rPr>
        <w:t xml:space="preserve">selects a </w:t>
      </w:r>
      <w:r w:rsidR="004E5FC4" w:rsidRPr="00B128D2">
        <w:rPr>
          <w:lang w:eastAsia="en-SG"/>
        </w:rPr>
        <w:t xml:space="preserve">time </w:t>
      </w:r>
      <w:r w:rsidR="001D6395" w:rsidRPr="00B128D2">
        <w:rPr>
          <w:lang w:eastAsia="en-SG"/>
        </w:rPr>
        <w:t xml:space="preserve">window to transit through a </w:t>
      </w:r>
      <w:r w:rsidR="00E855CB">
        <w:rPr>
          <w:lang w:eastAsia="en-SG"/>
        </w:rPr>
        <w:t>UKCM Operational Area</w:t>
      </w:r>
      <w:r w:rsidRPr="00B128D2">
        <w:rPr>
          <w:lang w:eastAsia="en-SG"/>
        </w:rPr>
        <w:t xml:space="preserve"> </w:t>
      </w:r>
      <w:r w:rsidR="001D6395" w:rsidRPr="00B128D2">
        <w:rPr>
          <w:lang w:eastAsia="en-SG"/>
        </w:rPr>
        <w:t xml:space="preserve">and advises the </w:t>
      </w:r>
      <w:del w:id="262" w:author="Jason Rhee" w:date="2024-07-16T17:18:00Z" w16du:dateUtc="2024-07-16T07:18:00Z">
        <w:r w:rsidR="001D6395" w:rsidRPr="00B128D2" w:rsidDel="001B54AD">
          <w:rPr>
            <w:lang w:eastAsia="en-SG"/>
          </w:rPr>
          <w:delText>UKCM service</w:delText>
        </w:r>
      </w:del>
      <w:del w:id="263" w:author="Jason Rhee" w:date="2024-07-16T17:19:00Z" w16du:dateUtc="2024-07-16T07:19:00Z">
        <w:r w:rsidR="001D6395" w:rsidRPr="00B128D2" w:rsidDel="001B54AD">
          <w:rPr>
            <w:lang w:eastAsia="en-SG"/>
          </w:rPr>
          <w:delText xml:space="preserve"> provider</w:delText>
        </w:r>
      </w:del>
      <w:ins w:id="264" w:author="Jason Rhee" w:date="2024-07-16T17:19:00Z" w16du:dateUtc="2024-07-16T07:19:00Z">
        <w:r w:rsidR="001B54AD">
          <w:rPr>
            <w:lang w:eastAsia="en-SG"/>
          </w:rPr>
          <w:t>UKCM Service Provider</w:t>
        </w:r>
      </w:ins>
      <w:r w:rsidRPr="00B128D2">
        <w:rPr>
          <w:lang w:eastAsia="en-SG"/>
        </w:rPr>
        <w:t xml:space="preserve">. A ship also </w:t>
      </w:r>
      <w:r w:rsidR="004F5C1F" w:rsidRPr="00B128D2">
        <w:rPr>
          <w:lang w:eastAsia="en-SG"/>
        </w:rPr>
        <w:t xml:space="preserve">sends </w:t>
      </w:r>
      <w:r w:rsidRPr="00B128D2">
        <w:rPr>
          <w:lang w:eastAsia="en-SG"/>
        </w:rPr>
        <w:t xml:space="preserve">the </w:t>
      </w:r>
      <w:del w:id="265" w:author="Jason Rhee" w:date="2024-07-16T17:18:00Z" w16du:dateUtc="2024-07-16T07:18:00Z">
        <w:r w:rsidRPr="00B128D2" w:rsidDel="001B54AD">
          <w:rPr>
            <w:lang w:eastAsia="en-SG"/>
          </w:rPr>
          <w:delText>UKCM service</w:delText>
        </w:r>
      </w:del>
      <w:del w:id="266" w:author="Jason Rhee" w:date="2024-07-16T17:19:00Z" w16du:dateUtc="2024-07-16T07:19:00Z">
        <w:r w:rsidRPr="00B128D2" w:rsidDel="001B54AD">
          <w:rPr>
            <w:lang w:eastAsia="en-SG"/>
          </w:rPr>
          <w:delText xml:space="preserve"> provider</w:delText>
        </w:r>
      </w:del>
      <w:ins w:id="267" w:author="Jason Rhee" w:date="2024-07-16T17:19:00Z" w16du:dateUtc="2024-07-16T07:19:00Z">
        <w:r w:rsidR="001B54AD">
          <w:rPr>
            <w:lang w:eastAsia="en-SG"/>
          </w:rPr>
          <w:t>UKCM Service Provider</w:t>
        </w:r>
      </w:ins>
      <w:r w:rsidRPr="00B128D2">
        <w:rPr>
          <w:lang w:eastAsia="en-SG"/>
        </w:rPr>
        <w:t xml:space="preserve"> updated information about its </w:t>
      </w:r>
      <w:r w:rsidRPr="00B128D2">
        <w:t>particulars (</w:t>
      </w:r>
      <w:r w:rsidR="00B8612C">
        <w:t>for example</w:t>
      </w:r>
      <w:r w:rsidRPr="00B128D2">
        <w:t xml:space="preserve"> </w:t>
      </w:r>
      <w:r w:rsidR="00F44CFC" w:rsidRPr="00B128D2">
        <w:t xml:space="preserve">stability </w:t>
      </w:r>
      <w:r w:rsidRPr="00B128D2">
        <w:t xml:space="preserve">and draught information). The </w:t>
      </w:r>
      <w:del w:id="268" w:author="Jason Rhee" w:date="2024-07-16T17:18:00Z" w16du:dateUtc="2024-07-16T07:18:00Z">
        <w:r w:rsidR="00F44CFC" w:rsidRPr="00B128D2" w:rsidDel="001B54AD">
          <w:delText xml:space="preserve">UKCM </w:delText>
        </w:r>
        <w:r w:rsidR="006D09B8" w:rsidRPr="00B128D2" w:rsidDel="001B54AD">
          <w:delText>service</w:delText>
        </w:r>
      </w:del>
      <w:del w:id="269" w:author="Jason Rhee" w:date="2024-07-16T17:19:00Z" w16du:dateUtc="2024-07-16T07:19:00Z">
        <w:r w:rsidR="006D09B8" w:rsidRPr="00B128D2" w:rsidDel="001B54AD">
          <w:delText xml:space="preserve"> </w:delText>
        </w:r>
        <w:r w:rsidRPr="00B128D2" w:rsidDel="001B54AD">
          <w:delText>provider</w:delText>
        </w:r>
      </w:del>
      <w:ins w:id="270" w:author="Jason Rhee" w:date="2024-07-16T17:19:00Z" w16du:dateUtc="2024-07-16T07:19:00Z">
        <w:r w:rsidR="001B54AD">
          <w:t>UKCM Service Provider</w:t>
        </w:r>
      </w:ins>
      <w:r w:rsidRPr="00B128D2">
        <w:t xml:space="preserve"> </w:t>
      </w:r>
      <w:r w:rsidR="00F44CFC" w:rsidRPr="00B128D2">
        <w:t xml:space="preserve">uses </w:t>
      </w:r>
      <w:r w:rsidRPr="00B128D2">
        <w:t>speciali</w:t>
      </w:r>
      <w:r w:rsidR="00B8612C">
        <w:t>z</w:t>
      </w:r>
      <w:r w:rsidRPr="00B128D2">
        <w:t xml:space="preserve">ed </w:t>
      </w:r>
      <w:r w:rsidR="00F44CFC" w:rsidRPr="00B128D2">
        <w:t xml:space="preserve">ship </w:t>
      </w:r>
      <w:r w:rsidR="00602170" w:rsidRPr="00B128D2">
        <w:t>and waterway</w:t>
      </w:r>
      <w:r w:rsidR="00091D11">
        <w:t>-</w:t>
      </w:r>
      <w:r w:rsidR="00602170" w:rsidRPr="00B128D2">
        <w:t xml:space="preserve">specific </w:t>
      </w:r>
      <w:r w:rsidR="00F44CFC" w:rsidRPr="00B128D2">
        <w:t>mo</w:t>
      </w:r>
      <w:r w:rsidR="00F44CFC" w:rsidRPr="00B128D2">
        <w:rPr>
          <w:lang w:eastAsia="en-SG"/>
        </w:rPr>
        <w:t>delling</w:t>
      </w:r>
      <w:r w:rsidRPr="00B128D2">
        <w:rPr>
          <w:lang w:eastAsia="en-SG"/>
        </w:rPr>
        <w:t xml:space="preserve"> </w:t>
      </w:r>
      <w:r w:rsidR="00602170" w:rsidRPr="00B128D2">
        <w:rPr>
          <w:lang w:eastAsia="en-SG"/>
        </w:rPr>
        <w:t xml:space="preserve">that includes predicted and </w:t>
      </w:r>
      <w:r w:rsidR="00F44CFC" w:rsidRPr="00B128D2">
        <w:rPr>
          <w:lang w:eastAsia="en-SG"/>
        </w:rPr>
        <w:t>observed environmental conditions (</w:t>
      </w:r>
      <w:r w:rsidR="00B8612C">
        <w:rPr>
          <w:lang w:eastAsia="en-SG"/>
        </w:rPr>
        <w:t>for example</w:t>
      </w:r>
      <w:r w:rsidR="0066549D" w:rsidRPr="00B128D2">
        <w:rPr>
          <w:lang w:eastAsia="en-SG"/>
        </w:rPr>
        <w:t xml:space="preserve"> </w:t>
      </w:r>
      <w:r w:rsidR="00F44CFC" w:rsidRPr="00B128D2">
        <w:rPr>
          <w:lang w:eastAsia="en-SG"/>
        </w:rPr>
        <w:t>tide, wind, swell, tidal stream</w:t>
      </w:r>
      <w:r w:rsidR="006D09B8" w:rsidRPr="00B128D2">
        <w:rPr>
          <w:lang w:eastAsia="en-SG"/>
        </w:rPr>
        <w:t>, etc</w:t>
      </w:r>
      <w:r w:rsidR="002078DE" w:rsidRPr="00B128D2">
        <w:rPr>
          <w:lang w:eastAsia="en-SG"/>
        </w:rPr>
        <w:t>.</w:t>
      </w:r>
      <w:r w:rsidR="00F44CFC" w:rsidRPr="00B128D2">
        <w:rPr>
          <w:lang w:eastAsia="en-SG"/>
        </w:rPr>
        <w:t>)</w:t>
      </w:r>
      <w:r w:rsidR="00602170" w:rsidRPr="00B128D2">
        <w:rPr>
          <w:lang w:eastAsia="en-SG"/>
        </w:rPr>
        <w:t xml:space="preserve"> </w:t>
      </w:r>
      <w:r w:rsidR="00F44CFC" w:rsidRPr="00B128D2">
        <w:rPr>
          <w:lang w:eastAsia="en-SG"/>
        </w:rPr>
        <w:t>to generate a</w:t>
      </w:r>
      <w:r w:rsidR="004E5FC4" w:rsidRPr="00B128D2">
        <w:rPr>
          <w:lang w:eastAsia="en-SG"/>
        </w:rPr>
        <w:t xml:space="preserve">n </w:t>
      </w:r>
      <w:del w:id="271" w:author="Jason Rhee" w:date="2024-07-21T21:27:00Z" w16du:dateUtc="2024-07-21T11:27:00Z">
        <w:r w:rsidR="004E5FC4" w:rsidRPr="00B128D2" w:rsidDel="006C1F18">
          <w:rPr>
            <w:lang w:eastAsia="en-SG"/>
          </w:rPr>
          <w:delText>actual plan</w:delText>
        </w:r>
      </w:del>
      <w:ins w:id="272" w:author="Jason Rhee" w:date="2024-07-21T21:27:00Z" w16du:dateUtc="2024-07-21T11:27:00Z">
        <w:r w:rsidR="006C1F18">
          <w:rPr>
            <w:lang w:eastAsia="en-SG"/>
          </w:rPr>
          <w:t>Actual Plan</w:t>
        </w:r>
      </w:ins>
      <w:r w:rsidR="00602170" w:rsidRPr="00B128D2">
        <w:rPr>
          <w:lang w:eastAsia="en-SG"/>
        </w:rPr>
        <w:t xml:space="preserve"> for a ship</w:t>
      </w:r>
      <w:r w:rsidR="0066549D" w:rsidRPr="00B128D2">
        <w:rPr>
          <w:lang w:eastAsia="en-SG"/>
        </w:rPr>
        <w:t>.</w:t>
      </w:r>
    </w:p>
    <w:p w14:paraId="31ED10BE" w14:textId="6FFF630D" w:rsidR="004F5C1F" w:rsidRPr="000913AC" w:rsidRDefault="004D18AB">
      <w:pPr>
        <w:rPr>
          <w:lang w:eastAsia="en-SG"/>
        </w:rPr>
      </w:pPr>
      <w:r w:rsidRPr="00B128D2">
        <w:rPr>
          <w:lang w:eastAsia="en-SG"/>
        </w:rPr>
        <w:t>A</w:t>
      </w:r>
      <w:r w:rsidR="004574E5" w:rsidRPr="00B128D2">
        <w:rPr>
          <w:lang w:eastAsia="en-SG"/>
        </w:rPr>
        <w:t>n</w:t>
      </w:r>
      <w:r w:rsidRPr="00B128D2">
        <w:rPr>
          <w:lang w:eastAsia="en-SG"/>
        </w:rPr>
        <w:t xml:space="preserve"> </w:t>
      </w:r>
      <w:del w:id="273" w:author="Jason Rhee" w:date="2024-07-21T21:27:00Z" w16du:dateUtc="2024-07-21T11:27:00Z">
        <w:r w:rsidR="004574E5" w:rsidRPr="00B128D2" w:rsidDel="006C1F18">
          <w:rPr>
            <w:lang w:eastAsia="en-SG"/>
          </w:rPr>
          <w:delText>actual plan</w:delText>
        </w:r>
      </w:del>
      <w:ins w:id="274" w:author="Jason Rhee" w:date="2024-07-21T21:27:00Z" w16du:dateUtc="2024-07-21T11:27:00Z">
        <w:r w:rsidR="006C1F18">
          <w:rPr>
            <w:lang w:eastAsia="en-SG"/>
          </w:rPr>
          <w:t>Actual Plan</w:t>
        </w:r>
      </w:ins>
      <w:r w:rsidR="004574E5" w:rsidRPr="00B128D2">
        <w:rPr>
          <w:lang w:eastAsia="en-SG"/>
        </w:rPr>
        <w:t xml:space="preserve"> </w:t>
      </w:r>
      <w:r w:rsidRPr="00B128D2">
        <w:rPr>
          <w:lang w:eastAsia="en-SG"/>
        </w:rPr>
        <w:t xml:space="preserve">contains a route for the ship to take </w:t>
      </w:r>
      <w:r w:rsidR="00602170" w:rsidRPr="00B128D2">
        <w:rPr>
          <w:lang w:eastAsia="en-SG"/>
        </w:rPr>
        <w:t xml:space="preserve">through the </w:t>
      </w:r>
      <w:r w:rsidR="00E855CB">
        <w:rPr>
          <w:lang w:eastAsia="en-SG"/>
        </w:rPr>
        <w:t>UKCM Operational Area</w:t>
      </w:r>
      <w:r w:rsidR="00602170" w:rsidRPr="00B128D2">
        <w:rPr>
          <w:lang w:eastAsia="en-SG"/>
        </w:rPr>
        <w:t xml:space="preserve"> and one or more control points. Control points are</w:t>
      </w:r>
      <w:r w:rsidR="001C0863">
        <w:rPr>
          <w:lang w:eastAsia="en-SG"/>
        </w:rPr>
        <w:t>,</w:t>
      </w:r>
      <w:r w:rsidR="00602170" w:rsidRPr="00B128D2">
        <w:rPr>
          <w:lang w:eastAsia="en-SG"/>
        </w:rPr>
        <w:t xml:space="preserve"> </w:t>
      </w:r>
      <w:r w:rsidR="004574E5" w:rsidRPr="00B128D2">
        <w:rPr>
          <w:lang w:eastAsia="en-SG"/>
        </w:rPr>
        <w:t>in effect</w:t>
      </w:r>
      <w:r w:rsidR="001C0863">
        <w:rPr>
          <w:lang w:eastAsia="en-SG"/>
        </w:rPr>
        <w:t>,</w:t>
      </w:r>
      <w:r w:rsidR="004574E5" w:rsidRPr="00B128D2">
        <w:rPr>
          <w:lang w:eastAsia="en-SG"/>
        </w:rPr>
        <w:t xml:space="preserve"> </w:t>
      </w:r>
      <w:r w:rsidR="00602170" w:rsidRPr="00B128D2">
        <w:rPr>
          <w:lang w:eastAsia="en-SG"/>
        </w:rPr>
        <w:t xml:space="preserve">waypoints and include </w:t>
      </w:r>
      <w:r w:rsidR="004F5C1F" w:rsidRPr="00B128D2">
        <w:rPr>
          <w:lang w:eastAsia="en-SG"/>
        </w:rPr>
        <w:t>t</w:t>
      </w:r>
      <w:r w:rsidR="004574E5" w:rsidRPr="007648A0">
        <w:rPr>
          <w:lang w:eastAsia="en-SG"/>
        </w:rPr>
        <w:t xml:space="preserve">ime </w:t>
      </w:r>
      <w:r w:rsidR="00602170" w:rsidRPr="00B128D2">
        <w:rPr>
          <w:lang w:eastAsia="en-SG"/>
        </w:rPr>
        <w:t xml:space="preserve">window information. </w:t>
      </w:r>
      <w:r w:rsidR="00F44CFC" w:rsidRPr="00B128D2">
        <w:rPr>
          <w:lang w:eastAsia="en-SG"/>
        </w:rPr>
        <w:t>A</w:t>
      </w:r>
      <w:r w:rsidR="004574E5" w:rsidRPr="00B128D2">
        <w:rPr>
          <w:lang w:eastAsia="en-SG"/>
        </w:rPr>
        <w:t xml:space="preserve">n </w:t>
      </w:r>
      <w:del w:id="275" w:author="Jason Rhee" w:date="2024-07-21T21:27:00Z" w16du:dateUtc="2024-07-21T11:27:00Z">
        <w:r w:rsidR="004574E5" w:rsidRPr="00B128D2" w:rsidDel="006C1F18">
          <w:rPr>
            <w:lang w:eastAsia="en-SG"/>
          </w:rPr>
          <w:delText>actual plan</w:delText>
        </w:r>
      </w:del>
      <w:ins w:id="276" w:author="Jason Rhee" w:date="2024-07-21T21:27:00Z" w16du:dateUtc="2024-07-21T11:27:00Z">
        <w:r w:rsidR="006C1F18">
          <w:rPr>
            <w:lang w:eastAsia="en-SG"/>
          </w:rPr>
          <w:t>Actual Plan</w:t>
        </w:r>
      </w:ins>
      <w:r w:rsidR="00F44CFC" w:rsidRPr="00B128D2">
        <w:rPr>
          <w:lang w:eastAsia="en-SG"/>
        </w:rPr>
        <w:t xml:space="preserve"> provides the ship with the necessary navigation information to safely pass through the </w:t>
      </w:r>
      <w:r w:rsidR="00E855CB">
        <w:rPr>
          <w:lang w:eastAsia="en-SG"/>
        </w:rPr>
        <w:t>UKCM Operational Area</w:t>
      </w:r>
      <w:r w:rsidR="004574E5" w:rsidRPr="00B128D2">
        <w:rPr>
          <w:lang w:eastAsia="en-SG"/>
        </w:rPr>
        <w:t xml:space="preserve"> at a given time.</w:t>
      </w:r>
      <w:r w:rsidR="00B11B94">
        <w:rPr>
          <w:lang w:eastAsia="en-SG"/>
        </w:rPr>
        <w:t xml:space="preserve"> </w:t>
      </w:r>
      <w:r w:rsidR="00B11B94" w:rsidRPr="000913AC">
        <w:rPr>
          <w:lang w:eastAsia="en-SG"/>
        </w:rPr>
        <w:t xml:space="preserve">The </w:t>
      </w:r>
      <w:del w:id="277" w:author="Jason Rhee" w:date="2024-07-21T21:27:00Z" w16du:dateUtc="2024-07-21T11:27:00Z">
        <w:r w:rsidR="00B11B94" w:rsidRPr="000913AC" w:rsidDel="006C1F18">
          <w:rPr>
            <w:lang w:eastAsia="en-SG"/>
          </w:rPr>
          <w:delText>actual plan</w:delText>
        </w:r>
      </w:del>
      <w:ins w:id="278" w:author="Jason Rhee" w:date="2024-07-21T21:27:00Z" w16du:dateUtc="2024-07-21T11:27:00Z">
        <w:r w:rsidR="006C1F18">
          <w:rPr>
            <w:lang w:eastAsia="en-SG"/>
          </w:rPr>
          <w:t>Actual Plan</w:t>
        </w:r>
      </w:ins>
      <w:r w:rsidR="00B11B94" w:rsidRPr="000913AC">
        <w:rPr>
          <w:lang w:eastAsia="en-SG"/>
        </w:rPr>
        <w:t xml:space="preserve"> also includes any relevant non-navigable areas and almost non-navigable areas</w:t>
      </w:r>
      <w:r w:rsidR="00A853BB" w:rsidRPr="000913AC">
        <w:rPr>
          <w:lang w:eastAsia="en-SG"/>
        </w:rPr>
        <w:t>.</w:t>
      </w:r>
    </w:p>
    <w:p w14:paraId="6EA80D0E" w14:textId="16E3ED36" w:rsidR="00542BB7" w:rsidRPr="000913AC" w:rsidRDefault="00602170">
      <w:pPr>
        <w:rPr>
          <w:lang w:eastAsia="en-SG"/>
        </w:rPr>
      </w:pPr>
      <w:r w:rsidRPr="000913AC">
        <w:rPr>
          <w:lang w:eastAsia="en-SG"/>
        </w:rPr>
        <w:t>To facilitate logistics planning</w:t>
      </w:r>
      <w:r w:rsidR="00091D11" w:rsidRPr="000913AC">
        <w:rPr>
          <w:lang w:eastAsia="en-SG"/>
        </w:rPr>
        <w:t>,</w:t>
      </w:r>
      <w:r w:rsidRPr="000913AC">
        <w:rPr>
          <w:lang w:eastAsia="en-SG"/>
        </w:rPr>
        <w:t xml:space="preserve"> t</w:t>
      </w:r>
      <w:r w:rsidR="00F44CFC" w:rsidRPr="000913AC">
        <w:rPr>
          <w:lang w:eastAsia="en-SG"/>
        </w:rPr>
        <w:t xml:space="preserve">he </w:t>
      </w:r>
      <w:del w:id="279" w:author="Jason Rhee" w:date="2024-07-21T21:27:00Z" w16du:dateUtc="2024-07-21T11:27:00Z">
        <w:r w:rsidR="004574E5" w:rsidRPr="000913AC" w:rsidDel="006C1F18">
          <w:rPr>
            <w:lang w:eastAsia="en-SG"/>
          </w:rPr>
          <w:delText>actual plan</w:delText>
        </w:r>
      </w:del>
      <w:ins w:id="280" w:author="Jason Rhee" w:date="2024-07-21T21:27:00Z" w16du:dateUtc="2024-07-21T11:27:00Z">
        <w:r w:rsidR="006C1F18">
          <w:rPr>
            <w:lang w:eastAsia="en-SG"/>
          </w:rPr>
          <w:t>Actual Plan</w:t>
        </w:r>
      </w:ins>
      <w:r w:rsidR="00F44CFC" w:rsidRPr="000913AC">
        <w:rPr>
          <w:lang w:eastAsia="en-SG"/>
        </w:rPr>
        <w:t xml:space="preserve"> can be shared with other parties, such as the ship’s owners, management company, charterers, or the ship’s agent at the relevant port.</w:t>
      </w:r>
      <w:r w:rsidR="001C7DF5" w:rsidRPr="000913AC">
        <w:rPr>
          <w:lang w:eastAsia="en-SG"/>
        </w:rPr>
        <w:t xml:space="preserve"> </w:t>
      </w:r>
      <w:ins w:id="281" w:author="Jason Rhee" w:date="2024-07-25T16:15:00Z" w16du:dateUtc="2024-07-25T06:15:00Z">
        <w:r w:rsidR="00167C87">
          <w:rPr>
            <w:lang w:eastAsia="en-SG"/>
          </w:rPr>
          <w:t xml:space="preserve">For example, </w:t>
        </w:r>
        <w:r w:rsidR="00167C87">
          <w:rPr>
            <w:lang w:eastAsia="en-SG"/>
          </w:rPr>
          <w:lastRenderedPageBreak/>
          <w:t xml:space="preserve">it can be </w:t>
        </w:r>
      </w:ins>
      <w:ins w:id="282" w:author="Jason Rhee" w:date="2024-07-25T16:17:00Z" w16du:dateUtc="2024-07-25T06:17:00Z">
        <w:r w:rsidR="00167C87">
          <w:rPr>
            <w:lang w:eastAsia="en-SG"/>
          </w:rPr>
          <w:t xml:space="preserve">used to </w:t>
        </w:r>
      </w:ins>
      <w:ins w:id="283" w:author="Jason Rhee" w:date="2024-07-25T16:16:00Z" w16du:dateUtc="2024-07-25T06:16:00Z">
        <w:r w:rsidR="00167C87">
          <w:rPr>
            <w:lang w:eastAsia="en-SG"/>
          </w:rPr>
          <w:t xml:space="preserve">provide </w:t>
        </w:r>
      </w:ins>
      <w:ins w:id="284" w:author="Jason Rhee" w:date="2024-07-25T16:17:00Z" w16du:dateUtc="2024-07-25T06:17:00Z">
        <w:r w:rsidR="00167C87">
          <w:rPr>
            <w:lang w:eastAsia="en-SG"/>
          </w:rPr>
          <w:t xml:space="preserve">information </w:t>
        </w:r>
      </w:ins>
      <w:ins w:id="285" w:author="Jason Rhee" w:date="2024-07-25T16:18:00Z" w16du:dateUtc="2024-07-25T06:18:00Z">
        <w:r w:rsidR="00167C87">
          <w:rPr>
            <w:lang w:eastAsia="en-SG"/>
          </w:rPr>
          <w:t xml:space="preserve">that </w:t>
        </w:r>
      </w:ins>
      <w:ins w:id="286" w:author="Jason Rhee" w:date="2024-07-25T16:17:00Z" w16du:dateUtc="2024-07-25T06:17:00Z">
        <w:r w:rsidR="00167C87">
          <w:rPr>
            <w:lang w:eastAsia="en-SG"/>
          </w:rPr>
          <w:t>assist</w:t>
        </w:r>
      </w:ins>
      <w:ins w:id="287" w:author="Jason Rhee" w:date="2024-07-25T16:18:00Z" w16du:dateUtc="2024-07-25T06:18:00Z">
        <w:r w:rsidR="00167C87">
          <w:rPr>
            <w:lang w:eastAsia="en-SG"/>
          </w:rPr>
          <w:t>s</w:t>
        </w:r>
      </w:ins>
      <w:ins w:id="288" w:author="Jason Rhee" w:date="2024-07-25T16:17:00Z" w16du:dateUtc="2024-07-25T06:17:00Z">
        <w:r w:rsidR="00167C87">
          <w:rPr>
            <w:lang w:eastAsia="en-SG"/>
          </w:rPr>
          <w:t xml:space="preserve"> </w:t>
        </w:r>
      </w:ins>
      <w:commentRangeStart w:id="289"/>
      <w:commentRangeStart w:id="290"/>
      <w:del w:id="291" w:author="Jason Rhee" w:date="2024-07-25T16:15:00Z" w16du:dateUtc="2024-07-25T06:15:00Z">
        <w:r w:rsidR="001C7DF5" w:rsidRPr="000913AC" w:rsidDel="00167C87">
          <w:rPr>
            <w:lang w:eastAsia="en-SG"/>
          </w:rPr>
          <w:delText xml:space="preserve">The </w:delText>
        </w:r>
      </w:del>
      <w:ins w:id="292" w:author="Jason Rhee" w:date="2024-07-25T16:16:00Z" w16du:dateUtc="2024-07-25T06:16:00Z">
        <w:r w:rsidR="00167C87">
          <w:rPr>
            <w:lang w:eastAsia="en-SG"/>
          </w:rPr>
          <w:t>t</w:t>
        </w:r>
      </w:ins>
      <w:ins w:id="293" w:author="Jason Rhee" w:date="2024-07-25T16:15:00Z" w16du:dateUtc="2024-07-25T06:15:00Z">
        <w:r w:rsidR="00167C87" w:rsidRPr="000913AC">
          <w:rPr>
            <w:lang w:eastAsia="en-SG"/>
          </w:rPr>
          <w:t xml:space="preserve">he </w:t>
        </w:r>
      </w:ins>
      <w:r w:rsidR="001C7DF5" w:rsidRPr="000913AC">
        <w:rPr>
          <w:lang w:eastAsia="en-SG"/>
        </w:rPr>
        <w:t xml:space="preserve">ship’s agent </w:t>
      </w:r>
      <w:del w:id="294" w:author="Jason Rhee" w:date="2024-07-25T16:19:00Z" w16du:dateUtc="2024-07-25T06:19:00Z">
        <w:r w:rsidR="001C7DF5" w:rsidRPr="000913AC" w:rsidDel="00167C87">
          <w:rPr>
            <w:lang w:eastAsia="en-SG"/>
          </w:rPr>
          <w:delText xml:space="preserve">may contact </w:delText>
        </w:r>
      </w:del>
      <w:ins w:id="295" w:author="Jason Rhee" w:date="2024-07-25T16:19:00Z" w16du:dateUtc="2024-07-25T06:19:00Z">
        <w:r w:rsidR="00167C87">
          <w:rPr>
            <w:lang w:eastAsia="en-SG"/>
          </w:rPr>
          <w:t xml:space="preserve">and </w:t>
        </w:r>
      </w:ins>
      <w:r w:rsidR="001C7DF5" w:rsidRPr="000913AC">
        <w:rPr>
          <w:lang w:eastAsia="en-SG"/>
        </w:rPr>
        <w:t xml:space="preserve">relevant waterway authorities </w:t>
      </w:r>
      <w:del w:id="296" w:author="Jason Rhee" w:date="2024-07-25T16:19:00Z" w16du:dateUtc="2024-07-25T06:19:00Z">
        <w:r w:rsidR="001C7DF5" w:rsidRPr="000913AC" w:rsidDel="00E071F8">
          <w:rPr>
            <w:lang w:eastAsia="en-SG"/>
          </w:rPr>
          <w:delText xml:space="preserve">to </w:delText>
        </w:r>
      </w:del>
      <w:ins w:id="297" w:author="Jason Rhee" w:date="2024-07-25T16:19:00Z" w16du:dateUtc="2024-07-25T06:19:00Z">
        <w:r w:rsidR="00E071F8">
          <w:rPr>
            <w:lang w:eastAsia="en-SG"/>
          </w:rPr>
          <w:t>with</w:t>
        </w:r>
        <w:r w:rsidR="00E071F8" w:rsidRPr="000913AC">
          <w:rPr>
            <w:lang w:eastAsia="en-SG"/>
          </w:rPr>
          <w:t xml:space="preserve"> </w:t>
        </w:r>
      </w:ins>
      <w:r w:rsidR="001C7DF5" w:rsidRPr="000913AC">
        <w:rPr>
          <w:lang w:eastAsia="en-SG"/>
        </w:rPr>
        <w:t>mak</w:t>
      </w:r>
      <w:ins w:id="298" w:author="Jason Rhee" w:date="2024-07-25T16:19:00Z" w16du:dateUtc="2024-07-25T06:19:00Z">
        <w:r w:rsidR="00E071F8">
          <w:rPr>
            <w:lang w:eastAsia="en-SG"/>
          </w:rPr>
          <w:t>ing</w:t>
        </w:r>
      </w:ins>
      <w:del w:id="299" w:author="Jason Rhee" w:date="2024-07-25T16:19:00Z" w16du:dateUtc="2024-07-25T06:19:00Z">
        <w:r w:rsidR="001C7DF5" w:rsidRPr="000913AC" w:rsidDel="00E071F8">
          <w:rPr>
            <w:lang w:eastAsia="en-SG"/>
          </w:rPr>
          <w:delText>e</w:delText>
        </w:r>
      </w:del>
      <w:r w:rsidR="001C7DF5" w:rsidRPr="000913AC">
        <w:rPr>
          <w:lang w:eastAsia="en-SG"/>
        </w:rPr>
        <w:t xml:space="preserve"> </w:t>
      </w:r>
      <w:del w:id="300" w:author="Jason Rhee" w:date="2024-07-25T16:20:00Z" w16du:dateUtc="2024-07-25T06:20:00Z">
        <w:r w:rsidR="001C7DF5" w:rsidRPr="000913AC" w:rsidDel="00E071F8">
          <w:rPr>
            <w:lang w:eastAsia="en-SG"/>
          </w:rPr>
          <w:delText xml:space="preserve">the </w:delText>
        </w:r>
      </w:del>
      <w:r w:rsidR="001C7DF5" w:rsidRPr="000913AC">
        <w:rPr>
          <w:lang w:eastAsia="en-SG"/>
        </w:rPr>
        <w:t>necessary bookings, such as for a pilot or for a berth.</w:t>
      </w:r>
      <w:commentRangeEnd w:id="289"/>
      <w:r w:rsidR="00FA7102">
        <w:rPr>
          <w:rStyle w:val="CommentReference"/>
          <w:rFonts w:eastAsia="MS Mincho"/>
          <w:szCs w:val="20"/>
          <w:lang w:eastAsia="ja-JP"/>
        </w:rPr>
        <w:commentReference w:id="289"/>
      </w:r>
      <w:commentRangeEnd w:id="290"/>
      <w:r w:rsidR="000B0FF2">
        <w:rPr>
          <w:rStyle w:val="CommentReference"/>
          <w:rFonts w:eastAsia="MS Mincho"/>
          <w:szCs w:val="20"/>
          <w:lang w:eastAsia="ja-JP"/>
        </w:rPr>
        <w:commentReference w:id="290"/>
      </w:r>
    </w:p>
    <w:p w14:paraId="4009CF97" w14:textId="0F5B6A28" w:rsidR="00542BB7" w:rsidRPr="000913AC" w:rsidRDefault="00542BB7" w:rsidP="00DC3F81">
      <w:pPr>
        <w:rPr>
          <w:lang w:eastAsia="en-SG"/>
        </w:rPr>
      </w:pPr>
      <w:r w:rsidRPr="000913AC">
        <w:rPr>
          <w:lang w:eastAsia="en-SG"/>
        </w:rPr>
        <w:t xml:space="preserve">As the ship </w:t>
      </w:r>
      <w:r w:rsidR="004574E5" w:rsidRPr="000913AC">
        <w:rPr>
          <w:lang w:eastAsia="en-SG"/>
        </w:rPr>
        <w:t xml:space="preserve">nears </w:t>
      </w:r>
      <w:r w:rsidRPr="000913AC">
        <w:rPr>
          <w:lang w:eastAsia="en-SG"/>
        </w:rPr>
        <w:t xml:space="preserve">the </w:t>
      </w:r>
      <w:r w:rsidR="00E855CB" w:rsidRPr="000913AC">
        <w:rPr>
          <w:lang w:eastAsia="en-SG"/>
        </w:rPr>
        <w:t>UKCM Operational Area</w:t>
      </w:r>
      <w:r w:rsidRPr="000913AC">
        <w:rPr>
          <w:lang w:eastAsia="en-SG"/>
        </w:rPr>
        <w:t xml:space="preserve">, the </w:t>
      </w:r>
      <w:del w:id="301" w:author="Jason Rhee" w:date="2024-07-16T17:18:00Z" w16du:dateUtc="2024-07-16T07:18:00Z">
        <w:r w:rsidRPr="000913AC" w:rsidDel="001B54AD">
          <w:rPr>
            <w:lang w:eastAsia="en-SG"/>
          </w:rPr>
          <w:delText xml:space="preserve">UKCM </w:delText>
        </w:r>
        <w:r w:rsidR="006D09B8" w:rsidRPr="000913AC" w:rsidDel="001B54AD">
          <w:rPr>
            <w:lang w:eastAsia="en-SG"/>
          </w:rPr>
          <w:delText>service</w:delText>
        </w:r>
      </w:del>
      <w:del w:id="302" w:author="Jason Rhee" w:date="2024-07-16T17:19:00Z" w16du:dateUtc="2024-07-16T07:19:00Z">
        <w:r w:rsidR="006D09B8" w:rsidRPr="000913AC" w:rsidDel="001B54AD">
          <w:rPr>
            <w:lang w:eastAsia="en-SG"/>
          </w:rPr>
          <w:delText xml:space="preserve"> </w:delText>
        </w:r>
        <w:r w:rsidR="001C7DF5" w:rsidRPr="000913AC" w:rsidDel="001B54AD">
          <w:rPr>
            <w:lang w:eastAsia="en-SG"/>
          </w:rPr>
          <w:delText>provider</w:delText>
        </w:r>
      </w:del>
      <w:ins w:id="303" w:author="Jason Rhee" w:date="2024-07-16T17:19:00Z" w16du:dateUtc="2024-07-16T07:19:00Z">
        <w:r w:rsidR="001B54AD">
          <w:rPr>
            <w:lang w:eastAsia="en-SG"/>
          </w:rPr>
          <w:t>UKCM Service Provider</w:t>
        </w:r>
      </w:ins>
      <w:r w:rsidR="001C7DF5" w:rsidRPr="000913AC">
        <w:rPr>
          <w:lang w:eastAsia="en-SG"/>
        </w:rPr>
        <w:t xml:space="preserve"> </w:t>
      </w:r>
      <w:r w:rsidRPr="000913AC">
        <w:rPr>
          <w:lang w:eastAsia="en-SG"/>
        </w:rPr>
        <w:t xml:space="preserve">checks the prevailing environmental conditions within the </w:t>
      </w:r>
      <w:r w:rsidR="00E855CB" w:rsidRPr="000913AC">
        <w:rPr>
          <w:lang w:eastAsia="en-SG"/>
        </w:rPr>
        <w:t>UKCM Operational Area</w:t>
      </w:r>
      <w:r w:rsidRPr="000913AC">
        <w:rPr>
          <w:lang w:eastAsia="en-SG"/>
        </w:rPr>
        <w:t xml:space="preserve"> and confirms the v</w:t>
      </w:r>
      <w:r w:rsidR="00DD0A33" w:rsidRPr="000913AC">
        <w:rPr>
          <w:lang w:eastAsia="en-SG"/>
        </w:rPr>
        <w:t xml:space="preserve">alidity of the </w:t>
      </w:r>
      <w:del w:id="304" w:author="Jason Rhee" w:date="2024-07-21T21:27:00Z" w16du:dateUtc="2024-07-21T11:27:00Z">
        <w:r w:rsidR="004574E5" w:rsidRPr="000913AC" w:rsidDel="006C1F18">
          <w:rPr>
            <w:lang w:eastAsia="en-SG"/>
          </w:rPr>
          <w:delText xml:space="preserve">actual </w:delText>
        </w:r>
        <w:r w:rsidR="00DD0A33" w:rsidRPr="000913AC" w:rsidDel="006C1F18">
          <w:rPr>
            <w:lang w:eastAsia="en-SG"/>
          </w:rPr>
          <w:delText>plan</w:delText>
        </w:r>
      </w:del>
      <w:ins w:id="305" w:author="Jason Rhee" w:date="2024-07-21T21:27:00Z" w16du:dateUtc="2024-07-21T11:27:00Z">
        <w:r w:rsidR="006C1F18">
          <w:rPr>
            <w:lang w:eastAsia="en-SG"/>
          </w:rPr>
          <w:t>Actual Plan</w:t>
        </w:r>
      </w:ins>
      <w:r w:rsidR="0066549D" w:rsidRPr="000913AC">
        <w:rPr>
          <w:lang w:eastAsia="en-SG"/>
        </w:rPr>
        <w:t>.</w:t>
      </w:r>
      <w:r w:rsidR="004E1105" w:rsidRPr="000913AC">
        <w:rPr>
          <w:lang w:eastAsia="en-SG"/>
        </w:rPr>
        <w:t xml:space="preserve"> </w:t>
      </w:r>
      <w:r w:rsidRPr="000913AC">
        <w:rPr>
          <w:lang w:eastAsia="en-SG"/>
        </w:rPr>
        <w:t xml:space="preserve">The </w:t>
      </w:r>
      <w:del w:id="306" w:author="Jason Rhee" w:date="2024-07-21T21:27:00Z" w16du:dateUtc="2024-07-21T11:27:00Z">
        <w:r w:rsidR="004574E5" w:rsidRPr="000913AC" w:rsidDel="006C1F18">
          <w:rPr>
            <w:lang w:eastAsia="en-SG"/>
          </w:rPr>
          <w:delText>actual plan</w:delText>
        </w:r>
      </w:del>
      <w:ins w:id="307" w:author="Jason Rhee" w:date="2024-07-21T21:27:00Z" w16du:dateUtc="2024-07-21T11:27:00Z">
        <w:r w:rsidR="006C1F18">
          <w:rPr>
            <w:lang w:eastAsia="en-SG"/>
          </w:rPr>
          <w:t>Actual Plan</w:t>
        </w:r>
      </w:ins>
      <w:r w:rsidRPr="000913AC">
        <w:rPr>
          <w:lang w:eastAsia="en-SG"/>
        </w:rPr>
        <w:t xml:space="preserve"> may </w:t>
      </w:r>
      <w:r w:rsidR="004772BA" w:rsidRPr="000913AC">
        <w:rPr>
          <w:lang w:eastAsia="en-SG"/>
        </w:rPr>
        <w:t>alter</w:t>
      </w:r>
      <w:r w:rsidRPr="000913AC">
        <w:rPr>
          <w:lang w:eastAsia="en-SG"/>
        </w:rPr>
        <w:t xml:space="preserve"> due to changes in predicted weather forecasts, heights of tide, or the ship’s particulars</w:t>
      </w:r>
      <w:r w:rsidR="0066549D" w:rsidRPr="000913AC">
        <w:rPr>
          <w:lang w:eastAsia="en-SG"/>
        </w:rPr>
        <w:t>.</w:t>
      </w:r>
      <w:r w:rsidR="004E1105" w:rsidRPr="000913AC">
        <w:rPr>
          <w:lang w:eastAsia="en-SG"/>
        </w:rPr>
        <w:t xml:space="preserve"> </w:t>
      </w:r>
      <w:r w:rsidR="001C7DF5" w:rsidRPr="000913AC">
        <w:rPr>
          <w:lang w:eastAsia="en-SG"/>
        </w:rPr>
        <w:t xml:space="preserve">The </w:t>
      </w:r>
      <w:del w:id="308" w:author="Jason Rhee" w:date="2024-07-21T21:27:00Z" w16du:dateUtc="2024-07-21T11:27:00Z">
        <w:r w:rsidR="004574E5" w:rsidRPr="000913AC" w:rsidDel="006C1F18">
          <w:rPr>
            <w:lang w:eastAsia="en-SG"/>
          </w:rPr>
          <w:delText xml:space="preserve">actual </w:delText>
        </w:r>
        <w:r w:rsidR="001C7DF5" w:rsidRPr="000913AC" w:rsidDel="006C1F18">
          <w:rPr>
            <w:lang w:eastAsia="en-SG"/>
          </w:rPr>
          <w:delText>plan</w:delText>
        </w:r>
      </w:del>
      <w:ins w:id="309" w:author="Jason Rhee" w:date="2024-07-21T21:27:00Z" w16du:dateUtc="2024-07-21T11:27:00Z">
        <w:r w:rsidR="006C1F18">
          <w:rPr>
            <w:lang w:eastAsia="en-SG"/>
          </w:rPr>
          <w:t>Actual Plan</w:t>
        </w:r>
      </w:ins>
      <w:r w:rsidR="001C7DF5" w:rsidRPr="000913AC">
        <w:rPr>
          <w:lang w:eastAsia="en-SG"/>
        </w:rPr>
        <w:t xml:space="preserve"> might be cancelled through replacement </w:t>
      </w:r>
      <w:r w:rsidR="00091D11" w:rsidRPr="000913AC">
        <w:rPr>
          <w:lang w:eastAsia="en-SG"/>
        </w:rPr>
        <w:t>(</w:t>
      </w:r>
      <w:commentRangeStart w:id="310"/>
      <w:commentRangeStart w:id="311"/>
      <w:r w:rsidR="004574E5" w:rsidRPr="000913AC">
        <w:rPr>
          <w:lang w:eastAsia="en-SG"/>
        </w:rPr>
        <w:t>using a</w:t>
      </w:r>
      <w:r w:rsidR="006C46FF" w:rsidRPr="000913AC">
        <w:rPr>
          <w:lang w:eastAsia="en-SG"/>
        </w:rPr>
        <w:t>n</w:t>
      </w:r>
      <w:r w:rsidR="004574E5" w:rsidRPr="000913AC">
        <w:rPr>
          <w:lang w:eastAsia="en-SG"/>
        </w:rPr>
        <w:t xml:space="preserve"> </w:t>
      </w:r>
      <w:del w:id="312" w:author="Jason Rhee" w:date="2024-07-21T21:27:00Z" w16du:dateUtc="2024-07-21T11:27:00Z">
        <w:r w:rsidR="004574E5" w:rsidRPr="000913AC" w:rsidDel="006C1F18">
          <w:rPr>
            <w:lang w:eastAsia="en-SG"/>
          </w:rPr>
          <w:delText xml:space="preserve">actual </w:delText>
        </w:r>
      </w:del>
      <w:ins w:id="313" w:author="Jason Rhee" w:date="2024-07-21T21:27:00Z" w16du:dateUtc="2024-07-21T11:27:00Z">
        <w:r w:rsidR="006C1F18">
          <w:rPr>
            <w:rFonts w:eastAsiaTheme="minorEastAsia" w:hint="eastAsia"/>
            <w:lang w:eastAsia="ko-KR"/>
          </w:rPr>
          <w:t>A</w:t>
        </w:r>
        <w:r w:rsidR="006C1F18" w:rsidRPr="000913AC">
          <w:rPr>
            <w:lang w:eastAsia="en-SG"/>
          </w:rPr>
          <w:t xml:space="preserve">ctual </w:t>
        </w:r>
      </w:ins>
      <w:del w:id="314" w:author="Jason Rhee" w:date="2024-07-21T21:27:00Z" w16du:dateUtc="2024-07-21T11:27:00Z">
        <w:r w:rsidR="00450754" w:rsidRPr="000913AC" w:rsidDel="006C1F18">
          <w:rPr>
            <w:lang w:eastAsia="en-SG"/>
          </w:rPr>
          <w:delText xml:space="preserve">plan </w:delText>
        </w:r>
      </w:del>
      <w:del w:id="315" w:author="Jason Rhee" w:date="2024-07-21T21:28:00Z" w16du:dateUtc="2024-07-21T11:28:00Z">
        <w:r w:rsidR="004574E5" w:rsidRPr="000913AC" w:rsidDel="006C1F18">
          <w:rPr>
            <w:lang w:eastAsia="en-SG"/>
          </w:rPr>
          <w:delText>update</w:delText>
        </w:r>
      </w:del>
      <w:commentRangeEnd w:id="310"/>
      <w:commentRangeEnd w:id="311"/>
      <w:ins w:id="316" w:author="Jason Rhee" w:date="2024-07-21T21:28:00Z" w16du:dateUtc="2024-07-21T11:28:00Z">
        <w:r w:rsidR="006C1F18">
          <w:rPr>
            <w:rFonts w:eastAsiaTheme="minorEastAsia" w:hint="eastAsia"/>
            <w:lang w:eastAsia="ko-KR"/>
          </w:rPr>
          <w:t>U</w:t>
        </w:r>
        <w:r w:rsidR="006C1F18" w:rsidRPr="000913AC">
          <w:rPr>
            <w:lang w:eastAsia="en-SG"/>
          </w:rPr>
          <w:t>pdate</w:t>
        </w:r>
      </w:ins>
      <w:r w:rsidR="00E54BDB">
        <w:rPr>
          <w:rStyle w:val="CommentReference"/>
          <w:rFonts w:eastAsia="MS Mincho"/>
          <w:szCs w:val="20"/>
          <w:lang w:eastAsia="ja-JP"/>
        </w:rPr>
        <w:commentReference w:id="310"/>
      </w:r>
      <w:r w:rsidR="00BC7E83">
        <w:rPr>
          <w:rStyle w:val="CommentReference"/>
          <w:rFonts w:eastAsia="MS Mincho"/>
          <w:szCs w:val="20"/>
          <w:lang w:eastAsia="ja-JP"/>
        </w:rPr>
        <w:commentReference w:id="311"/>
      </w:r>
      <w:r w:rsidR="00091D11" w:rsidRPr="000913AC">
        <w:rPr>
          <w:lang w:eastAsia="en-SG"/>
        </w:rPr>
        <w:t>)</w:t>
      </w:r>
      <w:r w:rsidR="004574E5" w:rsidRPr="000913AC">
        <w:rPr>
          <w:lang w:eastAsia="en-SG"/>
        </w:rPr>
        <w:t xml:space="preserve"> </w:t>
      </w:r>
      <w:r w:rsidR="006C46FF" w:rsidRPr="000913AC">
        <w:rPr>
          <w:lang w:eastAsia="en-SG"/>
        </w:rPr>
        <w:t>when changes are required</w:t>
      </w:r>
      <w:r w:rsidR="001C7DF5" w:rsidRPr="000913AC">
        <w:rPr>
          <w:lang w:eastAsia="en-SG"/>
        </w:rPr>
        <w:t xml:space="preserve">. </w:t>
      </w:r>
      <w:r w:rsidRPr="000913AC">
        <w:rPr>
          <w:lang w:eastAsia="en-SG"/>
        </w:rPr>
        <w:t xml:space="preserve">This checking process allows the ship to manage its speed to meet the </w:t>
      </w:r>
      <w:r w:rsidR="001C7DF5" w:rsidRPr="000913AC">
        <w:rPr>
          <w:lang w:eastAsia="en-SG"/>
        </w:rPr>
        <w:t xml:space="preserve">required </w:t>
      </w:r>
      <w:r w:rsidRPr="000913AC">
        <w:rPr>
          <w:lang w:eastAsia="en-SG"/>
        </w:rPr>
        <w:t>t</w:t>
      </w:r>
      <w:r w:rsidR="004574E5" w:rsidRPr="000913AC">
        <w:rPr>
          <w:lang w:eastAsia="en-SG"/>
        </w:rPr>
        <w:t xml:space="preserve">ime </w:t>
      </w:r>
      <w:r w:rsidR="004F5C1F" w:rsidRPr="000913AC">
        <w:rPr>
          <w:lang w:eastAsia="en-SG"/>
        </w:rPr>
        <w:t xml:space="preserve">window </w:t>
      </w:r>
      <w:r w:rsidRPr="000913AC">
        <w:rPr>
          <w:lang w:eastAsia="en-SG"/>
        </w:rPr>
        <w:t>to execute the</w:t>
      </w:r>
      <w:r w:rsidR="004574E5" w:rsidRPr="000913AC">
        <w:rPr>
          <w:lang w:eastAsia="en-SG"/>
        </w:rPr>
        <w:t xml:space="preserve"> </w:t>
      </w:r>
      <w:del w:id="317" w:author="Jason Rhee" w:date="2024-07-21T21:28:00Z" w16du:dateUtc="2024-07-21T11:28:00Z">
        <w:r w:rsidR="004574E5" w:rsidRPr="000913AC" w:rsidDel="006C1F18">
          <w:rPr>
            <w:lang w:eastAsia="en-SG"/>
          </w:rPr>
          <w:delText>actual plan</w:delText>
        </w:r>
      </w:del>
      <w:ins w:id="318" w:author="Jason Rhee" w:date="2024-07-21T21:28:00Z" w16du:dateUtc="2024-07-21T11:28:00Z">
        <w:r w:rsidR="006C1F18">
          <w:rPr>
            <w:lang w:eastAsia="en-SG"/>
          </w:rPr>
          <w:t>Actual Plan</w:t>
        </w:r>
      </w:ins>
      <w:r w:rsidR="004574E5" w:rsidRPr="000913AC">
        <w:rPr>
          <w:lang w:eastAsia="en-SG"/>
        </w:rPr>
        <w:t>.</w:t>
      </w:r>
    </w:p>
    <w:p w14:paraId="536DB749" w14:textId="3D7E7CCC" w:rsidR="001C7DF5" w:rsidRDefault="00542BB7" w:rsidP="007648A0">
      <w:pPr>
        <w:rPr>
          <w:lang w:eastAsia="en-SG"/>
        </w:rPr>
      </w:pPr>
      <w:r w:rsidRPr="000913AC">
        <w:rPr>
          <w:lang w:eastAsia="en-SG"/>
        </w:rPr>
        <w:t xml:space="preserve">The </w:t>
      </w:r>
      <w:del w:id="319" w:author="Jason Rhee" w:date="2024-07-21T21:28:00Z" w16du:dateUtc="2024-07-21T11:28:00Z">
        <w:r w:rsidR="004574E5" w:rsidRPr="000913AC" w:rsidDel="006C1F18">
          <w:rPr>
            <w:lang w:eastAsia="en-SG"/>
          </w:rPr>
          <w:delText xml:space="preserve">actual </w:delText>
        </w:r>
      </w:del>
      <w:ins w:id="320" w:author="Jason Rhee" w:date="2024-07-21T21:28:00Z" w16du:dateUtc="2024-07-21T11:28:00Z">
        <w:r w:rsidR="006C1F18">
          <w:rPr>
            <w:rFonts w:eastAsiaTheme="minorEastAsia" w:hint="eastAsia"/>
            <w:lang w:eastAsia="ko-KR"/>
          </w:rPr>
          <w:t>A</w:t>
        </w:r>
        <w:r w:rsidR="006C1F18" w:rsidRPr="000913AC">
          <w:rPr>
            <w:lang w:eastAsia="en-SG"/>
          </w:rPr>
          <w:t xml:space="preserve">ctual </w:t>
        </w:r>
      </w:ins>
      <w:del w:id="321" w:author="Jason Rhee" w:date="2024-07-21T21:28:00Z" w16du:dateUtc="2024-07-21T11:28:00Z">
        <w:r w:rsidR="004574E5" w:rsidRPr="000913AC" w:rsidDel="006C1F18">
          <w:rPr>
            <w:lang w:eastAsia="en-SG"/>
          </w:rPr>
          <w:delText>plan u</w:delText>
        </w:r>
      </w:del>
      <w:ins w:id="322" w:author="Jason Rhee" w:date="2024-07-21T21:28:00Z" w16du:dateUtc="2024-07-21T11:28:00Z">
        <w:r w:rsidR="006C1F18">
          <w:rPr>
            <w:rFonts w:eastAsiaTheme="minorEastAsia" w:hint="eastAsia"/>
            <w:lang w:eastAsia="ko-KR"/>
          </w:rPr>
          <w:t>U</w:t>
        </w:r>
      </w:ins>
      <w:r w:rsidR="004574E5" w:rsidRPr="000913AC">
        <w:rPr>
          <w:lang w:eastAsia="en-SG"/>
        </w:rPr>
        <w:t>pdate</w:t>
      </w:r>
      <w:r w:rsidRPr="000913AC">
        <w:rPr>
          <w:lang w:eastAsia="en-SG"/>
        </w:rPr>
        <w:t xml:space="preserve"> contains details of the earliest and latest times at which the ship can safely commence navigating shallow areas </w:t>
      </w:r>
      <w:r w:rsidR="004F5C1F" w:rsidRPr="000913AC">
        <w:rPr>
          <w:lang w:eastAsia="en-SG"/>
        </w:rPr>
        <w:t xml:space="preserve">in the </w:t>
      </w:r>
      <w:r w:rsidR="00AE6692" w:rsidRPr="000913AC">
        <w:rPr>
          <w:lang w:eastAsia="en-SG"/>
        </w:rPr>
        <w:t>UKCM Operational Area</w:t>
      </w:r>
      <w:r w:rsidR="004F5C1F" w:rsidRPr="000913AC">
        <w:rPr>
          <w:lang w:eastAsia="en-SG"/>
        </w:rPr>
        <w:t xml:space="preserve"> </w:t>
      </w:r>
      <w:r w:rsidRPr="000913AC">
        <w:rPr>
          <w:lang w:eastAsia="en-SG"/>
        </w:rPr>
        <w:t>while maintaining the required UKC</w:t>
      </w:r>
      <w:r w:rsidR="006D09B8" w:rsidRPr="000913AC">
        <w:rPr>
          <w:lang w:eastAsia="en-SG"/>
        </w:rPr>
        <w:t xml:space="preserve"> (note that waterway authorities specify minimum UKC requirement</w:t>
      </w:r>
      <w:r w:rsidR="00450754" w:rsidRPr="000913AC">
        <w:rPr>
          <w:lang w:eastAsia="en-SG"/>
        </w:rPr>
        <w:t>s</w:t>
      </w:r>
      <w:r w:rsidR="004F5C1F" w:rsidRPr="000913AC">
        <w:rPr>
          <w:lang w:eastAsia="en-SG"/>
        </w:rPr>
        <w:t xml:space="preserve"> for ships operating within a </w:t>
      </w:r>
      <w:r w:rsidR="00AE6692" w:rsidRPr="000913AC">
        <w:rPr>
          <w:lang w:eastAsia="en-SG"/>
        </w:rPr>
        <w:t>UKCM Operational Area</w:t>
      </w:r>
      <w:r w:rsidR="006D09B8" w:rsidRPr="000913AC">
        <w:rPr>
          <w:lang w:eastAsia="en-SG"/>
        </w:rPr>
        <w:t>)</w:t>
      </w:r>
      <w:r w:rsidR="0066549D" w:rsidRPr="000913AC">
        <w:rPr>
          <w:lang w:eastAsia="en-SG"/>
        </w:rPr>
        <w:t>.</w:t>
      </w:r>
      <w:r w:rsidR="004574E5" w:rsidRPr="000913AC">
        <w:rPr>
          <w:lang w:eastAsia="en-SG"/>
        </w:rPr>
        <w:t xml:space="preserve"> </w:t>
      </w:r>
      <w:commentRangeStart w:id="323"/>
      <w:commentRangeStart w:id="324"/>
      <w:r w:rsidR="004574E5" w:rsidRPr="000913AC">
        <w:rPr>
          <w:lang w:eastAsia="en-SG"/>
        </w:rPr>
        <w:t xml:space="preserve">The </w:t>
      </w:r>
      <w:del w:id="325" w:author="Jason Rhee" w:date="2024-07-21T21:28:00Z" w16du:dateUtc="2024-07-21T11:28:00Z">
        <w:r w:rsidR="004574E5" w:rsidRPr="000913AC" w:rsidDel="00AB420A">
          <w:rPr>
            <w:lang w:eastAsia="en-SG"/>
          </w:rPr>
          <w:delText xml:space="preserve">actual </w:delText>
        </w:r>
      </w:del>
      <w:ins w:id="326" w:author="Jason Rhee" w:date="2024-07-21T21:28:00Z" w16du:dateUtc="2024-07-21T11:28:00Z">
        <w:r w:rsidR="00AB420A">
          <w:rPr>
            <w:rFonts w:eastAsiaTheme="minorEastAsia" w:hint="eastAsia"/>
            <w:lang w:eastAsia="ko-KR"/>
          </w:rPr>
          <w:t>A</w:t>
        </w:r>
        <w:r w:rsidR="00AB420A" w:rsidRPr="000913AC">
          <w:rPr>
            <w:lang w:eastAsia="en-SG"/>
          </w:rPr>
          <w:t xml:space="preserve">ctual </w:t>
        </w:r>
      </w:ins>
      <w:del w:id="327" w:author="Jason Rhee" w:date="2024-07-21T21:28:00Z" w16du:dateUtc="2024-07-21T11:28:00Z">
        <w:r w:rsidR="004574E5" w:rsidRPr="000913AC" w:rsidDel="00AB420A">
          <w:rPr>
            <w:lang w:eastAsia="en-SG"/>
          </w:rPr>
          <w:delText>plan u</w:delText>
        </w:r>
      </w:del>
      <w:ins w:id="328" w:author="Jason Rhee" w:date="2024-07-21T21:28:00Z" w16du:dateUtc="2024-07-21T11:28:00Z">
        <w:r w:rsidR="00AB420A">
          <w:rPr>
            <w:rFonts w:eastAsiaTheme="minorEastAsia" w:hint="eastAsia"/>
            <w:lang w:eastAsia="ko-KR"/>
          </w:rPr>
          <w:t>U</w:t>
        </w:r>
      </w:ins>
      <w:r w:rsidR="004574E5" w:rsidRPr="000913AC">
        <w:rPr>
          <w:lang w:eastAsia="en-SG"/>
        </w:rPr>
        <w:t>pdate also includes</w:t>
      </w:r>
      <w:r w:rsidR="004574E5" w:rsidRPr="00B128D2">
        <w:rPr>
          <w:lang w:eastAsia="en-SG"/>
        </w:rPr>
        <w:t xml:space="preserve"> any relevant non-navigable areas and almost non-navigable areas</w:t>
      </w:r>
      <w:commentRangeEnd w:id="323"/>
      <w:commentRangeEnd w:id="324"/>
      <w:ins w:id="329" w:author="Jason Rhee" w:date="2024-07-21T22:11:00Z" w16du:dateUtc="2024-07-21T12:11:00Z">
        <w:r w:rsidR="00976B86">
          <w:rPr>
            <w:rFonts w:eastAsiaTheme="minorEastAsia" w:hint="eastAsia"/>
            <w:lang w:eastAsia="ko-KR"/>
          </w:rPr>
          <w:t xml:space="preserve"> within the UKCM Operational Area</w:t>
        </w:r>
      </w:ins>
      <w:r w:rsidR="00726AE6">
        <w:rPr>
          <w:rStyle w:val="CommentReference"/>
          <w:rFonts w:eastAsia="MS Mincho"/>
          <w:szCs w:val="20"/>
          <w:lang w:eastAsia="ja-JP"/>
        </w:rPr>
        <w:commentReference w:id="323"/>
      </w:r>
      <w:r w:rsidR="00976B86">
        <w:rPr>
          <w:rStyle w:val="CommentReference"/>
          <w:rFonts w:eastAsia="MS Mincho"/>
          <w:szCs w:val="20"/>
          <w:lang w:eastAsia="ja-JP"/>
        </w:rPr>
        <w:commentReference w:id="324"/>
      </w:r>
      <w:r w:rsidR="004574E5" w:rsidRPr="00B128D2">
        <w:rPr>
          <w:lang w:eastAsia="en-SG"/>
        </w:rPr>
        <w:t>.</w:t>
      </w:r>
    </w:p>
    <w:p w14:paraId="331D46C9" w14:textId="660B3834" w:rsidR="00542BB7" w:rsidRPr="00EB5805" w:rsidRDefault="00542BB7" w:rsidP="00B3435A">
      <w:pPr>
        <w:pStyle w:val="Heading2"/>
      </w:pPr>
      <w:bookmarkStart w:id="330" w:name="_Toc127463814"/>
      <w:bookmarkStart w:id="331" w:name="_Toc128125440"/>
      <w:bookmarkStart w:id="332" w:name="_Toc141176165"/>
      <w:bookmarkStart w:id="333" w:name="_Toc141176320"/>
      <w:bookmarkStart w:id="334" w:name="_Toc141176951"/>
      <w:bookmarkStart w:id="335" w:name="_Toc150177836"/>
      <w:r w:rsidRPr="00EB5805">
        <w:t>Voyage monitoring</w:t>
      </w:r>
      <w:bookmarkEnd w:id="330"/>
      <w:bookmarkEnd w:id="331"/>
      <w:bookmarkEnd w:id="332"/>
      <w:bookmarkEnd w:id="333"/>
      <w:bookmarkEnd w:id="334"/>
      <w:bookmarkEnd w:id="335"/>
    </w:p>
    <w:p w14:paraId="053149A4" w14:textId="35819E3E" w:rsidR="000F7029" w:rsidRPr="00B128D2" w:rsidRDefault="00542BB7">
      <w:pPr>
        <w:rPr>
          <w:lang w:eastAsia="en-SG"/>
        </w:rPr>
      </w:pPr>
      <w:r>
        <w:rPr>
          <w:lang w:eastAsia="en-SG"/>
        </w:rPr>
        <w:t>When t</w:t>
      </w:r>
      <w:r w:rsidRPr="00D129DC">
        <w:rPr>
          <w:lang w:eastAsia="en-SG"/>
        </w:rPr>
        <w:t xml:space="preserve">he ship enters the </w:t>
      </w:r>
      <w:r w:rsidR="00AE6692">
        <w:rPr>
          <w:lang w:eastAsia="en-SG"/>
        </w:rPr>
        <w:t>UKCM Operational Area</w:t>
      </w:r>
      <w:r>
        <w:rPr>
          <w:lang w:eastAsia="en-SG"/>
        </w:rPr>
        <w:t>,</w:t>
      </w:r>
      <w:r w:rsidRPr="00D129DC">
        <w:rPr>
          <w:lang w:eastAsia="en-SG"/>
        </w:rPr>
        <w:t xml:space="preserve"> the </w:t>
      </w:r>
      <w:del w:id="336" w:author="Jason Rhee" w:date="2024-07-21T21:31:00Z" w16du:dateUtc="2024-07-21T11:31:00Z">
        <w:r w:rsidR="004574E5" w:rsidDel="00C82359">
          <w:rPr>
            <w:lang w:eastAsia="en-SG"/>
          </w:rPr>
          <w:delText>actual update</w:delText>
        </w:r>
      </w:del>
      <w:ins w:id="337" w:author="Jason Rhee" w:date="2024-07-21T21:31:00Z" w16du:dateUtc="2024-07-21T11:31:00Z">
        <w:r w:rsidR="00C82359">
          <w:rPr>
            <w:lang w:eastAsia="en-SG"/>
          </w:rPr>
          <w:t>Actual Update</w:t>
        </w:r>
      </w:ins>
      <w:r w:rsidR="004574E5">
        <w:rPr>
          <w:lang w:eastAsia="en-SG"/>
        </w:rPr>
        <w:t xml:space="preserve"> </w:t>
      </w:r>
      <w:del w:id="338" w:author="Jason Rhee" w:date="2024-07-25T16:21:00Z" w16du:dateUtc="2024-07-25T06:21:00Z">
        <w:r w:rsidR="004574E5" w:rsidRPr="00B128D2" w:rsidDel="000B0FF2">
          <w:rPr>
            <w:lang w:eastAsia="en-SG"/>
          </w:rPr>
          <w:delText>i</w:delText>
        </w:r>
        <w:r w:rsidR="002F31A6" w:rsidRPr="00B128D2" w:rsidDel="000B0FF2">
          <w:rPr>
            <w:lang w:eastAsia="en-SG"/>
          </w:rPr>
          <w:delText xml:space="preserve">s </w:delText>
        </w:r>
        <w:r w:rsidR="004574E5" w:rsidRPr="00B128D2" w:rsidDel="000B0FF2">
          <w:rPr>
            <w:lang w:eastAsia="en-SG"/>
          </w:rPr>
          <w:delText>able to</w:delText>
        </w:r>
      </w:del>
      <w:ins w:id="339" w:author="Jason Rhee" w:date="2024-07-25T16:21:00Z" w16du:dateUtc="2024-07-25T06:21:00Z">
        <w:r w:rsidR="000B0FF2" w:rsidRPr="00B128D2">
          <w:rPr>
            <w:lang w:eastAsia="en-SG"/>
          </w:rPr>
          <w:t>can</w:t>
        </w:r>
      </w:ins>
      <w:r w:rsidR="004574E5" w:rsidRPr="00B128D2">
        <w:rPr>
          <w:lang w:eastAsia="en-SG"/>
        </w:rPr>
        <w:t xml:space="preserve"> be </w:t>
      </w:r>
      <w:r w:rsidRPr="00B128D2">
        <w:rPr>
          <w:lang w:eastAsia="en-SG"/>
        </w:rPr>
        <w:t>display</w:t>
      </w:r>
      <w:r w:rsidR="002F31A6" w:rsidRPr="00B128D2">
        <w:rPr>
          <w:lang w:eastAsia="en-SG"/>
        </w:rPr>
        <w:t>ed</w:t>
      </w:r>
      <w:r w:rsidRPr="00B128D2">
        <w:rPr>
          <w:lang w:eastAsia="en-SG"/>
        </w:rPr>
        <w:t xml:space="preserve"> on </w:t>
      </w:r>
      <w:r w:rsidR="002F31A6" w:rsidRPr="00B128D2">
        <w:rPr>
          <w:lang w:eastAsia="en-SG"/>
        </w:rPr>
        <w:t xml:space="preserve">the ship’s </w:t>
      </w:r>
      <w:r w:rsidRPr="00B128D2">
        <w:rPr>
          <w:lang w:eastAsia="en-SG"/>
        </w:rPr>
        <w:t>navigation system</w:t>
      </w:r>
      <w:r w:rsidR="0066549D" w:rsidRPr="00B128D2">
        <w:rPr>
          <w:lang w:eastAsia="en-SG"/>
        </w:rPr>
        <w:t>.</w:t>
      </w:r>
      <w:r w:rsidR="00E5710F">
        <w:rPr>
          <w:lang w:eastAsia="en-SG"/>
        </w:rPr>
        <w:t xml:space="preserve"> When a pilot is embarked, they will, generally, be using a Portable Pilot Unit (PPU) that also shows the ship’s UKC plan (as this is also provided to the pilot by the </w:t>
      </w:r>
      <w:del w:id="340" w:author="Jason Rhee" w:date="2024-07-16T17:18:00Z" w16du:dateUtc="2024-07-16T07:18:00Z">
        <w:r w:rsidR="00E5710F" w:rsidDel="001B54AD">
          <w:rPr>
            <w:lang w:eastAsia="en-SG"/>
          </w:rPr>
          <w:delText>UKCM service</w:delText>
        </w:r>
      </w:del>
      <w:del w:id="341" w:author="Jason Rhee" w:date="2024-07-16T17:19:00Z" w16du:dateUtc="2024-07-16T07:19:00Z">
        <w:r w:rsidR="00E5710F" w:rsidDel="001B54AD">
          <w:rPr>
            <w:lang w:eastAsia="en-SG"/>
          </w:rPr>
          <w:delText xml:space="preserve"> provider</w:delText>
        </w:r>
      </w:del>
      <w:ins w:id="342" w:author="Jason Rhee" w:date="2024-07-16T17:19:00Z" w16du:dateUtc="2024-07-16T07:19:00Z">
        <w:r w:rsidR="001B54AD">
          <w:rPr>
            <w:lang w:eastAsia="en-SG"/>
          </w:rPr>
          <w:t>UKCM Service Provider</w:t>
        </w:r>
      </w:ins>
      <w:r w:rsidR="00E5710F">
        <w:rPr>
          <w:lang w:eastAsia="en-SG"/>
        </w:rPr>
        <w:t xml:space="preserve">). Having the same information displayed on both the ship’s navigation system and the pilot’s PPU helps a ship’s crew support the pilot navigating the ship through a </w:t>
      </w:r>
      <w:r w:rsidR="00E855CB">
        <w:rPr>
          <w:lang w:eastAsia="en-SG"/>
        </w:rPr>
        <w:t>UKCM Operational Area</w:t>
      </w:r>
      <w:r w:rsidR="00E5710F">
        <w:rPr>
          <w:lang w:eastAsia="en-SG"/>
        </w:rPr>
        <w:t>, while maintaining the required UKC.</w:t>
      </w:r>
    </w:p>
    <w:p w14:paraId="6D6D6A3F" w14:textId="381C5166" w:rsidR="00542BB7" w:rsidRPr="00B128D2" w:rsidRDefault="00542BB7" w:rsidP="00DC3F81">
      <w:pPr>
        <w:rPr>
          <w:lang w:eastAsia="en-SG"/>
        </w:rPr>
      </w:pPr>
      <w:r w:rsidRPr="00B128D2">
        <w:rPr>
          <w:lang w:eastAsia="en-SG"/>
        </w:rPr>
        <w:t xml:space="preserve">The </w:t>
      </w:r>
      <w:del w:id="343" w:author="Jason Rhee" w:date="2024-07-16T17:18:00Z" w16du:dateUtc="2024-07-16T07:18:00Z">
        <w:r w:rsidRPr="00B128D2" w:rsidDel="001B54AD">
          <w:rPr>
            <w:lang w:eastAsia="en-SG"/>
          </w:rPr>
          <w:delText>UKCM service</w:delText>
        </w:r>
      </w:del>
      <w:del w:id="344" w:author="Jason Rhee" w:date="2024-07-16T17:19:00Z" w16du:dateUtc="2024-07-16T07:19:00Z">
        <w:r w:rsidRPr="00B128D2" w:rsidDel="001B54AD">
          <w:rPr>
            <w:lang w:eastAsia="en-SG"/>
          </w:rPr>
          <w:delText xml:space="preserve"> </w:delText>
        </w:r>
        <w:r w:rsidR="002F31A6" w:rsidRPr="00B128D2" w:rsidDel="001B54AD">
          <w:rPr>
            <w:lang w:eastAsia="en-SG"/>
          </w:rPr>
          <w:delText>provider</w:delText>
        </w:r>
      </w:del>
      <w:ins w:id="345" w:author="Jason Rhee" w:date="2024-07-16T17:19:00Z" w16du:dateUtc="2024-07-16T07:19:00Z">
        <w:r w:rsidR="001B54AD">
          <w:rPr>
            <w:lang w:eastAsia="en-SG"/>
          </w:rPr>
          <w:t>UKCM Service Provider</w:t>
        </w:r>
      </w:ins>
      <w:r w:rsidR="002F31A6" w:rsidRPr="00B128D2">
        <w:rPr>
          <w:lang w:eastAsia="en-SG"/>
        </w:rPr>
        <w:t xml:space="preserve"> </w:t>
      </w:r>
      <w:r w:rsidR="00F243B7">
        <w:rPr>
          <w:lang w:eastAsia="en-SG"/>
        </w:rPr>
        <w:t xml:space="preserve">receives transmitted ship AIS data which allows them to send </w:t>
      </w:r>
      <w:del w:id="346" w:author="Jason Rhee" w:date="2024-07-21T21:31:00Z" w16du:dateUtc="2024-07-21T11:31:00Z">
        <w:r w:rsidR="00F243B7" w:rsidDel="00C82359">
          <w:rPr>
            <w:lang w:eastAsia="en-SG"/>
          </w:rPr>
          <w:delText>actual update</w:delText>
        </w:r>
      </w:del>
      <w:ins w:id="347" w:author="Jason Rhee" w:date="2024-07-21T21:31:00Z" w16du:dateUtc="2024-07-21T11:31:00Z">
        <w:r w:rsidR="00C82359">
          <w:rPr>
            <w:lang w:eastAsia="en-SG"/>
          </w:rPr>
          <w:t>Actual Update</w:t>
        </w:r>
      </w:ins>
      <w:r w:rsidR="00F243B7">
        <w:rPr>
          <w:lang w:eastAsia="en-SG"/>
        </w:rPr>
        <w:t xml:space="preserve"> datasets</w:t>
      </w:r>
      <w:r w:rsidR="000F7029" w:rsidRPr="00B128D2">
        <w:rPr>
          <w:lang w:eastAsia="en-SG"/>
        </w:rPr>
        <w:t xml:space="preserve"> that contain </w:t>
      </w:r>
      <w:r w:rsidR="007659FA">
        <w:rPr>
          <w:lang w:eastAsia="en-SG"/>
        </w:rPr>
        <w:t xml:space="preserve">the </w:t>
      </w:r>
      <w:r w:rsidR="000F7029" w:rsidRPr="00B128D2">
        <w:rPr>
          <w:lang w:eastAsia="en-SG"/>
        </w:rPr>
        <w:t xml:space="preserve">updated </w:t>
      </w:r>
      <w:r w:rsidR="00F9599B">
        <w:rPr>
          <w:lang w:eastAsia="en-SG"/>
        </w:rPr>
        <w:t xml:space="preserve">UKC plan </w:t>
      </w:r>
      <w:r w:rsidR="005E3DDA">
        <w:rPr>
          <w:lang w:eastAsia="en-SG"/>
        </w:rPr>
        <w:t>metadata</w:t>
      </w:r>
      <w:del w:id="348" w:author="Jason Rhee" w:date="2024-07-26T13:00:00Z" w16du:dateUtc="2024-07-26T03:00:00Z">
        <w:r w:rsidR="005E3DDA" w:rsidDel="00E94078">
          <w:rPr>
            <w:lang w:eastAsia="en-SG"/>
          </w:rPr>
          <w:delText xml:space="preserve"> </w:delText>
        </w:r>
        <w:r w:rsidR="00F9599B" w:rsidDel="00E94078">
          <w:rPr>
            <w:lang w:eastAsia="en-SG"/>
          </w:rPr>
          <w:delText xml:space="preserve">(including </w:delText>
        </w:r>
        <w:r w:rsidR="007659FA" w:rsidDel="00E94078">
          <w:rPr>
            <w:lang w:eastAsia="en-SG"/>
          </w:rPr>
          <w:delText xml:space="preserve">the </w:delText>
        </w:r>
        <w:r w:rsidR="00A7714F" w:rsidDel="00E94078">
          <w:rPr>
            <w:lang w:eastAsia="en-SG"/>
          </w:rPr>
          <w:delText>UKC</w:delText>
        </w:r>
        <w:r w:rsidR="00D467E5" w:rsidDel="00E94078">
          <w:rPr>
            <w:lang w:eastAsia="en-SG"/>
          </w:rPr>
          <w:delText>M</w:delText>
        </w:r>
        <w:r w:rsidR="00A7714F" w:rsidDel="00E94078">
          <w:rPr>
            <w:lang w:eastAsia="en-SG"/>
          </w:rPr>
          <w:delText xml:space="preserve"> area</w:delText>
        </w:r>
        <w:r w:rsidR="0016384A" w:rsidDel="00E94078">
          <w:rPr>
            <w:lang w:eastAsia="en-SG"/>
          </w:rPr>
          <w:delText xml:space="preserve"> boundaries</w:delText>
        </w:r>
        <w:r w:rsidR="00F9599B" w:rsidDel="00E94078">
          <w:rPr>
            <w:lang w:eastAsia="en-SG"/>
          </w:rPr>
          <w:delText>)</w:delText>
        </w:r>
      </w:del>
      <w:r w:rsidR="00A7714F">
        <w:rPr>
          <w:lang w:eastAsia="en-SG"/>
        </w:rPr>
        <w:t xml:space="preserve">, </w:t>
      </w:r>
      <w:r w:rsidR="002F31A6" w:rsidRPr="00B128D2">
        <w:rPr>
          <w:lang w:eastAsia="en-SG"/>
        </w:rPr>
        <w:t xml:space="preserve">non-navigable </w:t>
      </w:r>
      <w:r w:rsidR="00A7714F">
        <w:rPr>
          <w:lang w:eastAsia="en-SG"/>
        </w:rPr>
        <w:t xml:space="preserve">areas, </w:t>
      </w:r>
      <w:r w:rsidR="002F31A6" w:rsidRPr="00B128D2">
        <w:rPr>
          <w:lang w:eastAsia="en-SG"/>
        </w:rPr>
        <w:t>almost non-navigable areas</w:t>
      </w:r>
      <w:r w:rsidR="00A7714F">
        <w:rPr>
          <w:lang w:eastAsia="en-SG"/>
        </w:rPr>
        <w:t>,</w:t>
      </w:r>
      <w:r w:rsidR="002F31A6" w:rsidRPr="00B128D2">
        <w:rPr>
          <w:lang w:eastAsia="en-SG"/>
        </w:rPr>
        <w:t xml:space="preserve"> and, if necessary, new versions of the </w:t>
      </w:r>
      <w:r w:rsidR="000F7029" w:rsidRPr="00B128D2">
        <w:rPr>
          <w:lang w:eastAsia="en-SG"/>
        </w:rPr>
        <w:t>route and control points, b</w:t>
      </w:r>
      <w:r w:rsidRPr="00B128D2">
        <w:rPr>
          <w:lang w:eastAsia="en-SG"/>
        </w:rPr>
        <w:t xml:space="preserve">ased on the ship’s speed and the current </w:t>
      </w:r>
      <w:r w:rsidR="00E5710F">
        <w:rPr>
          <w:lang w:eastAsia="en-SG"/>
        </w:rPr>
        <w:t>environmental</w:t>
      </w:r>
      <w:r w:rsidRPr="00B128D2">
        <w:rPr>
          <w:lang w:eastAsia="en-SG"/>
        </w:rPr>
        <w:t xml:space="preserve"> conditions</w:t>
      </w:r>
      <w:r w:rsidR="0066549D" w:rsidRPr="00B128D2">
        <w:rPr>
          <w:lang w:eastAsia="en-SG"/>
        </w:rPr>
        <w:t>.</w:t>
      </w:r>
    </w:p>
    <w:p w14:paraId="1991EED2" w14:textId="7391A559" w:rsidR="00542BB7" w:rsidRPr="00B128D2" w:rsidRDefault="00542BB7" w:rsidP="00DC3F81">
      <w:pPr>
        <w:rPr>
          <w:lang w:eastAsia="en-SG"/>
        </w:rPr>
      </w:pPr>
      <w:r w:rsidRPr="00B128D2">
        <w:rPr>
          <w:lang w:eastAsia="en-SG"/>
        </w:rPr>
        <w:t xml:space="preserve">The ship’s </w:t>
      </w:r>
      <w:r w:rsidR="002F31A6" w:rsidRPr="00B128D2">
        <w:rPr>
          <w:lang w:eastAsia="en-SG"/>
        </w:rPr>
        <w:t xml:space="preserve">crew </w:t>
      </w:r>
      <w:r w:rsidRPr="00B128D2">
        <w:rPr>
          <w:lang w:eastAsia="en-SG"/>
        </w:rPr>
        <w:t>and the pilot</w:t>
      </w:r>
      <w:r w:rsidR="002F31A6" w:rsidRPr="00B128D2">
        <w:rPr>
          <w:lang w:eastAsia="en-SG"/>
        </w:rPr>
        <w:t xml:space="preserve"> (</w:t>
      </w:r>
      <w:r w:rsidR="00E5710F">
        <w:rPr>
          <w:lang w:eastAsia="en-SG"/>
        </w:rPr>
        <w:t>when</w:t>
      </w:r>
      <w:r w:rsidR="00E5710F" w:rsidRPr="00B128D2">
        <w:rPr>
          <w:lang w:eastAsia="en-SG"/>
        </w:rPr>
        <w:t xml:space="preserve"> </w:t>
      </w:r>
      <w:r w:rsidR="00E5710F">
        <w:rPr>
          <w:lang w:eastAsia="en-SG"/>
        </w:rPr>
        <w:t>embarked</w:t>
      </w:r>
      <w:r w:rsidR="002F31A6" w:rsidRPr="00B128D2">
        <w:rPr>
          <w:lang w:eastAsia="en-SG"/>
        </w:rPr>
        <w:t xml:space="preserve">) </w:t>
      </w:r>
      <w:r w:rsidRPr="00B128D2">
        <w:rPr>
          <w:lang w:eastAsia="en-SG"/>
        </w:rPr>
        <w:t xml:space="preserve">are able to monitor, in real-time or near real-time, areas that have been calculated as non-navigable and almost non-navigable on their </w:t>
      </w:r>
      <w:del w:id="349" w:author="Jason Rhee" w:date="2024-07-25T16:22:00Z" w16du:dateUtc="2024-07-25T06:22:00Z">
        <w:r w:rsidRPr="00B128D2" w:rsidDel="00871A7A">
          <w:rPr>
            <w:lang w:eastAsia="en-SG"/>
          </w:rPr>
          <w:delText xml:space="preserve">on </w:delText>
        </w:r>
      </w:del>
      <w:ins w:id="350" w:author="Jason Rhee" w:date="2024-07-25T16:22:00Z" w16du:dateUtc="2024-07-25T06:22:00Z">
        <w:r w:rsidR="00871A7A" w:rsidRPr="00B128D2">
          <w:rPr>
            <w:lang w:eastAsia="en-SG"/>
          </w:rPr>
          <w:t>on</w:t>
        </w:r>
        <w:r w:rsidR="00871A7A">
          <w:rPr>
            <w:lang w:eastAsia="en-SG"/>
          </w:rPr>
          <w:t>-</w:t>
        </w:r>
      </w:ins>
      <w:r w:rsidRPr="00B128D2">
        <w:rPr>
          <w:lang w:eastAsia="en-SG"/>
        </w:rPr>
        <w:t>board navigation systems</w:t>
      </w:r>
      <w:r w:rsidR="0066549D" w:rsidRPr="00B128D2">
        <w:rPr>
          <w:lang w:eastAsia="en-SG"/>
        </w:rPr>
        <w:t>.</w:t>
      </w:r>
      <w:r w:rsidR="004E1105" w:rsidRPr="00B128D2">
        <w:rPr>
          <w:lang w:eastAsia="en-SG"/>
        </w:rPr>
        <w:t xml:space="preserve"> </w:t>
      </w:r>
      <w:r w:rsidRPr="00B128D2">
        <w:rPr>
          <w:lang w:eastAsia="en-SG"/>
        </w:rPr>
        <w:t xml:space="preserve">The areas </w:t>
      </w:r>
      <w:r w:rsidR="004F5C1F" w:rsidRPr="00B128D2">
        <w:rPr>
          <w:lang w:eastAsia="en-SG"/>
        </w:rPr>
        <w:t xml:space="preserve">shown as </w:t>
      </w:r>
      <w:r w:rsidR="004F5C1F" w:rsidRPr="007648A0">
        <w:rPr>
          <w:lang w:eastAsia="en-SG"/>
        </w:rPr>
        <w:t>almost n</w:t>
      </w:r>
      <w:r w:rsidRPr="00B128D2">
        <w:rPr>
          <w:lang w:eastAsia="en-SG"/>
        </w:rPr>
        <w:t xml:space="preserve">on-navigable </w:t>
      </w:r>
      <w:r w:rsidR="004F5C1F" w:rsidRPr="00B128D2">
        <w:rPr>
          <w:lang w:eastAsia="en-SG"/>
        </w:rPr>
        <w:t xml:space="preserve">indicate to </w:t>
      </w:r>
      <w:r w:rsidRPr="00B128D2">
        <w:rPr>
          <w:lang w:eastAsia="en-SG"/>
        </w:rPr>
        <w:t xml:space="preserve">the ship’s bridge team and the pilot </w:t>
      </w:r>
      <w:r w:rsidR="004F5C1F" w:rsidRPr="00B128D2">
        <w:rPr>
          <w:lang w:eastAsia="en-SG"/>
        </w:rPr>
        <w:t>(</w:t>
      </w:r>
      <w:r w:rsidR="00E5710F">
        <w:rPr>
          <w:lang w:eastAsia="en-SG"/>
        </w:rPr>
        <w:t>when embarked</w:t>
      </w:r>
      <w:r w:rsidR="004F5C1F" w:rsidRPr="00B128D2">
        <w:rPr>
          <w:lang w:eastAsia="en-SG"/>
        </w:rPr>
        <w:t xml:space="preserve">) </w:t>
      </w:r>
      <w:r w:rsidRPr="00B128D2">
        <w:rPr>
          <w:lang w:eastAsia="en-SG"/>
        </w:rPr>
        <w:t xml:space="preserve">the navigable areas that are close to becoming non-navigable at the time the ship </w:t>
      </w:r>
      <w:r w:rsidR="004F5C1F" w:rsidRPr="00B128D2">
        <w:rPr>
          <w:lang w:eastAsia="en-SG"/>
        </w:rPr>
        <w:t xml:space="preserve">would </w:t>
      </w:r>
      <w:r w:rsidRPr="00B128D2">
        <w:rPr>
          <w:lang w:eastAsia="en-SG"/>
        </w:rPr>
        <w:t>reach those locations</w:t>
      </w:r>
      <w:r w:rsidR="0066549D" w:rsidRPr="00B128D2">
        <w:rPr>
          <w:lang w:eastAsia="en-SG"/>
        </w:rPr>
        <w:t>.</w:t>
      </w:r>
    </w:p>
    <w:p w14:paraId="0E83B28D" w14:textId="72BAD5F1" w:rsidR="00542BB7" w:rsidRPr="00B128D2" w:rsidRDefault="00542BB7" w:rsidP="00DC3F81">
      <w:pPr>
        <w:rPr>
          <w:lang w:eastAsia="en-SG"/>
        </w:rPr>
      </w:pPr>
      <w:commentRangeStart w:id="351"/>
      <w:commentRangeStart w:id="352"/>
      <w:commentRangeStart w:id="353"/>
      <w:r w:rsidRPr="00B128D2">
        <w:rPr>
          <w:lang w:eastAsia="en-SG"/>
        </w:rPr>
        <w:t xml:space="preserve">If a </w:t>
      </w:r>
      <w:r w:rsidR="00D031E9" w:rsidRPr="00B128D2">
        <w:rPr>
          <w:lang w:eastAsia="en-SG"/>
        </w:rPr>
        <w:t xml:space="preserve">Vessel </w:t>
      </w:r>
      <w:r w:rsidRPr="00B128D2">
        <w:rPr>
          <w:lang w:eastAsia="en-SG"/>
        </w:rPr>
        <w:t xml:space="preserve">Traffic Service (VTS) </w:t>
      </w:r>
      <w:r w:rsidR="00E5710F">
        <w:rPr>
          <w:lang w:eastAsia="en-SG"/>
        </w:rPr>
        <w:t xml:space="preserve">is in operation for the UKCM </w:t>
      </w:r>
      <w:r w:rsidR="00E855CB">
        <w:rPr>
          <w:lang w:eastAsia="en-SG"/>
        </w:rPr>
        <w:t>O</w:t>
      </w:r>
      <w:r w:rsidR="00E5710F">
        <w:rPr>
          <w:lang w:eastAsia="en-SG"/>
        </w:rPr>
        <w:t xml:space="preserve">perational </w:t>
      </w:r>
      <w:r w:rsidR="00E855CB">
        <w:rPr>
          <w:lang w:eastAsia="en-SG"/>
        </w:rPr>
        <w:t>A</w:t>
      </w:r>
      <w:r w:rsidR="00E5710F">
        <w:rPr>
          <w:lang w:eastAsia="en-SG"/>
        </w:rPr>
        <w:t>rea</w:t>
      </w:r>
      <w:r w:rsidRPr="00B128D2">
        <w:rPr>
          <w:lang w:eastAsia="en-SG"/>
        </w:rPr>
        <w:t xml:space="preserve">, </w:t>
      </w:r>
      <w:del w:id="354" w:author="Jason Rhee" w:date="2024-07-25T16:24:00Z" w16du:dateUtc="2024-07-25T06:24:00Z">
        <w:r w:rsidRPr="00B128D2" w:rsidDel="005926C7">
          <w:rPr>
            <w:lang w:eastAsia="en-SG"/>
          </w:rPr>
          <w:delText xml:space="preserve">it </w:delText>
        </w:r>
      </w:del>
      <w:ins w:id="355" w:author="Jason Rhee" w:date="2024-07-25T16:24:00Z" w16du:dateUtc="2024-07-25T06:24:00Z">
        <w:r w:rsidR="005926C7">
          <w:rPr>
            <w:lang w:eastAsia="en-SG"/>
          </w:rPr>
          <w:t>the VTS</w:t>
        </w:r>
        <w:r w:rsidR="005926C7" w:rsidRPr="00B128D2">
          <w:rPr>
            <w:lang w:eastAsia="en-SG"/>
          </w:rPr>
          <w:t xml:space="preserve"> </w:t>
        </w:r>
      </w:ins>
      <w:del w:id="356" w:author="Jason Rhee" w:date="2024-07-25T16:23:00Z" w16du:dateUtc="2024-07-25T06:23:00Z">
        <w:r w:rsidRPr="00B128D2" w:rsidDel="008D0A0A">
          <w:rPr>
            <w:lang w:eastAsia="en-SG"/>
          </w:rPr>
          <w:delText>is able to</w:delText>
        </w:r>
      </w:del>
      <w:ins w:id="357" w:author="Jason Rhee" w:date="2024-07-25T16:23:00Z" w16du:dateUtc="2024-07-25T06:23:00Z">
        <w:r w:rsidR="008D0A0A" w:rsidRPr="00B128D2">
          <w:rPr>
            <w:lang w:eastAsia="en-SG"/>
          </w:rPr>
          <w:t>can</w:t>
        </w:r>
      </w:ins>
      <w:r w:rsidRPr="00B128D2">
        <w:rPr>
          <w:lang w:eastAsia="en-SG"/>
        </w:rPr>
        <w:t xml:space="preserve"> monitor the ship’s transit and support navigation in accordance with the</w:t>
      </w:r>
      <w:r w:rsidR="000F7029" w:rsidRPr="00B128D2">
        <w:rPr>
          <w:lang w:eastAsia="en-SG"/>
        </w:rPr>
        <w:t xml:space="preserve"> </w:t>
      </w:r>
      <w:del w:id="358" w:author="Jason Rhee" w:date="2024-07-21T21:28:00Z" w16du:dateUtc="2024-07-21T11:28:00Z">
        <w:r w:rsidR="000F7029" w:rsidRPr="00B128D2" w:rsidDel="00AB420A">
          <w:rPr>
            <w:lang w:eastAsia="en-SG"/>
          </w:rPr>
          <w:delText>actual plan</w:delText>
        </w:r>
      </w:del>
      <w:ins w:id="359" w:author="Jason Rhee" w:date="2024-07-21T21:28:00Z" w16du:dateUtc="2024-07-21T11:28:00Z">
        <w:r w:rsidR="00AB420A">
          <w:rPr>
            <w:lang w:eastAsia="en-SG"/>
          </w:rPr>
          <w:t>Actual Plan</w:t>
        </w:r>
      </w:ins>
      <w:r w:rsidR="000F7029" w:rsidRPr="00B128D2">
        <w:rPr>
          <w:lang w:eastAsia="en-SG"/>
        </w:rPr>
        <w:t xml:space="preserve"> and/or </w:t>
      </w:r>
      <w:del w:id="360" w:author="Jason Rhee" w:date="2024-07-21T21:29:00Z" w16du:dateUtc="2024-07-21T11:29:00Z">
        <w:r w:rsidR="000F7029" w:rsidRPr="00B128D2" w:rsidDel="005A6A12">
          <w:rPr>
            <w:lang w:eastAsia="en-SG"/>
          </w:rPr>
          <w:delText xml:space="preserve">actual </w:delText>
        </w:r>
        <w:r w:rsidR="00454236" w:rsidDel="005A6A12">
          <w:rPr>
            <w:lang w:eastAsia="en-SG"/>
          </w:rPr>
          <w:delText xml:space="preserve">plan </w:delText>
        </w:r>
        <w:r w:rsidR="000F7029" w:rsidRPr="00B128D2" w:rsidDel="005A6A12">
          <w:rPr>
            <w:lang w:eastAsia="en-SG"/>
          </w:rPr>
          <w:delText>update</w:delText>
        </w:r>
      </w:del>
      <w:ins w:id="361" w:author="Jason Rhee" w:date="2024-07-21T21:29:00Z" w16du:dateUtc="2024-07-21T11:29:00Z">
        <w:r w:rsidR="005A6A12">
          <w:rPr>
            <w:lang w:eastAsia="en-SG"/>
          </w:rPr>
          <w:t>Actual Update</w:t>
        </w:r>
      </w:ins>
      <w:ins w:id="362" w:author="Jason Rhee" w:date="2024-07-25T16:24:00Z" w16du:dateUtc="2024-07-25T06:24:00Z">
        <w:r w:rsidR="005926C7">
          <w:rPr>
            <w:lang w:eastAsia="en-SG"/>
          </w:rPr>
          <w:t>, which it has been provided with</w:t>
        </w:r>
      </w:ins>
      <w:r w:rsidR="000F7029" w:rsidRPr="00B128D2">
        <w:rPr>
          <w:lang w:eastAsia="en-SG"/>
        </w:rPr>
        <w:t>.</w:t>
      </w:r>
      <w:commentRangeEnd w:id="351"/>
      <w:r w:rsidR="00215D0F">
        <w:rPr>
          <w:rStyle w:val="CommentReference"/>
          <w:rFonts w:eastAsia="MS Mincho"/>
          <w:szCs w:val="20"/>
          <w:lang w:eastAsia="ja-JP"/>
        </w:rPr>
        <w:commentReference w:id="351"/>
      </w:r>
      <w:commentRangeEnd w:id="352"/>
      <w:r w:rsidR="00215D0F">
        <w:rPr>
          <w:rStyle w:val="CommentReference"/>
          <w:rFonts w:eastAsia="MS Mincho"/>
          <w:szCs w:val="20"/>
          <w:lang w:eastAsia="ja-JP"/>
        </w:rPr>
        <w:commentReference w:id="352"/>
      </w:r>
      <w:commentRangeEnd w:id="353"/>
      <w:r w:rsidR="00B025E3">
        <w:rPr>
          <w:rStyle w:val="CommentReference"/>
          <w:rFonts w:eastAsia="MS Mincho"/>
          <w:szCs w:val="20"/>
          <w:lang w:eastAsia="ja-JP"/>
        </w:rPr>
        <w:commentReference w:id="353"/>
      </w:r>
    </w:p>
    <w:p w14:paraId="6D6590E7" w14:textId="5153B1AA" w:rsidR="00542BB7" w:rsidRDefault="008D4EB2" w:rsidP="00DC3F81">
      <w:pPr>
        <w:rPr>
          <w:lang w:eastAsia="en-SG"/>
        </w:rPr>
      </w:pPr>
      <w:r>
        <w:rPr>
          <w:lang w:eastAsia="en-SG"/>
        </w:rPr>
        <w:t>In port settings, a</w:t>
      </w:r>
      <w:r w:rsidR="00542BB7" w:rsidRPr="00B128D2">
        <w:rPr>
          <w:lang w:eastAsia="en-SG"/>
        </w:rPr>
        <w:t>fter the ship has completed its cargo operations</w:t>
      </w:r>
      <w:r w:rsidR="00BD77B0" w:rsidRPr="00B128D2">
        <w:rPr>
          <w:lang w:eastAsia="en-SG"/>
        </w:rPr>
        <w:t>,</w:t>
      </w:r>
      <w:r w:rsidR="00542BB7" w:rsidRPr="00B128D2">
        <w:rPr>
          <w:lang w:eastAsia="en-SG"/>
        </w:rPr>
        <w:t xml:space="preserve"> and if</w:t>
      </w:r>
      <w:r w:rsidR="00542BB7" w:rsidRPr="00D129DC">
        <w:rPr>
          <w:lang w:eastAsia="en-SG"/>
        </w:rPr>
        <w:t xml:space="preserve"> </w:t>
      </w:r>
      <w:r w:rsidR="00F243B7">
        <w:rPr>
          <w:lang w:eastAsia="en-SG"/>
        </w:rPr>
        <w:t xml:space="preserve">the </w:t>
      </w:r>
      <w:r w:rsidR="00373E37">
        <w:rPr>
          <w:lang w:eastAsia="en-SG"/>
        </w:rPr>
        <w:t>ship</w:t>
      </w:r>
      <w:r w:rsidR="00F243B7">
        <w:rPr>
          <w:lang w:eastAsia="en-SG"/>
        </w:rPr>
        <w:t>’s draught is such that the local area UKCM system must be used to</w:t>
      </w:r>
      <w:r w:rsidR="00542BB7" w:rsidRPr="00D129DC">
        <w:rPr>
          <w:lang w:eastAsia="en-SG"/>
        </w:rPr>
        <w:t xml:space="preserve"> exit the port</w:t>
      </w:r>
      <w:r w:rsidR="006D09B8">
        <w:rPr>
          <w:lang w:eastAsia="en-SG"/>
        </w:rPr>
        <w:t>,</w:t>
      </w:r>
      <w:r w:rsidR="00542BB7" w:rsidRPr="00D129DC">
        <w:rPr>
          <w:lang w:eastAsia="en-SG"/>
        </w:rPr>
        <w:t xml:space="preserve"> then the </w:t>
      </w:r>
      <w:del w:id="363" w:author="Jason Rhee" w:date="2024-07-16T17:18:00Z" w16du:dateUtc="2024-07-16T07:18:00Z">
        <w:r w:rsidR="00542BB7" w:rsidRPr="00D129DC" w:rsidDel="001B54AD">
          <w:rPr>
            <w:lang w:eastAsia="en-SG"/>
          </w:rPr>
          <w:delText xml:space="preserve">UKCM </w:delText>
        </w:r>
        <w:r w:rsidR="006D09B8" w:rsidDel="001B54AD">
          <w:rPr>
            <w:lang w:eastAsia="en-SG"/>
          </w:rPr>
          <w:delText>service</w:delText>
        </w:r>
      </w:del>
      <w:del w:id="364" w:author="Jason Rhee" w:date="2024-07-16T17:19:00Z" w16du:dateUtc="2024-07-16T07:19:00Z">
        <w:r w:rsidR="002F31A6" w:rsidDel="001B54AD">
          <w:rPr>
            <w:lang w:eastAsia="en-SG"/>
          </w:rPr>
          <w:delText xml:space="preserve"> provider</w:delText>
        </w:r>
      </w:del>
      <w:ins w:id="365" w:author="Jason Rhee" w:date="2024-07-16T17:19:00Z" w16du:dateUtc="2024-07-16T07:19:00Z">
        <w:r w:rsidR="001B54AD">
          <w:rPr>
            <w:lang w:eastAsia="en-SG"/>
          </w:rPr>
          <w:t>UKCM Service Provider</w:t>
        </w:r>
      </w:ins>
      <w:r w:rsidR="002F31A6">
        <w:rPr>
          <w:lang w:eastAsia="en-SG"/>
        </w:rPr>
        <w:t xml:space="preserve"> would</w:t>
      </w:r>
      <w:r>
        <w:rPr>
          <w:lang w:eastAsia="en-SG"/>
        </w:rPr>
        <w:t>,</w:t>
      </w:r>
      <w:r w:rsidR="002F31A6">
        <w:rPr>
          <w:lang w:eastAsia="en-SG"/>
        </w:rPr>
        <w:t xml:space="preserve"> s</w:t>
      </w:r>
      <w:r w:rsidR="005E6D36">
        <w:rPr>
          <w:lang w:eastAsia="en-SG"/>
        </w:rPr>
        <w:t>imilarly</w:t>
      </w:r>
      <w:r>
        <w:rPr>
          <w:lang w:eastAsia="en-SG"/>
        </w:rPr>
        <w:t>,</w:t>
      </w:r>
      <w:r w:rsidR="002F31A6">
        <w:rPr>
          <w:lang w:eastAsia="en-SG"/>
        </w:rPr>
        <w:t xml:space="preserve"> </w:t>
      </w:r>
      <w:r w:rsidR="00542BB7" w:rsidRPr="00D129DC">
        <w:rPr>
          <w:lang w:eastAsia="en-SG"/>
        </w:rPr>
        <w:t xml:space="preserve">be </w:t>
      </w:r>
      <w:r w:rsidR="006D09B8">
        <w:rPr>
          <w:lang w:eastAsia="en-SG"/>
        </w:rPr>
        <w:t xml:space="preserve">used </w:t>
      </w:r>
      <w:r w:rsidR="00542BB7" w:rsidRPr="00D129DC">
        <w:rPr>
          <w:lang w:eastAsia="en-SG"/>
        </w:rPr>
        <w:t xml:space="preserve">to assist the ship’s safe departure from the port through the </w:t>
      </w:r>
      <w:r w:rsidR="00E855CB">
        <w:rPr>
          <w:lang w:eastAsia="en-SG"/>
        </w:rPr>
        <w:t>UKCM Operational Area</w:t>
      </w:r>
      <w:r w:rsidR="00542BB7" w:rsidRPr="00D129DC">
        <w:rPr>
          <w:lang w:eastAsia="en-SG"/>
        </w:rPr>
        <w:t>.</w:t>
      </w:r>
    </w:p>
    <w:p w14:paraId="0C904731" w14:textId="77777777" w:rsidR="0091091B" w:rsidRPr="0031303F" w:rsidRDefault="0091091B" w:rsidP="00DC3F81"/>
    <w:p w14:paraId="6C74EB45" w14:textId="71E63B34" w:rsidR="00816736" w:rsidRPr="0031303F" w:rsidRDefault="00AC2813" w:rsidP="002721B0">
      <w:pPr>
        <w:pStyle w:val="Heading1"/>
      </w:pPr>
      <w:bookmarkStart w:id="366" w:name="_Toc127463815"/>
      <w:bookmarkStart w:id="367" w:name="_Toc128125441"/>
      <w:bookmarkStart w:id="368" w:name="_Toc141176166"/>
      <w:bookmarkStart w:id="369" w:name="_Toc141176321"/>
      <w:bookmarkStart w:id="370" w:name="_Toc141176952"/>
      <w:bookmarkStart w:id="371" w:name="_Toc150177837"/>
      <w:r w:rsidRPr="0031303F">
        <w:t>References</w:t>
      </w:r>
      <w:bookmarkEnd w:id="366"/>
      <w:bookmarkEnd w:id="367"/>
      <w:bookmarkEnd w:id="368"/>
      <w:bookmarkEnd w:id="369"/>
      <w:bookmarkEnd w:id="370"/>
      <w:bookmarkEnd w:id="371"/>
    </w:p>
    <w:p w14:paraId="5C72B1EC" w14:textId="156ED1E3" w:rsidR="00542BB7" w:rsidRDefault="00542BB7" w:rsidP="00B3435A">
      <w:pPr>
        <w:pStyle w:val="Heading2"/>
      </w:pPr>
      <w:bookmarkStart w:id="372" w:name="_Toc127463816"/>
      <w:bookmarkStart w:id="373" w:name="_Toc128125442"/>
      <w:bookmarkStart w:id="374" w:name="_Toc141176167"/>
      <w:bookmarkStart w:id="375" w:name="_Toc141176322"/>
      <w:bookmarkStart w:id="376" w:name="_Toc141176953"/>
      <w:bookmarkStart w:id="377" w:name="_Toc150177838"/>
      <w:r>
        <w:t>Normative</w:t>
      </w:r>
      <w:bookmarkEnd w:id="372"/>
      <w:bookmarkEnd w:id="373"/>
      <w:bookmarkEnd w:id="374"/>
      <w:bookmarkEnd w:id="375"/>
      <w:bookmarkEnd w:id="376"/>
      <w:bookmarkEnd w:id="377"/>
    </w:p>
    <w:p w14:paraId="37208E51" w14:textId="77777777" w:rsidR="00542BB7" w:rsidRDefault="00542BB7" w:rsidP="00A355E4">
      <w:pPr>
        <w:rPr>
          <w:rFonts w:cs="Arial"/>
          <w:szCs w:val="20"/>
          <w:lang w:eastAsia="en-GB"/>
        </w:rPr>
      </w:pPr>
      <w:r>
        <w:rPr>
          <w:rFonts w:cs="Arial"/>
          <w:szCs w:val="20"/>
          <w:lang w:eastAsia="en-GB"/>
        </w:rPr>
        <w:t>The following normative documents contain provisions that, through reference in this text, constitute provisions of this document.</w:t>
      </w:r>
    </w:p>
    <w:p w14:paraId="77007C42" w14:textId="77F04ED3" w:rsidR="00C61F76" w:rsidRPr="007228F4" w:rsidRDefault="00542BB7" w:rsidP="00806AA0">
      <w:pPr>
        <w:ind w:left="2552" w:hanging="2552"/>
        <w:rPr>
          <w:rFonts w:eastAsiaTheme="minorEastAsia" w:cs="Arial"/>
          <w:szCs w:val="20"/>
          <w:lang w:eastAsia="ko-KR"/>
        </w:rPr>
      </w:pPr>
      <w:commentRangeStart w:id="378"/>
      <w:commentRangeStart w:id="379"/>
      <w:r>
        <w:rPr>
          <w:rFonts w:cs="Arial"/>
          <w:szCs w:val="20"/>
          <w:lang w:eastAsia="en-GB"/>
        </w:rPr>
        <w:t xml:space="preserve">IHO </w:t>
      </w:r>
      <w:r w:rsidR="00C61F76" w:rsidRPr="00D129DC">
        <w:rPr>
          <w:rFonts w:cs="Arial"/>
          <w:szCs w:val="20"/>
          <w:lang w:eastAsia="en-GB"/>
        </w:rPr>
        <w:t>S-100</w:t>
      </w:r>
      <w:r w:rsidR="00C61F76" w:rsidRPr="00D129DC">
        <w:rPr>
          <w:rFonts w:cs="Arial"/>
          <w:szCs w:val="20"/>
          <w:lang w:eastAsia="en-GB"/>
        </w:rPr>
        <w:tab/>
        <w:t xml:space="preserve">IHO Universal </w:t>
      </w:r>
      <w:r w:rsidR="001D74D7" w:rsidRPr="00D129DC">
        <w:rPr>
          <w:rFonts w:cs="Arial"/>
          <w:szCs w:val="20"/>
          <w:lang w:eastAsia="en-GB"/>
        </w:rPr>
        <w:t xml:space="preserve">Hydrographic </w:t>
      </w:r>
      <w:r w:rsidR="00C61F76" w:rsidRPr="00D129DC">
        <w:rPr>
          <w:rFonts w:cs="Arial"/>
          <w:szCs w:val="20"/>
          <w:lang w:eastAsia="en-GB"/>
        </w:rPr>
        <w:t>Data Model</w:t>
      </w:r>
      <w:r w:rsidR="00B925D1">
        <w:rPr>
          <w:rFonts w:cs="Arial"/>
          <w:szCs w:val="20"/>
          <w:lang w:eastAsia="en-GB"/>
        </w:rPr>
        <w:t>,</w:t>
      </w:r>
      <w:r w:rsidR="000D3C93">
        <w:rPr>
          <w:rFonts w:cs="Arial"/>
          <w:szCs w:val="20"/>
          <w:lang w:eastAsia="en-GB"/>
        </w:rPr>
        <w:t xml:space="preserve"> Edition </w:t>
      </w:r>
      <w:r w:rsidR="00090A00">
        <w:rPr>
          <w:rFonts w:cs="Arial"/>
          <w:szCs w:val="20"/>
          <w:lang w:eastAsia="en-GB"/>
        </w:rPr>
        <w:t>5</w:t>
      </w:r>
      <w:r w:rsidR="000D3C93">
        <w:rPr>
          <w:rFonts w:cs="Arial"/>
          <w:szCs w:val="20"/>
          <w:lang w:eastAsia="en-GB"/>
        </w:rPr>
        <w:t>.</w:t>
      </w:r>
      <w:del w:id="380" w:author="Jason Rhee" w:date="2024-07-21T21:51:00Z" w16du:dateUtc="2024-07-21T11:51:00Z">
        <w:r w:rsidR="000D3C93" w:rsidDel="006C7634">
          <w:rPr>
            <w:rFonts w:cs="Arial"/>
            <w:szCs w:val="20"/>
            <w:lang w:eastAsia="en-GB"/>
          </w:rPr>
          <w:delText>0</w:delText>
        </w:r>
      </w:del>
      <w:ins w:id="381" w:author="Jason Rhee" w:date="2024-07-21T21:51:00Z" w16du:dateUtc="2024-07-21T11:51:00Z">
        <w:r w:rsidR="006C7634">
          <w:rPr>
            <w:rFonts w:eastAsiaTheme="minorEastAsia" w:cs="Arial" w:hint="eastAsia"/>
            <w:szCs w:val="20"/>
            <w:lang w:eastAsia="ko-KR"/>
          </w:rPr>
          <w:t>2</w:t>
        </w:r>
      </w:ins>
      <w:r w:rsidR="000D3C93">
        <w:rPr>
          <w:rFonts w:cs="Arial"/>
          <w:szCs w:val="20"/>
          <w:lang w:eastAsia="en-GB"/>
        </w:rPr>
        <w:t xml:space="preserve">.0 – </w:t>
      </w:r>
      <w:del w:id="382" w:author="Jason Rhee" w:date="2024-07-21T21:51:00Z" w16du:dateUtc="2024-07-21T11:51:00Z">
        <w:r w:rsidR="00090A00" w:rsidDel="002C6E05">
          <w:rPr>
            <w:rFonts w:cs="Arial"/>
            <w:szCs w:val="20"/>
            <w:lang w:eastAsia="en-GB"/>
          </w:rPr>
          <w:delText xml:space="preserve">May </w:delText>
        </w:r>
      </w:del>
      <w:ins w:id="383" w:author="Jason Rhee" w:date="2024-07-21T21:51:00Z" w16du:dateUtc="2024-07-21T11:51:00Z">
        <w:r w:rsidR="002C6E05">
          <w:rPr>
            <w:rFonts w:eastAsiaTheme="minorEastAsia" w:cs="Arial" w:hint="eastAsia"/>
            <w:szCs w:val="20"/>
            <w:lang w:eastAsia="ko-KR"/>
          </w:rPr>
          <w:t>June</w:t>
        </w:r>
        <w:r w:rsidR="002C6E05">
          <w:rPr>
            <w:rFonts w:cs="Arial"/>
            <w:szCs w:val="20"/>
            <w:lang w:eastAsia="en-GB"/>
          </w:rPr>
          <w:t xml:space="preserve"> </w:t>
        </w:r>
      </w:ins>
      <w:del w:id="384" w:author="Jason Rhee" w:date="2024-07-21T21:51:00Z" w16du:dateUtc="2024-07-21T11:51:00Z">
        <w:r w:rsidR="000D3C93" w:rsidDel="002C6E05">
          <w:rPr>
            <w:rFonts w:cs="Arial"/>
            <w:szCs w:val="20"/>
            <w:lang w:eastAsia="en-GB"/>
          </w:rPr>
          <w:delText>20</w:delText>
        </w:r>
        <w:r w:rsidR="00090A00" w:rsidDel="002C6E05">
          <w:rPr>
            <w:rFonts w:cs="Arial"/>
            <w:szCs w:val="20"/>
            <w:lang w:eastAsia="en-GB"/>
          </w:rPr>
          <w:delText>22</w:delText>
        </w:r>
      </w:del>
      <w:ins w:id="385" w:author="Jason Rhee" w:date="2024-07-21T21:51:00Z" w16du:dateUtc="2024-07-21T11:51:00Z">
        <w:r w:rsidR="002C6E05">
          <w:rPr>
            <w:rFonts w:cs="Arial"/>
            <w:szCs w:val="20"/>
            <w:lang w:eastAsia="en-GB"/>
          </w:rPr>
          <w:t>202</w:t>
        </w:r>
        <w:r w:rsidR="002C6E05">
          <w:rPr>
            <w:rFonts w:eastAsiaTheme="minorEastAsia" w:cs="Arial" w:hint="eastAsia"/>
            <w:szCs w:val="20"/>
            <w:lang w:eastAsia="ko-KR"/>
          </w:rPr>
          <w:t>4</w:t>
        </w:r>
      </w:ins>
    </w:p>
    <w:p w14:paraId="68ABF113" w14:textId="5D24B33E" w:rsidR="005C538C" w:rsidRPr="00D129DC" w:rsidRDefault="00542BB7" w:rsidP="00806AA0">
      <w:pPr>
        <w:ind w:left="2552" w:hanging="2552"/>
        <w:rPr>
          <w:rFonts w:cs="Arial"/>
          <w:szCs w:val="20"/>
          <w:lang w:eastAsia="en-GB"/>
        </w:rPr>
      </w:pPr>
      <w:r>
        <w:rPr>
          <w:rFonts w:cs="Arial"/>
          <w:szCs w:val="20"/>
          <w:lang w:eastAsia="en-GB"/>
        </w:rPr>
        <w:lastRenderedPageBreak/>
        <w:t xml:space="preserve">IHO </w:t>
      </w:r>
      <w:r w:rsidR="005C538C" w:rsidRPr="00D129DC">
        <w:rPr>
          <w:rFonts w:cs="Arial"/>
          <w:szCs w:val="20"/>
          <w:lang w:eastAsia="en-GB"/>
        </w:rPr>
        <w:t>S-101</w:t>
      </w:r>
      <w:r w:rsidR="005C538C" w:rsidRPr="00D129DC">
        <w:rPr>
          <w:rFonts w:cs="Arial"/>
          <w:szCs w:val="20"/>
          <w:lang w:eastAsia="en-GB"/>
        </w:rPr>
        <w:tab/>
        <w:t>IHO Electronic Navigational Chart (ENC)</w:t>
      </w:r>
      <w:ins w:id="386" w:author="Jason Rhee" w:date="2024-07-24T22:36:00Z" w16du:dateUtc="2024-07-24T12:36:00Z">
        <w:r w:rsidR="00591E0E">
          <w:rPr>
            <w:rFonts w:cs="Arial"/>
            <w:szCs w:val="20"/>
            <w:lang w:eastAsia="en-GB"/>
          </w:rPr>
          <w:t xml:space="preserve"> Produc</w:t>
        </w:r>
        <w:r w:rsidR="00A8237F">
          <w:rPr>
            <w:rFonts w:cs="Arial"/>
            <w:szCs w:val="20"/>
            <w:lang w:eastAsia="en-GB"/>
          </w:rPr>
          <w:t>t</w:t>
        </w:r>
        <w:r w:rsidR="00591E0E">
          <w:rPr>
            <w:rFonts w:cs="Arial"/>
            <w:szCs w:val="20"/>
            <w:lang w:eastAsia="en-GB"/>
          </w:rPr>
          <w:t xml:space="preserve"> Specification</w:t>
        </w:r>
      </w:ins>
      <w:del w:id="387" w:author="Jason Rhee" w:date="2024-07-24T22:37:00Z" w16du:dateUtc="2024-07-24T12:37:00Z">
        <w:r w:rsidR="00B925D1" w:rsidDel="00A8237F">
          <w:rPr>
            <w:rFonts w:cs="Arial"/>
            <w:szCs w:val="20"/>
            <w:lang w:eastAsia="en-GB"/>
          </w:rPr>
          <w:delText>,</w:delText>
        </w:r>
        <w:r w:rsidR="000D5E51" w:rsidDel="00A8237F">
          <w:rPr>
            <w:rFonts w:cs="Arial"/>
            <w:szCs w:val="20"/>
            <w:lang w:eastAsia="en-GB"/>
          </w:rPr>
          <w:delText xml:space="preserve"> Edition 1.0.0 – December 2018</w:delText>
        </w:r>
      </w:del>
    </w:p>
    <w:p w14:paraId="274C64E8" w14:textId="7FFCF089" w:rsidR="009348B7" w:rsidRDefault="00542BB7" w:rsidP="00806AA0">
      <w:pPr>
        <w:ind w:left="2552" w:hanging="2552"/>
        <w:rPr>
          <w:rFonts w:cs="Arial"/>
          <w:szCs w:val="20"/>
          <w:lang w:eastAsia="en-GB"/>
        </w:rPr>
      </w:pPr>
      <w:r>
        <w:rPr>
          <w:rFonts w:cs="Arial"/>
          <w:szCs w:val="20"/>
          <w:lang w:eastAsia="en-GB"/>
        </w:rPr>
        <w:t xml:space="preserve">IHO </w:t>
      </w:r>
      <w:r w:rsidR="009348B7" w:rsidRPr="00D129DC">
        <w:rPr>
          <w:rFonts w:cs="Arial"/>
          <w:szCs w:val="20"/>
          <w:lang w:eastAsia="en-GB"/>
        </w:rPr>
        <w:t>S-102</w:t>
      </w:r>
      <w:r w:rsidR="009348B7" w:rsidRPr="00D129DC">
        <w:rPr>
          <w:rFonts w:cs="Arial"/>
          <w:szCs w:val="20"/>
          <w:lang w:eastAsia="en-GB"/>
        </w:rPr>
        <w:tab/>
        <w:t xml:space="preserve">IHO Bathymetric Surface </w:t>
      </w:r>
      <w:r w:rsidR="0066549D">
        <w:rPr>
          <w:rFonts w:cs="Arial"/>
          <w:szCs w:val="20"/>
          <w:lang w:eastAsia="en-GB"/>
        </w:rPr>
        <w:t>Product Specification</w:t>
      </w:r>
      <w:del w:id="388" w:author="Jason Rhee" w:date="2024-07-24T22:38:00Z" w16du:dateUtc="2024-07-24T12:38:00Z">
        <w:r w:rsidR="00B925D1" w:rsidDel="006072E6">
          <w:rPr>
            <w:rFonts w:cs="Arial"/>
            <w:szCs w:val="20"/>
            <w:lang w:eastAsia="en-GB"/>
          </w:rPr>
          <w:delText>,</w:delText>
        </w:r>
        <w:r w:rsidR="009348B7" w:rsidRPr="00D129DC" w:rsidDel="006072E6">
          <w:rPr>
            <w:rFonts w:cs="Arial"/>
            <w:szCs w:val="20"/>
            <w:lang w:eastAsia="en-GB"/>
          </w:rPr>
          <w:delText xml:space="preserve"> Edition 1.0.0 – April 2012</w:delText>
        </w:r>
      </w:del>
    </w:p>
    <w:p w14:paraId="38C7ED8D" w14:textId="247337BA" w:rsidR="00DC6AC5" w:rsidRPr="00D129DC" w:rsidRDefault="00DC6AC5" w:rsidP="00806AA0">
      <w:pPr>
        <w:ind w:left="2552" w:hanging="2552"/>
        <w:rPr>
          <w:rFonts w:cs="Arial"/>
          <w:szCs w:val="20"/>
          <w:lang w:eastAsia="en-GB"/>
        </w:rPr>
      </w:pPr>
      <w:r>
        <w:rPr>
          <w:rFonts w:cs="Arial"/>
          <w:szCs w:val="20"/>
          <w:lang w:eastAsia="en-GB"/>
        </w:rPr>
        <w:t>IHO S-104</w:t>
      </w:r>
      <w:r>
        <w:rPr>
          <w:rFonts w:cs="Arial"/>
          <w:szCs w:val="20"/>
          <w:lang w:eastAsia="en-GB"/>
        </w:rPr>
        <w:tab/>
        <w:t xml:space="preserve">IHO </w:t>
      </w:r>
      <w:r w:rsidR="00C4469E">
        <w:rPr>
          <w:rFonts w:cs="Arial"/>
          <w:szCs w:val="20"/>
          <w:lang w:eastAsia="en-GB"/>
        </w:rPr>
        <w:t>Water Level Information for Surface Navigation</w:t>
      </w:r>
      <w:ins w:id="389" w:author="Jason Rhee" w:date="2024-07-24T22:37:00Z" w16du:dateUtc="2024-07-24T12:37:00Z">
        <w:r w:rsidR="00D959F0">
          <w:rPr>
            <w:rFonts w:cs="Arial"/>
            <w:szCs w:val="20"/>
            <w:lang w:eastAsia="en-GB"/>
          </w:rPr>
          <w:t xml:space="preserve"> Product Specification</w:t>
        </w:r>
      </w:ins>
      <w:del w:id="390" w:author="Jason Rhee" w:date="2024-07-24T22:37:00Z" w16du:dateUtc="2024-07-24T12:37:00Z">
        <w:r w:rsidR="00E655D3" w:rsidDel="00D959F0">
          <w:rPr>
            <w:rFonts w:cs="Arial"/>
            <w:szCs w:val="20"/>
            <w:lang w:eastAsia="en-GB"/>
          </w:rPr>
          <w:delText>,</w:delText>
        </w:r>
        <w:r w:rsidR="009A4734" w:rsidDel="00D959F0">
          <w:rPr>
            <w:rFonts w:cs="Arial"/>
            <w:szCs w:val="20"/>
            <w:lang w:eastAsia="en-GB"/>
          </w:rPr>
          <w:delText xml:space="preserve"> Edition 0.0.6 – December 2018 </w:delText>
        </w:r>
      </w:del>
    </w:p>
    <w:p w14:paraId="68F108D2" w14:textId="5B5BEF02" w:rsidR="00443180" w:rsidRDefault="00443180" w:rsidP="00806AA0">
      <w:pPr>
        <w:ind w:left="2552" w:hanging="2552"/>
        <w:rPr>
          <w:rFonts w:cs="Arial"/>
          <w:szCs w:val="20"/>
          <w:lang w:eastAsia="en-GB"/>
        </w:rPr>
      </w:pPr>
      <w:del w:id="391" w:author="Jason Rhee" w:date="2024-07-24T22:32:00Z" w16du:dateUtc="2024-07-24T12:32:00Z">
        <w:r w:rsidDel="0034745C">
          <w:rPr>
            <w:rFonts w:cs="Arial"/>
            <w:szCs w:val="20"/>
            <w:lang w:eastAsia="en-GB"/>
          </w:rPr>
          <w:delText xml:space="preserve">IHO </w:delText>
        </w:r>
      </w:del>
      <w:ins w:id="392" w:author="Jason Rhee" w:date="2024-07-24T22:32:00Z" w16du:dateUtc="2024-07-24T12:32:00Z">
        <w:r w:rsidR="0034745C">
          <w:rPr>
            <w:rFonts w:cs="Arial"/>
            <w:szCs w:val="20"/>
            <w:lang w:eastAsia="en-GB"/>
          </w:rPr>
          <w:t xml:space="preserve">IEC </w:t>
        </w:r>
      </w:ins>
      <w:del w:id="393" w:author="Jason Rhee" w:date="2024-07-24T22:32:00Z" w16du:dateUtc="2024-07-24T12:32:00Z">
        <w:r w:rsidRPr="00D129DC" w:rsidDel="0034745C">
          <w:rPr>
            <w:rFonts w:cs="Arial"/>
            <w:szCs w:val="20"/>
            <w:lang w:eastAsia="en-GB"/>
          </w:rPr>
          <w:delText>S-421</w:delText>
        </w:r>
      </w:del>
      <w:ins w:id="394" w:author="Jason Rhee" w:date="2024-07-24T22:32:00Z" w16du:dateUtc="2024-07-24T12:32:00Z">
        <w:r w:rsidR="0034745C">
          <w:rPr>
            <w:rFonts w:cs="Arial"/>
            <w:szCs w:val="20"/>
            <w:lang w:eastAsia="en-GB"/>
          </w:rPr>
          <w:t>63173-1</w:t>
        </w:r>
      </w:ins>
      <w:r w:rsidRPr="00D129DC">
        <w:rPr>
          <w:rFonts w:cs="Arial"/>
          <w:szCs w:val="20"/>
          <w:lang w:eastAsia="en-GB"/>
        </w:rPr>
        <w:tab/>
      </w:r>
      <w:del w:id="395" w:author="Jason Rhee" w:date="2024-07-24T22:33:00Z" w16du:dateUtc="2024-07-24T12:33:00Z">
        <w:r w:rsidRPr="00D129DC" w:rsidDel="002C617B">
          <w:rPr>
            <w:rFonts w:cs="Arial"/>
            <w:szCs w:val="20"/>
            <w:lang w:eastAsia="en-GB"/>
          </w:rPr>
          <w:delText xml:space="preserve">IEC </w:delText>
        </w:r>
      </w:del>
      <w:ins w:id="396" w:author="Jason Rhee" w:date="2024-07-24T22:33:00Z" w16du:dateUtc="2024-07-24T12:33:00Z">
        <w:r w:rsidR="002C617B">
          <w:rPr>
            <w:rFonts w:cs="Arial"/>
            <w:szCs w:val="20"/>
            <w:lang w:eastAsia="en-GB"/>
          </w:rPr>
          <w:t>S-421 route plan based on S-100</w:t>
        </w:r>
      </w:ins>
      <w:del w:id="397" w:author="Jason Rhee" w:date="2024-07-24T22:33:00Z" w16du:dateUtc="2024-07-24T12:33:00Z">
        <w:r w:rsidRPr="00D129DC" w:rsidDel="002C617B">
          <w:rPr>
            <w:rFonts w:cs="Arial"/>
            <w:szCs w:val="20"/>
            <w:lang w:eastAsia="en-GB"/>
          </w:rPr>
          <w:delText>Route Plan Exchange Format</w:delText>
        </w:r>
        <w:r w:rsidR="00E655D3" w:rsidDel="002C617B">
          <w:rPr>
            <w:rFonts w:cs="Arial"/>
            <w:szCs w:val="20"/>
            <w:lang w:eastAsia="en-GB"/>
          </w:rPr>
          <w:delText>,</w:delText>
        </w:r>
        <w:r w:rsidDel="002C617B">
          <w:rPr>
            <w:rFonts w:cs="Arial"/>
            <w:szCs w:val="20"/>
            <w:lang w:eastAsia="en-GB"/>
          </w:rPr>
          <w:delText xml:space="preserve"> </w:delText>
        </w:r>
        <w:r w:rsidR="00186811" w:rsidDel="002C617B">
          <w:rPr>
            <w:rFonts w:cs="Arial"/>
            <w:szCs w:val="20"/>
            <w:lang w:eastAsia="en-GB"/>
          </w:rPr>
          <w:delText>Ed</w:delText>
        </w:r>
        <w:r w:rsidR="00E655D3" w:rsidDel="002C617B">
          <w:rPr>
            <w:rFonts w:cs="Arial"/>
            <w:szCs w:val="20"/>
            <w:lang w:eastAsia="en-GB"/>
          </w:rPr>
          <w:delText>ition</w:delText>
        </w:r>
        <w:r w:rsidR="00186811" w:rsidDel="002C617B">
          <w:rPr>
            <w:rFonts w:cs="Arial"/>
            <w:szCs w:val="20"/>
            <w:lang w:eastAsia="en-GB"/>
          </w:rPr>
          <w:delText xml:space="preserve"> </w:delText>
        </w:r>
      </w:del>
      <w:del w:id="398" w:author="Jason Rhee" w:date="2024-07-21T21:54:00Z" w16du:dateUtc="2024-07-21T11:54:00Z">
        <w:r w:rsidR="00186811" w:rsidDel="009F5206">
          <w:rPr>
            <w:rFonts w:cs="Arial"/>
            <w:szCs w:val="20"/>
            <w:lang w:eastAsia="en-GB"/>
          </w:rPr>
          <w:delText>and date TBC</w:delText>
        </w:r>
      </w:del>
    </w:p>
    <w:p w14:paraId="01EC4EE3" w14:textId="7ACD1EE9" w:rsidR="00C45ECD" w:rsidRPr="00D129DC" w:rsidRDefault="00542BB7" w:rsidP="00806AA0">
      <w:pPr>
        <w:ind w:left="2552" w:hanging="2552"/>
        <w:rPr>
          <w:rFonts w:cs="Arial"/>
          <w:szCs w:val="20"/>
          <w:lang w:eastAsia="en-GB"/>
        </w:rPr>
      </w:pPr>
      <w:r>
        <w:rPr>
          <w:rFonts w:cs="Arial"/>
          <w:szCs w:val="20"/>
          <w:lang w:eastAsia="en-GB"/>
        </w:rPr>
        <w:t xml:space="preserve">IHO </w:t>
      </w:r>
      <w:r w:rsidR="00C45ECD" w:rsidRPr="00D129DC">
        <w:rPr>
          <w:rFonts w:cs="Arial"/>
          <w:szCs w:val="20"/>
          <w:lang w:eastAsia="en-GB"/>
        </w:rPr>
        <w:t>S-52</w:t>
      </w:r>
      <w:r w:rsidR="00C45ECD" w:rsidRPr="00D129DC">
        <w:rPr>
          <w:rFonts w:cs="Arial"/>
          <w:szCs w:val="20"/>
          <w:lang w:eastAsia="en-GB"/>
        </w:rPr>
        <w:tab/>
        <w:t>IHO Specifications for Chart Content and Display Aspects of ECDIS</w:t>
      </w:r>
      <w:del w:id="399" w:author="Jason Rhee" w:date="2024-07-24T22:38:00Z" w16du:dateUtc="2024-07-24T12:38:00Z">
        <w:r w:rsidR="00E655D3" w:rsidDel="00354B18">
          <w:rPr>
            <w:rFonts w:cs="Arial"/>
            <w:szCs w:val="20"/>
            <w:lang w:eastAsia="en-GB"/>
          </w:rPr>
          <w:delText>,</w:delText>
        </w:r>
        <w:r w:rsidR="00537114" w:rsidDel="00354B18">
          <w:rPr>
            <w:rFonts w:cs="Arial"/>
            <w:szCs w:val="20"/>
            <w:lang w:eastAsia="en-GB"/>
          </w:rPr>
          <w:delText xml:space="preserve"> </w:delText>
        </w:r>
      </w:del>
      <w:r w:rsidR="00537114">
        <w:rPr>
          <w:rFonts w:cs="Arial"/>
          <w:szCs w:val="20"/>
          <w:lang w:eastAsia="en-GB"/>
        </w:rPr>
        <w:t>Edition 6.1.1 – October 2014 (with clarifications up to June 2015)</w:t>
      </w:r>
    </w:p>
    <w:p w14:paraId="619B11D6" w14:textId="69CC7483" w:rsidR="00D129DC" w:rsidRPr="00D129DC" w:rsidRDefault="00D129DC" w:rsidP="00E655D3">
      <w:pPr>
        <w:tabs>
          <w:tab w:val="left" w:pos="2552"/>
        </w:tabs>
        <w:ind w:left="2550" w:hanging="2550"/>
        <w:rPr>
          <w:rFonts w:cs="Arial"/>
          <w:szCs w:val="20"/>
          <w:lang w:eastAsia="en-GB"/>
        </w:rPr>
      </w:pPr>
      <w:r w:rsidRPr="00D129DC">
        <w:rPr>
          <w:rFonts w:cs="Arial"/>
          <w:szCs w:val="20"/>
          <w:lang w:eastAsia="en-GB"/>
        </w:rPr>
        <w:t>ISO 10646</w:t>
      </w:r>
      <w:r w:rsidR="00C95DDE">
        <w:rPr>
          <w:rFonts w:cs="Arial"/>
          <w:szCs w:val="20"/>
          <w:lang w:eastAsia="en-GB"/>
        </w:rPr>
        <w:t>:2017</w:t>
      </w:r>
      <w:r w:rsidRPr="00D129DC">
        <w:rPr>
          <w:rFonts w:cs="Arial"/>
          <w:szCs w:val="20"/>
          <w:lang w:eastAsia="en-GB"/>
        </w:rPr>
        <w:tab/>
      </w:r>
      <w:r w:rsidR="0066351F">
        <w:rPr>
          <w:rFonts w:cs="Arial"/>
          <w:szCs w:val="20"/>
          <w:lang w:eastAsia="en-GB"/>
        </w:rPr>
        <w:tab/>
      </w:r>
      <w:r w:rsidRPr="00D129DC">
        <w:rPr>
          <w:rFonts w:cs="Arial"/>
          <w:szCs w:val="20"/>
          <w:lang w:eastAsia="en-GB"/>
        </w:rPr>
        <w:t>Information technology – Universal Coded Character Set (UCS)</w:t>
      </w:r>
      <w:r w:rsidR="00E655D3">
        <w:rPr>
          <w:rFonts w:cs="Arial"/>
          <w:szCs w:val="20"/>
          <w:lang w:eastAsia="en-GB"/>
        </w:rPr>
        <w:br/>
        <w:t xml:space="preserve">+Amd1 (2017) and </w:t>
      </w:r>
      <w:r w:rsidR="00C95DDE">
        <w:rPr>
          <w:rFonts w:cs="Arial"/>
          <w:szCs w:val="20"/>
          <w:lang w:eastAsia="en-GB"/>
        </w:rPr>
        <w:t>Amd2 (2017)</w:t>
      </w:r>
    </w:p>
    <w:p w14:paraId="15082181" w14:textId="77777777" w:rsidR="00D129DC" w:rsidRPr="00D129DC" w:rsidRDefault="00D129DC" w:rsidP="00806AA0">
      <w:pPr>
        <w:ind w:left="2552" w:hanging="2552"/>
        <w:rPr>
          <w:rFonts w:cs="Arial"/>
          <w:szCs w:val="20"/>
          <w:lang w:eastAsia="en-GB"/>
        </w:rPr>
      </w:pPr>
      <w:r w:rsidRPr="00D129DC">
        <w:rPr>
          <w:rFonts w:cs="Arial"/>
          <w:szCs w:val="20"/>
          <w:lang w:eastAsia="en-GB"/>
        </w:rPr>
        <w:t>ISO/IEC 15948</w:t>
      </w:r>
      <w:r w:rsidRPr="00D129DC">
        <w:rPr>
          <w:rFonts w:cs="Arial"/>
          <w:szCs w:val="20"/>
          <w:lang w:eastAsia="en-GB"/>
        </w:rPr>
        <w:tab/>
      </w:r>
      <w:r w:rsidR="00647DB7">
        <w:rPr>
          <w:rFonts w:cs="Arial"/>
          <w:szCs w:val="20"/>
          <w:lang w:eastAsia="en-GB"/>
        </w:rPr>
        <w:t>I</w:t>
      </w:r>
      <w:r w:rsidRPr="00D129DC">
        <w:rPr>
          <w:rFonts w:cs="Arial"/>
          <w:szCs w:val="20"/>
          <w:lang w:eastAsia="en-GB"/>
        </w:rPr>
        <w:t>nformation technology – Computer graphics and image processing – Portable</w:t>
      </w:r>
      <w:r w:rsidR="00EB4ED7">
        <w:rPr>
          <w:rFonts w:cs="Arial"/>
          <w:szCs w:val="20"/>
          <w:lang w:eastAsia="en-GB"/>
        </w:rPr>
        <w:t xml:space="preserve"> </w:t>
      </w:r>
      <w:r w:rsidRPr="00D129DC">
        <w:rPr>
          <w:rFonts w:cs="Arial"/>
          <w:szCs w:val="20"/>
          <w:lang w:eastAsia="en-GB"/>
        </w:rPr>
        <w:t>Network Graphics (PNG): Functional specification</w:t>
      </w:r>
    </w:p>
    <w:p w14:paraId="59AE8C26" w14:textId="77777777" w:rsidR="00513347" w:rsidRPr="00D129DC" w:rsidRDefault="00513347" w:rsidP="00806AA0">
      <w:pPr>
        <w:ind w:left="2552" w:hanging="2552"/>
        <w:rPr>
          <w:rFonts w:cs="Arial"/>
          <w:szCs w:val="20"/>
          <w:lang w:eastAsia="en-GB"/>
        </w:rPr>
      </w:pPr>
      <w:r w:rsidRPr="00D129DC">
        <w:rPr>
          <w:rFonts w:cs="Arial"/>
          <w:szCs w:val="20"/>
          <w:lang w:eastAsia="en-GB"/>
        </w:rPr>
        <w:t>ISO 19101</w:t>
      </w:r>
      <w:r w:rsidR="00647DB7">
        <w:rPr>
          <w:rFonts w:cs="Arial"/>
          <w:szCs w:val="20"/>
          <w:lang w:eastAsia="en-GB"/>
        </w:rPr>
        <w:t>:</w:t>
      </w:r>
      <w:r w:rsidR="00B6440D">
        <w:rPr>
          <w:rFonts w:cs="Arial"/>
          <w:szCs w:val="20"/>
          <w:lang w:eastAsia="en-GB"/>
        </w:rPr>
        <w:t>2014</w:t>
      </w:r>
      <w:r w:rsidRPr="00D129DC">
        <w:rPr>
          <w:rFonts w:cs="Arial"/>
          <w:szCs w:val="20"/>
          <w:lang w:eastAsia="en-GB"/>
        </w:rPr>
        <w:tab/>
        <w:t>Geographic information – Reference model</w:t>
      </w:r>
    </w:p>
    <w:p w14:paraId="18436327" w14:textId="77777777" w:rsidR="00513347" w:rsidRPr="00D129DC" w:rsidRDefault="00513347" w:rsidP="00806AA0">
      <w:pPr>
        <w:ind w:left="2552" w:hanging="2552"/>
        <w:rPr>
          <w:rFonts w:cs="Arial"/>
          <w:szCs w:val="20"/>
          <w:lang w:eastAsia="en-GB"/>
        </w:rPr>
      </w:pPr>
      <w:r w:rsidRPr="00D129DC">
        <w:rPr>
          <w:rFonts w:cs="Arial"/>
          <w:szCs w:val="20"/>
          <w:lang w:eastAsia="en-GB"/>
        </w:rPr>
        <w:t>ISO 19103</w:t>
      </w:r>
      <w:r w:rsidR="00647DB7">
        <w:rPr>
          <w:rFonts w:cs="Arial"/>
          <w:szCs w:val="20"/>
          <w:lang w:eastAsia="en-GB"/>
        </w:rPr>
        <w:t>:</w:t>
      </w:r>
      <w:r w:rsidR="00B6440D">
        <w:rPr>
          <w:rFonts w:cs="Arial"/>
          <w:szCs w:val="20"/>
          <w:lang w:eastAsia="en-GB"/>
        </w:rPr>
        <w:t>2015</w:t>
      </w:r>
      <w:r w:rsidRPr="00D129DC">
        <w:rPr>
          <w:rFonts w:cs="Arial"/>
          <w:szCs w:val="20"/>
          <w:lang w:eastAsia="en-GB"/>
        </w:rPr>
        <w:tab/>
        <w:t>Geographic information – Conceptual schema</w:t>
      </w:r>
    </w:p>
    <w:p w14:paraId="6C3F7E5F" w14:textId="77777777" w:rsidR="00513347" w:rsidRPr="00D129DC" w:rsidRDefault="00513347" w:rsidP="00806AA0">
      <w:pPr>
        <w:ind w:left="2552" w:hanging="2552"/>
        <w:rPr>
          <w:rFonts w:cs="Arial"/>
          <w:szCs w:val="20"/>
          <w:lang w:eastAsia="en-GB"/>
        </w:rPr>
      </w:pPr>
      <w:r w:rsidRPr="00D129DC">
        <w:rPr>
          <w:rFonts w:cs="Arial"/>
          <w:szCs w:val="20"/>
          <w:lang w:eastAsia="en-GB"/>
        </w:rPr>
        <w:t>ISO 19107</w:t>
      </w:r>
      <w:r w:rsidR="00647DB7">
        <w:rPr>
          <w:rFonts w:cs="Arial"/>
          <w:szCs w:val="20"/>
          <w:lang w:eastAsia="en-GB"/>
        </w:rPr>
        <w:t>:2003</w:t>
      </w:r>
      <w:r w:rsidRPr="00D129DC">
        <w:rPr>
          <w:rFonts w:cs="Arial"/>
          <w:szCs w:val="20"/>
          <w:lang w:eastAsia="en-GB"/>
        </w:rPr>
        <w:tab/>
        <w:t>Geographic information – Spatial schema</w:t>
      </w:r>
    </w:p>
    <w:p w14:paraId="5ADFECFC"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19108</w:t>
      </w:r>
      <w:r w:rsidR="00647DB7">
        <w:rPr>
          <w:rFonts w:cs="Arial"/>
          <w:szCs w:val="20"/>
          <w:lang w:eastAsia="en-GB"/>
        </w:rPr>
        <w:t>:</w:t>
      </w:r>
      <w:r w:rsidR="00B6440D">
        <w:rPr>
          <w:rFonts w:cs="Arial"/>
          <w:szCs w:val="20"/>
          <w:lang w:eastAsia="en-GB"/>
        </w:rPr>
        <w:t>2002</w:t>
      </w:r>
      <w:r w:rsidR="00B6440D">
        <w:rPr>
          <w:rFonts w:cs="Arial"/>
          <w:szCs w:val="20"/>
          <w:lang w:eastAsia="en-GB"/>
        </w:rPr>
        <w:tab/>
      </w:r>
      <w:r w:rsidR="0066351F">
        <w:rPr>
          <w:rFonts w:cs="Arial"/>
          <w:szCs w:val="20"/>
          <w:lang w:eastAsia="en-GB"/>
        </w:rPr>
        <w:tab/>
      </w:r>
      <w:r w:rsidR="00B6440D">
        <w:rPr>
          <w:rFonts w:cs="Arial"/>
          <w:szCs w:val="20"/>
          <w:lang w:eastAsia="en-GB"/>
        </w:rPr>
        <w:t>Geographic information – Temporal schema</w:t>
      </w:r>
      <w:r w:rsidR="00B6440D">
        <w:rPr>
          <w:rFonts w:cs="Arial"/>
          <w:szCs w:val="20"/>
          <w:lang w:eastAsia="en-GB"/>
        </w:rPr>
        <w:br/>
        <w:t>+Corr1 (2006)</w:t>
      </w:r>
      <w:r w:rsidRPr="00D129DC">
        <w:rPr>
          <w:rFonts w:cs="Arial"/>
          <w:szCs w:val="20"/>
          <w:lang w:eastAsia="en-GB"/>
        </w:rPr>
        <w:tab/>
      </w:r>
    </w:p>
    <w:p w14:paraId="5B935DBB" w14:textId="77777777" w:rsidR="00513347" w:rsidRPr="00D129DC" w:rsidRDefault="00513347" w:rsidP="00806AA0">
      <w:pPr>
        <w:ind w:left="2552" w:hanging="2552"/>
        <w:rPr>
          <w:rFonts w:cs="Arial"/>
          <w:szCs w:val="20"/>
          <w:lang w:eastAsia="en-GB"/>
        </w:rPr>
      </w:pPr>
      <w:r w:rsidRPr="00D129DC">
        <w:rPr>
          <w:rFonts w:cs="Arial"/>
          <w:szCs w:val="20"/>
          <w:lang w:eastAsia="en-GB"/>
        </w:rPr>
        <w:t>ISO 19109</w:t>
      </w:r>
      <w:r w:rsidR="00647DB7">
        <w:rPr>
          <w:rFonts w:cs="Arial"/>
          <w:szCs w:val="20"/>
          <w:lang w:eastAsia="en-GB"/>
        </w:rPr>
        <w:t>:2005</w:t>
      </w:r>
      <w:r w:rsidRPr="00D129DC">
        <w:rPr>
          <w:rFonts w:cs="Arial"/>
          <w:szCs w:val="20"/>
          <w:lang w:eastAsia="en-GB"/>
        </w:rPr>
        <w:tab/>
        <w:t>Geographic information – Rules for application schema</w:t>
      </w:r>
    </w:p>
    <w:p w14:paraId="3F7FB523" w14:textId="77777777" w:rsidR="00513347" w:rsidRPr="00D129DC" w:rsidRDefault="00513347" w:rsidP="00806AA0">
      <w:pPr>
        <w:ind w:left="2552" w:hanging="2552"/>
        <w:rPr>
          <w:rFonts w:cs="Arial"/>
          <w:szCs w:val="20"/>
          <w:lang w:eastAsia="en-GB"/>
        </w:rPr>
      </w:pPr>
      <w:r w:rsidRPr="00D129DC">
        <w:rPr>
          <w:rFonts w:cs="Arial"/>
          <w:szCs w:val="20"/>
          <w:lang w:eastAsia="en-GB"/>
        </w:rPr>
        <w:t>ISO 19110</w:t>
      </w:r>
      <w:r w:rsidR="00647DB7">
        <w:rPr>
          <w:rFonts w:cs="Arial"/>
          <w:szCs w:val="20"/>
          <w:lang w:eastAsia="en-GB"/>
        </w:rPr>
        <w:t>:</w:t>
      </w:r>
      <w:r w:rsidR="00B6440D">
        <w:rPr>
          <w:rFonts w:cs="Arial"/>
          <w:szCs w:val="20"/>
          <w:lang w:eastAsia="en-GB"/>
        </w:rPr>
        <w:t>2016</w:t>
      </w:r>
      <w:r w:rsidRPr="00D129DC">
        <w:rPr>
          <w:rFonts w:cs="Arial"/>
          <w:szCs w:val="20"/>
          <w:lang w:eastAsia="en-GB"/>
        </w:rPr>
        <w:tab/>
        <w:t>Geographic information – Methodology for feature cataloguing</w:t>
      </w:r>
    </w:p>
    <w:p w14:paraId="2154D044"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19111</w:t>
      </w:r>
      <w:r w:rsidR="00647DB7">
        <w:rPr>
          <w:rFonts w:cs="Arial"/>
          <w:szCs w:val="20"/>
          <w:lang w:eastAsia="en-GB"/>
        </w:rPr>
        <w:t>:2003</w:t>
      </w:r>
      <w:r w:rsidR="0066351F">
        <w:rPr>
          <w:rFonts w:cs="Arial"/>
          <w:szCs w:val="20"/>
          <w:lang w:eastAsia="en-GB"/>
        </w:rPr>
        <w:tab/>
      </w:r>
      <w:r w:rsidR="00B6440D">
        <w:rPr>
          <w:rFonts w:cs="Arial"/>
          <w:szCs w:val="20"/>
          <w:lang w:eastAsia="en-GB"/>
        </w:rPr>
        <w:tab/>
      </w:r>
      <w:r w:rsidR="00B6440D" w:rsidRPr="00D129DC">
        <w:rPr>
          <w:rFonts w:cs="Arial"/>
          <w:szCs w:val="20"/>
          <w:lang w:eastAsia="en-GB"/>
        </w:rPr>
        <w:t>Geographic information – Spatial referencing by coordinates</w:t>
      </w:r>
      <w:r w:rsidR="00806AA0">
        <w:rPr>
          <w:rFonts w:cs="Arial"/>
          <w:szCs w:val="20"/>
          <w:lang w:eastAsia="en-GB"/>
        </w:rPr>
        <w:br/>
      </w:r>
      <w:r w:rsidR="00647DB7">
        <w:rPr>
          <w:rFonts w:cs="Arial"/>
          <w:szCs w:val="20"/>
          <w:lang w:eastAsia="en-GB"/>
        </w:rPr>
        <w:t>+Corr1 (2006)</w:t>
      </w:r>
      <w:r w:rsidR="00DD0A33">
        <w:rPr>
          <w:rFonts w:cs="Arial"/>
          <w:szCs w:val="20"/>
          <w:lang w:eastAsia="en-GB"/>
        </w:rPr>
        <w:tab/>
      </w:r>
    </w:p>
    <w:p w14:paraId="4DC67E4B" w14:textId="77777777" w:rsidR="000E458A" w:rsidRPr="00D129DC" w:rsidRDefault="000E458A" w:rsidP="0066351F">
      <w:pPr>
        <w:tabs>
          <w:tab w:val="left" w:pos="2552"/>
        </w:tabs>
        <w:ind w:left="2550" w:hanging="2550"/>
        <w:jc w:val="left"/>
        <w:rPr>
          <w:rFonts w:cs="Arial"/>
          <w:szCs w:val="20"/>
          <w:lang w:eastAsia="en-GB"/>
        </w:rPr>
      </w:pPr>
      <w:r w:rsidRPr="00D129DC">
        <w:rPr>
          <w:rFonts w:cs="Arial"/>
          <w:szCs w:val="20"/>
          <w:lang w:eastAsia="en-GB"/>
        </w:rPr>
        <w:t>ISO 19115</w:t>
      </w:r>
      <w:r w:rsidR="00C95DDE">
        <w:rPr>
          <w:rFonts w:cs="Arial"/>
          <w:szCs w:val="20"/>
          <w:lang w:eastAsia="en-GB"/>
        </w:rPr>
        <w:t>-1</w:t>
      </w:r>
      <w:r w:rsidR="00647DB7">
        <w:rPr>
          <w:rFonts w:cs="Arial"/>
          <w:szCs w:val="20"/>
          <w:lang w:eastAsia="en-GB"/>
        </w:rPr>
        <w:t>:</w:t>
      </w:r>
      <w:r w:rsidR="00C95DDE">
        <w:rPr>
          <w:rFonts w:cs="Arial"/>
          <w:szCs w:val="20"/>
          <w:lang w:eastAsia="en-GB"/>
        </w:rPr>
        <w:t>2014</w:t>
      </w:r>
      <w:r w:rsidR="00C95DDE">
        <w:rPr>
          <w:rFonts w:cs="Arial"/>
          <w:szCs w:val="20"/>
          <w:lang w:eastAsia="en-GB"/>
        </w:rPr>
        <w:tab/>
      </w:r>
      <w:r w:rsidRPr="00D129DC">
        <w:rPr>
          <w:rFonts w:cs="Arial"/>
          <w:szCs w:val="20"/>
          <w:lang w:eastAsia="en-GB"/>
        </w:rPr>
        <w:t>Geographic information –</w:t>
      </w:r>
      <w:r w:rsidR="00513347" w:rsidRPr="00D129DC">
        <w:rPr>
          <w:rFonts w:cs="Arial"/>
          <w:szCs w:val="20"/>
          <w:lang w:eastAsia="en-GB"/>
        </w:rPr>
        <w:t xml:space="preserve"> Metadata</w:t>
      </w:r>
      <w:r w:rsidR="00B6440D">
        <w:rPr>
          <w:rFonts w:cs="Arial"/>
          <w:szCs w:val="20"/>
          <w:lang w:eastAsia="en-GB"/>
        </w:rPr>
        <w:t xml:space="preserve"> Part 1: Fundamentals</w:t>
      </w:r>
      <w:r w:rsidR="00B6440D">
        <w:rPr>
          <w:rFonts w:cs="Arial"/>
          <w:szCs w:val="20"/>
          <w:lang w:eastAsia="en-GB"/>
        </w:rPr>
        <w:br/>
        <w:t>+Amd1 (2018)</w:t>
      </w:r>
    </w:p>
    <w:p w14:paraId="52E7E8EC" w14:textId="77777777" w:rsidR="00204764" w:rsidRDefault="00513347" w:rsidP="00806AA0">
      <w:pPr>
        <w:ind w:left="2552" w:hanging="2552"/>
        <w:rPr>
          <w:rFonts w:cs="Arial"/>
          <w:szCs w:val="20"/>
          <w:lang w:eastAsia="en-GB"/>
        </w:rPr>
      </w:pPr>
      <w:r w:rsidRPr="00D129DC">
        <w:rPr>
          <w:rFonts w:cs="Arial"/>
          <w:szCs w:val="20"/>
          <w:lang w:eastAsia="en-GB"/>
        </w:rPr>
        <w:t>ISO 19117</w:t>
      </w:r>
      <w:r w:rsidR="00647DB7">
        <w:rPr>
          <w:rFonts w:cs="Arial"/>
          <w:szCs w:val="20"/>
          <w:lang w:eastAsia="en-GB"/>
        </w:rPr>
        <w:t>:</w:t>
      </w:r>
      <w:r w:rsidR="00C95DDE">
        <w:rPr>
          <w:rFonts w:cs="Arial"/>
          <w:szCs w:val="20"/>
          <w:lang w:eastAsia="en-GB"/>
        </w:rPr>
        <w:t>2012</w:t>
      </w:r>
      <w:r w:rsidRPr="00D129DC">
        <w:rPr>
          <w:rFonts w:cs="Arial"/>
          <w:szCs w:val="20"/>
          <w:lang w:eastAsia="en-GB"/>
        </w:rPr>
        <w:tab/>
        <w:t>Geographic information – Portrayal</w:t>
      </w:r>
    </w:p>
    <w:p w14:paraId="25DF923C" w14:textId="77777777" w:rsidR="00513347" w:rsidRDefault="00204764" w:rsidP="00806AA0">
      <w:pPr>
        <w:ind w:left="2552" w:hanging="2552"/>
        <w:rPr>
          <w:rFonts w:cs="Arial"/>
          <w:szCs w:val="20"/>
          <w:lang w:eastAsia="en-GB"/>
        </w:rPr>
      </w:pPr>
      <w:r>
        <w:rPr>
          <w:rFonts w:cs="Arial"/>
          <w:szCs w:val="20"/>
          <w:lang w:eastAsia="en-GB"/>
        </w:rPr>
        <w:t>ISO 19125-1:2004</w:t>
      </w:r>
      <w:r>
        <w:rPr>
          <w:rFonts w:cs="Arial"/>
          <w:szCs w:val="20"/>
          <w:lang w:eastAsia="en-GB"/>
        </w:rPr>
        <w:tab/>
        <w:t>Geographic information – Simple feature access – Part 1: Common Architecture</w:t>
      </w:r>
    </w:p>
    <w:p w14:paraId="0CF9BBE0" w14:textId="77777777" w:rsidR="00647DB7" w:rsidRPr="00661375" w:rsidRDefault="00647DB7" w:rsidP="00661375">
      <w:pPr>
        <w:ind w:left="2552" w:hanging="2552"/>
        <w:rPr>
          <w:rFonts w:cs="Arial"/>
          <w:szCs w:val="20"/>
          <w:lang w:eastAsia="en-GB"/>
        </w:rPr>
      </w:pPr>
      <w:r w:rsidRPr="00661375">
        <w:rPr>
          <w:rFonts w:cs="Arial"/>
          <w:szCs w:val="20"/>
          <w:lang w:eastAsia="en-GB"/>
        </w:rPr>
        <w:t>ISO 19136:2007</w:t>
      </w:r>
      <w:r>
        <w:rPr>
          <w:rFonts w:cs="Arial"/>
          <w:szCs w:val="20"/>
          <w:lang w:eastAsia="en-GB"/>
        </w:rPr>
        <w:tab/>
      </w:r>
      <w:r w:rsidR="00204764" w:rsidRPr="00204764">
        <w:rPr>
          <w:rFonts w:cs="Arial"/>
          <w:szCs w:val="20"/>
          <w:lang w:eastAsia="en-GB"/>
        </w:rPr>
        <w:t>Geographic i</w:t>
      </w:r>
      <w:r w:rsidRPr="00661375">
        <w:rPr>
          <w:rFonts w:cs="Arial"/>
          <w:szCs w:val="20"/>
          <w:lang w:eastAsia="en-GB"/>
        </w:rPr>
        <w:t>nformation – Geography Markup Language</w:t>
      </w:r>
      <w:r w:rsidR="00EB4ED7">
        <w:rPr>
          <w:rFonts w:cs="Arial"/>
          <w:szCs w:val="20"/>
          <w:lang w:eastAsia="en-GB"/>
        </w:rPr>
        <w:t xml:space="preserve"> (GML)</w:t>
      </w:r>
    </w:p>
    <w:p w14:paraId="63A93D11" w14:textId="77777777" w:rsidR="00647DB7" w:rsidRPr="00661375" w:rsidRDefault="00647DB7" w:rsidP="00661375">
      <w:pPr>
        <w:ind w:left="2552" w:hanging="2552"/>
        <w:rPr>
          <w:rFonts w:cs="Arial"/>
          <w:szCs w:val="20"/>
          <w:lang w:eastAsia="en-GB"/>
        </w:rPr>
      </w:pPr>
      <w:r w:rsidRPr="00661375">
        <w:rPr>
          <w:rFonts w:cs="Arial"/>
          <w:szCs w:val="20"/>
          <w:lang w:eastAsia="en-GB"/>
        </w:rPr>
        <w:t>ISO 19136-2:2015</w:t>
      </w:r>
      <w:r>
        <w:rPr>
          <w:rFonts w:cs="Arial"/>
          <w:szCs w:val="20"/>
          <w:lang w:eastAsia="en-GB"/>
        </w:rPr>
        <w:tab/>
      </w:r>
      <w:r w:rsidRPr="00661375">
        <w:rPr>
          <w:rFonts w:cs="Arial"/>
          <w:szCs w:val="20"/>
          <w:lang w:eastAsia="en-GB"/>
        </w:rPr>
        <w:t xml:space="preserve">Geographic </w:t>
      </w:r>
      <w:r w:rsidR="00204764">
        <w:rPr>
          <w:rFonts w:cs="Arial"/>
          <w:szCs w:val="20"/>
          <w:lang w:eastAsia="en-GB"/>
        </w:rPr>
        <w:t>i</w:t>
      </w:r>
      <w:r w:rsidRPr="00661375">
        <w:rPr>
          <w:rFonts w:cs="Arial"/>
          <w:szCs w:val="20"/>
          <w:lang w:eastAsia="en-GB"/>
        </w:rPr>
        <w:t>nformation – Geography Markup Language</w:t>
      </w:r>
      <w:r w:rsidR="00EB4ED7">
        <w:rPr>
          <w:rFonts w:cs="Arial"/>
          <w:szCs w:val="20"/>
          <w:lang w:eastAsia="en-GB"/>
        </w:rPr>
        <w:t xml:space="preserve"> (GML)</w:t>
      </w:r>
    </w:p>
    <w:p w14:paraId="6E9893F5" w14:textId="77777777" w:rsidR="00D129DC" w:rsidRPr="00D129DC" w:rsidRDefault="00D129DC" w:rsidP="00806AA0">
      <w:pPr>
        <w:ind w:left="2552" w:hanging="2552"/>
        <w:rPr>
          <w:rFonts w:cs="Arial"/>
          <w:szCs w:val="20"/>
          <w:lang w:eastAsia="en-GB"/>
        </w:rPr>
      </w:pPr>
      <w:r w:rsidRPr="00D129DC">
        <w:rPr>
          <w:rFonts w:cs="Arial"/>
          <w:szCs w:val="20"/>
          <w:lang w:eastAsia="en-GB"/>
        </w:rPr>
        <w:t>ISO/IEC 8211</w:t>
      </w:r>
      <w:r w:rsidR="00C95DDE">
        <w:rPr>
          <w:rFonts w:cs="Arial"/>
          <w:szCs w:val="20"/>
          <w:lang w:eastAsia="en-GB"/>
        </w:rPr>
        <w:t>:1994</w:t>
      </w:r>
      <w:r w:rsidRPr="00D129DC">
        <w:rPr>
          <w:rFonts w:cs="Arial"/>
          <w:szCs w:val="20"/>
          <w:lang w:eastAsia="en-GB"/>
        </w:rPr>
        <w:tab/>
        <w:t>Information technology – Specification for a data descriptive file for information</w:t>
      </w:r>
      <w:r w:rsidR="00806AA0">
        <w:rPr>
          <w:rFonts w:cs="Arial"/>
          <w:szCs w:val="20"/>
          <w:lang w:eastAsia="en-GB"/>
        </w:rPr>
        <w:t xml:space="preserve"> </w:t>
      </w:r>
      <w:r w:rsidRPr="00D129DC">
        <w:rPr>
          <w:rFonts w:cs="Arial"/>
          <w:szCs w:val="20"/>
          <w:lang w:eastAsia="en-GB"/>
        </w:rPr>
        <w:t>exchange</w:t>
      </w:r>
      <w:commentRangeEnd w:id="378"/>
      <w:r w:rsidR="00436616">
        <w:rPr>
          <w:rStyle w:val="CommentReference"/>
          <w:rFonts w:eastAsia="MS Mincho"/>
          <w:szCs w:val="20"/>
          <w:lang w:eastAsia="ja-JP"/>
        </w:rPr>
        <w:commentReference w:id="378"/>
      </w:r>
      <w:commentRangeEnd w:id="379"/>
      <w:r w:rsidR="00436616">
        <w:rPr>
          <w:rStyle w:val="CommentReference"/>
          <w:rFonts w:eastAsia="MS Mincho"/>
          <w:szCs w:val="20"/>
          <w:lang w:eastAsia="ja-JP"/>
        </w:rPr>
        <w:commentReference w:id="379"/>
      </w:r>
    </w:p>
    <w:p w14:paraId="6E711596" w14:textId="77777777" w:rsidR="00513347" w:rsidRDefault="00513347" w:rsidP="00806AA0">
      <w:pPr>
        <w:ind w:left="2552" w:hanging="2552"/>
        <w:rPr>
          <w:rFonts w:cs="Arial"/>
          <w:szCs w:val="20"/>
          <w:lang w:eastAsia="en-GB"/>
        </w:rPr>
      </w:pPr>
      <w:r w:rsidRPr="00D129DC">
        <w:rPr>
          <w:rFonts w:cs="Arial"/>
          <w:szCs w:val="20"/>
          <w:lang w:eastAsia="en-GB"/>
        </w:rPr>
        <w:t>ISO 8601</w:t>
      </w:r>
      <w:r w:rsidR="00627EED">
        <w:rPr>
          <w:rFonts w:cs="Arial"/>
          <w:szCs w:val="20"/>
          <w:lang w:eastAsia="en-GB"/>
        </w:rPr>
        <w:t>-1</w:t>
      </w:r>
      <w:r w:rsidR="00B6440D">
        <w:rPr>
          <w:rFonts w:cs="Arial"/>
          <w:szCs w:val="20"/>
          <w:lang w:eastAsia="en-GB"/>
        </w:rPr>
        <w:t>:20</w:t>
      </w:r>
      <w:r w:rsidR="00627EED">
        <w:rPr>
          <w:rFonts w:cs="Arial"/>
          <w:szCs w:val="20"/>
          <w:lang w:eastAsia="en-GB"/>
        </w:rPr>
        <w:t>19</w:t>
      </w:r>
      <w:r w:rsidRPr="00D129DC">
        <w:rPr>
          <w:rFonts w:cs="Arial"/>
          <w:szCs w:val="20"/>
          <w:lang w:eastAsia="en-GB"/>
        </w:rPr>
        <w:tab/>
        <w:t>Dat</w:t>
      </w:r>
      <w:r w:rsidR="00627EED">
        <w:rPr>
          <w:rFonts w:cs="Arial"/>
          <w:szCs w:val="20"/>
          <w:lang w:eastAsia="en-GB"/>
        </w:rPr>
        <w:t xml:space="preserve">e and time – Representation for information </w:t>
      </w:r>
      <w:r w:rsidRPr="00D129DC">
        <w:rPr>
          <w:rFonts w:cs="Arial"/>
          <w:szCs w:val="20"/>
          <w:lang w:eastAsia="en-GB"/>
        </w:rPr>
        <w:t>interchange</w:t>
      </w:r>
      <w:r w:rsidR="00C55D16">
        <w:rPr>
          <w:rFonts w:cs="Arial"/>
          <w:szCs w:val="20"/>
          <w:lang w:eastAsia="en-GB"/>
        </w:rPr>
        <w:t xml:space="preserve"> </w:t>
      </w:r>
      <w:r w:rsidRPr="00D129DC">
        <w:rPr>
          <w:rFonts w:cs="Arial"/>
          <w:szCs w:val="20"/>
          <w:lang w:eastAsia="en-GB"/>
        </w:rPr>
        <w:t xml:space="preserve">– </w:t>
      </w:r>
      <w:r w:rsidR="00C55D16">
        <w:rPr>
          <w:rFonts w:cs="Arial"/>
          <w:szCs w:val="20"/>
          <w:lang w:eastAsia="en-GB"/>
        </w:rPr>
        <w:t>Part 1: Basic rules</w:t>
      </w:r>
    </w:p>
    <w:p w14:paraId="035617CD" w14:textId="77777777" w:rsidR="00627EED" w:rsidRPr="00D129DC" w:rsidRDefault="00C55D16" w:rsidP="00C55D16">
      <w:pPr>
        <w:ind w:left="2552" w:hanging="2552"/>
        <w:rPr>
          <w:rFonts w:cs="Arial"/>
          <w:szCs w:val="20"/>
          <w:lang w:eastAsia="en-GB"/>
        </w:rPr>
      </w:pPr>
      <w:r>
        <w:rPr>
          <w:rFonts w:cs="Arial"/>
          <w:szCs w:val="20"/>
          <w:lang w:eastAsia="en-GB"/>
        </w:rPr>
        <w:t>ISO 8601-2:2019</w:t>
      </w:r>
      <w:r>
        <w:rPr>
          <w:rFonts w:cs="Arial"/>
          <w:szCs w:val="20"/>
          <w:lang w:eastAsia="en-GB"/>
        </w:rPr>
        <w:tab/>
      </w:r>
      <w:r w:rsidRPr="00D129DC">
        <w:rPr>
          <w:rFonts w:cs="Arial"/>
          <w:szCs w:val="20"/>
          <w:lang w:eastAsia="en-GB"/>
        </w:rPr>
        <w:t>Dat</w:t>
      </w:r>
      <w:r>
        <w:rPr>
          <w:rFonts w:cs="Arial"/>
          <w:szCs w:val="20"/>
          <w:lang w:eastAsia="en-GB"/>
        </w:rPr>
        <w:t xml:space="preserve">e and time – Representation for information </w:t>
      </w:r>
      <w:r w:rsidRPr="00D129DC">
        <w:rPr>
          <w:rFonts w:cs="Arial"/>
          <w:szCs w:val="20"/>
          <w:lang w:eastAsia="en-GB"/>
        </w:rPr>
        <w:t>interchange</w:t>
      </w:r>
      <w:r>
        <w:rPr>
          <w:rFonts w:cs="Arial"/>
          <w:szCs w:val="20"/>
          <w:lang w:eastAsia="en-GB"/>
        </w:rPr>
        <w:t xml:space="preserve"> </w:t>
      </w:r>
      <w:r w:rsidRPr="00D129DC">
        <w:rPr>
          <w:rFonts w:cs="Arial"/>
          <w:szCs w:val="20"/>
          <w:lang w:eastAsia="en-GB"/>
        </w:rPr>
        <w:t xml:space="preserve">– </w:t>
      </w:r>
      <w:r>
        <w:rPr>
          <w:rFonts w:cs="Arial"/>
          <w:szCs w:val="20"/>
          <w:lang w:eastAsia="en-GB"/>
        </w:rPr>
        <w:t>Part 2: Extensions</w:t>
      </w:r>
    </w:p>
    <w:p w14:paraId="18DBD423" w14:textId="77777777" w:rsidR="00C53B69" w:rsidRPr="00D129DC" w:rsidRDefault="00204764" w:rsidP="00204764">
      <w:pPr>
        <w:tabs>
          <w:tab w:val="left" w:pos="2552"/>
        </w:tabs>
        <w:rPr>
          <w:rFonts w:cs="Arial"/>
          <w:szCs w:val="20"/>
        </w:rPr>
      </w:pPr>
      <w:bookmarkStart w:id="400" w:name="_Toc225648275"/>
      <w:bookmarkStart w:id="401" w:name="_Toc225065132"/>
      <w:r>
        <w:rPr>
          <w:rFonts w:cs="Arial"/>
          <w:szCs w:val="20"/>
        </w:rPr>
        <w:t>ISO 639-2:1998</w:t>
      </w:r>
      <w:r>
        <w:rPr>
          <w:rFonts w:cs="Arial"/>
          <w:szCs w:val="20"/>
        </w:rPr>
        <w:tab/>
        <w:t>Codes for the representation of names of languages – Part 2: Alpha-3 code</w:t>
      </w:r>
    </w:p>
    <w:p w14:paraId="44661330" w14:textId="77777777" w:rsidR="00BB7845" w:rsidRPr="00D129DC" w:rsidRDefault="00BB7845" w:rsidP="00C53B69">
      <w:pPr>
        <w:ind w:left="340" w:firstLine="340"/>
        <w:rPr>
          <w:rFonts w:cs="Arial"/>
          <w:szCs w:val="20"/>
        </w:rPr>
      </w:pPr>
    </w:p>
    <w:p w14:paraId="1AFAF56D" w14:textId="6E8E43A8" w:rsidR="00F61C52" w:rsidRPr="00D129DC" w:rsidRDefault="00F61C52" w:rsidP="002721B0">
      <w:pPr>
        <w:pStyle w:val="Heading1"/>
      </w:pPr>
      <w:bookmarkStart w:id="402" w:name="_Toc127463817"/>
      <w:bookmarkStart w:id="403" w:name="_Toc128125443"/>
      <w:bookmarkStart w:id="404" w:name="_Toc141176168"/>
      <w:bookmarkStart w:id="405" w:name="_Toc141176323"/>
      <w:bookmarkStart w:id="406" w:name="_Toc141176954"/>
      <w:bookmarkStart w:id="407" w:name="_Toc150177839"/>
      <w:r w:rsidRPr="00D129DC">
        <w:t>Terms</w:t>
      </w:r>
      <w:r w:rsidR="00101C6B">
        <w:t>,</w:t>
      </w:r>
      <w:r w:rsidRPr="00D129DC">
        <w:t xml:space="preserve"> Definitions</w:t>
      </w:r>
      <w:bookmarkEnd w:id="400"/>
      <w:bookmarkEnd w:id="401"/>
      <w:r w:rsidR="00101C6B">
        <w:t xml:space="preserve"> and Abbreviations</w:t>
      </w:r>
      <w:bookmarkEnd w:id="402"/>
      <w:bookmarkEnd w:id="403"/>
      <w:bookmarkEnd w:id="404"/>
      <w:bookmarkEnd w:id="405"/>
      <w:bookmarkEnd w:id="406"/>
      <w:bookmarkEnd w:id="407"/>
    </w:p>
    <w:p w14:paraId="28A61A09" w14:textId="021084BD" w:rsidR="00D85C4B" w:rsidRPr="00101C6B" w:rsidRDefault="00D85C4B" w:rsidP="00B3435A">
      <w:pPr>
        <w:pStyle w:val="Heading2"/>
      </w:pPr>
      <w:bookmarkStart w:id="408" w:name="_Toc127463818"/>
      <w:bookmarkStart w:id="409" w:name="_Toc128125444"/>
      <w:bookmarkStart w:id="410" w:name="_Toc141176169"/>
      <w:bookmarkStart w:id="411" w:name="_Toc141176324"/>
      <w:bookmarkStart w:id="412" w:name="_Toc141176955"/>
      <w:bookmarkStart w:id="413" w:name="_Toc150177840"/>
      <w:r w:rsidRPr="00101C6B">
        <w:t>Use of Language</w:t>
      </w:r>
      <w:bookmarkEnd w:id="408"/>
      <w:bookmarkEnd w:id="409"/>
      <w:bookmarkEnd w:id="410"/>
      <w:bookmarkEnd w:id="411"/>
      <w:bookmarkEnd w:id="412"/>
      <w:bookmarkEnd w:id="413"/>
    </w:p>
    <w:p w14:paraId="07419108" w14:textId="77777777" w:rsidR="00D85C4B" w:rsidRPr="00D129DC" w:rsidRDefault="00D85C4B" w:rsidP="00D85C4B">
      <w:pPr>
        <w:rPr>
          <w:rFonts w:cs="Arial"/>
          <w:szCs w:val="20"/>
        </w:rPr>
      </w:pPr>
      <w:r w:rsidRPr="00D129DC">
        <w:rPr>
          <w:rFonts w:cs="Arial"/>
          <w:szCs w:val="20"/>
        </w:rPr>
        <w:t>Within this document:</w:t>
      </w:r>
    </w:p>
    <w:p w14:paraId="79659780" w14:textId="77777777" w:rsidR="00D85C4B" w:rsidRPr="00D129DC" w:rsidRDefault="00D85C4B" w:rsidP="007648A0">
      <w:pPr>
        <w:numPr>
          <w:ilvl w:val="0"/>
          <w:numId w:val="27"/>
        </w:numPr>
        <w:spacing w:before="0" w:after="0"/>
        <w:ind w:left="706"/>
        <w:rPr>
          <w:rFonts w:cs="Arial"/>
          <w:szCs w:val="20"/>
        </w:rPr>
      </w:pPr>
      <w:r w:rsidRPr="00D129DC">
        <w:rPr>
          <w:rFonts w:cs="Arial"/>
          <w:szCs w:val="20"/>
        </w:rPr>
        <w:t>“Must” indicates a mandatory requirement.</w:t>
      </w:r>
    </w:p>
    <w:p w14:paraId="49720129" w14:textId="77777777" w:rsidR="00596AB5" w:rsidRDefault="00D85C4B" w:rsidP="007648A0">
      <w:pPr>
        <w:numPr>
          <w:ilvl w:val="0"/>
          <w:numId w:val="27"/>
        </w:numPr>
        <w:spacing w:before="0" w:after="0"/>
        <w:ind w:left="706"/>
      </w:pPr>
      <w:r w:rsidRPr="00D129DC">
        <w:t>“Should” indicates an optional requirement, that is the recommended process to be followed, but is not mandatory.</w:t>
      </w:r>
    </w:p>
    <w:p w14:paraId="35A35EE2" w14:textId="4243287F" w:rsidR="00D85C4B" w:rsidRPr="0066351F" w:rsidRDefault="00D85C4B" w:rsidP="007648A0">
      <w:pPr>
        <w:numPr>
          <w:ilvl w:val="0"/>
          <w:numId w:val="27"/>
        </w:numPr>
        <w:spacing w:before="0" w:after="0"/>
        <w:ind w:left="706"/>
      </w:pPr>
      <w:r w:rsidRPr="00D129DC">
        <w:rPr>
          <w:rFonts w:cs="Arial"/>
          <w:szCs w:val="20"/>
        </w:rPr>
        <w:t xml:space="preserve">“May” means “allowed to” or “could possibly”, </w:t>
      </w:r>
      <w:r w:rsidR="008D4EB2">
        <w:rPr>
          <w:rFonts w:cs="Arial"/>
          <w:szCs w:val="20"/>
        </w:rPr>
        <w:t>but</w:t>
      </w:r>
      <w:r w:rsidR="008D4EB2" w:rsidRPr="00D129DC">
        <w:rPr>
          <w:rFonts w:cs="Arial"/>
          <w:szCs w:val="20"/>
        </w:rPr>
        <w:t xml:space="preserve"> </w:t>
      </w:r>
      <w:r w:rsidRPr="00D129DC">
        <w:rPr>
          <w:rFonts w:cs="Arial"/>
          <w:szCs w:val="20"/>
        </w:rPr>
        <w:t>is not mandatory.</w:t>
      </w:r>
    </w:p>
    <w:p w14:paraId="577BC789" w14:textId="77777777" w:rsidR="0066351F" w:rsidRDefault="0066351F" w:rsidP="0066351F">
      <w:pPr>
        <w:spacing w:before="0" w:after="0"/>
        <w:ind w:left="346"/>
      </w:pPr>
    </w:p>
    <w:p w14:paraId="42A2BEE4" w14:textId="75948D2E" w:rsidR="00101C6B" w:rsidRDefault="00101C6B" w:rsidP="00B3435A">
      <w:pPr>
        <w:pStyle w:val="Heading2"/>
      </w:pPr>
      <w:bookmarkStart w:id="414" w:name="_Toc127463819"/>
      <w:bookmarkStart w:id="415" w:name="_Toc128125445"/>
      <w:bookmarkStart w:id="416" w:name="_Toc141176170"/>
      <w:bookmarkStart w:id="417" w:name="_Toc141176325"/>
      <w:bookmarkStart w:id="418" w:name="_Toc141176956"/>
      <w:bookmarkStart w:id="419" w:name="_Toc150177841"/>
      <w:r>
        <w:t>Terms and Definitions</w:t>
      </w:r>
      <w:bookmarkEnd w:id="414"/>
      <w:bookmarkEnd w:id="415"/>
      <w:bookmarkEnd w:id="416"/>
      <w:bookmarkEnd w:id="417"/>
      <w:bookmarkEnd w:id="418"/>
      <w:bookmarkEnd w:id="419"/>
    </w:p>
    <w:p w14:paraId="78820EC9" w14:textId="77777777" w:rsidR="00DD0A33" w:rsidRPr="00D129DC" w:rsidRDefault="00816B9A">
      <w:pPr>
        <w:rPr>
          <w:rFonts w:cs="Arial"/>
          <w:szCs w:val="20"/>
        </w:rPr>
      </w:pPr>
      <w:r w:rsidRPr="00D129DC">
        <w:rPr>
          <w:rFonts w:cs="Arial"/>
          <w:szCs w:val="20"/>
        </w:rPr>
        <w:t>The S-100 framework is based on the ISO 19100 series of geographic standards</w:t>
      </w:r>
      <w:r w:rsidR="0066549D">
        <w:rPr>
          <w:rFonts w:cs="Arial"/>
          <w:szCs w:val="20"/>
        </w:rPr>
        <w:t xml:space="preserve">. </w:t>
      </w:r>
      <w:r w:rsidRPr="00D129DC">
        <w:rPr>
          <w:rFonts w:cs="Arial"/>
          <w:szCs w:val="20"/>
        </w:rPr>
        <w:t>The terms and definitions provided here are used to standardize the nomenclature found within that framework, whenever possible</w:t>
      </w:r>
      <w:r w:rsidR="0066549D">
        <w:rPr>
          <w:rFonts w:cs="Arial"/>
          <w:szCs w:val="20"/>
        </w:rPr>
        <w:t xml:space="preserve">. </w:t>
      </w:r>
      <w:r w:rsidRPr="00D129DC">
        <w:rPr>
          <w:rFonts w:cs="Arial"/>
          <w:szCs w:val="20"/>
        </w:rPr>
        <w:t xml:space="preserve">They are taken from the references cited in Clause </w:t>
      </w:r>
      <w:r w:rsidR="00101C6B">
        <w:rPr>
          <w:rFonts w:cs="Arial"/>
          <w:szCs w:val="20"/>
        </w:rPr>
        <w:t>2.</w:t>
      </w:r>
      <w:r w:rsidRPr="00D129DC">
        <w:rPr>
          <w:rFonts w:cs="Arial"/>
          <w:szCs w:val="20"/>
        </w:rPr>
        <w:t>1</w:t>
      </w:r>
      <w:r w:rsidR="0066549D">
        <w:rPr>
          <w:rFonts w:cs="Arial"/>
          <w:szCs w:val="20"/>
        </w:rPr>
        <w:t xml:space="preserve">. </w:t>
      </w:r>
      <w:r w:rsidR="00101C6B">
        <w:rPr>
          <w:rFonts w:cs="Arial"/>
          <w:szCs w:val="20"/>
        </w:rPr>
        <w:t>M</w:t>
      </w:r>
      <w:r w:rsidRPr="00D129DC">
        <w:rPr>
          <w:rFonts w:cs="Arial"/>
          <w:szCs w:val="20"/>
        </w:rPr>
        <w:t xml:space="preserve">odifications </w:t>
      </w:r>
      <w:r w:rsidR="00101C6B">
        <w:rPr>
          <w:rFonts w:cs="Arial"/>
          <w:szCs w:val="20"/>
        </w:rPr>
        <w:t>have been</w:t>
      </w:r>
      <w:r w:rsidR="00101C6B" w:rsidRPr="00D129DC">
        <w:rPr>
          <w:rFonts w:cs="Arial"/>
          <w:szCs w:val="20"/>
        </w:rPr>
        <w:t xml:space="preserve"> </w:t>
      </w:r>
      <w:r w:rsidRPr="00D129DC">
        <w:rPr>
          <w:rFonts w:cs="Arial"/>
          <w:szCs w:val="20"/>
        </w:rPr>
        <w:t>made whe</w:t>
      </w:r>
      <w:r w:rsidR="00B844B0">
        <w:rPr>
          <w:rFonts w:cs="Arial"/>
          <w:szCs w:val="20"/>
        </w:rPr>
        <w:t>re</w:t>
      </w:r>
      <w:r w:rsidRPr="00D129DC">
        <w:rPr>
          <w:rFonts w:cs="Arial"/>
          <w:szCs w:val="20"/>
        </w:rPr>
        <w:t xml:space="preserve"> necessary.</w:t>
      </w:r>
    </w:p>
    <w:p w14:paraId="307E2CAE" w14:textId="65140E56" w:rsidR="008D585F" w:rsidRDefault="00490D1C" w:rsidP="009F3890">
      <w:pPr>
        <w:pStyle w:val="term"/>
        <w:rPr>
          <w:rStyle w:val="Strong"/>
          <w:rFonts w:cs="Times New Roman"/>
          <w:b/>
          <w:lang w:val="en-AU" w:eastAsia="en-US"/>
        </w:rPr>
      </w:pPr>
      <w:r>
        <w:rPr>
          <w:rStyle w:val="Strong"/>
          <w:rFonts w:cs="Times New Roman"/>
          <w:b/>
          <w:lang w:val="en-AU" w:eastAsia="en-US"/>
        </w:rPr>
        <w:t>A</w:t>
      </w:r>
      <w:r w:rsidR="008D585F">
        <w:rPr>
          <w:rStyle w:val="Strong"/>
          <w:rFonts w:cs="Times New Roman"/>
          <w:b/>
          <w:lang w:val="en-AU" w:eastAsia="en-US"/>
        </w:rPr>
        <w:t xml:space="preserve">ctual </w:t>
      </w:r>
      <w:r w:rsidR="00FC21D1">
        <w:rPr>
          <w:rStyle w:val="Strong"/>
          <w:rFonts w:cs="Times New Roman"/>
          <w:b/>
          <w:lang w:val="en-AU" w:eastAsia="en-US"/>
        </w:rPr>
        <w:t>P</w:t>
      </w:r>
      <w:r w:rsidR="008D585F">
        <w:rPr>
          <w:rStyle w:val="Strong"/>
          <w:rFonts w:cs="Times New Roman"/>
          <w:b/>
          <w:lang w:val="en-AU" w:eastAsia="en-US"/>
        </w:rPr>
        <w:t>lan</w:t>
      </w:r>
    </w:p>
    <w:p w14:paraId="7384EC32" w14:textId="08DA7246" w:rsidR="008D585F"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573945">
        <w:rPr>
          <w:rStyle w:val="Strong"/>
          <w:rFonts w:cs="Times New Roman"/>
          <w:b w:val="0"/>
          <w:lang w:val="en-AU" w:eastAsia="en-US"/>
        </w:rPr>
        <w:t xml:space="preserve"> </w:t>
      </w:r>
      <w:del w:id="420" w:author="Jason Rhee" w:date="2024-07-21T21:30:00Z" w16du:dateUtc="2024-07-21T11:30:00Z">
        <w:r w:rsidR="00573945" w:rsidDel="00295F56">
          <w:rPr>
            <w:rStyle w:val="Strong"/>
            <w:rFonts w:cs="Times New Roman"/>
            <w:b w:val="0"/>
            <w:lang w:val="en-AU" w:eastAsia="en-US"/>
          </w:rPr>
          <w:delText>actual p</w:delText>
        </w:r>
        <w:r w:rsidR="00573945" w:rsidRPr="00573945" w:rsidDel="00295F56">
          <w:rPr>
            <w:rStyle w:val="Strong"/>
            <w:rFonts w:cs="Times New Roman"/>
            <w:b w:val="0"/>
            <w:lang w:val="en-AU" w:eastAsia="en-US"/>
          </w:rPr>
          <w:delText>lan</w:delText>
        </w:r>
      </w:del>
      <w:ins w:id="421" w:author="Jason Rhee" w:date="2024-07-21T21:30:00Z" w16du:dateUtc="2024-07-21T11:30:00Z">
        <w:r w:rsidR="00295F56">
          <w:rPr>
            <w:rStyle w:val="Strong"/>
            <w:rFonts w:cs="Times New Roman"/>
            <w:b w:val="0"/>
            <w:lang w:val="en-AU" w:eastAsia="en-US"/>
          </w:rPr>
          <w:t>Actual Plan</w:t>
        </w:r>
      </w:ins>
      <w:r w:rsidR="00573945" w:rsidRPr="00573945">
        <w:rPr>
          <w:rStyle w:val="Strong"/>
          <w:rFonts w:cs="Times New Roman"/>
          <w:b w:val="0"/>
          <w:lang w:val="en-AU" w:eastAsia="en-US"/>
        </w:rPr>
        <w:t xml:space="preserve"> is specific to a ship and a </w:t>
      </w:r>
      <w:r w:rsidR="00E855CB">
        <w:rPr>
          <w:rStyle w:val="Strong"/>
          <w:rFonts w:cs="Times New Roman"/>
          <w:b w:val="0"/>
          <w:lang w:val="en-AU" w:eastAsia="en-US"/>
        </w:rPr>
        <w:t>UKCM Operational Area</w:t>
      </w:r>
      <w:r w:rsidR="00573945" w:rsidRPr="00573945">
        <w:rPr>
          <w:rStyle w:val="Strong"/>
          <w:rFonts w:cs="Times New Roman"/>
          <w:b w:val="0"/>
          <w:lang w:val="en-AU" w:eastAsia="en-US"/>
        </w:rPr>
        <w:t xml:space="preserve"> for a waterway, and contains a route </w:t>
      </w:r>
      <w:r w:rsidR="00A12CA9">
        <w:rPr>
          <w:rStyle w:val="Strong"/>
          <w:rFonts w:cs="Times New Roman"/>
          <w:b w:val="0"/>
          <w:lang w:val="en-AU" w:eastAsia="en-US"/>
        </w:rPr>
        <w:t xml:space="preserve">– </w:t>
      </w:r>
      <w:r w:rsidR="00573945" w:rsidRPr="00573945">
        <w:rPr>
          <w:rStyle w:val="Strong"/>
          <w:rFonts w:cs="Times New Roman"/>
          <w:b w:val="0"/>
          <w:lang w:val="en-AU" w:eastAsia="en-US"/>
        </w:rPr>
        <w:t xml:space="preserve">defined by a set of geographical control points </w:t>
      </w:r>
      <w:r w:rsidR="00A12CA9">
        <w:rPr>
          <w:rStyle w:val="Strong"/>
          <w:rFonts w:cs="Times New Roman"/>
          <w:b w:val="0"/>
          <w:lang w:val="en-AU" w:eastAsia="en-US"/>
        </w:rPr>
        <w:t xml:space="preserve">– </w:t>
      </w:r>
      <w:r w:rsidR="00573945" w:rsidRPr="00573945">
        <w:rPr>
          <w:rStyle w:val="Strong"/>
          <w:rFonts w:cs="Times New Roman"/>
          <w:b w:val="0"/>
          <w:lang w:val="en-AU" w:eastAsia="en-US"/>
        </w:rPr>
        <w:t>with time windows for each control point</w:t>
      </w:r>
      <w:r w:rsidR="00573945">
        <w:rPr>
          <w:rStyle w:val="Strong"/>
          <w:rFonts w:cs="Times New Roman"/>
          <w:b w:val="0"/>
          <w:lang w:val="en-AU" w:eastAsia="en-US"/>
        </w:rPr>
        <w:t xml:space="preserve">, and </w:t>
      </w:r>
      <w:r w:rsidR="004E5FC4">
        <w:rPr>
          <w:rStyle w:val="Strong"/>
          <w:rFonts w:cs="Times New Roman"/>
          <w:b w:val="0"/>
          <w:lang w:val="en-AU" w:eastAsia="en-US"/>
        </w:rPr>
        <w:t>non-</w:t>
      </w:r>
      <w:r w:rsidR="00CE6CE2">
        <w:rPr>
          <w:rStyle w:val="Strong"/>
          <w:rFonts w:cs="Times New Roman"/>
          <w:b w:val="0"/>
          <w:lang w:val="en-AU" w:eastAsia="en-US"/>
        </w:rPr>
        <w:t>navigable and almost non-navigable areas</w:t>
      </w:r>
      <w:r w:rsidR="00FC21D1">
        <w:rPr>
          <w:rStyle w:val="Strong"/>
          <w:rFonts w:cs="Times New Roman"/>
          <w:b w:val="0"/>
          <w:lang w:val="en-AU" w:eastAsia="en-US"/>
        </w:rPr>
        <w:t>.</w:t>
      </w:r>
    </w:p>
    <w:p w14:paraId="4D6623F6" w14:textId="6635B423" w:rsidR="00F50A21" w:rsidRDefault="00490D1C" w:rsidP="009F3890">
      <w:pPr>
        <w:pStyle w:val="term"/>
        <w:rPr>
          <w:rStyle w:val="Strong"/>
          <w:rFonts w:cs="Times New Roman"/>
          <w:b/>
          <w:lang w:val="en-AU" w:eastAsia="en-US"/>
        </w:rPr>
      </w:pPr>
      <w:commentRangeStart w:id="422"/>
      <w:commentRangeStart w:id="423"/>
      <w:commentRangeStart w:id="424"/>
      <w:r>
        <w:rPr>
          <w:rStyle w:val="Strong"/>
          <w:rFonts w:cs="Times New Roman"/>
          <w:b/>
          <w:lang w:val="en-AU" w:eastAsia="en-US"/>
        </w:rPr>
        <w:t>Actual</w:t>
      </w:r>
      <w:r w:rsidR="00F50A21">
        <w:rPr>
          <w:rStyle w:val="Strong"/>
          <w:rFonts w:cs="Times New Roman"/>
          <w:b/>
          <w:lang w:val="en-AU" w:eastAsia="en-US"/>
        </w:rPr>
        <w:t xml:space="preserve"> </w:t>
      </w:r>
      <w:r w:rsidR="00FC21D1">
        <w:rPr>
          <w:rStyle w:val="Strong"/>
          <w:rFonts w:cs="Times New Roman"/>
          <w:b/>
          <w:lang w:val="en-AU" w:eastAsia="en-US"/>
        </w:rPr>
        <w:t>U</w:t>
      </w:r>
      <w:r w:rsidR="00F50A21">
        <w:rPr>
          <w:rStyle w:val="Strong"/>
          <w:rFonts w:cs="Times New Roman"/>
          <w:b/>
          <w:lang w:val="en-AU" w:eastAsia="en-US"/>
        </w:rPr>
        <w:t>pdate</w:t>
      </w:r>
      <w:commentRangeEnd w:id="422"/>
      <w:r w:rsidR="003668DB">
        <w:rPr>
          <w:rStyle w:val="CommentReference"/>
          <w:rFonts w:eastAsia="MS Mincho"/>
          <w:b w:val="0"/>
          <w:szCs w:val="20"/>
          <w:lang w:eastAsia="ja-JP"/>
        </w:rPr>
        <w:commentReference w:id="422"/>
      </w:r>
      <w:commentRangeEnd w:id="423"/>
      <w:r w:rsidR="003668DB">
        <w:rPr>
          <w:rStyle w:val="CommentReference"/>
          <w:rFonts w:eastAsia="MS Mincho"/>
          <w:b w:val="0"/>
          <w:szCs w:val="20"/>
          <w:lang w:eastAsia="ja-JP"/>
        </w:rPr>
        <w:commentReference w:id="423"/>
      </w:r>
      <w:commentRangeEnd w:id="424"/>
      <w:r w:rsidR="00821DA3">
        <w:rPr>
          <w:rStyle w:val="CommentReference"/>
          <w:rFonts w:eastAsia="MS Mincho"/>
          <w:b w:val="0"/>
          <w:szCs w:val="20"/>
          <w:lang w:eastAsia="ja-JP"/>
        </w:rPr>
        <w:commentReference w:id="424"/>
      </w:r>
    </w:p>
    <w:p w14:paraId="627E807D" w14:textId="7A24D549" w:rsidR="00F50A21"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C767EA">
        <w:rPr>
          <w:rStyle w:val="Strong"/>
          <w:rFonts w:cs="Times New Roman"/>
          <w:b w:val="0"/>
          <w:lang w:val="en-AU" w:eastAsia="en-US"/>
        </w:rPr>
        <w:t xml:space="preserve"> </w:t>
      </w:r>
      <w:del w:id="425" w:author="Jason Rhee" w:date="2024-07-21T21:31:00Z" w16du:dateUtc="2024-07-21T11:31:00Z">
        <w:r w:rsidR="00620248" w:rsidDel="00C82359">
          <w:rPr>
            <w:rStyle w:val="Strong"/>
            <w:rFonts w:cs="Times New Roman"/>
            <w:b w:val="0"/>
            <w:lang w:val="en-AU" w:eastAsia="en-US"/>
          </w:rPr>
          <w:delText>actual update</w:delText>
        </w:r>
      </w:del>
      <w:ins w:id="426" w:author="Jason Rhee" w:date="2024-07-21T21:31:00Z" w16du:dateUtc="2024-07-21T11:31:00Z">
        <w:r w:rsidR="00C82359">
          <w:rPr>
            <w:rStyle w:val="Strong"/>
            <w:rFonts w:cs="Times New Roman"/>
            <w:b w:val="0"/>
            <w:lang w:val="en-AU" w:eastAsia="en-US"/>
          </w:rPr>
          <w:t>Actual Update</w:t>
        </w:r>
      </w:ins>
      <w:r w:rsidR="00620248">
        <w:rPr>
          <w:rStyle w:val="Strong"/>
          <w:rFonts w:cs="Times New Roman"/>
          <w:b w:val="0"/>
          <w:lang w:val="en-AU" w:eastAsia="en-US"/>
        </w:rPr>
        <w:t xml:space="preserve"> is a replacement </w:t>
      </w:r>
      <w:del w:id="427" w:author="Jason Rhee" w:date="2024-07-21T21:30:00Z" w16du:dateUtc="2024-07-21T11:30:00Z">
        <w:r w:rsidR="00CE6CE2" w:rsidDel="00295F56">
          <w:rPr>
            <w:rStyle w:val="Strong"/>
            <w:rFonts w:cs="Times New Roman"/>
            <w:b w:val="0"/>
            <w:lang w:val="en-AU" w:eastAsia="en-US"/>
          </w:rPr>
          <w:delText>actual plan</w:delText>
        </w:r>
      </w:del>
      <w:ins w:id="428" w:author="Jason Rhee" w:date="2024-07-21T21:30:00Z" w16du:dateUtc="2024-07-21T11:30:00Z">
        <w:r w:rsidR="00295F56">
          <w:rPr>
            <w:rStyle w:val="Strong"/>
            <w:rFonts w:cs="Times New Roman"/>
            <w:b w:val="0"/>
            <w:lang w:val="en-AU" w:eastAsia="en-US"/>
          </w:rPr>
          <w:t>Actual Plan</w:t>
        </w:r>
      </w:ins>
      <w:r w:rsidR="00FC21D1">
        <w:rPr>
          <w:rStyle w:val="Strong"/>
          <w:rFonts w:cs="Times New Roman"/>
          <w:b w:val="0"/>
          <w:lang w:val="en-AU" w:eastAsia="en-US"/>
        </w:rPr>
        <w:t>.</w:t>
      </w:r>
    </w:p>
    <w:p w14:paraId="2A14195F" w14:textId="3DB812B9" w:rsidR="00F830D8" w:rsidRDefault="00490D1C" w:rsidP="009F3890">
      <w:pPr>
        <w:pStyle w:val="term"/>
        <w:rPr>
          <w:highlight w:val="yellow"/>
        </w:rPr>
      </w:pPr>
      <w:r w:rsidRPr="00DC3F81">
        <w:rPr>
          <w:rStyle w:val="Strong"/>
          <w:rFonts w:cs="Times New Roman"/>
          <w:b/>
          <w:lang w:val="en-AU" w:eastAsia="en-US"/>
        </w:rPr>
        <w:t>Almost</w:t>
      </w:r>
      <w:r w:rsidR="00BA7AA4" w:rsidRPr="00DC3F81">
        <w:rPr>
          <w:rStyle w:val="Strong"/>
          <w:rFonts w:cs="Times New Roman"/>
          <w:b/>
          <w:lang w:val="en-AU" w:eastAsia="en-US"/>
        </w:rPr>
        <w:t xml:space="preserve"> n</w:t>
      </w:r>
      <w:r w:rsidR="00AD71E7" w:rsidRPr="00DC3F81">
        <w:rPr>
          <w:rStyle w:val="Strong"/>
          <w:rFonts w:cs="Times New Roman"/>
          <w:b/>
          <w:lang w:val="en-AU" w:eastAsia="en-US"/>
        </w:rPr>
        <w:t>on-navigable area</w:t>
      </w:r>
    </w:p>
    <w:p w14:paraId="601E22CF" w14:textId="02800857" w:rsidR="00AD71E7" w:rsidRPr="00D129DC" w:rsidRDefault="00490D1C" w:rsidP="009F3890">
      <w:pPr>
        <w:pStyle w:val="definition0"/>
      </w:pPr>
      <w:r w:rsidRPr="009F2F4D">
        <w:t>An</w:t>
      </w:r>
      <w:r w:rsidR="00101C6B" w:rsidRPr="0069011F">
        <w:t xml:space="preserve"> area within a </w:t>
      </w:r>
      <w:r w:rsidR="00E855CB">
        <w:t>UKCM Operational Area</w:t>
      </w:r>
      <w:r w:rsidR="004C1E25">
        <w:t xml:space="preserve"> </w:t>
      </w:r>
      <w:r w:rsidR="00101C6B" w:rsidRPr="0069011F">
        <w:t xml:space="preserve">where UKC </w:t>
      </w:r>
      <w:r w:rsidR="00637567">
        <w:t xml:space="preserve">for a specific ship </w:t>
      </w:r>
      <w:r w:rsidR="00101C6B" w:rsidRPr="0069011F">
        <w:t xml:space="preserve">is calculated to be approaching the UKC limit for the waterway (within a </w:t>
      </w:r>
      <w:r w:rsidR="004C1E25">
        <w:t xml:space="preserve">specified </w:t>
      </w:r>
      <w:r w:rsidR="00101C6B" w:rsidRPr="0069011F">
        <w:t>value range)</w:t>
      </w:r>
      <w:r w:rsidR="00FC21D1">
        <w:t>.</w:t>
      </w:r>
    </w:p>
    <w:p w14:paraId="7F2A3C1B" w14:textId="57E4E51C" w:rsidR="008D585F" w:rsidRDefault="00490D1C" w:rsidP="009F3890">
      <w:pPr>
        <w:pStyle w:val="term"/>
      </w:pPr>
      <w:r>
        <w:t>Control</w:t>
      </w:r>
      <w:r w:rsidR="008D585F">
        <w:t xml:space="preserve"> </w:t>
      </w:r>
      <w:r w:rsidR="00FC21D1">
        <w:t>P</w:t>
      </w:r>
      <w:r w:rsidR="008D585F">
        <w:t>oint</w:t>
      </w:r>
    </w:p>
    <w:p w14:paraId="1250E101" w14:textId="44077092" w:rsidR="008D585F" w:rsidRDefault="00FC21D1" w:rsidP="009F3890">
      <w:pPr>
        <w:pStyle w:val="definition0"/>
      </w:pPr>
      <w:r>
        <w:t>A</w:t>
      </w:r>
      <w:r w:rsidR="00DB4617">
        <w:t xml:space="preserve"> geographical</w:t>
      </w:r>
      <w:r w:rsidR="00AF2A34">
        <w:t xml:space="preserve"> </w:t>
      </w:r>
      <w:r w:rsidR="00DB4617">
        <w:t xml:space="preserve">position denoting a point along </w:t>
      </w:r>
      <w:r w:rsidR="004C1E25">
        <w:t xml:space="preserve">a </w:t>
      </w:r>
      <w:r w:rsidR="00637567">
        <w:t xml:space="preserve">specific </w:t>
      </w:r>
      <w:r w:rsidR="00DB4617">
        <w:t xml:space="preserve">ship’s route within </w:t>
      </w:r>
      <w:r w:rsidR="004C1E25">
        <w:t>a</w:t>
      </w:r>
      <w:r w:rsidR="00DB4617">
        <w:t xml:space="preserve"> </w:t>
      </w:r>
      <w:r w:rsidR="00E855CB">
        <w:t>UKCM Operational Area</w:t>
      </w:r>
      <w:r w:rsidR="00DB4617">
        <w:t xml:space="preserve"> where </w:t>
      </w:r>
      <w:r w:rsidR="00637567">
        <w:t>the</w:t>
      </w:r>
      <w:r w:rsidR="004C1E25">
        <w:t xml:space="preserve"> ship must pass within a time range</w:t>
      </w:r>
      <w:r w:rsidR="00620248">
        <w:t xml:space="preserve"> or time window</w:t>
      </w:r>
      <w:r w:rsidR="004C1E25">
        <w:t xml:space="preserve"> (</w:t>
      </w:r>
      <w:r>
        <w:t>that is,</w:t>
      </w:r>
      <w:r w:rsidR="004C1E25">
        <w:t xml:space="preserve"> start and end time) calculated by the </w:t>
      </w:r>
      <w:del w:id="429" w:author="Jason Rhee" w:date="2024-07-16T17:18:00Z" w16du:dateUtc="2024-07-16T07:18:00Z">
        <w:r w:rsidR="004C1E25" w:rsidDel="001B54AD">
          <w:delText>UKCM service</w:delText>
        </w:r>
      </w:del>
      <w:del w:id="430" w:author="Jason Rhee" w:date="2024-07-16T17:20:00Z" w16du:dateUtc="2024-07-16T07:20:00Z">
        <w:r w:rsidR="004C1E25" w:rsidDel="001B54AD">
          <w:delText xml:space="preserve"> provider</w:delText>
        </w:r>
      </w:del>
      <w:ins w:id="431" w:author="Jason Rhee" w:date="2024-07-16T17:20:00Z" w16du:dateUtc="2024-07-16T07:20:00Z">
        <w:r w:rsidR="001B54AD">
          <w:t>UKCM Service Provider</w:t>
        </w:r>
      </w:ins>
      <w:r>
        <w:t>.</w:t>
      </w:r>
    </w:p>
    <w:p w14:paraId="43D4AD51" w14:textId="52CCEEFA" w:rsidR="00F830D8" w:rsidRDefault="00FC21D1" w:rsidP="009F3890">
      <w:pPr>
        <w:pStyle w:val="term"/>
      </w:pPr>
      <w:r>
        <w:t>Coordinate</w:t>
      </w:r>
    </w:p>
    <w:p w14:paraId="5109E0FB" w14:textId="4D5C32CC" w:rsidR="00816B9A" w:rsidRPr="00D129DC" w:rsidRDefault="00FC21D1" w:rsidP="009F3890">
      <w:pPr>
        <w:pStyle w:val="definition0"/>
      </w:pPr>
      <w:r w:rsidRPr="00D129DC">
        <w:t>One</w:t>
      </w:r>
      <w:r w:rsidR="00816B9A" w:rsidRPr="00D129DC">
        <w:t xml:space="preserve"> of a sequence of n numbers designating the position of</w:t>
      </w:r>
      <w:r w:rsidR="0069011F">
        <w:t xml:space="preserve"> a point in n-dimensional space</w:t>
      </w:r>
      <w:r>
        <w:t>.</w:t>
      </w:r>
    </w:p>
    <w:p w14:paraId="0308CDE3" w14:textId="65158F47" w:rsidR="00681398" w:rsidRPr="00D129DC" w:rsidRDefault="00816B9A" w:rsidP="009F3890">
      <w:pPr>
        <w:pStyle w:val="source"/>
      </w:pPr>
      <w:r w:rsidRPr="00FC21D1">
        <w:rPr>
          <w:rStyle w:val="Strong"/>
          <w:b w:val="0"/>
          <w:lang w:val="en-US"/>
        </w:rPr>
        <w:t>NOTE</w:t>
      </w:r>
      <w:r w:rsidRPr="00D129DC">
        <w:t xml:space="preserve">: </w:t>
      </w:r>
      <w:r w:rsidRPr="00DC3F81">
        <w:rPr>
          <w:rStyle w:val="termNoteChar"/>
        </w:rPr>
        <w:t>In a coordinate reference system, the coordinate numbers are qualified by units</w:t>
      </w:r>
      <w:r w:rsidR="00FC21D1">
        <w:rPr>
          <w:rStyle w:val="termNoteChar"/>
        </w:rPr>
        <w:t>.</w:t>
      </w:r>
    </w:p>
    <w:p w14:paraId="3C7057ED" w14:textId="5D494510" w:rsidR="00F830D8" w:rsidRDefault="00FC21D1" w:rsidP="009F3890">
      <w:pPr>
        <w:pStyle w:val="term"/>
      </w:pPr>
      <w:r w:rsidRPr="00D129DC">
        <w:t>Coordinate</w:t>
      </w:r>
      <w:r w:rsidR="00816B9A" w:rsidRPr="00D129DC">
        <w:t xml:space="preserve"> </w:t>
      </w:r>
      <w:r>
        <w:t>R</w:t>
      </w:r>
      <w:r w:rsidR="00816B9A" w:rsidRPr="00D129DC">
        <w:t xml:space="preserve">eference </w:t>
      </w:r>
      <w:r>
        <w:t>S</w:t>
      </w:r>
      <w:r w:rsidR="00816B9A" w:rsidRPr="00D129DC">
        <w:t>ystem</w:t>
      </w:r>
    </w:p>
    <w:p w14:paraId="0FABDA68" w14:textId="706B00A8" w:rsidR="00FC21D1" w:rsidRDefault="00FC21D1" w:rsidP="009F3890">
      <w:pPr>
        <w:pStyle w:val="definition0"/>
      </w:pPr>
      <w:r w:rsidRPr="00D129DC">
        <w:t>Coordinate</w:t>
      </w:r>
      <w:r w:rsidR="00816B9A" w:rsidRPr="00D129DC">
        <w:t xml:space="preserve"> system that is related to an object by a datum</w:t>
      </w:r>
      <w:r>
        <w:t>.</w:t>
      </w:r>
    </w:p>
    <w:p w14:paraId="3CE9FCF9" w14:textId="540517CE" w:rsidR="00681398" w:rsidRPr="00DC3F81" w:rsidRDefault="00816B9A" w:rsidP="009F3890">
      <w:pPr>
        <w:pStyle w:val="definition0"/>
        <w:rPr>
          <w:rStyle w:val="termNoteChar"/>
        </w:rPr>
      </w:pPr>
      <w:r w:rsidRPr="00FC21D1">
        <w:rPr>
          <w:rStyle w:val="Strong"/>
          <w:b w:val="0"/>
          <w:lang w:val="en-US"/>
        </w:rPr>
        <w:t>NOTE</w:t>
      </w:r>
      <w:r w:rsidRPr="00D129DC">
        <w:t xml:space="preserve">: </w:t>
      </w:r>
      <w:r w:rsidRPr="00DC3F81">
        <w:rPr>
          <w:rStyle w:val="termNoteChar"/>
        </w:rPr>
        <w:t>For geodetic and vertical datums, the object will be the Earth</w:t>
      </w:r>
      <w:r w:rsidR="00FC21D1">
        <w:rPr>
          <w:rStyle w:val="termNoteChar"/>
        </w:rPr>
        <w:t>.</w:t>
      </w:r>
    </w:p>
    <w:p w14:paraId="0672A639" w14:textId="5966F01F" w:rsidR="0020149E" w:rsidRPr="00DC3F81" w:rsidRDefault="00FC21D1" w:rsidP="009F3890">
      <w:pPr>
        <w:pStyle w:val="term"/>
        <w:rPr>
          <w:i/>
        </w:rPr>
      </w:pPr>
      <w:r w:rsidRPr="0069011F">
        <w:t>Feature</w:t>
      </w:r>
    </w:p>
    <w:p w14:paraId="775F9193" w14:textId="2C78C9D7" w:rsidR="00F63521" w:rsidRDefault="00FC21D1" w:rsidP="00490D1C">
      <w:pPr>
        <w:spacing w:before="0"/>
        <w:ind w:left="450"/>
      </w:pPr>
      <w:r w:rsidRPr="0069011F">
        <w:t>Abstraction</w:t>
      </w:r>
      <w:r w:rsidR="0020149E" w:rsidRPr="0069011F">
        <w:t xml:space="preserve"> of real-world phenomena</w:t>
      </w:r>
      <w:r>
        <w:t>.</w:t>
      </w:r>
    </w:p>
    <w:p w14:paraId="2860AF70" w14:textId="2F74AB97" w:rsidR="0020149E" w:rsidRPr="00D129DC" w:rsidRDefault="0020149E" w:rsidP="00490D1C">
      <w:pPr>
        <w:pStyle w:val="Labeldata"/>
        <w:spacing w:before="0"/>
        <w:ind w:left="450"/>
      </w:pPr>
      <w:r w:rsidRPr="00FC21D1">
        <w:rPr>
          <w:rStyle w:val="Strong"/>
          <w:b w:val="0"/>
          <w:lang w:val="en-US"/>
        </w:rPr>
        <w:t>NOTE 1</w:t>
      </w:r>
      <w:r w:rsidRPr="00D129DC">
        <w:t xml:space="preserve">: </w:t>
      </w:r>
      <w:r w:rsidRPr="00DC3F81">
        <w:rPr>
          <w:rStyle w:val="termNoteChar"/>
        </w:rPr>
        <w:t>A feature may occur as a type or an instance</w:t>
      </w:r>
      <w:r w:rsidR="0066549D" w:rsidRPr="00DC3F81">
        <w:rPr>
          <w:rStyle w:val="termNoteChar"/>
        </w:rPr>
        <w:t xml:space="preserve">. </w:t>
      </w:r>
      <w:r w:rsidRPr="00DC3F81">
        <w:rPr>
          <w:rStyle w:val="termNoteChar"/>
        </w:rPr>
        <w:t xml:space="preserve">Feature type or feature instance </w:t>
      </w:r>
      <w:del w:id="432" w:author="Jason Rhee" w:date="2024-07-21T21:59:00Z" w16du:dateUtc="2024-07-21T11:59:00Z">
        <w:r w:rsidR="000D5E51" w:rsidDel="00374404">
          <w:rPr>
            <w:rStyle w:val="termNoteChar"/>
          </w:rPr>
          <w:delText>must</w:delText>
        </w:r>
        <w:r w:rsidRPr="00DC3F81" w:rsidDel="00374404">
          <w:rPr>
            <w:rStyle w:val="termNoteChar"/>
          </w:rPr>
          <w:delText xml:space="preserve"> </w:delText>
        </w:r>
      </w:del>
      <w:ins w:id="433" w:author="Jason Rhee" w:date="2024-07-21T21:59:00Z" w16du:dateUtc="2024-07-21T11:59:00Z">
        <w:r w:rsidR="00374404">
          <w:rPr>
            <w:rStyle w:val="termNoteChar"/>
            <w:rFonts w:eastAsiaTheme="minorEastAsia" w:hint="eastAsia"/>
            <w:lang w:eastAsia="ko-KR"/>
          </w:rPr>
          <w:t>should</w:t>
        </w:r>
        <w:r w:rsidR="00374404" w:rsidRPr="00DC3F81">
          <w:rPr>
            <w:rStyle w:val="termNoteChar"/>
          </w:rPr>
          <w:t xml:space="preserve"> </w:t>
        </w:r>
      </w:ins>
      <w:r w:rsidRPr="00DC3F81">
        <w:rPr>
          <w:rStyle w:val="termNoteChar"/>
        </w:rPr>
        <w:t>be used when only one is meant</w:t>
      </w:r>
      <w:r w:rsidR="00231C74">
        <w:rPr>
          <w:rStyle w:val="termNoteChar"/>
        </w:rPr>
        <w:t>.</w:t>
      </w:r>
    </w:p>
    <w:p w14:paraId="2037190E" w14:textId="6898C9F7" w:rsidR="0020149E" w:rsidRPr="00DC3F81" w:rsidRDefault="0020149E" w:rsidP="00490D1C">
      <w:pPr>
        <w:pStyle w:val="Labeldata"/>
        <w:spacing w:before="0"/>
        <w:ind w:left="450"/>
        <w:rPr>
          <w:rStyle w:val="termNoteChar"/>
        </w:rPr>
      </w:pPr>
      <w:r w:rsidRPr="00231C74">
        <w:rPr>
          <w:rStyle w:val="Strong"/>
          <w:b w:val="0"/>
          <w:lang w:val="en-US"/>
        </w:rPr>
        <w:t>NOTE 2</w:t>
      </w:r>
      <w:r w:rsidRPr="00D129DC">
        <w:t xml:space="preserve">: </w:t>
      </w:r>
      <w:r w:rsidRPr="00DC3F81">
        <w:rPr>
          <w:rStyle w:val="termNoteChar"/>
        </w:rPr>
        <w:t>In UML 2, a feature is a property, such as an operation or attribute, which is encapsulated</w:t>
      </w:r>
      <w:r w:rsidR="00F63521">
        <w:rPr>
          <w:rStyle w:val="termNoteChar"/>
        </w:rPr>
        <w:t xml:space="preserve"> </w:t>
      </w:r>
      <w:r w:rsidRPr="00DC3F81">
        <w:rPr>
          <w:rStyle w:val="termNoteChar"/>
        </w:rPr>
        <w:t>as part of a list within a classifier, such as an interface, class, or data type</w:t>
      </w:r>
      <w:r w:rsidR="00231C74">
        <w:rPr>
          <w:rStyle w:val="termNoteChar"/>
        </w:rPr>
        <w:t>.</w:t>
      </w:r>
    </w:p>
    <w:p w14:paraId="7CC8FEDB" w14:textId="77777777" w:rsidR="0020149E" w:rsidRPr="00D129DC" w:rsidRDefault="0020149E" w:rsidP="00CD40A5">
      <w:pPr>
        <w:pStyle w:val="definition0"/>
        <w:ind w:firstLine="340"/>
      </w:pPr>
      <w:r w:rsidRPr="00DC3F81">
        <w:rPr>
          <w:rStyle w:val="termNoteChar"/>
        </w:rPr>
        <w:t>[</w:t>
      </w:r>
      <w:r w:rsidRPr="00DC3F81">
        <w:rPr>
          <w:rStyle w:val="sourceChar"/>
        </w:rPr>
        <w:t>ISO 19101, ISO/TS 19103, ISO 19110</w:t>
      </w:r>
      <w:r w:rsidRPr="00DC3F81">
        <w:rPr>
          <w:rStyle w:val="termNoteChar"/>
        </w:rPr>
        <w:t>]</w:t>
      </w:r>
    </w:p>
    <w:p w14:paraId="45E6106B" w14:textId="528BA84E" w:rsidR="00F830D8" w:rsidRDefault="00231C74" w:rsidP="00CD40A5">
      <w:pPr>
        <w:pStyle w:val="term"/>
      </w:pPr>
      <w:r w:rsidRPr="00D129DC">
        <w:t>Feature</w:t>
      </w:r>
      <w:r w:rsidR="00816B9A" w:rsidRPr="00D129DC">
        <w:t xml:space="preserve"> </w:t>
      </w:r>
      <w:r>
        <w:t>A</w:t>
      </w:r>
      <w:r w:rsidR="00816B9A" w:rsidRPr="00D129DC">
        <w:t>ttribute</w:t>
      </w:r>
    </w:p>
    <w:p w14:paraId="2610B243" w14:textId="7E42ECF4" w:rsidR="00816B9A" w:rsidRDefault="00231C74" w:rsidP="009F3890">
      <w:pPr>
        <w:pStyle w:val="definition0"/>
      </w:pPr>
      <w:r w:rsidRPr="00D129DC">
        <w:lastRenderedPageBreak/>
        <w:t>Characteristic</w:t>
      </w:r>
      <w:r w:rsidR="00816B9A" w:rsidRPr="00D129DC">
        <w:t xml:space="preserve"> of a feature</w:t>
      </w:r>
      <w:r>
        <w:t>.</w:t>
      </w:r>
    </w:p>
    <w:p w14:paraId="75C814EE" w14:textId="33273C93" w:rsidR="00231C74" w:rsidRPr="00D129DC" w:rsidRDefault="00231C74" w:rsidP="00231C74">
      <w:pPr>
        <w:pStyle w:val="Labeldata"/>
        <w:spacing w:before="0"/>
        <w:ind w:left="450"/>
      </w:pPr>
      <w:r w:rsidRPr="00231C74">
        <w:rPr>
          <w:rStyle w:val="Strong"/>
          <w:b w:val="0"/>
          <w:lang w:val="en-US"/>
        </w:rPr>
        <w:t>NOTE 1</w:t>
      </w:r>
      <w:r w:rsidRPr="00D129DC">
        <w:rPr>
          <w:i/>
        </w:rPr>
        <w:t xml:space="preserve">: </w:t>
      </w:r>
      <w:r w:rsidRPr="00DC3F81">
        <w:rPr>
          <w:rStyle w:val="termNoteChar"/>
        </w:rPr>
        <w:t xml:space="preserve">A feature attribute may occur as a type or an instance. Feature attribute type or feature attribute instance </w:t>
      </w:r>
      <w:commentRangeStart w:id="434"/>
      <w:commentRangeStart w:id="435"/>
      <w:commentRangeStart w:id="436"/>
      <w:r w:rsidRPr="00DC3F81">
        <w:rPr>
          <w:rStyle w:val="termNoteChar"/>
        </w:rPr>
        <w:t>is used</w:t>
      </w:r>
      <w:commentRangeEnd w:id="434"/>
      <w:r w:rsidR="006244FC">
        <w:rPr>
          <w:rStyle w:val="CommentReference"/>
        </w:rPr>
        <w:commentReference w:id="434"/>
      </w:r>
      <w:commentRangeEnd w:id="435"/>
      <w:r w:rsidR="006244FC">
        <w:rPr>
          <w:rStyle w:val="CommentReference"/>
        </w:rPr>
        <w:commentReference w:id="435"/>
      </w:r>
      <w:commentRangeEnd w:id="436"/>
      <w:r w:rsidR="00D32FBB">
        <w:rPr>
          <w:rStyle w:val="CommentReference"/>
        </w:rPr>
        <w:commentReference w:id="436"/>
      </w:r>
      <w:r w:rsidRPr="00DC3F81">
        <w:rPr>
          <w:rStyle w:val="termNoteChar"/>
        </w:rPr>
        <w:t xml:space="preserve"> when only one is meant</w:t>
      </w:r>
      <w:r>
        <w:rPr>
          <w:rStyle w:val="termNoteChar"/>
        </w:rPr>
        <w:t>.</w:t>
      </w:r>
    </w:p>
    <w:p w14:paraId="17D7EB98" w14:textId="034BB064" w:rsidR="00231C74" w:rsidRPr="00D129DC" w:rsidRDefault="00231C74" w:rsidP="00231C74">
      <w:pPr>
        <w:pStyle w:val="Labeldata"/>
        <w:spacing w:before="0"/>
        <w:ind w:left="450"/>
      </w:pPr>
      <w:r w:rsidRPr="00231C74">
        <w:rPr>
          <w:rStyle w:val="Strong"/>
          <w:b w:val="0"/>
          <w:lang w:val="en-US"/>
        </w:rPr>
        <w:t>NOTE 2</w:t>
      </w:r>
      <w:r w:rsidRPr="00D129DC">
        <w:rPr>
          <w:i/>
        </w:rPr>
        <w:t xml:space="preserve">: </w:t>
      </w:r>
      <w:r w:rsidRPr="00DC3F81">
        <w:rPr>
          <w:rStyle w:val="termNoteChar"/>
        </w:rPr>
        <w:t>A feature attribute type has a name, a data type, and a domain associated to it. A feature attribute instance has an attribute value taken from the domain of the feature attribute type</w:t>
      </w:r>
      <w:r>
        <w:rPr>
          <w:rStyle w:val="termNoteChar"/>
        </w:rPr>
        <w:t>.</w:t>
      </w:r>
    </w:p>
    <w:p w14:paraId="5175E6E2" w14:textId="09BAAFC4" w:rsidR="00231C74" w:rsidRPr="00D129DC" w:rsidRDefault="00231C74" w:rsidP="00231C74">
      <w:pPr>
        <w:pStyle w:val="Labeldata"/>
        <w:spacing w:before="0"/>
        <w:ind w:left="450"/>
      </w:pPr>
      <w:r w:rsidRPr="00231C74">
        <w:rPr>
          <w:rStyle w:val="Strong"/>
          <w:b w:val="0"/>
          <w:lang w:val="en-US"/>
        </w:rPr>
        <w:t>NOTE 3</w:t>
      </w:r>
      <w:r w:rsidRPr="00D129DC">
        <w:rPr>
          <w:i/>
        </w:rPr>
        <w:t xml:space="preserve">: </w:t>
      </w:r>
      <w:r w:rsidRPr="00DC3F81">
        <w:rPr>
          <w:rStyle w:val="termNoteChar"/>
        </w:rPr>
        <w:t>In a feature catalog</w:t>
      </w:r>
      <w:r>
        <w:rPr>
          <w:rStyle w:val="termNoteChar"/>
        </w:rPr>
        <w:t>ue</w:t>
      </w:r>
      <w:r w:rsidRPr="00DC3F81">
        <w:rPr>
          <w:rStyle w:val="termNoteChar"/>
        </w:rPr>
        <w:t>, a feature attribute may include a value domain but does not specify attribute values for feature instances</w:t>
      </w:r>
      <w:r>
        <w:rPr>
          <w:rStyle w:val="termNoteChar"/>
        </w:rPr>
        <w:t>.</w:t>
      </w:r>
    </w:p>
    <w:p w14:paraId="69938290" w14:textId="68893B3C" w:rsidR="00816B9A" w:rsidRPr="00D129DC" w:rsidRDefault="00816B9A" w:rsidP="00490D1C">
      <w:pPr>
        <w:pStyle w:val="Labeldata"/>
        <w:spacing w:before="0"/>
        <w:ind w:left="450"/>
      </w:pPr>
      <w:r w:rsidRPr="00231C74">
        <w:rPr>
          <w:rStyle w:val="Strong"/>
          <w:b w:val="0"/>
          <w:lang w:val="en-US"/>
        </w:rPr>
        <w:t>EXAMPLE 1</w:t>
      </w:r>
      <w:r w:rsidRPr="00D129DC">
        <w:rPr>
          <w:i/>
        </w:rPr>
        <w:t xml:space="preserve">: </w:t>
      </w:r>
      <w:r w:rsidRPr="00DC3F81">
        <w:rPr>
          <w:rStyle w:val="termExampleChar"/>
        </w:rPr>
        <w:t xml:space="preserve">A feature attribute named </w:t>
      </w:r>
      <w:r w:rsidRPr="00231C74">
        <w:rPr>
          <w:rStyle w:val="termExampleChar"/>
          <w:i/>
        </w:rPr>
        <w:t>colour</w:t>
      </w:r>
      <w:r w:rsidRPr="00DC3F81">
        <w:rPr>
          <w:rStyle w:val="termExampleChar"/>
        </w:rPr>
        <w:t xml:space="preserve"> may have an attribute value </w:t>
      </w:r>
      <w:r w:rsidRPr="00231C74">
        <w:rPr>
          <w:rStyle w:val="termExampleChar"/>
          <w:i/>
        </w:rPr>
        <w:t>green</w:t>
      </w:r>
      <w:r w:rsidRPr="00DC3F81">
        <w:rPr>
          <w:rStyle w:val="termExampleChar"/>
        </w:rPr>
        <w:t xml:space="preserve"> which belongs to the data type </w:t>
      </w:r>
      <w:r w:rsidRPr="00231C74">
        <w:rPr>
          <w:rStyle w:val="termExampleChar"/>
          <w:i/>
        </w:rPr>
        <w:t>text</w:t>
      </w:r>
      <w:r w:rsidR="00231C74">
        <w:rPr>
          <w:rStyle w:val="termExampleChar"/>
        </w:rPr>
        <w:t>.</w:t>
      </w:r>
    </w:p>
    <w:p w14:paraId="5B04C06D" w14:textId="73B24A88" w:rsidR="00816B9A" w:rsidRPr="00D129DC" w:rsidRDefault="00816B9A" w:rsidP="00490D1C">
      <w:pPr>
        <w:pStyle w:val="Labeldata"/>
        <w:spacing w:before="0"/>
        <w:ind w:left="450"/>
      </w:pPr>
      <w:r w:rsidRPr="00231C74">
        <w:rPr>
          <w:rStyle w:val="Strong"/>
          <w:b w:val="0"/>
          <w:lang w:val="en-US"/>
        </w:rPr>
        <w:t>EXAMPLE 2</w:t>
      </w:r>
      <w:r w:rsidRPr="00D129DC">
        <w:rPr>
          <w:i/>
        </w:rPr>
        <w:t xml:space="preserve">: </w:t>
      </w:r>
      <w:r w:rsidRPr="00DC3F81">
        <w:rPr>
          <w:rStyle w:val="termExampleChar"/>
        </w:rPr>
        <w:t xml:space="preserve">A feature attribute named </w:t>
      </w:r>
      <w:r w:rsidRPr="00231C74">
        <w:rPr>
          <w:rStyle w:val="termExampleChar"/>
          <w:i/>
        </w:rPr>
        <w:t>length</w:t>
      </w:r>
      <w:r w:rsidRPr="00DC3F81">
        <w:rPr>
          <w:rStyle w:val="termExampleChar"/>
        </w:rPr>
        <w:t xml:space="preserve"> may have an attribute value </w:t>
      </w:r>
      <w:r w:rsidRPr="00231C74">
        <w:rPr>
          <w:rStyle w:val="termExampleChar"/>
          <w:i/>
        </w:rPr>
        <w:t>82.4</w:t>
      </w:r>
      <w:r w:rsidRPr="00DC3F81">
        <w:rPr>
          <w:rStyle w:val="termExampleChar"/>
        </w:rPr>
        <w:t xml:space="preserve"> which belongs to the data type </w:t>
      </w:r>
      <w:r w:rsidRPr="00231C74">
        <w:rPr>
          <w:rStyle w:val="termExampleChar"/>
          <w:i/>
        </w:rPr>
        <w:t>real</w:t>
      </w:r>
      <w:r w:rsidR="00231C74">
        <w:rPr>
          <w:rStyle w:val="termExampleChar"/>
        </w:rPr>
        <w:t>.</w:t>
      </w:r>
    </w:p>
    <w:p w14:paraId="5F16F2CC" w14:textId="1BCE1681" w:rsidR="00F830D8" w:rsidRDefault="00231C74" w:rsidP="009F3890">
      <w:pPr>
        <w:pStyle w:val="term"/>
      </w:pPr>
      <w:r w:rsidRPr="00DC3F81">
        <w:t>Navigation</w:t>
      </w:r>
      <w:r w:rsidR="00222388" w:rsidRPr="00DC3F81">
        <w:t xml:space="preserve"> </w:t>
      </w:r>
      <w:r>
        <w:t>S</w:t>
      </w:r>
      <w:r w:rsidR="00222388" w:rsidRPr="00DC3F81">
        <w:t>urface</w:t>
      </w:r>
    </w:p>
    <w:p w14:paraId="0E6D5640" w14:textId="2E423547" w:rsidR="00222388" w:rsidRPr="00D129DC" w:rsidRDefault="00231C74" w:rsidP="009F3890">
      <w:pPr>
        <w:pStyle w:val="definition0"/>
      </w:pPr>
      <w:r w:rsidRPr="00D129DC">
        <w:t>A</w:t>
      </w:r>
      <w:r w:rsidR="00222388" w:rsidRPr="00D129DC">
        <w:t xml:space="preserve"> data object representing the bathymetry and associated uncertainty with the methods by which those objects can be manipulated, combined and used for a number of tasks, cer</w:t>
      </w:r>
      <w:r w:rsidR="00BD7E60">
        <w:t>tified for safety of navigation</w:t>
      </w:r>
      <w:r>
        <w:t>.</w:t>
      </w:r>
    </w:p>
    <w:p w14:paraId="7F8F9C8F" w14:textId="24655901" w:rsidR="00F830D8" w:rsidRDefault="00231C74" w:rsidP="009F3890">
      <w:pPr>
        <w:pStyle w:val="term"/>
        <w:rPr>
          <w:highlight w:val="yellow"/>
        </w:rPr>
      </w:pPr>
      <w:r w:rsidRPr="00D129DC">
        <w:t>Non-navigable</w:t>
      </w:r>
      <w:r w:rsidR="00AD71E7" w:rsidRPr="00D129DC">
        <w:t xml:space="preserve"> </w:t>
      </w:r>
      <w:r>
        <w:t>A</w:t>
      </w:r>
      <w:r w:rsidR="00AD71E7" w:rsidRPr="00D129DC">
        <w:t>rea</w:t>
      </w:r>
    </w:p>
    <w:p w14:paraId="43760698" w14:textId="27522387" w:rsidR="00AD71E7" w:rsidRPr="00D129DC" w:rsidRDefault="00231C74" w:rsidP="009F3890">
      <w:pPr>
        <w:pStyle w:val="definition0"/>
      </w:pPr>
      <w:r w:rsidRPr="000A40D0">
        <w:t>An</w:t>
      </w:r>
      <w:r w:rsidR="00101C6B" w:rsidRPr="000A40D0">
        <w:t xml:space="preserve"> area within a </w:t>
      </w:r>
      <w:r w:rsidR="00E855CB">
        <w:t>UKCM Operational Area</w:t>
      </w:r>
      <w:r w:rsidR="004C1E25">
        <w:t xml:space="preserve"> </w:t>
      </w:r>
      <w:r w:rsidR="00101C6B" w:rsidRPr="000A40D0">
        <w:t>where UKC</w:t>
      </w:r>
      <w:r w:rsidR="00637567">
        <w:t xml:space="preserve"> for a specific ship</w:t>
      </w:r>
      <w:r w:rsidR="00101C6B" w:rsidRPr="000A40D0">
        <w:t xml:space="preserve"> is calculated to be </w:t>
      </w:r>
      <w:r w:rsidR="000A40D0" w:rsidRPr="00661375">
        <w:t xml:space="preserve">less than </w:t>
      </w:r>
      <w:r w:rsidR="00101C6B" w:rsidRPr="000A40D0">
        <w:t>the UKC limit for the waterway</w:t>
      </w:r>
      <w:r>
        <w:t>.</w:t>
      </w:r>
    </w:p>
    <w:p w14:paraId="21E7DDBF" w14:textId="7CE34808" w:rsidR="00DB4617" w:rsidRDefault="00231C74" w:rsidP="009F3890">
      <w:pPr>
        <w:pStyle w:val="term"/>
      </w:pPr>
      <w:r>
        <w:t>P</w:t>
      </w:r>
      <w:r w:rsidR="00DB4617">
        <w:t>re-plan</w:t>
      </w:r>
    </w:p>
    <w:p w14:paraId="5732AAC6" w14:textId="2741918B" w:rsidR="00DB4617" w:rsidRDefault="00231C74" w:rsidP="007D15AC">
      <w:pPr>
        <w:spacing w:before="0"/>
      </w:pPr>
      <w:commentRangeStart w:id="437"/>
      <w:commentRangeStart w:id="438"/>
      <w:r>
        <w:t>A</w:t>
      </w:r>
      <w:r w:rsidR="00C5103D">
        <w:t xml:space="preserve"> </w:t>
      </w:r>
      <w:del w:id="439" w:author="Jason Rhee" w:date="2024-07-21T21:24:00Z" w16du:dateUtc="2024-07-21T11:24:00Z">
        <w:r w:rsidR="00C5103D" w:rsidDel="00D52A25">
          <w:delText>p</w:delText>
        </w:r>
        <w:r w:rsidR="00C5103D" w:rsidRPr="00C5103D" w:rsidDel="00D52A25">
          <w:delText>re-plan</w:delText>
        </w:r>
      </w:del>
      <w:ins w:id="440" w:author="Jason Rhee" w:date="2024-07-21T21:24:00Z" w16du:dateUtc="2024-07-21T11:24:00Z">
        <w:r w:rsidR="00D52A25">
          <w:t>Pre-plan</w:t>
        </w:r>
      </w:ins>
      <w:r w:rsidR="00C5103D" w:rsidRPr="00C5103D">
        <w:t xml:space="preserve"> </w:t>
      </w:r>
      <w:r w:rsidR="00C5103D">
        <w:t xml:space="preserve">is a </w:t>
      </w:r>
      <w:r w:rsidR="00C5103D" w:rsidRPr="00C5103D">
        <w:t xml:space="preserve">set of tidal windows </w:t>
      </w:r>
      <w:r w:rsidR="00C5103D">
        <w:t xml:space="preserve">available for </w:t>
      </w:r>
      <w:r w:rsidR="00A12CA9">
        <w:t xml:space="preserve">which </w:t>
      </w:r>
      <w:r w:rsidR="00C5103D">
        <w:t xml:space="preserve">a ship </w:t>
      </w:r>
      <w:r w:rsidR="00A12CA9">
        <w:t xml:space="preserve">can </w:t>
      </w:r>
      <w:r w:rsidR="00C5103D">
        <w:t xml:space="preserve">transit through a </w:t>
      </w:r>
      <w:r w:rsidR="00E855CB">
        <w:t>UKCM Operational Area</w:t>
      </w:r>
      <w:r w:rsidR="00F243B7">
        <w:t xml:space="preserve"> at a specified draught</w:t>
      </w:r>
      <w:ins w:id="441" w:author="Jason Rhee" w:date="2024-07-21T22:02:00Z" w16du:dateUtc="2024-07-21T12:02:00Z">
        <w:r w:rsidR="00D51B8D">
          <w:rPr>
            <w:rFonts w:eastAsiaTheme="minorEastAsia" w:hint="eastAsia"/>
            <w:lang w:eastAsia="ko-KR"/>
          </w:rPr>
          <w:t xml:space="preserve"> </w:t>
        </w:r>
        <w:r w:rsidR="00D51B8D">
          <w:rPr>
            <w:rFonts w:eastAsiaTheme="minorEastAsia"/>
            <w:lang w:eastAsia="ko-KR"/>
          </w:rPr>
          <w:t>while</w:t>
        </w:r>
        <w:r w:rsidR="00D51B8D">
          <w:rPr>
            <w:rFonts w:eastAsiaTheme="minorEastAsia" w:hint="eastAsia"/>
            <w:lang w:eastAsia="ko-KR"/>
          </w:rPr>
          <w:t xml:space="preserve"> satisfying minimum UKC requirements</w:t>
        </w:r>
      </w:ins>
      <w:r>
        <w:t>.</w:t>
      </w:r>
      <w:commentRangeEnd w:id="437"/>
      <w:r w:rsidR="00140852">
        <w:rPr>
          <w:rStyle w:val="CommentReference"/>
          <w:rFonts w:eastAsia="MS Mincho"/>
          <w:szCs w:val="20"/>
          <w:lang w:eastAsia="ja-JP"/>
        </w:rPr>
        <w:commentReference w:id="437"/>
      </w:r>
      <w:commentRangeEnd w:id="438"/>
      <w:r w:rsidR="00D2073B">
        <w:rPr>
          <w:rStyle w:val="CommentReference"/>
          <w:rFonts w:eastAsia="MS Mincho"/>
          <w:szCs w:val="20"/>
          <w:lang w:eastAsia="ja-JP"/>
        </w:rPr>
        <w:commentReference w:id="438"/>
      </w:r>
    </w:p>
    <w:p w14:paraId="4DCE4538" w14:textId="1EBBF98B" w:rsidR="0020149E" w:rsidRPr="00D129DC" w:rsidRDefault="00AE21D7" w:rsidP="009F3890">
      <w:pPr>
        <w:pStyle w:val="term"/>
      </w:pPr>
      <w:r w:rsidRPr="00D129DC">
        <w:t>Sea</w:t>
      </w:r>
      <w:r w:rsidR="0020149E" w:rsidRPr="00D129DC">
        <w:t xml:space="preserve"> </w:t>
      </w:r>
      <w:r>
        <w:t>S</w:t>
      </w:r>
      <w:r w:rsidR="0020149E" w:rsidRPr="00D129DC">
        <w:t>urface</w:t>
      </w:r>
    </w:p>
    <w:p w14:paraId="7D4266A2" w14:textId="00079E94" w:rsidR="00A0370B" w:rsidRDefault="00AE21D7" w:rsidP="009F3890">
      <w:pPr>
        <w:pStyle w:val="definition0"/>
      </w:pPr>
      <w:r w:rsidRPr="00D129DC">
        <w:t>A</w:t>
      </w:r>
      <w:r w:rsidR="0020149E" w:rsidRPr="00D129DC">
        <w:t xml:space="preserve"> two-dimensional (in the horizontal plane) field representing the air-sea interface, with high-frequency fluctuations such as wind waves and swell </w:t>
      </w:r>
      <w:r w:rsidR="00A975B9">
        <w:t>(</w:t>
      </w:r>
      <w:r w:rsidR="0020149E" w:rsidRPr="00D129DC">
        <w:t>but not astronomical tides</w:t>
      </w:r>
      <w:r w:rsidR="00A975B9">
        <w:t>)</w:t>
      </w:r>
      <w:r w:rsidR="0020149E" w:rsidRPr="00D129DC">
        <w:t xml:space="preserve"> filtered out</w:t>
      </w:r>
      <w:r>
        <w:t>.</w:t>
      </w:r>
    </w:p>
    <w:p w14:paraId="76395B35" w14:textId="77777777" w:rsidR="00AE21D7" w:rsidRPr="00D129DC" w:rsidRDefault="00AE21D7" w:rsidP="009F3890">
      <w:pPr>
        <w:pStyle w:val="definition0"/>
      </w:pPr>
      <w:r w:rsidRPr="00AE21D7">
        <w:rPr>
          <w:rStyle w:val="Strong"/>
          <w:b w:val="0"/>
          <w:lang w:val="en-US"/>
        </w:rPr>
        <w:t>NOTE</w:t>
      </w:r>
      <w:r w:rsidRPr="00D129DC">
        <w:t xml:space="preserve">: </w:t>
      </w:r>
      <w:r w:rsidRPr="00DC3F81">
        <w:rPr>
          <w:rStyle w:val="termNoteChar"/>
        </w:rPr>
        <w:t>This implies marine water, lakes, waterways, navigable rivers, etc.</w:t>
      </w:r>
    </w:p>
    <w:p w14:paraId="77684744" w14:textId="537C0605" w:rsidR="0020149E" w:rsidRPr="00D129DC" w:rsidRDefault="0020149E" w:rsidP="009F3890">
      <w:pPr>
        <w:pStyle w:val="termExample"/>
      </w:pPr>
      <w:r w:rsidRPr="00AE21D7">
        <w:rPr>
          <w:rStyle w:val="Strong"/>
          <w:b w:val="0"/>
          <w:lang w:val="en-US"/>
        </w:rPr>
        <w:t>EXAMPLE</w:t>
      </w:r>
      <w:r w:rsidRPr="00D129DC">
        <w:t xml:space="preserve">: </w:t>
      </w:r>
      <w:r w:rsidR="00AE21D7">
        <w:t>sea surface, river surface,</w:t>
      </w:r>
      <w:r w:rsidRPr="0069011F">
        <w:t xml:space="preserve"> lake surface</w:t>
      </w:r>
      <w:r w:rsidR="00AE21D7">
        <w:t>.</w:t>
      </w:r>
    </w:p>
    <w:p w14:paraId="16636EEF" w14:textId="100C7453" w:rsidR="00A574A4" w:rsidRDefault="00A574A4" w:rsidP="009F3890">
      <w:pPr>
        <w:pStyle w:val="term"/>
      </w:pPr>
      <w:r>
        <w:t>UKC</w:t>
      </w:r>
      <w:r w:rsidR="00E56F08">
        <w:t xml:space="preserve"> </w:t>
      </w:r>
      <w:r w:rsidR="00AE21D7">
        <w:t>P</w:t>
      </w:r>
      <w:r>
        <w:t>lan</w:t>
      </w:r>
    </w:p>
    <w:p w14:paraId="7FA37966" w14:textId="5EE3CB5E" w:rsidR="00A574A4" w:rsidRDefault="00AE21D7" w:rsidP="009F3890">
      <w:pPr>
        <w:pStyle w:val="definition0"/>
      </w:pPr>
      <w:r>
        <w:t>There</w:t>
      </w:r>
      <w:r w:rsidR="00CE6CE2">
        <w:t xml:space="preserve"> are three kinds of </w:t>
      </w:r>
      <w:r w:rsidR="00573945">
        <w:t xml:space="preserve">UKC </w:t>
      </w:r>
      <w:r w:rsidR="00CE6CE2">
        <w:t xml:space="preserve">plans: a </w:t>
      </w:r>
      <w:ins w:id="442" w:author="Jason Rhee" w:date="2024-07-21T21:22:00Z" w16du:dateUtc="2024-07-21T11:22:00Z">
        <w:r w:rsidR="00FF4CAE">
          <w:rPr>
            <w:rFonts w:eastAsiaTheme="minorEastAsia" w:hint="eastAsia"/>
            <w:lang w:eastAsia="ko-KR"/>
          </w:rPr>
          <w:t>P</w:t>
        </w:r>
      </w:ins>
      <w:del w:id="443" w:author="Jason Rhee" w:date="2024-07-21T21:22:00Z" w16du:dateUtc="2024-07-21T11:22:00Z">
        <w:r w:rsidR="00CE6CE2" w:rsidDel="00FF4CAE">
          <w:delText>p</w:delText>
        </w:r>
      </w:del>
      <w:r w:rsidR="00CE6CE2">
        <w:t>re</w:t>
      </w:r>
      <w:del w:id="444" w:author="Jason Rhee" w:date="2024-07-21T21:22:00Z" w16du:dateUtc="2024-07-21T11:22:00Z">
        <w:r w:rsidR="00CE6CE2" w:rsidDel="00FF4CAE">
          <w:delText xml:space="preserve"> </w:delText>
        </w:r>
      </w:del>
      <w:ins w:id="445" w:author="Jason Rhee" w:date="2024-07-21T21:22:00Z" w16du:dateUtc="2024-07-21T11:22:00Z">
        <w:r w:rsidR="00FF4CAE">
          <w:rPr>
            <w:rFonts w:eastAsiaTheme="minorEastAsia" w:hint="eastAsia"/>
            <w:lang w:eastAsia="ko-KR"/>
          </w:rPr>
          <w:t>-</w:t>
        </w:r>
      </w:ins>
      <w:r w:rsidR="00CE6CE2">
        <w:t xml:space="preserve">plan, an </w:t>
      </w:r>
      <w:del w:id="446" w:author="Jason Rhee" w:date="2024-07-21T21:22:00Z" w16du:dateUtc="2024-07-21T11:22:00Z">
        <w:r w:rsidR="00CE6CE2" w:rsidDel="00FF4CAE">
          <w:delText xml:space="preserve">actual </w:delText>
        </w:r>
      </w:del>
      <w:ins w:id="447" w:author="Jason Rhee" w:date="2024-07-21T21:22:00Z" w16du:dateUtc="2024-07-21T11:22:00Z">
        <w:r w:rsidR="00FF4CAE">
          <w:rPr>
            <w:rFonts w:eastAsiaTheme="minorEastAsia" w:hint="eastAsia"/>
            <w:lang w:eastAsia="ko-KR"/>
          </w:rPr>
          <w:t>A</w:t>
        </w:r>
        <w:r w:rsidR="00FF4CAE">
          <w:t xml:space="preserve">ctual </w:t>
        </w:r>
      </w:ins>
      <w:del w:id="448" w:author="Jason Rhee" w:date="2024-07-21T21:22:00Z" w16du:dateUtc="2024-07-21T11:22:00Z">
        <w:r w:rsidR="00CE6CE2" w:rsidDel="00FF4CAE">
          <w:delText>plan</w:delText>
        </w:r>
      </w:del>
      <w:ins w:id="449" w:author="Jason Rhee" w:date="2024-07-21T21:22:00Z" w16du:dateUtc="2024-07-21T11:22:00Z">
        <w:r w:rsidR="00FF4CAE">
          <w:rPr>
            <w:rFonts w:eastAsiaTheme="minorEastAsia" w:hint="eastAsia"/>
            <w:lang w:eastAsia="ko-KR"/>
          </w:rPr>
          <w:t>P</w:t>
        </w:r>
        <w:r w:rsidR="00FF4CAE">
          <w:t>lan</w:t>
        </w:r>
      </w:ins>
      <w:r w:rsidR="00A975B9">
        <w:t>,</w:t>
      </w:r>
      <w:r w:rsidR="00CE6CE2">
        <w:t xml:space="preserve"> and </w:t>
      </w:r>
      <w:r w:rsidR="00CE6CE2" w:rsidRPr="000913AC">
        <w:t>a</w:t>
      </w:r>
      <w:r w:rsidR="00BA2988" w:rsidRPr="000913AC">
        <w:t>n</w:t>
      </w:r>
      <w:r w:rsidR="00CE6CE2" w:rsidRPr="000913AC">
        <w:t xml:space="preserve"> </w:t>
      </w:r>
      <w:del w:id="450" w:author="Jason Rhee" w:date="2024-07-21T21:22:00Z" w16du:dateUtc="2024-07-21T11:22:00Z">
        <w:r w:rsidR="00CE6CE2" w:rsidRPr="000913AC" w:rsidDel="00FF4CAE">
          <w:delText xml:space="preserve">actual </w:delText>
        </w:r>
      </w:del>
      <w:ins w:id="451" w:author="Jason Rhee" w:date="2024-07-21T21:22:00Z" w16du:dateUtc="2024-07-21T11:22:00Z">
        <w:r w:rsidR="00FF4CAE">
          <w:rPr>
            <w:rFonts w:eastAsiaTheme="minorEastAsia" w:hint="eastAsia"/>
            <w:lang w:eastAsia="ko-KR"/>
          </w:rPr>
          <w:t>A</w:t>
        </w:r>
        <w:r w:rsidR="00FF4CAE" w:rsidRPr="000913AC">
          <w:t xml:space="preserve">ctual </w:t>
        </w:r>
      </w:ins>
      <w:del w:id="452" w:author="Jason Rhee" w:date="2024-07-21T21:22:00Z" w16du:dateUtc="2024-07-21T11:22:00Z">
        <w:r w:rsidR="00CE6CE2" w:rsidRPr="000913AC" w:rsidDel="00FF4CAE">
          <w:delText>plan update</w:delText>
        </w:r>
      </w:del>
      <w:ins w:id="453" w:author="Jason Rhee" w:date="2024-07-21T21:22:00Z" w16du:dateUtc="2024-07-21T11:22:00Z">
        <w:r w:rsidR="00FF4CAE">
          <w:rPr>
            <w:rFonts w:eastAsiaTheme="minorEastAsia" w:hint="eastAsia"/>
            <w:lang w:eastAsia="ko-KR"/>
          </w:rPr>
          <w:t>U</w:t>
        </w:r>
        <w:r w:rsidR="00FF4CAE" w:rsidRPr="000913AC">
          <w:t>pdate</w:t>
        </w:r>
      </w:ins>
      <w:r>
        <w:t>.</w:t>
      </w:r>
    </w:p>
    <w:p w14:paraId="3D752F32" w14:textId="74E0C06F" w:rsidR="00F830D8" w:rsidRDefault="00AD71E7" w:rsidP="009F3890">
      <w:pPr>
        <w:pStyle w:val="term"/>
        <w:rPr>
          <w:highlight w:val="yellow"/>
        </w:rPr>
      </w:pPr>
      <w:r w:rsidRPr="00D129DC">
        <w:t xml:space="preserve">UKCM </w:t>
      </w:r>
      <w:r w:rsidR="00AE21D7">
        <w:t>O</w:t>
      </w:r>
      <w:r w:rsidRPr="00D129DC">
        <w:t xml:space="preserve">perational </w:t>
      </w:r>
      <w:r w:rsidR="00AE21D7">
        <w:t>A</w:t>
      </w:r>
      <w:r w:rsidRPr="00D129DC">
        <w:t>rea</w:t>
      </w:r>
    </w:p>
    <w:p w14:paraId="53A075CB" w14:textId="171E0046" w:rsidR="00AD71E7" w:rsidRDefault="00AE21D7" w:rsidP="009F3890">
      <w:pPr>
        <w:pStyle w:val="definition0"/>
      </w:pPr>
      <w:r w:rsidRPr="00AD72BF">
        <w:t>The</w:t>
      </w:r>
      <w:r w:rsidR="00101C6B" w:rsidRPr="00AD72BF">
        <w:t xml:space="preserve"> geographic area in which a </w:t>
      </w:r>
      <w:del w:id="454" w:author="Jason Rhee" w:date="2024-07-16T17:18:00Z" w16du:dateUtc="2024-07-16T07:18:00Z">
        <w:r w:rsidR="00101C6B" w:rsidRPr="00AD72BF" w:rsidDel="001B54AD">
          <w:delText xml:space="preserve">UKCM </w:delText>
        </w:r>
        <w:r w:rsidR="00AD72BF" w:rsidRPr="00661375" w:rsidDel="001B54AD">
          <w:delText>service</w:delText>
        </w:r>
      </w:del>
      <w:ins w:id="455" w:author="Jason Rhee" w:date="2024-07-16T17:18:00Z" w16du:dateUtc="2024-07-16T07:18:00Z">
        <w:r w:rsidR="001B54AD">
          <w:t>UKCM Service</w:t>
        </w:r>
      </w:ins>
      <w:r w:rsidR="00AD72BF" w:rsidRPr="00661375">
        <w:t xml:space="preserve"> </w:t>
      </w:r>
      <w:r w:rsidR="00101C6B" w:rsidRPr="00AD72BF">
        <w:t xml:space="preserve">is in operation and for which UKCM information </w:t>
      </w:r>
      <w:r w:rsidR="00AD72BF" w:rsidRPr="00661375">
        <w:t>can</w:t>
      </w:r>
      <w:r w:rsidR="00101C6B" w:rsidRPr="00AD72BF">
        <w:t xml:space="preserve"> be provided</w:t>
      </w:r>
      <w:r>
        <w:t>.</w:t>
      </w:r>
    </w:p>
    <w:p w14:paraId="4DD3C469" w14:textId="5A17B1E5" w:rsidR="00F830D8" w:rsidRDefault="00AD71E7" w:rsidP="009F3890">
      <w:pPr>
        <w:pStyle w:val="term"/>
      </w:pPr>
      <w:r w:rsidRPr="00D129DC">
        <w:t xml:space="preserve">UKCM </w:t>
      </w:r>
      <w:r w:rsidR="00AE21D7">
        <w:t>S</w:t>
      </w:r>
      <w:r w:rsidR="00AD72BF">
        <w:t>ervice</w:t>
      </w:r>
    </w:p>
    <w:p w14:paraId="4A0227C7" w14:textId="1AA29386" w:rsidR="003B63F7" w:rsidRDefault="00AE21D7" w:rsidP="009F3890">
      <w:pPr>
        <w:pStyle w:val="definition0"/>
        <w:rPr>
          <w:ins w:id="456" w:author="Jason Rhee" w:date="2024-04-30T16:32:00Z" w16du:dateUtc="2024-04-30T06:32:00Z"/>
          <w:rFonts w:eastAsiaTheme="minorEastAsia"/>
          <w:lang w:eastAsia="ko-KR"/>
        </w:rPr>
      </w:pPr>
      <w:r w:rsidRPr="00D129DC">
        <w:t>An</w:t>
      </w:r>
      <w:r w:rsidR="00AD71E7" w:rsidRPr="00D129DC">
        <w:t xml:space="preserve"> aid to navigation which contributes to navigational safety and efficiency</w:t>
      </w:r>
      <w:r w:rsidR="0066549D">
        <w:t>.</w:t>
      </w:r>
      <w:r w:rsidR="004E1105">
        <w:t xml:space="preserve"> </w:t>
      </w:r>
      <w:r w:rsidR="00AD71E7" w:rsidRPr="00D129DC">
        <w:t xml:space="preserve">It uses data modelling which </w:t>
      </w:r>
      <w:r w:rsidR="00AD72BF">
        <w:t xml:space="preserve">may include </w:t>
      </w:r>
      <w:r w:rsidR="00AD71E7" w:rsidRPr="00D129DC">
        <w:t>detailed bathymetry, predicted and real-time environmental data</w:t>
      </w:r>
      <w:r w:rsidR="00A975B9">
        <w:t>,</w:t>
      </w:r>
      <w:r w:rsidR="00AD71E7" w:rsidRPr="00D129DC">
        <w:t xml:space="preserve"> and </w:t>
      </w:r>
      <w:r w:rsidR="0066549D">
        <w:t>ship</w:t>
      </w:r>
      <w:r w:rsidR="00AD71E7" w:rsidRPr="00D129DC">
        <w:t xml:space="preserve"> particulars and motion, to provide a </w:t>
      </w:r>
      <w:r w:rsidR="0066549D">
        <w:t>ship</w:t>
      </w:r>
      <w:r w:rsidR="00AD71E7" w:rsidRPr="00D129DC">
        <w:t xml:space="preserve">-specific, real-time </w:t>
      </w:r>
      <w:r w:rsidR="00A975B9">
        <w:t xml:space="preserve">information </w:t>
      </w:r>
      <w:r w:rsidR="00AD71E7" w:rsidRPr="00D129DC">
        <w:t xml:space="preserve">and/or forecast </w:t>
      </w:r>
      <w:r w:rsidR="004E5FC4">
        <w:t xml:space="preserve">information </w:t>
      </w:r>
      <w:r w:rsidR="00AD71E7" w:rsidRPr="00D129DC">
        <w:t>for a given time and waterway</w:t>
      </w:r>
      <w:r>
        <w:t>.</w:t>
      </w:r>
    </w:p>
    <w:p w14:paraId="42428BB1" w14:textId="199BB030" w:rsidR="009F3890" w:rsidRPr="00A365BC" w:rsidRDefault="009F3890" w:rsidP="009F3890">
      <w:pPr>
        <w:pStyle w:val="term"/>
        <w:rPr>
          <w:ins w:id="457" w:author="Jason Rhee" w:date="2024-04-30T16:32:00Z" w16du:dateUtc="2024-04-30T06:32:00Z"/>
          <w:rFonts w:eastAsiaTheme="minorEastAsia"/>
          <w:lang w:eastAsia="ko-KR"/>
        </w:rPr>
      </w:pPr>
      <w:ins w:id="458" w:author="Jason Rhee" w:date="2024-04-30T16:32:00Z" w16du:dateUtc="2024-04-30T06:32:00Z">
        <w:r w:rsidRPr="00D129DC">
          <w:t xml:space="preserve">UKCM </w:t>
        </w:r>
        <w:r>
          <w:t>Service</w:t>
        </w:r>
        <w:r>
          <w:rPr>
            <w:rFonts w:eastAsiaTheme="minorEastAsia" w:hint="eastAsia"/>
            <w:lang w:eastAsia="ko-KR"/>
          </w:rPr>
          <w:t xml:space="preserve"> Provider</w:t>
        </w:r>
      </w:ins>
    </w:p>
    <w:p w14:paraId="79625478" w14:textId="25946290" w:rsidR="009F3890" w:rsidRPr="00A365BC" w:rsidRDefault="00613056" w:rsidP="009F3890">
      <w:pPr>
        <w:pStyle w:val="definition0"/>
        <w:rPr>
          <w:rFonts w:eastAsiaTheme="minorEastAsia"/>
          <w:lang w:eastAsia="ko-KR"/>
        </w:rPr>
      </w:pPr>
      <w:ins w:id="459" w:author="Jason Rhee" w:date="2024-07-22T13:52:00Z" w16du:dateUtc="2024-07-22T03:52:00Z">
        <w:r>
          <w:rPr>
            <w:rFonts w:eastAsiaTheme="minorEastAsia"/>
            <w:lang w:eastAsia="ko-KR"/>
          </w:rPr>
          <w:t>A</w:t>
        </w:r>
      </w:ins>
      <w:ins w:id="460" w:author="Jason Rhee" w:date="2024-07-24T22:43:00Z" w16du:dateUtc="2024-07-24T12:43:00Z">
        <w:r w:rsidR="00F40FF5">
          <w:rPr>
            <w:rFonts w:eastAsiaTheme="minorEastAsia"/>
            <w:lang w:eastAsia="ko-KR"/>
          </w:rPr>
          <w:t xml:space="preserve"> UKCM </w:t>
        </w:r>
        <w:r w:rsidR="00B5412E">
          <w:rPr>
            <w:rFonts w:eastAsiaTheme="minorEastAsia"/>
            <w:lang w:eastAsia="ko-KR"/>
          </w:rPr>
          <w:t xml:space="preserve">Service </w:t>
        </w:r>
        <w:r w:rsidR="00F40FF5">
          <w:rPr>
            <w:rFonts w:eastAsiaTheme="minorEastAsia"/>
            <w:lang w:eastAsia="ko-KR"/>
          </w:rPr>
          <w:t>Provider is a</w:t>
        </w:r>
      </w:ins>
      <w:ins w:id="461" w:author="Jason Rhee" w:date="2024-07-24T22:40:00Z" w16du:dateUtc="2024-07-24T12:40:00Z">
        <w:r w:rsidR="004765AE">
          <w:rPr>
            <w:rFonts w:eastAsiaTheme="minorEastAsia"/>
            <w:lang w:eastAsia="ko-KR"/>
          </w:rPr>
          <w:t>n entity responsible</w:t>
        </w:r>
      </w:ins>
      <w:ins w:id="462" w:author="Jason Rhee" w:date="2024-07-22T13:52:00Z" w16du:dateUtc="2024-07-22T03:52:00Z">
        <w:r>
          <w:rPr>
            <w:rFonts w:eastAsiaTheme="minorEastAsia"/>
            <w:lang w:eastAsia="ko-KR"/>
          </w:rPr>
          <w:t xml:space="preserve"> </w:t>
        </w:r>
      </w:ins>
      <w:ins w:id="463" w:author="Jason Rhee" w:date="2024-07-24T22:40:00Z" w16du:dateUtc="2024-07-24T12:40:00Z">
        <w:r w:rsidR="004765AE">
          <w:rPr>
            <w:rFonts w:eastAsiaTheme="minorEastAsia"/>
            <w:lang w:eastAsia="ko-KR"/>
          </w:rPr>
          <w:t xml:space="preserve">for </w:t>
        </w:r>
      </w:ins>
      <w:ins w:id="464" w:author="Jason Rhee" w:date="2024-07-22T13:52:00Z" w16du:dateUtc="2024-07-22T03:52:00Z">
        <w:r>
          <w:rPr>
            <w:rFonts w:eastAsiaTheme="minorEastAsia"/>
            <w:lang w:eastAsia="ko-KR"/>
          </w:rPr>
          <w:t>i</w:t>
        </w:r>
      </w:ins>
      <w:ins w:id="465" w:author="Jason Rhee" w:date="2024-07-22T13:51:00Z" w16du:dateUtc="2024-07-22T03:51:00Z">
        <w:r>
          <w:rPr>
            <w:rFonts w:eastAsiaTheme="minorEastAsia"/>
            <w:lang w:eastAsia="ko-KR"/>
          </w:rPr>
          <w:t>mplement</w:t>
        </w:r>
      </w:ins>
      <w:ins w:id="466" w:author="Jason Rhee" w:date="2024-07-24T22:40:00Z" w16du:dateUtc="2024-07-24T12:40:00Z">
        <w:r w:rsidR="004765AE">
          <w:rPr>
            <w:rFonts w:eastAsiaTheme="minorEastAsia"/>
            <w:lang w:eastAsia="ko-KR"/>
          </w:rPr>
          <w:t>ing</w:t>
        </w:r>
      </w:ins>
      <w:ins w:id="467" w:author="Jason Rhee" w:date="2024-07-22T13:51:00Z" w16du:dateUtc="2024-07-22T03:51:00Z">
        <w:r>
          <w:rPr>
            <w:rFonts w:eastAsiaTheme="minorEastAsia"/>
            <w:lang w:eastAsia="ko-KR"/>
          </w:rPr>
          <w:t>, provid</w:t>
        </w:r>
      </w:ins>
      <w:ins w:id="468" w:author="Jason Rhee" w:date="2024-07-24T22:40:00Z" w16du:dateUtc="2024-07-24T12:40:00Z">
        <w:r w:rsidR="004765AE">
          <w:rPr>
            <w:rFonts w:eastAsiaTheme="minorEastAsia"/>
            <w:lang w:eastAsia="ko-KR"/>
          </w:rPr>
          <w:t>ing</w:t>
        </w:r>
      </w:ins>
      <w:ins w:id="469" w:author="Jason Rhee" w:date="2024-07-22T13:51:00Z" w16du:dateUtc="2024-07-22T03:51:00Z">
        <w:r>
          <w:rPr>
            <w:rFonts w:eastAsiaTheme="minorEastAsia"/>
            <w:lang w:eastAsia="ko-KR"/>
          </w:rPr>
          <w:t xml:space="preserve">, </w:t>
        </w:r>
      </w:ins>
      <w:ins w:id="470" w:author="Jason Rhee" w:date="2024-07-22T13:42:00Z" w16du:dateUtc="2024-07-22T03:42:00Z">
        <w:r w:rsidR="00050B03">
          <w:rPr>
            <w:rFonts w:eastAsiaTheme="minorEastAsia"/>
            <w:lang w:eastAsia="ko-KR"/>
          </w:rPr>
          <w:t>and maintain</w:t>
        </w:r>
      </w:ins>
      <w:ins w:id="471" w:author="Jason Rhee" w:date="2024-07-24T22:40:00Z" w16du:dateUtc="2024-07-24T12:40:00Z">
        <w:r w:rsidR="004765AE">
          <w:rPr>
            <w:rFonts w:eastAsiaTheme="minorEastAsia"/>
            <w:lang w:eastAsia="ko-KR"/>
          </w:rPr>
          <w:t>ing</w:t>
        </w:r>
      </w:ins>
      <w:ins w:id="472" w:author="Jason Rhee" w:date="2024-07-22T13:42:00Z" w16du:dateUtc="2024-07-22T03:42:00Z">
        <w:r w:rsidR="00050B03">
          <w:rPr>
            <w:rFonts w:eastAsiaTheme="minorEastAsia"/>
            <w:lang w:eastAsia="ko-KR"/>
          </w:rPr>
          <w:t xml:space="preserve"> </w:t>
        </w:r>
      </w:ins>
      <w:ins w:id="473" w:author="Jason Rhee" w:date="2024-07-22T13:52:00Z" w16du:dateUtc="2024-07-22T03:52:00Z">
        <w:r>
          <w:rPr>
            <w:rFonts w:eastAsiaTheme="minorEastAsia"/>
            <w:lang w:eastAsia="ko-KR"/>
          </w:rPr>
          <w:t xml:space="preserve">a </w:t>
        </w:r>
      </w:ins>
      <w:ins w:id="474" w:author="Jason Rhee" w:date="2024-07-22T13:45:00Z" w16du:dateUtc="2024-07-22T03:45:00Z">
        <w:r w:rsidR="00B70625">
          <w:rPr>
            <w:rFonts w:eastAsiaTheme="minorEastAsia"/>
            <w:lang w:eastAsia="ko-KR"/>
          </w:rPr>
          <w:t>UKCM Service</w:t>
        </w:r>
      </w:ins>
      <w:ins w:id="475" w:author="Jason Rhee" w:date="2024-07-24T22:41:00Z" w16du:dateUtc="2024-07-24T12:41:00Z">
        <w:r w:rsidR="00B303B5">
          <w:rPr>
            <w:rFonts w:eastAsiaTheme="minorEastAsia"/>
            <w:lang w:eastAsia="ko-KR"/>
          </w:rPr>
          <w:t xml:space="preserve">. </w:t>
        </w:r>
      </w:ins>
      <w:ins w:id="476" w:author="Jason Rhee" w:date="2024-07-24T22:43:00Z" w16du:dateUtc="2024-07-24T12:43:00Z">
        <w:r w:rsidR="00F40FF5">
          <w:rPr>
            <w:rFonts w:eastAsiaTheme="minorEastAsia"/>
            <w:lang w:eastAsia="ko-KR"/>
          </w:rPr>
          <w:t>Its</w:t>
        </w:r>
      </w:ins>
      <w:ins w:id="477" w:author="Jason Rhee" w:date="2024-07-24T22:41:00Z" w16du:dateUtc="2024-07-24T12:41:00Z">
        <w:r w:rsidR="00B303B5">
          <w:rPr>
            <w:rFonts w:eastAsiaTheme="minorEastAsia"/>
            <w:lang w:eastAsia="ko-KR"/>
          </w:rPr>
          <w:t xml:space="preserve"> role involves</w:t>
        </w:r>
      </w:ins>
      <w:ins w:id="478" w:author="Jason Rhee" w:date="2024-07-24T22:42:00Z" w16du:dateUtc="2024-07-24T12:42:00Z">
        <w:r w:rsidR="00B303B5">
          <w:rPr>
            <w:rFonts w:eastAsiaTheme="minorEastAsia"/>
            <w:lang w:eastAsia="ko-KR"/>
          </w:rPr>
          <w:t xml:space="preserve"> producing and disseminating under keel clearance (</w:t>
        </w:r>
      </w:ins>
      <w:ins w:id="479" w:author="Jason Rhee" w:date="2024-07-22T13:46:00Z" w16du:dateUtc="2024-07-22T03:46:00Z">
        <w:r w:rsidR="00B70625">
          <w:rPr>
            <w:rFonts w:eastAsiaTheme="minorEastAsia"/>
            <w:lang w:eastAsia="ko-KR"/>
          </w:rPr>
          <w:t>UKC</w:t>
        </w:r>
      </w:ins>
      <w:ins w:id="480" w:author="Jason Rhee" w:date="2024-07-24T22:42:00Z" w16du:dateUtc="2024-07-24T12:42:00Z">
        <w:r w:rsidR="00B303B5">
          <w:rPr>
            <w:rFonts w:eastAsiaTheme="minorEastAsia"/>
            <w:lang w:eastAsia="ko-KR"/>
          </w:rPr>
          <w:t>)</w:t>
        </w:r>
      </w:ins>
      <w:ins w:id="481" w:author="Jason Rhee" w:date="2024-07-22T13:46:00Z" w16du:dateUtc="2024-07-22T03:46:00Z">
        <w:r w:rsidR="00B70625">
          <w:rPr>
            <w:rFonts w:eastAsiaTheme="minorEastAsia"/>
            <w:lang w:eastAsia="ko-KR"/>
          </w:rPr>
          <w:t xml:space="preserve"> information</w:t>
        </w:r>
      </w:ins>
      <w:ins w:id="482" w:author="Jason Rhee" w:date="2024-07-24T22:42:00Z" w16du:dateUtc="2024-07-24T12:42:00Z">
        <w:r w:rsidR="00B303B5">
          <w:rPr>
            <w:rFonts w:eastAsiaTheme="minorEastAsia"/>
            <w:lang w:eastAsia="ko-KR"/>
          </w:rPr>
          <w:t xml:space="preserve">, which enhances </w:t>
        </w:r>
      </w:ins>
      <w:ins w:id="483" w:author="Jason Rhee" w:date="2024-07-22T13:46:00Z" w16du:dateUtc="2024-07-22T03:46:00Z">
        <w:r w:rsidR="00B70625">
          <w:rPr>
            <w:rFonts w:eastAsiaTheme="minorEastAsia"/>
            <w:lang w:eastAsia="ko-KR"/>
          </w:rPr>
          <w:t>navigational safety and efficiency</w:t>
        </w:r>
      </w:ins>
      <w:ins w:id="484" w:author="Jason Rhee" w:date="2024-07-22T13:52:00Z" w16du:dateUtc="2024-07-22T03:52:00Z">
        <w:r>
          <w:rPr>
            <w:rFonts w:eastAsiaTheme="minorEastAsia"/>
            <w:lang w:eastAsia="ko-KR"/>
          </w:rPr>
          <w:t xml:space="preserve"> </w:t>
        </w:r>
      </w:ins>
      <w:ins w:id="485" w:author="Jason Rhee" w:date="2024-07-24T22:42:00Z" w16du:dateUtc="2024-07-24T12:42:00Z">
        <w:r w:rsidR="00B303B5">
          <w:rPr>
            <w:rFonts w:eastAsiaTheme="minorEastAsia"/>
            <w:lang w:eastAsia="ko-KR"/>
          </w:rPr>
          <w:t xml:space="preserve">within a designated </w:t>
        </w:r>
      </w:ins>
      <w:ins w:id="486" w:author="Jason Rhee" w:date="2024-07-22T13:52:00Z" w16du:dateUtc="2024-07-22T03:52:00Z">
        <w:r>
          <w:rPr>
            <w:rFonts w:eastAsiaTheme="minorEastAsia"/>
            <w:lang w:eastAsia="ko-KR"/>
          </w:rPr>
          <w:t xml:space="preserve">port of waterway </w:t>
        </w:r>
      </w:ins>
      <w:ins w:id="487" w:author="Jason Rhee" w:date="2024-07-24T22:42:00Z" w16du:dateUtc="2024-07-24T12:42:00Z">
        <w:r w:rsidR="00B303B5">
          <w:rPr>
            <w:rFonts w:eastAsiaTheme="minorEastAsia"/>
            <w:lang w:eastAsia="ko-KR"/>
          </w:rPr>
          <w:t xml:space="preserve">where </w:t>
        </w:r>
      </w:ins>
      <w:ins w:id="488" w:author="Jason Rhee" w:date="2024-07-22T17:06:00Z" w16du:dateUtc="2024-07-22T07:06:00Z">
        <w:r w:rsidR="000772D9">
          <w:rPr>
            <w:rFonts w:eastAsiaTheme="minorEastAsia"/>
            <w:lang w:eastAsia="ko-KR"/>
          </w:rPr>
          <w:t xml:space="preserve">a </w:t>
        </w:r>
      </w:ins>
      <w:ins w:id="489" w:author="Jason Rhee" w:date="2024-07-22T13:52:00Z" w16du:dateUtc="2024-07-22T03:52:00Z">
        <w:r>
          <w:rPr>
            <w:rFonts w:eastAsiaTheme="minorEastAsia"/>
            <w:lang w:eastAsia="ko-KR"/>
          </w:rPr>
          <w:t>UKCM Operational Area</w:t>
        </w:r>
      </w:ins>
      <w:ins w:id="490" w:author="Jason Rhee" w:date="2024-07-24T22:42:00Z" w16du:dateUtc="2024-07-24T12:42:00Z">
        <w:r w:rsidR="00B303B5">
          <w:rPr>
            <w:rFonts w:eastAsiaTheme="minorEastAsia"/>
            <w:lang w:eastAsia="ko-KR"/>
          </w:rPr>
          <w:t xml:space="preserve"> has been established</w:t>
        </w:r>
      </w:ins>
      <w:ins w:id="491" w:author="Jason Rhee" w:date="2024-07-22T13:52:00Z" w16du:dateUtc="2024-07-22T03:52:00Z">
        <w:r>
          <w:rPr>
            <w:rFonts w:eastAsiaTheme="minorEastAsia"/>
            <w:lang w:eastAsia="ko-KR"/>
          </w:rPr>
          <w:t>.</w:t>
        </w:r>
      </w:ins>
    </w:p>
    <w:p w14:paraId="64A837D1" w14:textId="0A144963" w:rsidR="00F61C52" w:rsidRPr="00D129DC" w:rsidRDefault="00F61C52" w:rsidP="00B3435A">
      <w:pPr>
        <w:pStyle w:val="Heading2"/>
      </w:pPr>
      <w:bookmarkStart w:id="492" w:name="_Toc225648276"/>
      <w:bookmarkStart w:id="493" w:name="_Toc225065133"/>
      <w:bookmarkStart w:id="494" w:name="_Toc127463820"/>
      <w:bookmarkStart w:id="495" w:name="_Toc128125446"/>
      <w:bookmarkStart w:id="496" w:name="_Toc141176171"/>
      <w:bookmarkStart w:id="497" w:name="_Toc141176326"/>
      <w:bookmarkStart w:id="498" w:name="_Toc141176957"/>
      <w:bookmarkStart w:id="499" w:name="_Toc150177842"/>
      <w:r w:rsidRPr="00D129DC">
        <w:lastRenderedPageBreak/>
        <w:t>Abbreviations</w:t>
      </w:r>
      <w:bookmarkEnd w:id="492"/>
      <w:bookmarkEnd w:id="493"/>
      <w:bookmarkEnd w:id="494"/>
      <w:bookmarkEnd w:id="495"/>
      <w:bookmarkEnd w:id="496"/>
      <w:bookmarkEnd w:id="497"/>
      <w:bookmarkEnd w:id="498"/>
      <w:bookmarkEnd w:id="499"/>
    </w:p>
    <w:p w14:paraId="247236A7" w14:textId="77777777" w:rsidR="00C45ECD" w:rsidRPr="00D129DC" w:rsidRDefault="00C45ECD">
      <w:pPr>
        <w:pStyle w:val="note0"/>
        <w:rPr>
          <w:rFonts w:cs="Arial"/>
          <w:i w:val="0"/>
          <w:color w:val="auto"/>
        </w:rPr>
      </w:pPr>
      <w:r w:rsidRPr="00D129DC">
        <w:rPr>
          <w:rFonts w:cs="Arial"/>
          <w:i w:val="0"/>
          <w:color w:val="auto"/>
        </w:rPr>
        <w:t xml:space="preserve">This </w:t>
      </w:r>
      <w:r w:rsidR="0066549D">
        <w:rPr>
          <w:rFonts w:cs="Arial"/>
          <w:i w:val="0"/>
          <w:color w:val="auto"/>
        </w:rPr>
        <w:t>Product Specification</w:t>
      </w:r>
      <w:r w:rsidRPr="00D129DC">
        <w:rPr>
          <w:rFonts w:cs="Arial"/>
          <w:i w:val="0"/>
          <w:color w:val="auto"/>
        </w:rPr>
        <w:t xml:space="preserve"> </w:t>
      </w:r>
      <w:r w:rsidR="00F830D8">
        <w:rPr>
          <w:rFonts w:cs="Arial"/>
          <w:i w:val="0"/>
          <w:color w:val="auto"/>
        </w:rPr>
        <w:t>makes use of the following abbreviations:</w:t>
      </w:r>
    </w:p>
    <w:p w14:paraId="4CA76375"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AIS</w:t>
      </w:r>
      <w:r w:rsidRPr="00AE21D7">
        <w:rPr>
          <w:rStyle w:val="acronymChar"/>
          <w:rFonts w:eastAsia="MS Mincho"/>
          <w:i w:val="0"/>
          <w:color w:val="auto"/>
          <w:szCs w:val="20"/>
        </w:rPr>
        <w:tab/>
        <w:t>Automatic Identification System</w:t>
      </w:r>
    </w:p>
    <w:p w14:paraId="4C9F6196"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BAG</w:t>
      </w:r>
      <w:r w:rsidRPr="00AE21D7">
        <w:rPr>
          <w:rStyle w:val="acronymChar"/>
          <w:rFonts w:eastAsia="MS Mincho"/>
          <w:i w:val="0"/>
          <w:color w:val="auto"/>
          <w:szCs w:val="20"/>
        </w:rPr>
        <w:tab/>
      </w:r>
      <w:r w:rsidR="00C55D16" w:rsidRPr="00AE21D7">
        <w:rPr>
          <w:rStyle w:val="acronymChar"/>
          <w:rFonts w:eastAsia="MS Mincho"/>
          <w:i w:val="0"/>
          <w:color w:val="auto"/>
          <w:szCs w:val="20"/>
        </w:rPr>
        <w:t>Bathymetric Attributed Grid</w:t>
      </w:r>
    </w:p>
    <w:p w14:paraId="196F886B" w14:textId="77777777" w:rsidR="00C45ECD"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ECDIS</w:t>
      </w:r>
      <w:r w:rsidRPr="00AE21D7">
        <w:rPr>
          <w:rFonts w:cs="Arial"/>
          <w:i w:val="0"/>
          <w:color w:val="auto"/>
        </w:rPr>
        <w:tab/>
      </w:r>
      <w:r w:rsidRPr="00AE21D7">
        <w:rPr>
          <w:rStyle w:val="acronymdefChar"/>
          <w:rFonts w:eastAsia="MS Mincho"/>
          <w:i w:val="0"/>
          <w:color w:val="auto"/>
          <w:sz w:val="20"/>
          <w:szCs w:val="20"/>
        </w:rPr>
        <w:t>Electronic Chart Display</w:t>
      </w:r>
      <w:r w:rsidR="005E6D36" w:rsidRPr="00AE21D7">
        <w:rPr>
          <w:rStyle w:val="acronymdefChar"/>
          <w:rFonts w:eastAsia="MS Mincho"/>
          <w:i w:val="0"/>
          <w:color w:val="auto"/>
          <w:sz w:val="20"/>
          <w:szCs w:val="20"/>
        </w:rPr>
        <w:t xml:space="preserve"> and</w:t>
      </w:r>
      <w:r w:rsidRPr="00AE21D7">
        <w:rPr>
          <w:rStyle w:val="acronymdefChar"/>
          <w:rFonts w:eastAsia="MS Mincho"/>
          <w:i w:val="0"/>
          <w:color w:val="auto"/>
          <w:sz w:val="20"/>
          <w:szCs w:val="20"/>
        </w:rPr>
        <w:t xml:space="preserve"> Information System</w:t>
      </w:r>
    </w:p>
    <w:p w14:paraId="66D12AF0" w14:textId="77777777" w:rsidR="00A355E4"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ENC</w:t>
      </w:r>
      <w:r w:rsidRPr="00AE21D7">
        <w:rPr>
          <w:rFonts w:cs="Arial"/>
          <w:i w:val="0"/>
          <w:color w:val="auto"/>
        </w:rPr>
        <w:tab/>
      </w:r>
      <w:r w:rsidRPr="00AE21D7">
        <w:rPr>
          <w:rStyle w:val="acronymdefChar"/>
          <w:rFonts w:eastAsia="MS Mincho"/>
          <w:i w:val="0"/>
          <w:color w:val="auto"/>
          <w:sz w:val="20"/>
          <w:szCs w:val="20"/>
        </w:rPr>
        <w:t>Electronic Navigation</w:t>
      </w:r>
      <w:r w:rsidR="005E6D36" w:rsidRPr="00AE21D7">
        <w:rPr>
          <w:rStyle w:val="acronymdefChar"/>
          <w:rFonts w:eastAsia="MS Mincho"/>
          <w:i w:val="0"/>
          <w:color w:val="auto"/>
          <w:sz w:val="20"/>
          <w:szCs w:val="20"/>
        </w:rPr>
        <w:t>al</w:t>
      </w:r>
      <w:r w:rsidRPr="00AE21D7">
        <w:rPr>
          <w:rStyle w:val="acronymdefChar"/>
          <w:rFonts w:eastAsia="MS Mincho"/>
          <w:i w:val="0"/>
          <w:color w:val="auto"/>
          <w:sz w:val="20"/>
          <w:szCs w:val="20"/>
        </w:rPr>
        <w:t xml:space="preserve"> </w:t>
      </w:r>
      <w:r w:rsidR="009A2011" w:rsidRPr="00AE21D7">
        <w:rPr>
          <w:rStyle w:val="acronymdefChar"/>
          <w:rFonts w:eastAsia="MS Mincho"/>
          <w:i w:val="0"/>
          <w:color w:val="auto"/>
          <w:sz w:val="20"/>
          <w:szCs w:val="20"/>
        </w:rPr>
        <w:t>Chart</w:t>
      </w:r>
    </w:p>
    <w:p w14:paraId="016930A1" w14:textId="77777777" w:rsidR="00101C6B" w:rsidRPr="00AE21D7" w:rsidRDefault="00101C6B"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GML</w:t>
      </w:r>
      <w:r w:rsidRPr="00AE21D7">
        <w:rPr>
          <w:rFonts w:cs="Arial"/>
          <w:i w:val="0"/>
          <w:color w:val="auto"/>
        </w:rPr>
        <w:tab/>
      </w:r>
      <w:r w:rsidRPr="00AE21D7">
        <w:rPr>
          <w:rStyle w:val="acronymdefChar"/>
          <w:rFonts w:eastAsia="MS Mincho"/>
          <w:i w:val="0"/>
          <w:sz w:val="20"/>
          <w:szCs w:val="20"/>
        </w:rPr>
        <w:t>Geography Markup Language</w:t>
      </w:r>
    </w:p>
    <w:p w14:paraId="3B7B3222"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IEC</w:t>
      </w:r>
      <w:r w:rsidRPr="00AE21D7">
        <w:rPr>
          <w:sz w:val="20"/>
          <w:szCs w:val="20"/>
        </w:rPr>
        <w:tab/>
        <w:t>International Electrotechnical Commission</w:t>
      </w:r>
    </w:p>
    <w:p w14:paraId="003F0B30" w14:textId="77777777" w:rsidR="00C45ECD" w:rsidRPr="00AE21D7" w:rsidRDefault="00A355E4" w:rsidP="00AE21D7">
      <w:pPr>
        <w:pStyle w:val="acronymdef"/>
        <w:tabs>
          <w:tab w:val="left" w:pos="993"/>
        </w:tabs>
        <w:spacing w:before="0" w:after="240"/>
        <w:rPr>
          <w:sz w:val="20"/>
          <w:szCs w:val="20"/>
        </w:rPr>
      </w:pPr>
      <w:r w:rsidRPr="00AE21D7">
        <w:rPr>
          <w:rStyle w:val="acronymChar"/>
          <w:sz w:val="20"/>
          <w:szCs w:val="20"/>
        </w:rPr>
        <w:t>IHO</w:t>
      </w:r>
      <w:r w:rsidRPr="00AE21D7">
        <w:rPr>
          <w:sz w:val="20"/>
          <w:szCs w:val="20"/>
        </w:rPr>
        <w:tab/>
        <w:t>International Hydrographic Organization</w:t>
      </w:r>
    </w:p>
    <w:p w14:paraId="0D9CDE4C"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ISO</w:t>
      </w:r>
      <w:r w:rsidRPr="00AE21D7">
        <w:rPr>
          <w:sz w:val="20"/>
          <w:szCs w:val="20"/>
        </w:rPr>
        <w:tab/>
        <w:t>International Organization for Standardization</w:t>
      </w:r>
    </w:p>
    <w:p w14:paraId="5608C361" w14:textId="77777777" w:rsidR="00AD72BF" w:rsidRPr="00AE21D7" w:rsidRDefault="00AD72BF" w:rsidP="00AE21D7">
      <w:pPr>
        <w:pStyle w:val="acronymdef"/>
        <w:tabs>
          <w:tab w:val="left" w:pos="993"/>
        </w:tabs>
        <w:spacing w:before="0" w:after="240"/>
        <w:rPr>
          <w:sz w:val="20"/>
          <w:szCs w:val="20"/>
        </w:rPr>
      </w:pPr>
      <w:r w:rsidRPr="00AE21D7">
        <w:rPr>
          <w:rStyle w:val="acronymChar"/>
          <w:sz w:val="20"/>
          <w:szCs w:val="20"/>
        </w:rPr>
        <w:t>UKC</w:t>
      </w:r>
      <w:r w:rsidRPr="00AE21D7">
        <w:rPr>
          <w:sz w:val="20"/>
          <w:szCs w:val="20"/>
        </w:rPr>
        <w:tab/>
        <w:t>Under Keel Clearance</w:t>
      </w:r>
    </w:p>
    <w:p w14:paraId="293C4A2B"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UKCM</w:t>
      </w:r>
      <w:r w:rsidRPr="00AE21D7">
        <w:rPr>
          <w:sz w:val="20"/>
          <w:szCs w:val="20"/>
        </w:rPr>
        <w:tab/>
        <w:t>Under Keel Clearance Management</w:t>
      </w:r>
    </w:p>
    <w:p w14:paraId="08F62F30"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UML</w:t>
      </w:r>
      <w:r w:rsidRPr="00AE21D7">
        <w:rPr>
          <w:sz w:val="20"/>
          <w:szCs w:val="20"/>
        </w:rPr>
        <w:tab/>
      </w:r>
      <w:r w:rsidR="00101C6B" w:rsidRPr="00AE21D7">
        <w:rPr>
          <w:sz w:val="20"/>
          <w:szCs w:val="20"/>
        </w:rPr>
        <w:t xml:space="preserve">Unified </w:t>
      </w:r>
      <w:r w:rsidRPr="00AE21D7">
        <w:rPr>
          <w:sz w:val="20"/>
          <w:szCs w:val="20"/>
        </w:rPr>
        <w:t>Modelling Language</w:t>
      </w:r>
    </w:p>
    <w:p w14:paraId="677CF690" w14:textId="77777777" w:rsidR="00F830D8" w:rsidRDefault="00A355E4" w:rsidP="00AE21D7">
      <w:pPr>
        <w:pStyle w:val="acronymdef"/>
        <w:tabs>
          <w:tab w:val="left" w:pos="993"/>
        </w:tabs>
        <w:spacing w:before="0" w:after="240"/>
        <w:rPr>
          <w:sz w:val="20"/>
          <w:szCs w:val="20"/>
        </w:rPr>
      </w:pPr>
      <w:r w:rsidRPr="00AE21D7">
        <w:rPr>
          <w:rStyle w:val="acronymChar"/>
          <w:sz w:val="20"/>
          <w:szCs w:val="20"/>
        </w:rPr>
        <w:t>UTC</w:t>
      </w:r>
      <w:r w:rsidRPr="00AE21D7">
        <w:rPr>
          <w:sz w:val="20"/>
          <w:szCs w:val="20"/>
        </w:rPr>
        <w:tab/>
        <w:t>Coordinated Universal Time</w:t>
      </w:r>
    </w:p>
    <w:p w14:paraId="1607DEBF" w14:textId="77777777" w:rsidR="0091091B" w:rsidRPr="00AE21D7" w:rsidRDefault="0091091B" w:rsidP="00AE21D7">
      <w:pPr>
        <w:pStyle w:val="acronymdef"/>
        <w:tabs>
          <w:tab w:val="left" w:pos="993"/>
        </w:tabs>
        <w:spacing w:before="0" w:after="240"/>
        <w:rPr>
          <w:sz w:val="20"/>
          <w:szCs w:val="20"/>
        </w:rPr>
      </w:pPr>
    </w:p>
    <w:p w14:paraId="229D8392" w14:textId="54C0A8AB" w:rsidR="00440CB6" w:rsidRPr="00440CB6" w:rsidRDefault="00440CB6" w:rsidP="002721B0">
      <w:pPr>
        <w:pStyle w:val="Heading1"/>
      </w:pPr>
      <w:bookmarkStart w:id="500" w:name="_Toc127463821"/>
      <w:bookmarkStart w:id="501" w:name="_Toc128125447"/>
      <w:bookmarkStart w:id="502" w:name="_Toc141176172"/>
      <w:bookmarkStart w:id="503" w:name="_Toc141176327"/>
      <w:bookmarkStart w:id="504" w:name="_Toc141176958"/>
      <w:bookmarkStart w:id="505" w:name="_Toc150177843"/>
      <w:r>
        <w:t>Specification Description</w:t>
      </w:r>
      <w:bookmarkEnd w:id="500"/>
      <w:bookmarkEnd w:id="501"/>
      <w:bookmarkEnd w:id="502"/>
      <w:bookmarkEnd w:id="503"/>
      <w:bookmarkEnd w:id="504"/>
      <w:bookmarkEnd w:id="505"/>
    </w:p>
    <w:p w14:paraId="0FCD3F86" w14:textId="33ED454D" w:rsidR="00C92C5E" w:rsidRDefault="00731D5E" w:rsidP="00B3435A">
      <w:pPr>
        <w:pStyle w:val="Heading2"/>
      </w:pPr>
      <w:bookmarkStart w:id="506" w:name="_Toc127463822"/>
      <w:bookmarkStart w:id="507" w:name="_Toc128125448"/>
      <w:bookmarkStart w:id="508" w:name="_Toc141176173"/>
      <w:bookmarkStart w:id="509" w:name="_Toc141176328"/>
      <w:bookmarkStart w:id="510" w:name="_Toc141176959"/>
      <w:bookmarkStart w:id="511" w:name="_Toc150177844"/>
      <w:r>
        <w:t>S-129</w:t>
      </w:r>
      <w:r w:rsidR="007919F3">
        <w:t xml:space="preserve"> General</w:t>
      </w:r>
      <w:r>
        <w:t xml:space="preserve"> </w:t>
      </w:r>
      <w:r w:rsidR="00650C8E">
        <w:t xml:space="preserve">Data Product </w:t>
      </w:r>
      <w:r>
        <w:t>Description</w:t>
      </w:r>
      <w:bookmarkEnd w:id="506"/>
      <w:bookmarkEnd w:id="507"/>
      <w:bookmarkEnd w:id="508"/>
      <w:bookmarkEnd w:id="509"/>
      <w:bookmarkEnd w:id="510"/>
      <w:bookmarkEnd w:id="511"/>
    </w:p>
    <w:p w14:paraId="500AB618" w14:textId="6AD03495" w:rsidR="00440CB6" w:rsidRPr="004B6C2C" w:rsidRDefault="00A975B9" w:rsidP="004B6C2C">
      <w:pPr>
        <w:rPr>
          <w:sz w:val="24"/>
        </w:rPr>
      </w:pPr>
      <w:r>
        <w:rPr>
          <w:rFonts w:cs="Arial"/>
          <w:lang w:val="en-GB" w:eastAsia="ja-JP"/>
        </w:rPr>
        <w:t>G</w:t>
      </w:r>
      <w:r w:rsidR="00440CB6" w:rsidRPr="004B6C2C">
        <w:rPr>
          <w:rFonts w:cs="Arial"/>
          <w:lang w:val="en-GB" w:eastAsia="ja-JP"/>
        </w:rPr>
        <w:t xml:space="preserve">eneral </w:t>
      </w:r>
      <w:r>
        <w:rPr>
          <w:rFonts w:cs="Arial"/>
          <w:lang w:val="en-GB" w:eastAsia="ja-JP"/>
        </w:rPr>
        <w:t xml:space="preserve">data product </w:t>
      </w:r>
      <w:r w:rsidR="00440CB6" w:rsidRPr="004B6C2C">
        <w:rPr>
          <w:rFonts w:cs="Arial"/>
          <w:lang w:val="en-GB" w:eastAsia="ja-JP"/>
        </w:rPr>
        <w:t>information.</w:t>
      </w:r>
    </w:p>
    <w:p w14:paraId="45F89C52" w14:textId="77777777" w:rsidR="00C92C5E" w:rsidRDefault="00C92C5E" w:rsidP="00650C8E">
      <w:pPr>
        <w:pStyle w:val="Label1"/>
        <w:spacing w:before="0" w:after="0" w:line="240" w:lineRule="auto"/>
        <w:ind w:left="2126" w:hanging="2126"/>
        <w:rPr>
          <w:b w:val="0"/>
        </w:rPr>
      </w:pPr>
      <w:r w:rsidRPr="00650C8E">
        <w:rPr>
          <w:rFonts w:cs="Arial"/>
          <w:sz w:val="22"/>
        </w:rPr>
        <w:t>Title:</w:t>
      </w:r>
      <w:r w:rsidR="0081250B" w:rsidRPr="004B6C2C">
        <w:rPr>
          <w:rFonts w:cs="Arial"/>
          <w:szCs w:val="20"/>
        </w:rPr>
        <w:t xml:space="preserve"> </w:t>
      </w:r>
      <w:r w:rsidR="00B537AA" w:rsidRPr="00D129DC">
        <w:rPr>
          <w:rFonts w:cs="Arial"/>
          <w:szCs w:val="20"/>
        </w:rPr>
        <w:tab/>
      </w:r>
      <w:r w:rsidR="00956F74" w:rsidRPr="00650C8E">
        <w:rPr>
          <w:rStyle w:val="Strong"/>
          <w:lang w:val="en-US"/>
        </w:rPr>
        <w:t>UKCM</w:t>
      </w:r>
      <w:r w:rsidR="00956F74" w:rsidRPr="0094744A">
        <w:rPr>
          <w:b w:val="0"/>
        </w:rPr>
        <w:t xml:space="preserve"> </w:t>
      </w:r>
      <w:r w:rsidR="0081250B" w:rsidRPr="0069011F">
        <w:rPr>
          <w:b w:val="0"/>
        </w:rPr>
        <w:t>Information</w:t>
      </w:r>
      <w:r w:rsidR="00F50E91" w:rsidRPr="0094744A">
        <w:rPr>
          <w:b w:val="0"/>
        </w:rPr>
        <w:t xml:space="preserve"> </w:t>
      </w:r>
      <w:r w:rsidR="0066549D" w:rsidRPr="0069011F">
        <w:rPr>
          <w:b w:val="0"/>
        </w:rPr>
        <w:t>Product Specification</w:t>
      </w:r>
    </w:p>
    <w:p w14:paraId="3E57088F" w14:textId="77777777" w:rsidR="00650C8E" w:rsidRPr="00D129DC" w:rsidRDefault="00650C8E" w:rsidP="00650C8E">
      <w:pPr>
        <w:pStyle w:val="Label1"/>
        <w:spacing w:before="0" w:after="0" w:line="240" w:lineRule="auto"/>
        <w:ind w:left="2126" w:hanging="2126"/>
        <w:rPr>
          <w:rFonts w:cs="Arial"/>
          <w:szCs w:val="20"/>
        </w:rPr>
      </w:pPr>
    </w:p>
    <w:p w14:paraId="6D91DB50" w14:textId="10DFD833" w:rsidR="00FE732E" w:rsidRDefault="00BA7AA4" w:rsidP="00650C8E">
      <w:pPr>
        <w:pStyle w:val="Label1"/>
        <w:spacing w:before="0" w:after="0" w:line="240" w:lineRule="auto"/>
        <w:ind w:left="2126" w:hanging="2126"/>
        <w:rPr>
          <w:b w:val="0"/>
        </w:rPr>
      </w:pPr>
      <w:r w:rsidRPr="00650C8E">
        <w:rPr>
          <w:rFonts w:cs="Arial"/>
          <w:sz w:val="22"/>
        </w:rPr>
        <w:t>Abstract:</w:t>
      </w:r>
      <w:r w:rsidRPr="00D129DC">
        <w:rPr>
          <w:rFonts w:cs="Arial"/>
          <w:b w:val="0"/>
          <w:szCs w:val="20"/>
        </w:rPr>
        <w:tab/>
      </w:r>
      <w:del w:id="512" w:author="Jason Rhee" w:date="2024-07-16T17:18:00Z" w16du:dateUtc="2024-07-16T07:18:00Z">
        <w:r w:rsidR="00956F74" w:rsidRPr="00650C8E" w:rsidDel="001B54AD">
          <w:rPr>
            <w:b w:val="0"/>
          </w:rPr>
          <w:delText>UKCM</w:delText>
        </w:r>
        <w:r w:rsidR="00FE732E" w:rsidRPr="00650C8E" w:rsidDel="001B54AD">
          <w:rPr>
            <w:b w:val="0"/>
          </w:rPr>
          <w:delText xml:space="preserve"> </w:delText>
        </w:r>
        <w:r w:rsidR="00956F74" w:rsidRPr="00650C8E" w:rsidDel="001B54AD">
          <w:rPr>
            <w:b w:val="0"/>
          </w:rPr>
          <w:delText>service</w:delText>
        </w:r>
      </w:del>
      <w:ins w:id="513" w:author="Jason Rhee" w:date="2024-07-16T17:18:00Z" w16du:dateUtc="2024-07-16T07:18:00Z">
        <w:r w:rsidR="001B54AD">
          <w:rPr>
            <w:b w:val="0"/>
          </w:rPr>
          <w:t>UKCM Service</w:t>
        </w:r>
      </w:ins>
      <w:r w:rsidR="00956F74" w:rsidRPr="00650C8E">
        <w:rPr>
          <w:b w:val="0"/>
        </w:rPr>
        <w:t>s</w:t>
      </w:r>
      <w:r w:rsidR="00FE732E" w:rsidRPr="00650C8E">
        <w:rPr>
          <w:b w:val="0"/>
        </w:rPr>
        <w:t xml:space="preserve"> are </w:t>
      </w:r>
      <w:r w:rsidR="00956F74" w:rsidRPr="00650C8E">
        <w:rPr>
          <w:b w:val="0"/>
        </w:rPr>
        <w:t xml:space="preserve">generally </w:t>
      </w:r>
      <w:r w:rsidR="00FE732E" w:rsidRPr="00650C8E">
        <w:rPr>
          <w:b w:val="0"/>
        </w:rPr>
        <w:t>used in conjunction with ENC</w:t>
      </w:r>
      <w:r w:rsidR="00956F74" w:rsidRPr="00650C8E">
        <w:rPr>
          <w:b w:val="0"/>
        </w:rPr>
        <w:t xml:space="preserve"> </w:t>
      </w:r>
      <w:r w:rsidR="00FE732E" w:rsidRPr="00650C8E">
        <w:rPr>
          <w:b w:val="0"/>
        </w:rPr>
        <w:t>(S-101) and route</w:t>
      </w:r>
      <w:ins w:id="514" w:author="Jason Rhee" w:date="2024-03-06T15:12:00Z">
        <w:r w:rsidR="00546138">
          <w:rPr>
            <w:b w:val="0"/>
          </w:rPr>
          <w:t xml:space="preserve"> information</w:t>
        </w:r>
      </w:ins>
      <w:del w:id="515" w:author="Jason Rhee" w:date="2024-03-06T15:12:00Z">
        <w:r w:rsidR="00FE732E" w:rsidRPr="00650C8E" w:rsidDel="00546138">
          <w:rPr>
            <w:b w:val="0"/>
          </w:rPr>
          <w:delText>s (S-421)</w:delText>
        </w:r>
      </w:del>
      <w:r w:rsidR="00FE732E" w:rsidRPr="00650C8E">
        <w:rPr>
          <w:b w:val="0"/>
        </w:rPr>
        <w:t xml:space="preserve"> for aiding </w:t>
      </w:r>
      <w:r w:rsidR="0066549D" w:rsidRPr="00650C8E">
        <w:rPr>
          <w:b w:val="0"/>
        </w:rPr>
        <w:t>ship</w:t>
      </w:r>
      <w:r w:rsidR="00FE732E" w:rsidRPr="00650C8E">
        <w:rPr>
          <w:b w:val="0"/>
        </w:rPr>
        <w:t>s in safe passage through shallow waters</w:t>
      </w:r>
      <w:r w:rsidR="0066549D" w:rsidRPr="00650C8E">
        <w:rPr>
          <w:b w:val="0"/>
        </w:rPr>
        <w:t>.</w:t>
      </w:r>
      <w:r w:rsidR="004E1105" w:rsidRPr="00650C8E">
        <w:rPr>
          <w:b w:val="0"/>
        </w:rPr>
        <w:t xml:space="preserve"> </w:t>
      </w:r>
      <w:ins w:id="516" w:author="Jason Rhee" w:date="2024-03-06T15:12:00Z">
        <w:r w:rsidR="00546138">
          <w:rPr>
            <w:b w:val="0"/>
          </w:rPr>
          <w:t>S-421</w:t>
        </w:r>
      </w:ins>
      <w:ins w:id="517" w:author="Jason Rhee" w:date="2024-03-06T15:13:00Z">
        <w:r w:rsidR="00546138">
          <w:rPr>
            <w:b w:val="0"/>
          </w:rPr>
          <w:t xml:space="preserve"> </w:t>
        </w:r>
        <w:r w:rsidR="005B5471">
          <w:rPr>
            <w:b w:val="0"/>
          </w:rPr>
          <w:t xml:space="preserve">Route Exchange Data Format, if available, </w:t>
        </w:r>
        <w:r w:rsidR="00270009">
          <w:rPr>
            <w:b w:val="0"/>
          </w:rPr>
          <w:t xml:space="preserve">is </w:t>
        </w:r>
      </w:ins>
      <w:ins w:id="518" w:author="Jason Rhee" w:date="2024-03-06T15:17:00Z">
        <w:r w:rsidR="00DC5F88">
          <w:rPr>
            <w:b w:val="0"/>
          </w:rPr>
          <w:t>considered</w:t>
        </w:r>
      </w:ins>
      <w:ins w:id="519" w:author="Jason Rhee" w:date="2024-03-06T15:13:00Z">
        <w:r w:rsidR="00270009">
          <w:rPr>
            <w:b w:val="0"/>
          </w:rPr>
          <w:t xml:space="preserve"> the preferred method for providing route information. </w:t>
        </w:r>
      </w:ins>
      <w:r w:rsidR="00FE732E" w:rsidRPr="00650C8E">
        <w:rPr>
          <w:b w:val="0"/>
        </w:rPr>
        <w:t xml:space="preserve">This S-129 </w:t>
      </w:r>
      <w:r w:rsidR="00956F74" w:rsidRPr="00650C8E">
        <w:rPr>
          <w:b w:val="0"/>
        </w:rPr>
        <w:t>UKCM</w:t>
      </w:r>
      <w:r w:rsidR="00FE732E" w:rsidRPr="00650C8E">
        <w:rPr>
          <w:b w:val="0"/>
        </w:rPr>
        <w:t xml:space="preserve"> </w:t>
      </w:r>
      <w:r w:rsidR="0066549D" w:rsidRPr="00650C8E">
        <w:rPr>
          <w:b w:val="0"/>
        </w:rPr>
        <w:t>Product Specification</w:t>
      </w:r>
      <w:r w:rsidR="00FE732E" w:rsidRPr="00650C8E">
        <w:rPr>
          <w:b w:val="0"/>
        </w:rPr>
        <w:t xml:space="preserve"> details the information </w:t>
      </w:r>
      <w:r w:rsidR="00956F74" w:rsidRPr="00650C8E">
        <w:rPr>
          <w:b w:val="0"/>
        </w:rPr>
        <w:t xml:space="preserve">typically </w:t>
      </w:r>
      <w:r w:rsidR="00FE732E" w:rsidRPr="00650C8E">
        <w:rPr>
          <w:b w:val="0"/>
        </w:rPr>
        <w:t xml:space="preserve">provided by </w:t>
      </w:r>
      <w:r w:rsidR="00956F74" w:rsidRPr="00650C8E">
        <w:rPr>
          <w:b w:val="0"/>
        </w:rPr>
        <w:t xml:space="preserve">a </w:t>
      </w:r>
      <w:commentRangeStart w:id="520"/>
      <w:del w:id="521" w:author="Jason Rhee" w:date="2024-07-16T17:18:00Z" w16du:dateUtc="2024-07-16T07:18:00Z">
        <w:r w:rsidR="00956F74" w:rsidRPr="00650C8E" w:rsidDel="001B54AD">
          <w:rPr>
            <w:b w:val="0"/>
          </w:rPr>
          <w:delText>UKCM service</w:delText>
        </w:r>
      </w:del>
      <w:del w:id="522" w:author="Jason Rhee" w:date="2024-07-16T17:20:00Z" w16du:dateUtc="2024-07-16T07:20:00Z">
        <w:r w:rsidR="00956F74" w:rsidRPr="00650C8E" w:rsidDel="001B54AD">
          <w:rPr>
            <w:b w:val="0"/>
          </w:rPr>
          <w:delText xml:space="preserve"> provider</w:delText>
        </w:r>
      </w:del>
      <w:commentRangeEnd w:id="520"/>
      <w:ins w:id="523" w:author="Jason Rhee" w:date="2024-07-16T17:20:00Z" w16du:dateUtc="2024-07-16T07:20:00Z">
        <w:r w:rsidR="001B54AD">
          <w:rPr>
            <w:b w:val="0"/>
          </w:rPr>
          <w:t>UKCM Service Provider</w:t>
        </w:r>
      </w:ins>
      <w:r w:rsidR="006B3888">
        <w:rPr>
          <w:rStyle w:val="CommentReference"/>
          <w:b w:val="0"/>
          <w:szCs w:val="20"/>
        </w:rPr>
        <w:commentReference w:id="520"/>
      </w:r>
      <w:r w:rsidR="00FE732E" w:rsidRPr="00650C8E">
        <w:rPr>
          <w:b w:val="0"/>
        </w:rPr>
        <w:t>.</w:t>
      </w:r>
    </w:p>
    <w:p w14:paraId="0802DEED" w14:textId="77777777" w:rsidR="00650C8E" w:rsidRPr="00650C8E" w:rsidRDefault="00650C8E" w:rsidP="00650C8E">
      <w:pPr>
        <w:pStyle w:val="Label1"/>
        <w:spacing w:before="0" w:after="0" w:line="240" w:lineRule="auto"/>
        <w:ind w:left="2126" w:hanging="2126"/>
        <w:rPr>
          <w:rFonts w:cs="Arial"/>
          <w:b w:val="0"/>
          <w:szCs w:val="20"/>
        </w:rPr>
      </w:pPr>
    </w:p>
    <w:p w14:paraId="0F9790FD" w14:textId="07450EF0" w:rsidR="00F50E91" w:rsidRDefault="00C92C5E" w:rsidP="007919F3">
      <w:pPr>
        <w:pStyle w:val="Label1"/>
        <w:spacing w:before="0" w:after="0" w:line="240" w:lineRule="auto"/>
        <w:ind w:left="2127" w:hanging="2127"/>
        <w:rPr>
          <w:b w:val="0"/>
        </w:rPr>
      </w:pPr>
      <w:r w:rsidRPr="007919F3">
        <w:rPr>
          <w:rFonts w:cs="Arial"/>
          <w:sz w:val="22"/>
        </w:rPr>
        <w:t>Content:</w:t>
      </w:r>
      <w:r w:rsidRPr="004B6C2C">
        <w:rPr>
          <w:rFonts w:cs="Arial"/>
          <w:szCs w:val="20"/>
        </w:rPr>
        <w:t xml:space="preserve"> </w:t>
      </w:r>
      <w:r w:rsidR="00F50E91">
        <w:rPr>
          <w:rFonts w:cs="Arial"/>
          <w:szCs w:val="20"/>
        </w:rPr>
        <w:tab/>
      </w:r>
      <w:r w:rsidR="00AB67E9" w:rsidRPr="007919F3">
        <w:rPr>
          <w:b w:val="0"/>
        </w:rPr>
        <w:t xml:space="preserve">A conformant </w:t>
      </w:r>
      <w:r w:rsidR="007919F3" w:rsidRPr="007919F3">
        <w:rPr>
          <w:b w:val="0"/>
        </w:rPr>
        <w:t>data</w:t>
      </w:r>
      <w:r w:rsidR="007919F3">
        <w:rPr>
          <w:b w:val="0"/>
        </w:rPr>
        <w:t xml:space="preserve"> product</w:t>
      </w:r>
      <w:r w:rsidR="007919F3" w:rsidRPr="007919F3">
        <w:rPr>
          <w:b w:val="0"/>
        </w:rPr>
        <w:t xml:space="preserve"> </w:t>
      </w:r>
      <w:r w:rsidR="00AB67E9" w:rsidRPr="007919F3">
        <w:rPr>
          <w:b w:val="0"/>
        </w:rPr>
        <w:t>contain</w:t>
      </w:r>
      <w:r w:rsidR="00292C08" w:rsidRPr="007919F3">
        <w:rPr>
          <w:b w:val="0"/>
        </w:rPr>
        <w:t>s</w:t>
      </w:r>
      <w:r w:rsidR="00AB67E9" w:rsidRPr="007919F3">
        <w:rPr>
          <w:b w:val="0"/>
        </w:rPr>
        <w:t xml:space="preserve"> features associated with </w:t>
      </w:r>
      <w:r w:rsidR="00292C08" w:rsidRPr="007919F3">
        <w:rPr>
          <w:b w:val="0"/>
        </w:rPr>
        <w:t>UKCM</w:t>
      </w:r>
      <w:r w:rsidR="0066549D" w:rsidRPr="007919F3">
        <w:rPr>
          <w:b w:val="0"/>
        </w:rPr>
        <w:t xml:space="preserve">. </w:t>
      </w:r>
      <w:r w:rsidR="00AB67E9" w:rsidRPr="007919F3">
        <w:rPr>
          <w:b w:val="0"/>
        </w:rPr>
        <w:t>The specific content is defined by the Feature Catalogue and the Application Schema.</w:t>
      </w:r>
    </w:p>
    <w:p w14:paraId="0FC75F8C" w14:textId="77777777" w:rsidR="007919F3" w:rsidRPr="007919F3" w:rsidRDefault="007919F3" w:rsidP="007919F3">
      <w:pPr>
        <w:pStyle w:val="Label1"/>
        <w:spacing w:before="0" w:after="0" w:line="240" w:lineRule="auto"/>
        <w:ind w:left="2127" w:hanging="2127"/>
        <w:rPr>
          <w:rFonts w:cs="Arial"/>
          <w:b w:val="0"/>
          <w:szCs w:val="20"/>
        </w:rPr>
      </w:pPr>
    </w:p>
    <w:p w14:paraId="44A1F661" w14:textId="77777777" w:rsidR="00956FF2" w:rsidRDefault="00C92C5E" w:rsidP="007919F3">
      <w:pPr>
        <w:pStyle w:val="Label1"/>
        <w:spacing w:before="0" w:after="0" w:line="240" w:lineRule="auto"/>
        <w:ind w:left="2131" w:hanging="2131"/>
        <w:rPr>
          <w:rFonts w:cs="Arial"/>
          <w:sz w:val="22"/>
        </w:rPr>
      </w:pPr>
      <w:r w:rsidRPr="007919F3">
        <w:rPr>
          <w:rFonts w:cs="Arial"/>
          <w:sz w:val="22"/>
        </w:rPr>
        <w:t>Spatial Extent:</w:t>
      </w:r>
      <w:r w:rsidR="00F50E91" w:rsidRPr="007919F3">
        <w:rPr>
          <w:rFonts w:cs="Arial"/>
          <w:sz w:val="22"/>
        </w:rPr>
        <w:tab/>
      </w:r>
    </w:p>
    <w:p w14:paraId="6A5D07F0" w14:textId="77777777" w:rsidR="007919F3" w:rsidRPr="007919F3" w:rsidRDefault="007919F3" w:rsidP="007919F3">
      <w:pPr>
        <w:pStyle w:val="Label1"/>
        <w:spacing w:before="0" w:after="0" w:line="240" w:lineRule="auto"/>
        <w:ind w:left="2131" w:hanging="2131"/>
        <w:rPr>
          <w:rFonts w:cs="Arial"/>
          <w:sz w:val="22"/>
        </w:rPr>
      </w:pPr>
    </w:p>
    <w:p w14:paraId="1475B11F" w14:textId="0CB0814C" w:rsidR="00C92C5E" w:rsidRDefault="00956FF2" w:rsidP="00722918">
      <w:pPr>
        <w:pStyle w:val="Label1"/>
        <w:spacing w:before="0" w:after="0" w:line="240" w:lineRule="auto"/>
        <w:ind w:left="2127" w:hanging="2127"/>
        <w:rPr>
          <w:b w:val="0"/>
        </w:rPr>
      </w:pPr>
      <w:r>
        <w:rPr>
          <w:rFonts w:cs="Arial"/>
          <w:szCs w:val="20"/>
        </w:rPr>
        <w:t xml:space="preserve">Description: </w:t>
      </w:r>
      <w:r>
        <w:rPr>
          <w:rFonts w:cs="Arial"/>
          <w:szCs w:val="20"/>
        </w:rPr>
        <w:tab/>
      </w:r>
      <w:r w:rsidR="00F50E91" w:rsidRPr="0069011F">
        <w:rPr>
          <w:b w:val="0"/>
        </w:rPr>
        <w:t>Global coverage of maritime areas.</w:t>
      </w:r>
    </w:p>
    <w:p w14:paraId="0E067F65" w14:textId="77777777" w:rsidR="007919F3" w:rsidRPr="0094744A" w:rsidRDefault="007919F3" w:rsidP="007919F3">
      <w:pPr>
        <w:pStyle w:val="Label1"/>
        <w:spacing w:before="0" w:after="0" w:line="240" w:lineRule="auto"/>
        <w:ind w:left="2127" w:firstLine="0"/>
        <w:rPr>
          <w:b w:val="0"/>
        </w:rPr>
      </w:pPr>
    </w:p>
    <w:p w14:paraId="0218A97D" w14:textId="77777777" w:rsidR="001221F6" w:rsidRPr="007919F3" w:rsidRDefault="00C92C5E" w:rsidP="007919F3">
      <w:pPr>
        <w:pStyle w:val="Caption"/>
        <w:tabs>
          <w:tab w:val="left" w:pos="2127"/>
        </w:tabs>
        <w:spacing w:before="0" w:after="0" w:line="240" w:lineRule="auto"/>
        <w:rPr>
          <w:b w:val="0"/>
        </w:rPr>
      </w:pPr>
      <w:commentRangeStart w:id="524"/>
      <w:commentRangeStart w:id="525"/>
      <w:r w:rsidRPr="0094744A">
        <w:rPr>
          <w:rStyle w:val="Label1Char"/>
          <w:b/>
        </w:rPr>
        <w:t>Purpose:</w:t>
      </w:r>
      <w:r w:rsidR="00F50E91">
        <w:tab/>
      </w:r>
      <w:r w:rsidR="00AB67E9" w:rsidRPr="007919F3">
        <w:rPr>
          <w:b w:val="0"/>
        </w:rPr>
        <w:t xml:space="preserve">The data shall be produced for the purposes </w:t>
      </w:r>
      <w:r w:rsidR="00292C08" w:rsidRPr="007919F3">
        <w:rPr>
          <w:b w:val="0"/>
        </w:rPr>
        <w:t>of UKCM</w:t>
      </w:r>
      <w:r w:rsidR="00AB67E9" w:rsidRPr="007919F3">
        <w:rPr>
          <w:b w:val="0"/>
        </w:rPr>
        <w:t>.</w:t>
      </w:r>
      <w:commentRangeEnd w:id="524"/>
      <w:r w:rsidR="00DC416A">
        <w:rPr>
          <w:rStyle w:val="CommentReference"/>
          <w:b w:val="0"/>
        </w:rPr>
        <w:commentReference w:id="524"/>
      </w:r>
      <w:commentRangeEnd w:id="525"/>
      <w:r w:rsidR="00935581">
        <w:rPr>
          <w:rStyle w:val="CommentReference"/>
          <w:b w:val="0"/>
        </w:rPr>
        <w:commentReference w:id="525"/>
      </w:r>
    </w:p>
    <w:p w14:paraId="072ACEDF" w14:textId="77777777" w:rsidR="00E44881" w:rsidRPr="00E44881" w:rsidRDefault="00E44881" w:rsidP="007919F3">
      <w:pPr>
        <w:spacing w:before="0" w:after="0"/>
        <w:rPr>
          <w:lang w:val="en-GB" w:eastAsia="ja-JP"/>
        </w:rPr>
      </w:pPr>
    </w:p>
    <w:p w14:paraId="104EE5CF" w14:textId="28194093" w:rsidR="001221F6" w:rsidRPr="00D129DC" w:rsidRDefault="00E01E14" w:rsidP="00B3435A">
      <w:pPr>
        <w:pStyle w:val="Heading2"/>
      </w:pPr>
      <w:bookmarkStart w:id="526" w:name="_Toc127463823"/>
      <w:bookmarkStart w:id="527" w:name="_Toc128125449"/>
      <w:bookmarkStart w:id="528" w:name="_Toc141176174"/>
      <w:bookmarkStart w:id="529" w:name="_Toc141176329"/>
      <w:bookmarkStart w:id="530" w:name="_Toc141176960"/>
      <w:bookmarkStart w:id="531" w:name="_Toc150177845"/>
      <w:r w:rsidRPr="00D129DC">
        <w:lastRenderedPageBreak/>
        <w:t>Data</w:t>
      </w:r>
      <w:r>
        <w:t xml:space="preserve"> Product </w:t>
      </w:r>
      <w:r w:rsidR="0066549D">
        <w:t>Specification</w:t>
      </w:r>
      <w:r w:rsidR="001221F6" w:rsidRPr="00D129DC">
        <w:t xml:space="preserve"> </w:t>
      </w:r>
      <w:r w:rsidR="004D61E5">
        <w:t>M</w:t>
      </w:r>
      <w:r w:rsidR="001221F6" w:rsidRPr="00D129DC">
        <w:t>etadata</w:t>
      </w:r>
      <w:bookmarkEnd w:id="526"/>
      <w:bookmarkEnd w:id="527"/>
      <w:bookmarkEnd w:id="528"/>
      <w:bookmarkEnd w:id="529"/>
      <w:bookmarkEnd w:id="530"/>
      <w:bookmarkEnd w:id="531"/>
    </w:p>
    <w:p w14:paraId="3DD2E16D" w14:textId="2891D455" w:rsidR="002277CF" w:rsidRPr="004B6C2C" w:rsidRDefault="00E01E14" w:rsidP="0094744A">
      <w:r>
        <w:t>NOTE</w:t>
      </w:r>
      <w:r w:rsidR="00A975B9">
        <w:t>:</w:t>
      </w:r>
      <w:r>
        <w:t xml:space="preserve"> </w:t>
      </w:r>
      <w:r w:rsidR="002277CF" w:rsidRPr="004B6C2C">
        <w:t xml:space="preserve">This information uniquely identifies this </w:t>
      </w:r>
      <w:r w:rsidR="0066549D">
        <w:t>Product Specification</w:t>
      </w:r>
      <w:r w:rsidR="002277CF" w:rsidRPr="004B6C2C">
        <w:t xml:space="preserve"> and provides information about its creation and maintenance</w:t>
      </w:r>
      <w:r w:rsidR="0066549D">
        <w:t>.</w:t>
      </w:r>
      <w:r w:rsidR="004E1105">
        <w:t xml:space="preserve"> </w:t>
      </w:r>
      <w:r w:rsidR="002277CF" w:rsidRPr="004B6C2C">
        <w:t>For further information on dataset metadata, see the metadata clause</w:t>
      </w:r>
      <w:r w:rsidR="00CC1CA0">
        <w:t xml:space="preserve"> (Chapter 19 - </w:t>
      </w:r>
      <w:r w:rsidR="00CC1CA0">
        <w:fldChar w:fldCharType="begin"/>
      </w:r>
      <w:r w:rsidR="00CC1CA0">
        <w:instrText xml:space="preserve"> REF _Ref150531304 \h </w:instrText>
      </w:r>
      <w:r w:rsidR="00CC1CA0">
        <w:fldChar w:fldCharType="separate"/>
      </w:r>
      <w:r w:rsidR="00146B46" w:rsidRPr="006671C6">
        <w:t>Metadata</w:t>
      </w:r>
      <w:r w:rsidR="00CC1CA0">
        <w:fldChar w:fldCharType="end"/>
      </w:r>
      <w:r w:rsidR="00CC1CA0">
        <w:t>)</w:t>
      </w:r>
      <w:r w:rsidR="002277CF" w:rsidRPr="004B6C2C">
        <w:t>.</w:t>
      </w:r>
    </w:p>
    <w:p w14:paraId="5E1ED5C5" w14:textId="783E4BD4" w:rsidR="000F2AEA" w:rsidRPr="00D129DC" w:rsidRDefault="000F2AEA" w:rsidP="00E01E14">
      <w:pPr>
        <w:pStyle w:val="Label1"/>
        <w:spacing w:before="0" w:line="240" w:lineRule="auto"/>
        <w:ind w:left="2127" w:hanging="2127"/>
        <w:rPr>
          <w:rFonts w:cs="Arial"/>
          <w:szCs w:val="20"/>
        </w:rPr>
      </w:pPr>
      <w:r w:rsidRPr="00E01E14">
        <w:rPr>
          <w:rFonts w:cs="Arial"/>
          <w:sz w:val="22"/>
        </w:rPr>
        <w:t>Title:</w:t>
      </w:r>
      <w:r w:rsidR="002277CF">
        <w:rPr>
          <w:rFonts w:cs="Arial"/>
          <w:szCs w:val="20"/>
        </w:rPr>
        <w:tab/>
      </w:r>
      <w:r w:rsidR="00E01E14" w:rsidRPr="00E01E14">
        <w:rPr>
          <w:rFonts w:cs="Arial"/>
          <w:b w:val="0"/>
          <w:szCs w:val="20"/>
          <w:lang w:val="en-AU"/>
        </w:rPr>
        <w:t>The International Hydrographic Organization</w:t>
      </w:r>
      <w:r w:rsidR="0081250B" w:rsidRPr="0094744A">
        <w:rPr>
          <w:rFonts w:cs="Arial"/>
          <w:b w:val="0"/>
          <w:szCs w:val="20"/>
        </w:rPr>
        <w:t xml:space="preserve"> Under Keel Clearance Management</w:t>
      </w:r>
      <w:del w:id="532" w:author="Jason Rhee" w:date="2024-07-25T17:48:00Z" w16du:dateUtc="2024-07-25T07:48:00Z">
        <w:r w:rsidR="0081250B" w:rsidRPr="0094744A" w:rsidDel="0086403D">
          <w:rPr>
            <w:rFonts w:cs="Arial"/>
            <w:b w:val="0"/>
            <w:szCs w:val="20"/>
          </w:rPr>
          <w:delText xml:space="preserve"> </w:delText>
        </w:r>
        <w:r w:rsidR="00E01E14" w:rsidDel="0086403D">
          <w:rPr>
            <w:rFonts w:cs="Arial"/>
            <w:b w:val="0"/>
            <w:szCs w:val="20"/>
          </w:rPr>
          <w:delText>Information</w:delText>
        </w:r>
      </w:del>
      <w:r w:rsidR="00E01E14">
        <w:rPr>
          <w:rFonts w:cs="Arial"/>
          <w:b w:val="0"/>
          <w:szCs w:val="20"/>
        </w:rPr>
        <w:t xml:space="preserve"> </w:t>
      </w:r>
      <w:r w:rsidR="0066549D" w:rsidRPr="0094744A">
        <w:rPr>
          <w:rFonts w:cs="Arial"/>
          <w:b w:val="0"/>
          <w:szCs w:val="20"/>
        </w:rPr>
        <w:t>Product Specification</w:t>
      </w:r>
    </w:p>
    <w:p w14:paraId="5FFBCD84" w14:textId="50922EAF" w:rsidR="000F2AEA" w:rsidRPr="004B6C2C" w:rsidRDefault="000F2AEA" w:rsidP="00E01E14">
      <w:pPr>
        <w:pStyle w:val="Label1"/>
        <w:spacing w:before="0" w:line="240" w:lineRule="auto"/>
        <w:ind w:left="2127" w:hanging="2127"/>
        <w:rPr>
          <w:rFonts w:cs="Arial"/>
          <w:szCs w:val="20"/>
        </w:rPr>
      </w:pPr>
      <w:r w:rsidRPr="00E01E14">
        <w:rPr>
          <w:sz w:val="22"/>
        </w:rPr>
        <w:t>S-100 Version:</w:t>
      </w:r>
      <w:r w:rsidRPr="004B6C2C">
        <w:rPr>
          <w:rFonts w:cs="Arial"/>
          <w:szCs w:val="20"/>
        </w:rPr>
        <w:tab/>
      </w:r>
      <w:r w:rsidR="00C641FA">
        <w:rPr>
          <w:rFonts w:cs="Arial"/>
          <w:b w:val="0"/>
          <w:szCs w:val="20"/>
        </w:rPr>
        <w:t>5</w:t>
      </w:r>
      <w:r w:rsidR="0081250B" w:rsidRPr="0094744A">
        <w:rPr>
          <w:rFonts w:cs="Arial"/>
          <w:b w:val="0"/>
          <w:szCs w:val="20"/>
        </w:rPr>
        <w:t>.</w:t>
      </w:r>
      <w:del w:id="533" w:author="Jason Rhee" w:date="2024-07-16T16:58:00Z" w16du:dateUtc="2024-07-16T06:58:00Z">
        <w:r w:rsidR="0081250B" w:rsidRPr="0094744A" w:rsidDel="00145E83">
          <w:rPr>
            <w:rFonts w:cs="Arial"/>
            <w:b w:val="0"/>
            <w:szCs w:val="20"/>
          </w:rPr>
          <w:delText>0</w:delText>
        </w:r>
      </w:del>
      <w:ins w:id="534" w:author="Jason Rhee" w:date="2024-07-16T16:58:00Z" w16du:dateUtc="2024-07-16T06:58:00Z">
        <w:r w:rsidR="00145E83">
          <w:rPr>
            <w:rFonts w:eastAsiaTheme="minorEastAsia" w:cs="Arial" w:hint="eastAsia"/>
            <w:b w:val="0"/>
            <w:szCs w:val="20"/>
            <w:lang w:eastAsia="ko-KR"/>
          </w:rPr>
          <w:t>2</w:t>
        </w:r>
      </w:ins>
      <w:r w:rsidR="0081250B" w:rsidRPr="0094744A">
        <w:rPr>
          <w:rFonts w:cs="Arial"/>
          <w:b w:val="0"/>
          <w:szCs w:val="20"/>
        </w:rPr>
        <w:t>.0</w:t>
      </w:r>
    </w:p>
    <w:p w14:paraId="5A0830D2" w14:textId="5AC260B2" w:rsidR="000F2AEA" w:rsidRPr="004B6C2C" w:rsidRDefault="008D49AA" w:rsidP="00E01E14">
      <w:pPr>
        <w:pStyle w:val="Label1"/>
        <w:spacing w:before="0" w:line="240" w:lineRule="auto"/>
        <w:ind w:left="2127" w:hanging="2127"/>
        <w:rPr>
          <w:rFonts w:cs="Arial"/>
          <w:szCs w:val="20"/>
        </w:rPr>
      </w:pPr>
      <w:r w:rsidRPr="00E01E14">
        <w:rPr>
          <w:sz w:val="22"/>
        </w:rPr>
        <w:t>S-1</w:t>
      </w:r>
      <w:r w:rsidR="00966798" w:rsidRPr="00E01E14">
        <w:rPr>
          <w:sz w:val="22"/>
        </w:rPr>
        <w:t>29</w:t>
      </w:r>
      <w:r w:rsidR="000F2AEA" w:rsidRPr="00E01E14">
        <w:rPr>
          <w:sz w:val="22"/>
        </w:rPr>
        <w:t xml:space="preserve"> Version:</w:t>
      </w:r>
      <w:r w:rsidR="000F2AEA" w:rsidRPr="00661375">
        <w:rPr>
          <w:rFonts w:cs="Arial"/>
          <w:szCs w:val="20"/>
        </w:rPr>
        <w:t xml:space="preserve"> </w:t>
      </w:r>
      <w:r w:rsidR="000F2AEA" w:rsidRPr="00661375">
        <w:rPr>
          <w:rFonts w:cs="Arial"/>
          <w:szCs w:val="20"/>
        </w:rPr>
        <w:tab/>
      </w:r>
      <w:r w:rsidR="00E01E14">
        <w:rPr>
          <w:rFonts w:cs="Arial"/>
          <w:b w:val="0"/>
          <w:szCs w:val="20"/>
        </w:rPr>
        <w:t>1.</w:t>
      </w:r>
      <w:del w:id="535" w:author="Jason Rhee" w:date="2024-07-16T16:58:00Z" w16du:dateUtc="2024-07-16T06:58:00Z">
        <w:r w:rsidR="00202DCC" w:rsidDel="00145E83">
          <w:rPr>
            <w:rFonts w:cs="Arial"/>
            <w:b w:val="0"/>
            <w:szCs w:val="20"/>
          </w:rPr>
          <w:delText>1</w:delText>
        </w:r>
      </w:del>
      <w:ins w:id="536" w:author="Jason Rhee" w:date="2024-07-16T16:58:00Z" w16du:dateUtc="2024-07-16T06:58:00Z">
        <w:r w:rsidR="00145E83">
          <w:rPr>
            <w:rFonts w:eastAsiaTheme="minorEastAsia" w:cs="Arial" w:hint="eastAsia"/>
            <w:b w:val="0"/>
            <w:szCs w:val="20"/>
            <w:lang w:eastAsia="ko-KR"/>
          </w:rPr>
          <w:t>2</w:t>
        </w:r>
      </w:ins>
      <w:r w:rsidR="00966798" w:rsidRPr="0094744A">
        <w:rPr>
          <w:rFonts w:cs="Arial"/>
          <w:b w:val="0"/>
          <w:szCs w:val="20"/>
        </w:rPr>
        <w:t>.</w:t>
      </w:r>
      <w:r w:rsidR="000D3C93" w:rsidRPr="0094744A">
        <w:rPr>
          <w:rFonts w:cs="Arial"/>
          <w:b w:val="0"/>
          <w:szCs w:val="20"/>
        </w:rPr>
        <w:t>0</w:t>
      </w:r>
    </w:p>
    <w:p w14:paraId="0745C966" w14:textId="0511E5DB" w:rsidR="000F2AEA" w:rsidRPr="00AE459C" w:rsidRDefault="000F2AEA" w:rsidP="00E01E14">
      <w:pPr>
        <w:pStyle w:val="Label1"/>
        <w:spacing w:before="0" w:line="240" w:lineRule="auto"/>
        <w:ind w:left="2127" w:hanging="2127"/>
        <w:rPr>
          <w:rFonts w:eastAsiaTheme="minorEastAsia" w:cs="Arial"/>
          <w:szCs w:val="20"/>
          <w:lang w:eastAsia="ko-KR"/>
        </w:rPr>
      </w:pPr>
      <w:r w:rsidRPr="00E01E14">
        <w:rPr>
          <w:rFonts w:cs="Arial"/>
          <w:sz w:val="22"/>
        </w:rPr>
        <w:t>Date:</w:t>
      </w:r>
      <w:r w:rsidR="002277CF">
        <w:rPr>
          <w:rFonts w:cs="Arial"/>
          <w:szCs w:val="20"/>
        </w:rPr>
        <w:tab/>
      </w:r>
      <w:del w:id="537" w:author="Jason Rhee" w:date="2024-07-16T16:58:00Z" w16du:dateUtc="2024-07-16T06:58:00Z">
        <w:r w:rsidR="00BD44D8" w:rsidDel="00145E83">
          <w:rPr>
            <w:rFonts w:cs="Arial"/>
            <w:b w:val="0"/>
            <w:szCs w:val="20"/>
          </w:rPr>
          <w:delText>November</w:delText>
        </w:r>
        <w:r w:rsidR="00202DCC" w:rsidDel="00145E83">
          <w:rPr>
            <w:rFonts w:cs="Arial"/>
            <w:b w:val="0"/>
            <w:szCs w:val="20"/>
          </w:rPr>
          <w:delText xml:space="preserve"> </w:delText>
        </w:r>
      </w:del>
      <w:ins w:id="538" w:author="Jason Rhee" w:date="2024-07-16T16:59:00Z" w16du:dateUtc="2024-07-16T06:59:00Z">
        <w:r w:rsidR="00145E83">
          <w:rPr>
            <w:rFonts w:eastAsiaTheme="minorEastAsia" w:cs="Arial" w:hint="eastAsia"/>
            <w:b w:val="0"/>
            <w:szCs w:val="20"/>
            <w:lang w:eastAsia="ko-KR"/>
          </w:rPr>
          <w:t>July</w:t>
        </w:r>
      </w:ins>
      <w:ins w:id="539" w:author="Jason Rhee" w:date="2024-07-16T16:58:00Z" w16du:dateUtc="2024-07-16T06:58:00Z">
        <w:r w:rsidR="00145E83">
          <w:rPr>
            <w:rFonts w:cs="Arial"/>
            <w:b w:val="0"/>
            <w:szCs w:val="20"/>
          </w:rPr>
          <w:t xml:space="preserve"> </w:t>
        </w:r>
      </w:ins>
      <w:r w:rsidR="00E01E14">
        <w:rPr>
          <w:rFonts w:cs="Arial"/>
          <w:b w:val="0"/>
          <w:szCs w:val="20"/>
        </w:rPr>
        <w:t>20</w:t>
      </w:r>
      <w:r w:rsidR="00202DCC">
        <w:rPr>
          <w:rFonts w:cs="Arial"/>
          <w:b w:val="0"/>
          <w:szCs w:val="20"/>
        </w:rPr>
        <w:t>2</w:t>
      </w:r>
      <w:ins w:id="540" w:author="Jason Rhee" w:date="2024-07-16T16:59:00Z" w16du:dateUtc="2024-07-16T06:59:00Z">
        <w:r w:rsidR="00145E83">
          <w:rPr>
            <w:rFonts w:eastAsiaTheme="minorEastAsia" w:cs="Arial" w:hint="eastAsia"/>
            <w:b w:val="0"/>
            <w:szCs w:val="20"/>
            <w:lang w:eastAsia="ko-KR"/>
          </w:rPr>
          <w:t>4</w:t>
        </w:r>
      </w:ins>
      <w:del w:id="541" w:author="Jason Rhee" w:date="2024-07-16T16:59:00Z" w16du:dateUtc="2024-07-16T06:59:00Z">
        <w:r w:rsidR="00202DCC" w:rsidDel="00145E83">
          <w:rPr>
            <w:rFonts w:cs="Arial"/>
            <w:b w:val="0"/>
            <w:szCs w:val="20"/>
          </w:rPr>
          <w:delText>3</w:delText>
        </w:r>
      </w:del>
    </w:p>
    <w:p w14:paraId="1B4C111E" w14:textId="77777777" w:rsidR="000F2AEA" w:rsidRPr="004B6C2C" w:rsidRDefault="000F2AEA" w:rsidP="00E01E14">
      <w:pPr>
        <w:pStyle w:val="Label1"/>
        <w:spacing w:before="0" w:line="240" w:lineRule="auto"/>
        <w:ind w:left="2127" w:hanging="2127"/>
        <w:rPr>
          <w:rFonts w:cs="Arial"/>
          <w:szCs w:val="20"/>
        </w:rPr>
      </w:pPr>
      <w:r w:rsidRPr="00E01E14">
        <w:rPr>
          <w:rFonts w:cs="Arial"/>
          <w:sz w:val="22"/>
        </w:rPr>
        <w:t>Language:</w:t>
      </w:r>
      <w:r w:rsidR="002277CF">
        <w:rPr>
          <w:rFonts w:cs="Arial"/>
          <w:szCs w:val="20"/>
        </w:rPr>
        <w:tab/>
      </w:r>
      <w:r w:rsidR="0081250B" w:rsidRPr="0094744A">
        <w:rPr>
          <w:rFonts w:cs="Arial"/>
          <w:b w:val="0"/>
          <w:szCs w:val="20"/>
        </w:rPr>
        <w:t>English</w:t>
      </w:r>
    </w:p>
    <w:p w14:paraId="5039752D" w14:textId="77777777" w:rsidR="00922A73" w:rsidRDefault="000F2AEA" w:rsidP="00E01E14">
      <w:pPr>
        <w:pStyle w:val="Label1"/>
        <w:spacing w:before="0" w:line="240" w:lineRule="auto"/>
        <w:ind w:left="2160" w:hanging="2160"/>
        <w:rPr>
          <w:rFonts w:cs="Arial"/>
          <w:szCs w:val="20"/>
        </w:rPr>
      </w:pPr>
      <w:r w:rsidRPr="00E01E14">
        <w:rPr>
          <w:rFonts w:cs="Arial"/>
          <w:sz w:val="22"/>
        </w:rPr>
        <w:t>Classification:</w:t>
      </w:r>
      <w:r w:rsidR="004D61E5">
        <w:rPr>
          <w:rFonts w:cs="Arial"/>
          <w:szCs w:val="20"/>
        </w:rPr>
        <w:tab/>
      </w:r>
      <w:r w:rsidR="0081250B" w:rsidRPr="0069011F">
        <w:rPr>
          <w:rFonts w:cs="Arial"/>
          <w:b w:val="0"/>
          <w:szCs w:val="20"/>
        </w:rPr>
        <w:t>Unclassified</w:t>
      </w:r>
    </w:p>
    <w:p w14:paraId="475131EA" w14:textId="77777777" w:rsidR="0081250B" w:rsidRPr="004B6C2C" w:rsidRDefault="000F2AEA" w:rsidP="00E01E14">
      <w:pPr>
        <w:pStyle w:val="Label1"/>
        <w:spacing w:before="0" w:after="0" w:line="240" w:lineRule="auto"/>
        <w:ind w:left="2126" w:hanging="2126"/>
        <w:rPr>
          <w:rFonts w:cs="Arial"/>
          <w:szCs w:val="20"/>
        </w:rPr>
      </w:pPr>
      <w:r w:rsidRPr="00357BE7">
        <w:rPr>
          <w:rFonts w:cs="Arial"/>
          <w:sz w:val="22"/>
        </w:rPr>
        <w:t>Contact:</w:t>
      </w:r>
      <w:r w:rsidR="004D61E5">
        <w:rPr>
          <w:rFonts w:cs="Arial"/>
          <w:szCs w:val="20"/>
        </w:rPr>
        <w:tab/>
      </w:r>
      <w:r w:rsidR="0081250B" w:rsidRPr="0094744A">
        <w:rPr>
          <w:rFonts w:cs="Arial"/>
          <w:b w:val="0"/>
          <w:szCs w:val="20"/>
        </w:rPr>
        <w:t xml:space="preserve">International Hydrographic </w:t>
      </w:r>
      <w:r w:rsidR="00605483">
        <w:rPr>
          <w:rFonts w:cs="Arial"/>
          <w:b w:val="0"/>
          <w:szCs w:val="20"/>
        </w:rPr>
        <w:t>Organization</w:t>
      </w:r>
      <w:r w:rsidR="0081250B" w:rsidRPr="0094744A">
        <w:rPr>
          <w:rFonts w:cs="Arial"/>
          <w:b w:val="0"/>
          <w:szCs w:val="20"/>
        </w:rPr>
        <w:t>,</w:t>
      </w:r>
    </w:p>
    <w:p w14:paraId="10F4AD6F"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4</w:t>
      </w:r>
      <w:r w:rsidR="005E6D36" w:rsidRPr="00411798">
        <w:rPr>
          <w:rFonts w:cs="Arial"/>
          <w:b w:val="0"/>
          <w:szCs w:val="20"/>
          <w:lang w:val="nb-NO"/>
        </w:rPr>
        <w:t>b</w:t>
      </w:r>
      <w:r w:rsidRPr="00411798">
        <w:rPr>
          <w:rFonts w:cs="Arial"/>
          <w:b w:val="0"/>
          <w:szCs w:val="20"/>
          <w:lang w:val="nb-NO"/>
        </w:rPr>
        <w:t xml:space="preserve"> quai Antoine 1er,</w:t>
      </w:r>
    </w:p>
    <w:p w14:paraId="15AE437C"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B.P</w:t>
      </w:r>
      <w:r w:rsidR="0066549D" w:rsidRPr="00411798">
        <w:rPr>
          <w:rFonts w:cs="Arial"/>
          <w:b w:val="0"/>
          <w:szCs w:val="20"/>
          <w:lang w:val="nb-NO"/>
        </w:rPr>
        <w:t xml:space="preserve">. </w:t>
      </w:r>
      <w:r w:rsidRPr="00411798">
        <w:rPr>
          <w:rFonts w:cs="Arial"/>
          <w:b w:val="0"/>
          <w:szCs w:val="20"/>
          <w:lang w:val="nb-NO"/>
        </w:rPr>
        <w:t>445</w:t>
      </w:r>
    </w:p>
    <w:p w14:paraId="595F9C73" w14:textId="77777777" w:rsidR="0081250B" w:rsidRPr="00716349" w:rsidRDefault="0081250B" w:rsidP="00E01E14">
      <w:pPr>
        <w:pStyle w:val="Label1"/>
        <w:spacing w:before="0" w:after="0" w:line="240" w:lineRule="auto"/>
        <w:ind w:left="2126" w:firstLine="0"/>
        <w:rPr>
          <w:rFonts w:cs="Arial"/>
          <w:b w:val="0"/>
          <w:szCs w:val="20"/>
          <w:lang w:val="it-IT"/>
        </w:rPr>
      </w:pPr>
      <w:r w:rsidRPr="00716349">
        <w:rPr>
          <w:rFonts w:cs="Arial"/>
          <w:b w:val="0"/>
          <w:szCs w:val="20"/>
          <w:lang w:val="it-IT"/>
        </w:rPr>
        <w:t>MC 98011 MONACO CEDEX</w:t>
      </w:r>
    </w:p>
    <w:p w14:paraId="4401CEA7" w14:textId="77777777" w:rsidR="0081250B" w:rsidRPr="004B6C2C" w:rsidRDefault="0081250B" w:rsidP="00E01E14">
      <w:pPr>
        <w:pStyle w:val="Label1"/>
        <w:spacing w:before="0" w:after="0" w:line="240" w:lineRule="auto"/>
        <w:ind w:left="2126" w:firstLine="0"/>
        <w:rPr>
          <w:rFonts w:cs="Arial"/>
          <w:b w:val="0"/>
          <w:szCs w:val="20"/>
        </w:rPr>
      </w:pPr>
      <w:r w:rsidRPr="004B6C2C">
        <w:rPr>
          <w:rFonts w:cs="Arial"/>
          <w:b w:val="0"/>
          <w:szCs w:val="20"/>
        </w:rPr>
        <w:t>Telephone: +377 93 10 81 00</w:t>
      </w:r>
    </w:p>
    <w:p w14:paraId="1461C592" w14:textId="26859935" w:rsidR="00F949A2" w:rsidRDefault="00357BE7" w:rsidP="00E01E14">
      <w:pPr>
        <w:pStyle w:val="Label1"/>
        <w:spacing w:before="0" w:after="0" w:line="240" w:lineRule="auto"/>
        <w:ind w:left="2126" w:firstLine="0"/>
        <w:rPr>
          <w:rFonts w:cs="Arial"/>
          <w:b w:val="0"/>
          <w:szCs w:val="20"/>
        </w:rPr>
      </w:pPr>
      <w:r>
        <w:rPr>
          <w:rFonts w:cs="Arial"/>
          <w:b w:val="0"/>
          <w:szCs w:val="20"/>
        </w:rPr>
        <w:t>Telefax: +</w:t>
      </w:r>
      <w:r w:rsidR="0081250B" w:rsidRPr="004B6C2C">
        <w:rPr>
          <w:rFonts w:cs="Arial"/>
          <w:b w:val="0"/>
          <w:szCs w:val="20"/>
        </w:rPr>
        <w:t>377 93 10 81 40</w:t>
      </w:r>
    </w:p>
    <w:p w14:paraId="01F6B448" w14:textId="5398FD5F" w:rsidR="00E01E14" w:rsidRPr="00E01E14" w:rsidRDefault="00E01E14" w:rsidP="00E01E14">
      <w:pPr>
        <w:pStyle w:val="Label1"/>
        <w:spacing w:before="0" w:line="240" w:lineRule="auto"/>
        <w:ind w:left="2126" w:firstLine="0"/>
        <w:rPr>
          <w:rFonts w:cs="Arial"/>
          <w:b w:val="0"/>
          <w:szCs w:val="20"/>
        </w:rPr>
      </w:pPr>
      <w:r w:rsidRPr="00E01E14">
        <w:rPr>
          <w:b w:val="0"/>
        </w:rPr>
        <w:t xml:space="preserve">Email: </w:t>
      </w:r>
      <w:hyperlink r:id="rId30" w:history="1">
        <w:r w:rsidRPr="00C744D7">
          <w:rPr>
            <w:rStyle w:val="Hyperlink"/>
            <w:b w:val="0"/>
            <w:lang w:val="en-GB"/>
          </w:rPr>
          <w:t>info@iho.int</w:t>
        </w:r>
      </w:hyperlink>
    </w:p>
    <w:p w14:paraId="05E530E8" w14:textId="77777777" w:rsidR="000F2AEA" w:rsidRPr="004B6C2C" w:rsidRDefault="000F2AEA" w:rsidP="00E01E14">
      <w:pPr>
        <w:pStyle w:val="Label1"/>
        <w:spacing w:before="0" w:line="240" w:lineRule="auto"/>
        <w:ind w:left="2160" w:hanging="2160"/>
        <w:rPr>
          <w:rFonts w:cs="Arial"/>
          <w:b w:val="0"/>
          <w:szCs w:val="20"/>
        </w:rPr>
      </w:pPr>
      <w:r w:rsidRPr="00357BE7">
        <w:rPr>
          <w:rFonts w:cs="Arial"/>
          <w:sz w:val="22"/>
        </w:rPr>
        <w:t>URL</w:t>
      </w:r>
      <w:r w:rsidRPr="00357BE7">
        <w:rPr>
          <w:rFonts w:cs="Arial"/>
          <w:b w:val="0"/>
          <w:sz w:val="22"/>
        </w:rPr>
        <w:t>:</w:t>
      </w:r>
      <w:r w:rsidR="004D61E5">
        <w:rPr>
          <w:rFonts w:cs="Arial"/>
          <w:b w:val="0"/>
          <w:szCs w:val="20"/>
        </w:rPr>
        <w:tab/>
      </w:r>
      <w:hyperlink r:id="rId31" w:history="1">
        <w:r w:rsidR="004420D7" w:rsidRPr="004D61E5">
          <w:rPr>
            <w:rStyle w:val="Hyperlink"/>
            <w:rFonts w:cs="Arial"/>
            <w:b w:val="0"/>
            <w:szCs w:val="20"/>
            <w:lang w:val="en-GB"/>
          </w:rPr>
          <w:t>www.iho.int</w:t>
        </w:r>
      </w:hyperlink>
    </w:p>
    <w:p w14:paraId="4491F6F8" w14:textId="77777777" w:rsidR="000F2AEA" w:rsidRPr="004B6C2C" w:rsidRDefault="000F2AEA" w:rsidP="00E01E14">
      <w:pPr>
        <w:pStyle w:val="Label1"/>
        <w:spacing w:before="0" w:line="240" w:lineRule="auto"/>
        <w:ind w:left="2127" w:hanging="2127"/>
        <w:rPr>
          <w:rFonts w:cs="Arial"/>
          <w:b w:val="0"/>
          <w:szCs w:val="20"/>
        </w:rPr>
      </w:pPr>
      <w:r w:rsidRPr="00357BE7">
        <w:rPr>
          <w:rFonts w:cs="Arial"/>
          <w:sz w:val="22"/>
        </w:rPr>
        <w:t>Identifier:</w:t>
      </w:r>
      <w:r w:rsidR="002277CF">
        <w:rPr>
          <w:rFonts w:cs="Arial"/>
          <w:b w:val="0"/>
          <w:szCs w:val="20"/>
        </w:rPr>
        <w:tab/>
      </w:r>
      <w:r w:rsidR="0081250B" w:rsidRPr="004B6C2C">
        <w:rPr>
          <w:rFonts w:cs="Arial"/>
          <w:b w:val="0"/>
          <w:szCs w:val="20"/>
        </w:rPr>
        <w:t>S-129</w:t>
      </w:r>
    </w:p>
    <w:p w14:paraId="2EBC54E6" w14:textId="30259346" w:rsidR="009F7443" w:rsidRPr="004B6C2C" w:rsidRDefault="000F2AEA" w:rsidP="00E01E14">
      <w:pPr>
        <w:pStyle w:val="Label1"/>
        <w:spacing w:before="0" w:line="240" w:lineRule="auto"/>
        <w:ind w:left="2127" w:hanging="2127"/>
        <w:rPr>
          <w:rFonts w:cs="Arial"/>
          <w:szCs w:val="20"/>
        </w:rPr>
      </w:pPr>
      <w:r w:rsidRPr="00357BE7">
        <w:rPr>
          <w:rFonts w:cs="Arial"/>
          <w:sz w:val="22"/>
        </w:rPr>
        <w:t>Maintenance:</w:t>
      </w:r>
      <w:r w:rsidR="002277CF">
        <w:rPr>
          <w:rFonts w:cs="Arial"/>
          <w:szCs w:val="20"/>
        </w:rPr>
        <w:tab/>
      </w:r>
      <w:r w:rsidR="00357BE7" w:rsidRPr="00357BE7">
        <w:rPr>
          <w:rFonts w:cs="Arial"/>
          <w:b w:val="0"/>
          <w:szCs w:val="20"/>
          <w:lang w:val="en-AU"/>
        </w:rPr>
        <w:t>Changes to the Product Specification S-1</w:t>
      </w:r>
      <w:r w:rsidR="00357BE7">
        <w:rPr>
          <w:rFonts w:cs="Arial"/>
          <w:b w:val="0"/>
          <w:szCs w:val="20"/>
          <w:lang w:val="en-AU"/>
        </w:rPr>
        <w:t>29</w:t>
      </w:r>
      <w:r w:rsidR="00357BE7" w:rsidRPr="00357BE7">
        <w:rPr>
          <w:rFonts w:cs="Arial"/>
          <w:b w:val="0"/>
          <w:szCs w:val="20"/>
          <w:lang w:val="en-AU"/>
        </w:rPr>
        <w:t xml:space="preserve"> are coordinated by the IHO S-100 Working Group (S-100WG</w:t>
      </w:r>
      <w:r w:rsidR="00A975B9" w:rsidRPr="00357BE7">
        <w:rPr>
          <w:rFonts w:cs="Arial"/>
          <w:b w:val="0"/>
          <w:szCs w:val="20"/>
          <w:lang w:val="en-AU"/>
        </w:rPr>
        <w:t>) and</w:t>
      </w:r>
      <w:r w:rsidR="00357BE7" w:rsidRPr="00357BE7">
        <w:rPr>
          <w:rFonts w:cs="Arial"/>
          <w:b w:val="0"/>
          <w:szCs w:val="20"/>
          <w:lang w:val="en-AU"/>
        </w:rPr>
        <w:t xml:space="preserve"> must be made available via the IHO web site. Maintenance of the Product Specification must conform to IHO Technical Resolution 2/2007, as amended.</w:t>
      </w:r>
    </w:p>
    <w:p w14:paraId="0A11B601" w14:textId="7A9B7BCF" w:rsidR="009F7443" w:rsidRPr="00D129DC" w:rsidRDefault="00A22E3F" w:rsidP="00B3435A">
      <w:pPr>
        <w:pStyle w:val="Heading2"/>
      </w:pPr>
      <w:bookmarkStart w:id="542" w:name="_Toc127463824"/>
      <w:bookmarkStart w:id="543" w:name="_Toc128125450"/>
      <w:bookmarkStart w:id="544" w:name="_Toc141176175"/>
      <w:bookmarkStart w:id="545" w:name="_Toc141176330"/>
      <w:bookmarkStart w:id="546" w:name="_Toc141176961"/>
      <w:bookmarkStart w:id="547" w:name="_Toc150177846"/>
      <w:r>
        <w:t xml:space="preserve">IHO </w:t>
      </w:r>
      <w:r w:rsidR="0066549D">
        <w:t>Product Specification</w:t>
      </w:r>
      <w:r w:rsidR="009F7443" w:rsidRPr="00D129DC">
        <w:t xml:space="preserve"> Maintenance</w:t>
      </w:r>
      <w:bookmarkEnd w:id="542"/>
      <w:bookmarkEnd w:id="543"/>
      <w:bookmarkEnd w:id="544"/>
      <w:bookmarkEnd w:id="545"/>
      <w:bookmarkEnd w:id="546"/>
      <w:bookmarkEnd w:id="547"/>
    </w:p>
    <w:p w14:paraId="647FEB8D" w14:textId="77777777" w:rsidR="009F7443" w:rsidRPr="00D129DC" w:rsidRDefault="009F7443" w:rsidP="002721B0">
      <w:pPr>
        <w:pStyle w:val="Heading3"/>
      </w:pPr>
      <w:r w:rsidRPr="00D129DC">
        <w:t>Introduction</w:t>
      </w:r>
    </w:p>
    <w:p w14:paraId="1A7C59FD" w14:textId="6FD0430E" w:rsidR="002277CF" w:rsidRPr="00D129DC" w:rsidRDefault="008D49AA" w:rsidP="00C53B69">
      <w:pPr>
        <w:rPr>
          <w:rFonts w:cs="Arial"/>
          <w:szCs w:val="20"/>
          <w:lang w:val="en-US"/>
        </w:rPr>
      </w:pPr>
      <w:r w:rsidRPr="00D129DC">
        <w:rPr>
          <w:lang w:val="en-US"/>
        </w:rPr>
        <w:t>Changes to S-1</w:t>
      </w:r>
      <w:r w:rsidR="009A2011" w:rsidRPr="00D129DC">
        <w:rPr>
          <w:lang w:val="en-US"/>
        </w:rPr>
        <w:t>29</w:t>
      </w:r>
      <w:r w:rsidR="009F7443" w:rsidRPr="00D129DC">
        <w:rPr>
          <w:lang w:val="en-US"/>
        </w:rPr>
        <w:t xml:space="preserve"> will be released by the IHO as a </w:t>
      </w:r>
      <w:r w:rsidR="00357BE7">
        <w:rPr>
          <w:lang w:val="en-US"/>
        </w:rPr>
        <w:t>N</w:t>
      </w:r>
      <w:r w:rsidR="009F7443" w:rsidRPr="00D129DC">
        <w:rPr>
          <w:lang w:val="en-US"/>
        </w:rPr>
        <w:t xml:space="preserve">ew </w:t>
      </w:r>
      <w:r w:rsidR="00357BE7">
        <w:rPr>
          <w:lang w:val="en-US"/>
        </w:rPr>
        <w:t>E</w:t>
      </w:r>
      <w:r w:rsidR="009F7443" w:rsidRPr="00D129DC">
        <w:rPr>
          <w:lang w:val="en-US"/>
        </w:rPr>
        <w:t>diti</w:t>
      </w:r>
      <w:r w:rsidR="000E458A" w:rsidRPr="00D129DC">
        <w:rPr>
          <w:lang w:val="en-US"/>
        </w:rPr>
        <w:t xml:space="preserve">on, </w:t>
      </w:r>
      <w:r w:rsidR="002277CF">
        <w:rPr>
          <w:lang w:val="en-US"/>
        </w:rPr>
        <w:t xml:space="preserve">a </w:t>
      </w:r>
      <w:r w:rsidR="000E458A" w:rsidRPr="00D129DC">
        <w:rPr>
          <w:lang w:val="en-US"/>
        </w:rPr>
        <w:t>revision, or</w:t>
      </w:r>
      <w:r w:rsidR="002277CF">
        <w:rPr>
          <w:lang w:val="en-US"/>
        </w:rPr>
        <w:t xml:space="preserve"> as a document that includes</w:t>
      </w:r>
      <w:r w:rsidR="000E458A" w:rsidRPr="00D129DC">
        <w:rPr>
          <w:lang w:val="en-US"/>
        </w:rPr>
        <w:t xml:space="preserve"> clarification</w:t>
      </w:r>
      <w:r w:rsidR="0066549D">
        <w:rPr>
          <w:lang w:val="en-US"/>
        </w:rPr>
        <w:t xml:space="preserve">. </w:t>
      </w:r>
      <w:r w:rsidR="002277CF">
        <w:rPr>
          <w:lang w:val="en-US"/>
        </w:rPr>
        <w:t>These are described below.</w:t>
      </w:r>
    </w:p>
    <w:p w14:paraId="2F95099D" w14:textId="77777777" w:rsidR="009F7443" w:rsidRPr="00D129DC" w:rsidRDefault="009F7443" w:rsidP="002721B0">
      <w:pPr>
        <w:pStyle w:val="Heading3"/>
      </w:pPr>
      <w:r w:rsidRPr="00D129DC">
        <w:t>New Edition</w:t>
      </w:r>
      <w:r w:rsidR="002277CF">
        <w:t>s</w:t>
      </w:r>
    </w:p>
    <w:p w14:paraId="039EA98D" w14:textId="5130C0DC" w:rsidR="008F7F95" w:rsidRPr="00D129DC" w:rsidRDefault="009F7443" w:rsidP="0094744A">
      <w:pPr>
        <w:rPr>
          <w:rFonts w:cs="Arial"/>
          <w:color w:val="000000"/>
          <w:szCs w:val="20"/>
          <w:lang w:val="en-US"/>
        </w:rPr>
      </w:pPr>
      <w:r w:rsidRPr="00357BE7">
        <w:rPr>
          <w:i/>
          <w:iCs/>
          <w:lang w:val="en-US"/>
        </w:rPr>
        <w:t>New Editions</w:t>
      </w:r>
      <w:r w:rsidRPr="00D129DC">
        <w:rPr>
          <w:i/>
          <w:iCs/>
          <w:lang w:val="en-US"/>
        </w:rPr>
        <w:t xml:space="preserve"> </w:t>
      </w:r>
      <w:r w:rsidRPr="00D129DC">
        <w:rPr>
          <w:lang w:val="en-US"/>
        </w:rPr>
        <w:t>introduce significant changes</w:t>
      </w:r>
      <w:r w:rsidR="0066549D">
        <w:rPr>
          <w:lang w:val="en-US"/>
        </w:rPr>
        <w:t xml:space="preserve">. </w:t>
      </w:r>
      <w:r w:rsidRPr="00357BE7">
        <w:rPr>
          <w:i/>
          <w:iCs/>
          <w:lang w:val="en-US"/>
        </w:rPr>
        <w:t>New Editions</w:t>
      </w:r>
      <w:r w:rsidRPr="00D129DC">
        <w:rPr>
          <w:i/>
          <w:iCs/>
          <w:lang w:val="en-US"/>
        </w:rPr>
        <w:t xml:space="preserve"> </w:t>
      </w:r>
      <w:r w:rsidRPr="00D129DC">
        <w:rPr>
          <w:lang w:val="en-US"/>
        </w:rPr>
        <w:t>enable new concepts, such as the ability to support new functions or applications, or the introduction of new constructs or data types</w:t>
      </w:r>
      <w:r w:rsidR="0066549D">
        <w:rPr>
          <w:lang w:val="en-US"/>
        </w:rPr>
        <w:t xml:space="preserve">. </w:t>
      </w:r>
      <w:r w:rsidRPr="00B60A09">
        <w:rPr>
          <w:i/>
          <w:iCs/>
          <w:lang w:val="en-US"/>
        </w:rPr>
        <w:t>New Editions</w:t>
      </w:r>
      <w:r w:rsidRPr="00D129DC">
        <w:rPr>
          <w:i/>
          <w:iCs/>
          <w:lang w:val="en-US"/>
        </w:rPr>
        <w:t xml:space="preserve"> </w:t>
      </w:r>
      <w:r w:rsidRPr="00D129DC">
        <w:rPr>
          <w:lang w:val="en-US"/>
        </w:rPr>
        <w:t xml:space="preserve">are likely to have a significant impact on either existing users or future users </w:t>
      </w:r>
      <w:r w:rsidR="008D49AA" w:rsidRPr="00D129DC">
        <w:rPr>
          <w:lang w:val="en-US"/>
        </w:rPr>
        <w:t>of S-1</w:t>
      </w:r>
      <w:r w:rsidR="009A2011" w:rsidRPr="00D129DC">
        <w:rPr>
          <w:lang w:val="en-US"/>
        </w:rPr>
        <w:t>29</w:t>
      </w:r>
      <w:r w:rsidR="0066549D">
        <w:rPr>
          <w:lang w:val="en-US"/>
        </w:rPr>
        <w:t>.</w:t>
      </w:r>
      <w:r w:rsidR="00B60A09">
        <w:rPr>
          <w:lang w:val="en-US"/>
        </w:rPr>
        <w:t xml:space="preserve"> </w:t>
      </w:r>
      <w:r w:rsidR="00B60A09" w:rsidRPr="00E046B0">
        <w:rPr>
          <w:rFonts w:cs="Arial"/>
          <w:lang w:val="en-US"/>
        </w:rPr>
        <w:t xml:space="preserve">All cumulative </w:t>
      </w:r>
      <w:r w:rsidR="00B60A09" w:rsidRPr="00E046B0">
        <w:rPr>
          <w:rFonts w:cs="Arial"/>
          <w:i/>
          <w:lang w:val="en-US"/>
        </w:rPr>
        <w:t>revisions</w:t>
      </w:r>
      <w:r w:rsidR="00B60A09" w:rsidRPr="00E046B0">
        <w:rPr>
          <w:rFonts w:cs="Arial"/>
          <w:lang w:val="en-US"/>
        </w:rPr>
        <w:t xml:space="preserve"> and </w:t>
      </w:r>
      <w:r w:rsidR="00B60A09" w:rsidRPr="00E046B0">
        <w:rPr>
          <w:rFonts w:cs="Arial"/>
          <w:i/>
          <w:lang w:val="en-US"/>
        </w:rPr>
        <w:t>clarifications</w:t>
      </w:r>
      <w:r w:rsidR="00B60A09" w:rsidRPr="00E046B0">
        <w:rPr>
          <w:rFonts w:cs="Arial"/>
          <w:lang w:val="en-US"/>
        </w:rPr>
        <w:t xml:space="preserve"> must be included with the release of approved New Editions.</w:t>
      </w:r>
    </w:p>
    <w:p w14:paraId="78DB2DB5" w14:textId="77777777" w:rsidR="008F7F95" w:rsidRPr="00D129DC" w:rsidRDefault="008F7F95" w:rsidP="002721B0">
      <w:pPr>
        <w:pStyle w:val="Heading3"/>
      </w:pPr>
      <w:r w:rsidRPr="00D129DC">
        <w:t>Revisions</w:t>
      </w:r>
    </w:p>
    <w:p w14:paraId="0B756E65" w14:textId="77777777" w:rsidR="00595A33" w:rsidRPr="00D129DC" w:rsidRDefault="009F7443" w:rsidP="0094744A">
      <w:pPr>
        <w:rPr>
          <w:rFonts w:cs="Arial"/>
          <w:color w:val="000000"/>
          <w:szCs w:val="20"/>
          <w:lang w:val="en-US"/>
        </w:rPr>
      </w:pPr>
      <w:r w:rsidRPr="00B60A09">
        <w:rPr>
          <w:rStyle w:val="Emphasis"/>
          <w:lang w:val="en-US"/>
        </w:rPr>
        <w:t>Revisions</w:t>
      </w:r>
      <w:r w:rsidRPr="00D129DC">
        <w:rPr>
          <w:i/>
          <w:iCs/>
          <w:lang w:val="en-US"/>
        </w:rPr>
        <w:t xml:space="preserve"> </w:t>
      </w:r>
      <w:r w:rsidRPr="00D129DC">
        <w:rPr>
          <w:lang w:val="en-US"/>
        </w:rPr>
        <w:t>are defined as substantive semantic changes</w:t>
      </w:r>
      <w:r w:rsidR="0066549D">
        <w:rPr>
          <w:lang w:val="en-US"/>
        </w:rPr>
        <w:t xml:space="preserve">. </w:t>
      </w:r>
      <w:r w:rsidRPr="00D129DC">
        <w:rPr>
          <w:lang w:val="en-US"/>
        </w:rPr>
        <w:t xml:space="preserve">Typically, </w:t>
      </w:r>
      <w:r w:rsidRPr="00B60A09">
        <w:rPr>
          <w:rStyle w:val="Emphasis"/>
          <w:lang w:val="en-US"/>
        </w:rPr>
        <w:t>revisions</w:t>
      </w:r>
      <w:r w:rsidRPr="00D129DC">
        <w:rPr>
          <w:lang w:val="en-US"/>
        </w:rPr>
        <w:t xml:space="preserve"> </w:t>
      </w:r>
      <w:r w:rsidR="00A217FA" w:rsidRPr="00D129DC">
        <w:rPr>
          <w:lang w:val="en-US"/>
        </w:rPr>
        <w:t xml:space="preserve">will </w:t>
      </w:r>
      <w:r w:rsidR="00CC74FE">
        <w:rPr>
          <w:lang w:val="en-US"/>
        </w:rPr>
        <w:t xml:space="preserve">introduce </w:t>
      </w:r>
      <w:r w:rsidR="00A217FA" w:rsidRPr="00D129DC">
        <w:rPr>
          <w:lang w:val="en-US"/>
        </w:rPr>
        <w:t>change</w:t>
      </w:r>
      <w:r w:rsidR="00A22E3F">
        <w:rPr>
          <w:lang w:val="en-US"/>
        </w:rPr>
        <w:t>s</w:t>
      </w:r>
      <w:r w:rsidR="00A217FA" w:rsidRPr="00D129DC">
        <w:rPr>
          <w:lang w:val="en-US"/>
        </w:rPr>
        <w:t xml:space="preserve"> </w:t>
      </w:r>
      <w:r w:rsidRPr="00D129DC">
        <w:rPr>
          <w:lang w:val="en-US"/>
        </w:rPr>
        <w:t>to correct factual errors; introduce necessary changes that have become evident as a result of practical experience or changing circumstances</w:t>
      </w:r>
      <w:r w:rsidR="0066549D">
        <w:rPr>
          <w:lang w:val="en-US"/>
        </w:rPr>
        <w:t xml:space="preserve">. </w:t>
      </w:r>
      <w:r w:rsidRPr="00D129DC">
        <w:rPr>
          <w:lang w:val="en-US"/>
        </w:rPr>
        <w:t xml:space="preserve">A </w:t>
      </w:r>
      <w:r w:rsidRPr="00B60A09">
        <w:rPr>
          <w:rStyle w:val="Emphasis"/>
          <w:lang w:val="en-US"/>
        </w:rPr>
        <w:t>revision</w:t>
      </w:r>
      <w:r w:rsidRPr="00D129DC">
        <w:rPr>
          <w:i/>
          <w:iCs/>
          <w:lang w:val="en-US"/>
        </w:rPr>
        <w:t xml:space="preserve"> </w:t>
      </w:r>
      <w:r w:rsidR="006767ED" w:rsidRPr="00D129DC">
        <w:rPr>
          <w:lang w:val="en-US"/>
        </w:rPr>
        <w:t>must</w:t>
      </w:r>
      <w:r w:rsidRPr="00D129DC">
        <w:rPr>
          <w:lang w:val="en-US"/>
        </w:rPr>
        <w:t xml:space="preserve"> not be classified as a clarification</w:t>
      </w:r>
      <w:r w:rsidR="0066549D">
        <w:rPr>
          <w:lang w:val="en-US"/>
        </w:rPr>
        <w:t xml:space="preserve">. </w:t>
      </w:r>
      <w:r w:rsidRPr="00B60A09">
        <w:rPr>
          <w:rStyle w:val="Emphasis"/>
          <w:lang w:val="en-US"/>
        </w:rPr>
        <w:t>Revisions</w:t>
      </w:r>
      <w:r w:rsidRPr="00D129DC">
        <w:rPr>
          <w:i/>
          <w:iCs/>
          <w:lang w:val="en-US"/>
        </w:rPr>
        <w:t xml:space="preserve"> </w:t>
      </w:r>
      <w:r w:rsidRPr="00D129DC">
        <w:rPr>
          <w:lang w:val="en-US"/>
        </w:rPr>
        <w:t>could have an impact on either existing users or future users of</w:t>
      </w:r>
      <w:r w:rsidR="00CC74FE">
        <w:rPr>
          <w:lang w:val="en-US"/>
        </w:rPr>
        <w:t xml:space="preserve"> this specification</w:t>
      </w:r>
      <w:r w:rsidR="0066549D">
        <w:rPr>
          <w:lang w:val="en-US"/>
        </w:rPr>
        <w:t xml:space="preserve">. </w:t>
      </w:r>
      <w:r w:rsidRPr="00D129DC">
        <w:rPr>
          <w:lang w:val="en-US"/>
        </w:rPr>
        <w:t xml:space="preserve">All cumulative </w:t>
      </w:r>
      <w:r w:rsidRPr="00B60A09">
        <w:rPr>
          <w:i/>
          <w:iCs/>
          <w:lang w:val="en-US"/>
        </w:rPr>
        <w:t>clarifications</w:t>
      </w:r>
      <w:r w:rsidRPr="00D129DC">
        <w:rPr>
          <w:i/>
          <w:iCs/>
          <w:lang w:val="en-US"/>
        </w:rPr>
        <w:t xml:space="preserve"> </w:t>
      </w:r>
      <w:r w:rsidRPr="00D129DC">
        <w:rPr>
          <w:lang w:val="en-US"/>
        </w:rPr>
        <w:t>must be included with the release of approved corrections revisions</w:t>
      </w:r>
      <w:r w:rsidR="0066549D">
        <w:rPr>
          <w:lang w:val="en-US"/>
        </w:rPr>
        <w:t>.</w:t>
      </w:r>
    </w:p>
    <w:p w14:paraId="4336C19A" w14:textId="77777777" w:rsidR="00B60A09" w:rsidRDefault="001E561A" w:rsidP="0094744A">
      <w:pPr>
        <w:rPr>
          <w:lang w:val="en-US"/>
        </w:rPr>
      </w:pPr>
      <w:r w:rsidRPr="00D129DC">
        <w:rPr>
          <w:lang w:val="en-US"/>
        </w:rPr>
        <w:lastRenderedPageBreak/>
        <w:t>Changes in a revision are minor and ensure backward compatibility with the previous versions within the same Edition</w:t>
      </w:r>
      <w:r w:rsidR="0066549D">
        <w:rPr>
          <w:lang w:val="en-US"/>
        </w:rPr>
        <w:t xml:space="preserve">. </w:t>
      </w:r>
      <w:r w:rsidRPr="00D129DC">
        <w:rPr>
          <w:lang w:val="en-US"/>
        </w:rPr>
        <w:t>Newer revisions, for example, introduce new features and attributes</w:t>
      </w:r>
      <w:r w:rsidR="0066549D">
        <w:rPr>
          <w:lang w:val="en-US"/>
        </w:rPr>
        <w:t xml:space="preserve">. </w:t>
      </w:r>
      <w:r w:rsidRPr="00D129DC">
        <w:rPr>
          <w:lang w:val="en-US"/>
        </w:rPr>
        <w:t>Within the same Edition, a dataset of one version could always be processed with a later version of the feature and portrayal catalogues</w:t>
      </w:r>
      <w:r w:rsidR="0066549D">
        <w:rPr>
          <w:lang w:val="en-US"/>
        </w:rPr>
        <w:t>.</w:t>
      </w:r>
      <w:r w:rsidR="004E1105">
        <w:rPr>
          <w:lang w:val="en-US"/>
        </w:rPr>
        <w:t xml:space="preserve"> </w:t>
      </w:r>
    </w:p>
    <w:p w14:paraId="3318D310" w14:textId="26AE0DA2" w:rsidR="008F7F95" w:rsidRPr="00D129DC" w:rsidRDefault="001E561A" w:rsidP="0094744A">
      <w:pPr>
        <w:rPr>
          <w:rFonts w:cs="Arial"/>
          <w:color w:val="000000"/>
          <w:szCs w:val="20"/>
          <w:lang w:val="en-US"/>
        </w:rPr>
      </w:pPr>
      <w:r w:rsidRPr="00D129DC">
        <w:rPr>
          <w:color w:val="000000"/>
          <w:szCs w:val="20"/>
          <w:lang w:val="en-US"/>
        </w:rPr>
        <w:t>In most cases</w:t>
      </w:r>
      <w:r w:rsidR="00780E8C">
        <w:rPr>
          <w:color w:val="000000"/>
          <w:szCs w:val="20"/>
          <w:lang w:val="en-US"/>
        </w:rPr>
        <w:t>,</w:t>
      </w:r>
      <w:r w:rsidRPr="00D129DC">
        <w:rPr>
          <w:color w:val="000000"/>
          <w:szCs w:val="20"/>
          <w:lang w:val="en-US"/>
        </w:rPr>
        <w:t xml:space="preserve"> a new feature or portrayal catalogue wi</w:t>
      </w:r>
      <w:r w:rsidR="008D49AA" w:rsidRPr="00D129DC">
        <w:rPr>
          <w:color w:val="000000"/>
          <w:szCs w:val="20"/>
          <w:lang w:val="en-US"/>
        </w:rPr>
        <w:t xml:space="preserve">ll result in a revision of </w:t>
      </w:r>
      <w:r w:rsidR="00CC74FE">
        <w:rPr>
          <w:color w:val="000000"/>
          <w:szCs w:val="20"/>
          <w:lang w:val="en-US"/>
        </w:rPr>
        <w:t>this specification</w:t>
      </w:r>
      <w:r w:rsidRPr="00D129DC">
        <w:rPr>
          <w:color w:val="000000"/>
          <w:szCs w:val="20"/>
          <w:lang w:val="en-US"/>
        </w:rPr>
        <w:t>.</w:t>
      </w:r>
    </w:p>
    <w:p w14:paraId="5A65D365" w14:textId="77777777" w:rsidR="008F7F95" w:rsidRPr="00D129DC" w:rsidRDefault="00F830D8" w:rsidP="002721B0">
      <w:pPr>
        <w:pStyle w:val="Heading3"/>
        <w:rPr>
          <w:lang w:val="en-US" w:eastAsia="en-US"/>
        </w:rPr>
      </w:pPr>
      <w:r w:rsidRPr="004B6C2C">
        <w:t>Clarifications</w:t>
      </w:r>
    </w:p>
    <w:p w14:paraId="0F6BA794" w14:textId="77777777" w:rsidR="001E561A" w:rsidRPr="00D129DC" w:rsidRDefault="009F7443" w:rsidP="00C53B69">
      <w:pPr>
        <w:autoSpaceDE w:val="0"/>
        <w:autoSpaceDN w:val="0"/>
        <w:adjustRightInd w:val="0"/>
        <w:rPr>
          <w:rFonts w:cs="Arial"/>
          <w:color w:val="000000"/>
          <w:szCs w:val="20"/>
          <w:lang w:val="en-US"/>
        </w:rPr>
      </w:pPr>
      <w:r w:rsidRPr="00B60A09">
        <w:rPr>
          <w:rFonts w:cs="Arial"/>
          <w:i/>
          <w:color w:val="000000"/>
          <w:szCs w:val="20"/>
          <w:lang w:val="en-US"/>
        </w:rPr>
        <w:t>Clarifications</w:t>
      </w:r>
      <w:r w:rsidRPr="00D129DC">
        <w:rPr>
          <w:rFonts w:cs="Arial"/>
          <w:color w:val="000000"/>
          <w:szCs w:val="20"/>
          <w:lang w:val="en-US"/>
        </w:rPr>
        <w:t xml:space="preserve"> are non-substantive changes</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 xml:space="preserve">Typically, </w:t>
      </w:r>
      <w:r w:rsidRPr="00B60A09">
        <w:rPr>
          <w:rFonts w:cs="Arial"/>
          <w:i/>
          <w:color w:val="000000"/>
          <w:szCs w:val="20"/>
          <w:lang w:val="en-US"/>
        </w:rPr>
        <w:t>clarifications</w:t>
      </w:r>
      <w:r w:rsidRPr="00D129DC">
        <w:rPr>
          <w:rFonts w:cs="Arial"/>
          <w:color w:val="000000"/>
          <w:szCs w:val="20"/>
          <w:lang w:val="en-US"/>
        </w:rPr>
        <w:t>: remove ambiguity; correct grammatical and spelling errors; amend or update cross references; insert improved graphics in spelling, punctuation and grammar</w:t>
      </w:r>
      <w:r w:rsidR="0066549D">
        <w:rPr>
          <w:rFonts w:cs="Arial"/>
          <w:color w:val="000000"/>
          <w:szCs w:val="20"/>
          <w:lang w:val="en-US"/>
        </w:rPr>
        <w:t xml:space="preserve">. </w:t>
      </w:r>
      <w:r w:rsidRPr="00D129DC">
        <w:rPr>
          <w:rFonts w:cs="Arial"/>
          <w:color w:val="000000"/>
          <w:szCs w:val="20"/>
          <w:lang w:val="en-US"/>
        </w:rPr>
        <w:t xml:space="preserve">A </w:t>
      </w:r>
      <w:r w:rsidRPr="00B60A09">
        <w:rPr>
          <w:rFonts w:cs="Arial"/>
          <w:i/>
          <w:color w:val="000000"/>
          <w:szCs w:val="20"/>
          <w:lang w:val="en-US"/>
        </w:rPr>
        <w:t>clarification</w:t>
      </w:r>
      <w:r w:rsidRPr="00D129DC">
        <w:rPr>
          <w:rFonts w:cs="Arial"/>
          <w:color w:val="000000"/>
          <w:szCs w:val="20"/>
          <w:lang w:val="en-US"/>
        </w:rPr>
        <w:t xml:space="preserve"> must not cause any substantive semantic change</w:t>
      </w:r>
      <w:r w:rsidR="00CC74FE">
        <w:rPr>
          <w:rFonts w:cs="Arial"/>
          <w:color w:val="000000"/>
          <w:szCs w:val="20"/>
          <w:lang w:val="en-US"/>
        </w:rPr>
        <w:t>s</w:t>
      </w:r>
      <w:r w:rsidR="0066549D">
        <w:rPr>
          <w:rFonts w:cs="Arial"/>
          <w:color w:val="000000"/>
          <w:szCs w:val="20"/>
          <w:lang w:val="en-US"/>
        </w:rPr>
        <w:t>.</w:t>
      </w:r>
    </w:p>
    <w:p w14:paraId="3008A319" w14:textId="77777777" w:rsidR="001E561A" w:rsidRPr="00D129DC" w:rsidRDefault="001E561A" w:rsidP="0087062E">
      <w:pPr>
        <w:autoSpaceDE w:val="0"/>
        <w:autoSpaceDN w:val="0"/>
        <w:adjustRightInd w:val="0"/>
        <w:rPr>
          <w:rFonts w:cs="Arial"/>
          <w:szCs w:val="20"/>
          <w:lang w:val="en-US"/>
        </w:rPr>
      </w:pPr>
      <w:r w:rsidRPr="00D129DC">
        <w:rPr>
          <w:rFonts w:cs="Arial"/>
          <w:color w:val="000000"/>
          <w:szCs w:val="20"/>
          <w:lang w:val="en-US"/>
        </w:rPr>
        <w:t>Changes in a clarification are minor and ensure backward compatibility with the previous versions within the same Edition</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Within the same Edition, a dataset of one clarification version could always be processed with a later version of the feature and portrayal catalogues, and a portrayal catalogue can always rely on earlier versions of the feature catalogues.</w:t>
      </w:r>
    </w:p>
    <w:p w14:paraId="5665B0C0" w14:textId="77777777" w:rsidR="008F7F95" w:rsidRPr="00D129DC" w:rsidRDefault="008F7F95" w:rsidP="002721B0">
      <w:pPr>
        <w:pStyle w:val="Heading3"/>
      </w:pPr>
      <w:r w:rsidRPr="00D129DC">
        <w:t>Version Numbers</w:t>
      </w:r>
    </w:p>
    <w:p w14:paraId="163A9835" w14:textId="77777777" w:rsidR="00F830D8" w:rsidRDefault="008F7F95" w:rsidP="0091091B">
      <w:pPr>
        <w:spacing w:before="0" w:after="60"/>
        <w:rPr>
          <w:rFonts w:cs="Arial"/>
          <w:szCs w:val="20"/>
        </w:rPr>
      </w:pPr>
      <w:r w:rsidRPr="00D129DC">
        <w:rPr>
          <w:rFonts w:cs="Arial"/>
          <w:szCs w:val="20"/>
        </w:rPr>
        <w:t xml:space="preserve">The associated version control numbering </w:t>
      </w:r>
      <w:r w:rsidR="008D49AA" w:rsidRPr="00D129DC">
        <w:rPr>
          <w:rFonts w:cs="Arial"/>
          <w:szCs w:val="20"/>
        </w:rPr>
        <w:t>to identify changes (n) to S-1</w:t>
      </w:r>
      <w:r w:rsidR="009A2011" w:rsidRPr="00D129DC">
        <w:rPr>
          <w:rFonts w:cs="Arial"/>
          <w:szCs w:val="20"/>
        </w:rPr>
        <w:t>29</w:t>
      </w:r>
      <w:r w:rsidRPr="00D129DC">
        <w:rPr>
          <w:rFonts w:cs="Arial"/>
          <w:szCs w:val="20"/>
        </w:rPr>
        <w:t xml:space="preserve"> </w:t>
      </w:r>
      <w:r w:rsidR="006767ED" w:rsidRPr="00D129DC">
        <w:rPr>
          <w:rFonts w:cs="Arial"/>
          <w:szCs w:val="20"/>
        </w:rPr>
        <w:t>must</w:t>
      </w:r>
      <w:r w:rsidRPr="00D129DC">
        <w:rPr>
          <w:rFonts w:cs="Arial"/>
          <w:szCs w:val="20"/>
        </w:rPr>
        <w:t xml:space="preserve"> be as follows:</w:t>
      </w:r>
    </w:p>
    <w:p w14:paraId="60EDF6A7" w14:textId="77777777" w:rsidR="008F7F95" w:rsidRPr="00D129DC" w:rsidRDefault="008F7F95" w:rsidP="0091091B">
      <w:pPr>
        <w:spacing w:before="0" w:after="60"/>
        <w:ind w:left="709"/>
        <w:rPr>
          <w:rFonts w:cs="Arial"/>
          <w:szCs w:val="20"/>
        </w:rPr>
      </w:pPr>
      <w:r w:rsidRPr="00D129DC">
        <w:rPr>
          <w:rFonts w:cs="Arial"/>
          <w:szCs w:val="20"/>
        </w:rPr>
        <w:t xml:space="preserve">New Editions denoted as </w:t>
      </w:r>
      <w:r w:rsidRPr="0091091B">
        <w:rPr>
          <w:rFonts w:cs="Arial"/>
          <w:b/>
          <w:sz w:val="28"/>
          <w:szCs w:val="28"/>
        </w:rPr>
        <w:t>n</w:t>
      </w:r>
      <w:r w:rsidRPr="00D129DC">
        <w:rPr>
          <w:rFonts w:cs="Arial"/>
          <w:szCs w:val="20"/>
        </w:rPr>
        <w:t>.0.0</w:t>
      </w:r>
    </w:p>
    <w:p w14:paraId="241C56DC" w14:textId="77777777" w:rsidR="008F7F95" w:rsidRPr="00D129DC" w:rsidRDefault="008F7F95" w:rsidP="0091091B">
      <w:pPr>
        <w:spacing w:before="0" w:after="60"/>
        <w:ind w:left="709"/>
        <w:rPr>
          <w:rFonts w:cs="Arial"/>
          <w:szCs w:val="20"/>
        </w:rPr>
      </w:pPr>
      <w:r w:rsidRPr="00D129DC">
        <w:rPr>
          <w:rFonts w:cs="Arial"/>
          <w:szCs w:val="20"/>
        </w:rPr>
        <w:t>Revisions denoted as n.</w:t>
      </w:r>
      <w:r w:rsidRPr="0091091B">
        <w:rPr>
          <w:rFonts w:cs="Arial"/>
          <w:b/>
          <w:sz w:val="28"/>
          <w:szCs w:val="28"/>
        </w:rPr>
        <w:t>n</w:t>
      </w:r>
      <w:r w:rsidRPr="00D129DC">
        <w:rPr>
          <w:rFonts w:cs="Arial"/>
          <w:szCs w:val="20"/>
        </w:rPr>
        <w:t>.0</w:t>
      </w:r>
    </w:p>
    <w:p w14:paraId="6E3D08DD" w14:textId="0C8685B3" w:rsidR="00F243B7" w:rsidRDefault="008F7F95" w:rsidP="0091091B">
      <w:pPr>
        <w:spacing w:before="0"/>
        <w:ind w:left="709"/>
        <w:rPr>
          <w:rFonts w:cs="Arial"/>
          <w:b/>
          <w:szCs w:val="20"/>
        </w:rPr>
      </w:pPr>
      <w:r w:rsidRPr="00D129DC">
        <w:rPr>
          <w:rFonts w:cs="Arial"/>
          <w:szCs w:val="20"/>
        </w:rPr>
        <w:t>Clarifications denoted as n.n.</w:t>
      </w:r>
      <w:r w:rsidRPr="0091091B">
        <w:rPr>
          <w:rFonts w:cs="Arial"/>
          <w:b/>
          <w:sz w:val="28"/>
          <w:szCs w:val="28"/>
        </w:rPr>
        <w:t>n</w:t>
      </w:r>
    </w:p>
    <w:p w14:paraId="4C42A3D4" w14:textId="77777777" w:rsidR="00346B9B" w:rsidRPr="00346B9B" w:rsidRDefault="00346B9B" w:rsidP="0091091B">
      <w:pPr>
        <w:spacing w:before="0"/>
        <w:ind w:left="709"/>
        <w:rPr>
          <w:rFonts w:cs="Arial"/>
          <w:b/>
          <w:szCs w:val="20"/>
        </w:rPr>
      </w:pPr>
    </w:p>
    <w:p w14:paraId="0A6419DD" w14:textId="25AE1DF1" w:rsidR="00346B9B" w:rsidRPr="00D129DC" w:rsidRDefault="00346B9B" w:rsidP="002721B0">
      <w:pPr>
        <w:pStyle w:val="Heading1"/>
      </w:pPr>
      <w:bookmarkStart w:id="548" w:name="_Toc127463825"/>
      <w:bookmarkStart w:id="549" w:name="_Toc128125451"/>
      <w:bookmarkStart w:id="550" w:name="_Toc141176176"/>
      <w:bookmarkStart w:id="551" w:name="_Toc141176331"/>
      <w:bookmarkStart w:id="552" w:name="_Toc141176962"/>
      <w:bookmarkStart w:id="553" w:name="_Toc150177847"/>
      <w:bookmarkStart w:id="554" w:name="_Toc225648278"/>
      <w:bookmarkStart w:id="555" w:name="_Toc225065135"/>
      <w:r>
        <w:t>Specification Scope</w:t>
      </w:r>
      <w:bookmarkEnd w:id="548"/>
      <w:bookmarkEnd w:id="549"/>
      <w:bookmarkEnd w:id="550"/>
      <w:bookmarkEnd w:id="551"/>
      <w:bookmarkEnd w:id="552"/>
      <w:bookmarkEnd w:id="553"/>
    </w:p>
    <w:bookmarkEnd w:id="554"/>
    <w:bookmarkEnd w:id="555"/>
    <w:p w14:paraId="6897D630" w14:textId="77777777" w:rsidR="00966798" w:rsidRPr="00D129DC" w:rsidRDefault="004420D7" w:rsidP="0091091B">
      <w:pPr>
        <w:spacing w:before="0"/>
      </w:pPr>
      <w:r w:rsidRPr="00D129DC">
        <w:t xml:space="preserve">This </w:t>
      </w:r>
      <w:r w:rsidR="0066549D">
        <w:t>Product Specification</w:t>
      </w:r>
      <w:r w:rsidRPr="00D129DC">
        <w:t xml:space="preserve"> describes one product and therefore requires only one scope</w:t>
      </w:r>
      <w:r w:rsidR="00966798" w:rsidRPr="00D129DC">
        <w:t>.</w:t>
      </w:r>
    </w:p>
    <w:p w14:paraId="2400CF7F" w14:textId="77777777" w:rsidR="00CC74FE" w:rsidRPr="00D129DC" w:rsidRDefault="000D6280" w:rsidP="0091091B">
      <w:pPr>
        <w:spacing w:before="0"/>
        <w:ind w:left="2552" w:hanging="2552"/>
      </w:pPr>
      <w:r w:rsidRPr="0091091B">
        <w:rPr>
          <w:b/>
          <w:sz w:val="22"/>
          <w:szCs w:val="22"/>
        </w:rPr>
        <w:t>Scope ID:</w:t>
      </w:r>
      <w:r w:rsidRPr="00D129DC">
        <w:t xml:space="preserve"> </w:t>
      </w:r>
      <w:r w:rsidRPr="00D129DC">
        <w:tab/>
      </w:r>
      <w:commentRangeStart w:id="556"/>
      <w:commentRangeStart w:id="557"/>
      <w:r w:rsidR="007E105D" w:rsidRPr="00D129DC">
        <w:t>Under</w:t>
      </w:r>
      <w:r w:rsidR="004420D7" w:rsidRPr="00D129DC">
        <w:t xml:space="preserve"> K</w:t>
      </w:r>
      <w:r w:rsidR="007E105D" w:rsidRPr="00D129DC">
        <w:t>eel Clearance Management datasets</w:t>
      </w:r>
      <w:commentRangeEnd w:id="556"/>
      <w:r w:rsidR="00396D01">
        <w:rPr>
          <w:rStyle w:val="CommentReference"/>
          <w:rFonts w:eastAsia="MS Mincho"/>
          <w:szCs w:val="20"/>
          <w:lang w:eastAsia="ja-JP"/>
        </w:rPr>
        <w:commentReference w:id="556"/>
      </w:r>
      <w:commentRangeEnd w:id="557"/>
      <w:r w:rsidR="004D4A89">
        <w:rPr>
          <w:rStyle w:val="CommentReference"/>
          <w:rFonts w:eastAsia="MS Mincho"/>
          <w:szCs w:val="20"/>
          <w:lang w:eastAsia="ja-JP"/>
        </w:rPr>
        <w:commentReference w:id="557"/>
      </w:r>
    </w:p>
    <w:p w14:paraId="4E250FBB" w14:textId="77777777" w:rsidR="00CC74FE" w:rsidRPr="00D129DC" w:rsidRDefault="004420D7" w:rsidP="0091091B">
      <w:pPr>
        <w:spacing w:before="0"/>
        <w:ind w:left="2552" w:hanging="2552"/>
      </w:pPr>
      <w:r w:rsidRPr="0091091B">
        <w:rPr>
          <w:b/>
          <w:sz w:val="22"/>
          <w:szCs w:val="22"/>
        </w:rPr>
        <w:t>Hierarchical l</w:t>
      </w:r>
      <w:r w:rsidR="000D6280" w:rsidRPr="0091091B">
        <w:rPr>
          <w:b/>
          <w:sz w:val="22"/>
          <w:szCs w:val="22"/>
        </w:rPr>
        <w:t>evel:</w:t>
      </w:r>
      <w:r w:rsidR="00EB2EC2">
        <w:rPr>
          <w:b/>
        </w:rPr>
        <w:tab/>
      </w:r>
      <w:r w:rsidR="007E105D" w:rsidRPr="00D129DC">
        <w:t>MD</w:t>
      </w:r>
      <w:r w:rsidR="00EB2EC2">
        <w:t>_</w:t>
      </w:r>
      <w:r w:rsidR="007E105D" w:rsidRPr="00D129DC">
        <w:t xml:space="preserve">ScopeCode </w:t>
      </w:r>
      <w:r w:rsidR="00CC74FE">
        <w:t>–</w:t>
      </w:r>
      <w:r w:rsidR="007E105D" w:rsidRPr="00D129DC">
        <w:t xml:space="preserve"> 005</w:t>
      </w:r>
    </w:p>
    <w:p w14:paraId="7ED9558B" w14:textId="22117B7B" w:rsidR="00FB48D8" w:rsidRPr="00D129DC" w:rsidRDefault="004420D7" w:rsidP="0091091B">
      <w:pPr>
        <w:spacing w:before="0"/>
        <w:ind w:left="2552" w:hanging="2552"/>
      </w:pPr>
      <w:r w:rsidRPr="0091091B">
        <w:rPr>
          <w:b/>
          <w:sz w:val="22"/>
          <w:szCs w:val="22"/>
        </w:rPr>
        <w:t>Hierarchical l</w:t>
      </w:r>
      <w:r w:rsidR="000D6280" w:rsidRPr="0091091B">
        <w:rPr>
          <w:b/>
          <w:sz w:val="22"/>
          <w:szCs w:val="22"/>
        </w:rPr>
        <w:t>evel name:</w:t>
      </w:r>
      <w:r w:rsidR="00EB2EC2">
        <w:tab/>
      </w:r>
      <w:r w:rsidR="00346B9B">
        <w:t xml:space="preserve"> </w:t>
      </w:r>
      <w:r w:rsidR="00AA2AE4">
        <w:t>D</w:t>
      </w:r>
      <w:r w:rsidR="007E105D" w:rsidRPr="00D129DC">
        <w:t>ataset</w:t>
      </w:r>
    </w:p>
    <w:p w14:paraId="72B3A2D0" w14:textId="05972E4A" w:rsidR="00EB2EC2" w:rsidRDefault="004420D7" w:rsidP="0091091B">
      <w:pPr>
        <w:spacing w:before="0"/>
        <w:ind w:left="2552" w:hanging="2552"/>
      </w:pPr>
      <w:r w:rsidRPr="0091091B">
        <w:rPr>
          <w:b/>
          <w:sz w:val="22"/>
          <w:szCs w:val="22"/>
        </w:rPr>
        <w:t>Level description:</w:t>
      </w:r>
      <w:r w:rsidRPr="00D129DC">
        <w:tab/>
      </w:r>
      <w:r w:rsidR="00AA2AE4">
        <w:t>I</w:t>
      </w:r>
      <w:r w:rsidRPr="00D129DC">
        <w:t>nformation applies to the datasets</w:t>
      </w:r>
    </w:p>
    <w:p w14:paraId="707A065D" w14:textId="77777777" w:rsidR="00EB2EC2" w:rsidRDefault="00EB2EC2" w:rsidP="0091091B">
      <w:pPr>
        <w:spacing w:before="0"/>
        <w:ind w:left="2552" w:hanging="2552"/>
      </w:pPr>
      <w:r w:rsidRPr="0091091B">
        <w:rPr>
          <w:b/>
          <w:sz w:val="22"/>
          <w:szCs w:val="22"/>
        </w:rPr>
        <w:t>Extent:</w:t>
      </w:r>
      <w:r>
        <w:tab/>
        <w:t>EX_Extent.description: Global coverage of maritime areas</w:t>
      </w:r>
    </w:p>
    <w:p w14:paraId="48F049E6" w14:textId="77777777" w:rsidR="0091091B" w:rsidRPr="00D129DC" w:rsidRDefault="0091091B" w:rsidP="0091091B">
      <w:pPr>
        <w:spacing w:before="0"/>
        <w:ind w:left="2552" w:hanging="2552"/>
      </w:pPr>
    </w:p>
    <w:p w14:paraId="145300EB" w14:textId="6886B8C1" w:rsidR="00A25DC9" w:rsidRPr="00D129DC" w:rsidRDefault="00A25DC9" w:rsidP="002721B0">
      <w:pPr>
        <w:pStyle w:val="Heading1"/>
      </w:pPr>
      <w:bookmarkStart w:id="558" w:name="_Toc225648279"/>
      <w:bookmarkStart w:id="559" w:name="_Toc225065136"/>
      <w:bookmarkStart w:id="560" w:name="_Toc127463826"/>
      <w:bookmarkStart w:id="561" w:name="_Toc128125452"/>
      <w:bookmarkStart w:id="562" w:name="_Toc141176177"/>
      <w:bookmarkStart w:id="563" w:name="_Toc141176332"/>
      <w:bookmarkStart w:id="564" w:name="_Toc141176963"/>
      <w:bookmarkStart w:id="565" w:name="_Toc150177848"/>
      <w:r w:rsidRPr="00D129DC">
        <w:t>Data</w:t>
      </w:r>
      <w:r w:rsidR="00944B04">
        <w:t>set</w:t>
      </w:r>
      <w:r w:rsidR="00A25574" w:rsidRPr="00D129DC">
        <w:t xml:space="preserve"> </w:t>
      </w:r>
      <w:bookmarkEnd w:id="558"/>
      <w:bookmarkEnd w:id="559"/>
      <w:r w:rsidR="00944B04">
        <w:t>I</w:t>
      </w:r>
      <w:r w:rsidR="00A25574" w:rsidRPr="00D129DC">
        <w:t>dentification</w:t>
      </w:r>
      <w:bookmarkEnd w:id="560"/>
      <w:bookmarkEnd w:id="561"/>
      <w:bookmarkEnd w:id="562"/>
      <w:bookmarkEnd w:id="563"/>
      <w:bookmarkEnd w:id="564"/>
      <w:bookmarkEnd w:id="565"/>
    </w:p>
    <w:p w14:paraId="4F56F6D6" w14:textId="0DFA9553" w:rsidR="00E8248B" w:rsidRPr="00D129DC" w:rsidRDefault="00FC0F90" w:rsidP="00AA2AE4">
      <w:pPr>
        <w:spacing w:before="0"/>
      </w:pPr>
      <w:r>
        <w:t xml:space="preserve">This section describes how to identify datasets that conform to this </w:t>
      </w:r>
      <w:r w:rsidR="00AA2AE4">
        <w:t>Product S</w:t>
      </w:r>
      <w:r>
        <w:t>pecification</w:t>
      </w:r>
      <w:r w:rsidR="0066549D">
        <w:t xml:space="preserve">. </w:t>
      </w:r>
      <w:r w:rsidRPr="00D129DC">
        <w:t xml:space="preserve">An </w:t>
      </w:r>
      <w:r w:rsidR="00CF684E">
        <w:t>U</w:t>
      </w:r>
      <w:r w:rsidR="00CF684E" w:rsidRPr="00D129DC">
        <w:t xml:space="preserve">nder </w:t>
      </w:r>
      <w:r w:rsidR="00CF684E">
        <w:t>K</w:t>
      </w:r>
      <w:r w:rsidR="00CF684E" w:rsidRPr="00D129DC">
        <w:t xml:space="preserve">eel </w:t>
      </w:r>
      <w:r w:rsidR="00CF684E">
        <w:t>C</w:t>
      </w:r>
      <w:r w:rsidR="00CF684E" w:rsidRPr="00D129DC">
        <w:t>learance</w:t>
      </w:r>
      <w:r w:rsidRPr="00D129DC">
        <w:t xml:space="preserve"> </w:t>
      </w:r>
      <w:r w:rsidR="00CF684E">
        <w:t xml:space="preserve">Management </w:t>
      </w:r>
      <w:r w:rsidRPr="00D129DC">
        <w:t xml:space="preserve">dataset that conforms to this </w:t>
      </w:r>
      <w:r w:rsidR="0066549D">
        <w:t>Product Specification</w:t>
      </w:r>
      <w:r w:rsidRPr="00D129DC">
        <w:t xml:space="preserve"> uses the following general information for distinction</w:t>
      </w:r>
      <w:r w:rsidR="00966798" w:rsidRPr="00D129DC">
        <w:t>:</w:t>
      </w:r>
    </w:p>
    <w:p w14:paraId="564843D0" w14:textId="77777777" w:rsidR="00F55B36" w:rsidRPr="00D129DC" w:rsidRDefault="00D85C4B" w:rsidP="00AA2AE4">
      <w:pPr>
        <w:pStyle w:val="Label1"/>
        <w:spacing w:before="0" w:line="240" w:lineRule="auto"/>
        <w:ind w:left="2835" w:hanging="2835"/>
        <w:rPr>
          <w:rFonts w:cs="Arial"/>
          <w:szCs w:val="20"/>
        </w:rPr>
      </w:pPr>
      <w:r w:rsidRPr="00AA2AE4">
        <w:rPr>
          <w:rFonts w:cs="Arial"/>
          <w:sz w:val="22"/>
        </w:rPr>
        <w:t>T</w:t>
      </w:r>
      <w:r w:rsidR="00EB2EC2" w:rsidRPr="00AA2AE4">
        <w:rPr>
          <w:rFonts w:cs="Arial"/>
          <w:sz w:val="22"/>
        </w:rPr>
        <w:t>itle</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Under Keel Clearance Management</w:t>
      </w:r>
    </w:p>
    <w:p w14:paraId="2D5E54C3" w14:textId="52ABCC7F" w:rsidR="00707F1E"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bstract</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The data</w:t>
      </w:r>
      <w:r w:rsidR="00411798">
        <w:rPr>
          <w:rFonts w:cs="Arial"/>
          <w:b w:val="0"/>
          <w:szCs w:val="20"/>
        </w:rPr>
        <w:t>set</w:t>
      </w:r>
      <w:r w:rsidR="00517E20" w:rsidRPr="00D129DC">
        <w:rPr>
          <w:rFonts w:cs="Arial"/>
          <w:b w:val="0"/>
          <w:szCs w:val="20"/>
        </w:rPr>
        <w:t xml:space="preserve"> is a file containing under keel clearance data for a particular geographic region and set of times, along with the accompanying metadata describing the content, variables, applicable times and locations, and structure of the data</w:t>
      </w:r>
      <w:r w:rsidR="00411798">
        <w:rPr>
          <w:rFonts w:cs="Arial"/>
          <w:b w:val="0"/>
          <w:szCs w:val="20"/>
        </w:rPr>
        <w:t>set</w:t>
      </w:r>
      <w:r w:rsidR="0066549D">
        <w:rPr>
          <w:rFonts w:cs="Arial"/>
          <w:b w:val="0"/>
          <w:szCs w:val="20"/>
        </w:rPr>
        <w:t xml:space="preserve">. </w:t>
      </w:r>
      <w:r w:rsidR="00517E20" w:rsidRPr="00D129DC">
        <w:rPr>
          <w:rFonts w:cs="Arial"/>
          <w:b w:val="0"/>
          <w:szCs w:val="20"/>
        </w:rPr>
        <w:t xml:space="preserve">Under keel clearance management data includes </w:t>
      </w:r>
      <w:r w:rsidR="0055793A">
        <w:rPr>
          <w:rFonts w:cs="Arial"/>
          <w:b w:val="0"/>
          <w:szCs w:val="20"/>
        </w:rPr>
        <w:t xml:space="preserve">vessel and voyage specific areas </w:t>
      </w:r>
      <w:r w:rsidR="00517E20" w:rsidRPr="00D129DC">
        <w:rPr>
          <w:rFonts w:cs="Arial"/>
          <w:b w:val="0"/>
          <w:szCs w:val="20"/>
        </w:rPr>
        <w:t xml:space="preserve">assessed </w:t>
      </w:r>
      <w:r w:rsidR="00517E20" w:rsidRPr="00D129DC">
        <w:rPr>
          <w:rFonts w:cs="Arial"/>
          <w:b w:val="0"/>
          <w:szCs w:val="20"/>
        </w:rPr>
        <w:lastRenderedPageBreak/>
        <w:t xml:space="preserve">as being navigationally safe </w:t>
      </w:r>
      <w:r w:rsidR="0055793A">
        <w:rPr>
          <w:rFonts w:cs="Arial"/>
          <w:b w:val="0"/>
          <w:szCs w:val="20"/>
        </w:rPr>
        <w:t xml:space="preserve">or unsafe with regard to under keel clearance, </w:t>
      </w:r>
      <w:r w:rsidR="00517E20" w:rsidRPr="00D129DC">
        <w:rPr>
          <w:rFonts w:cs="Arial"/>
          <w:b w:val="0"/>
          <w:szCs w:val="20"/>
        </w:rPr>
        <w:t xml:space="preserve">and windows within which these assessments are valid, based upon observed </w:t>
      </w:r>
      <w:r w:rsidR="0055793A">
        <w:rPr>
          <w:rFonts w:cs="Arial"/>
          <w:b w:val="0"/>
          <w:szCs w:val="20"/>
        </w:rPr>
        <w:t>and/</w:t>
      </w:r>
      <w:r w:rsidR="00517E20" w:rsidRPr="00D129DC">
        <w:rPr>
          <w:rFonts w:cs="Arial"/>
          <w:b w:val="0"/>
          <w:szCs w:val="20"/>
        </w:rPr>
        <w:t>or mathematically-predicted values</w:t>
      </w:r>
      <w:r w:rsidR="0066549D">
        <w:rPr>
          <w:rFonts w:cs="Arial"/>
          <w:b w:val="0"/>
          <w:szCs w:val="20"/>
        </w:rPr>
        <w:t>.</w:t>
      </w:r>
      <w:r w:rsidR="0055793A">
        <w:rPr>
          <w:rFonts w:cs="Arial"/>
          <w:b w:val="0"/>
          <w:szCs w:val="20"/>
        </w:rPr>
        <w:t xml:space="preserve"> The frequency of dataset updates depends on the voyage and local conditions.</w:t>
      </w:r>
    </w:p>
    <w:p w14:paraId="16E67A49" w14:textId="3D569018" w:rsidR="00EB2EC2" w:rsidRPr="00D129DC"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cronym</w:t>
      </w:r>
      <w:r w:rsidR="00AA2AE4" w:rsidRPr="00AA2AE4">
        <w:rPr>
          <w:rFonts w:cs="Arial"/>
          <w:sz w:val="22"/>
        </w:rPr>
        <w:t>:</w:t>
      </w:r>
      <w:r w:rsidR="00EB2EC2">
        <w:rPr>
          <w:rFonts w:cs="Arial"/>
          <w:b w:val="0"/>
          <w:szCs w:val="20"/>
        </w:rPr>
        <w:tab/>
        <w:t>UKCM</w:t>
      </w:r>
    </w:p>
    <w:p w14:paraId="22EDF3E6" w14:textId="766F1B92" w:rsidR="00B356C5" w:rsidRPr="00D129DC" w:rsidRDefault="00944B04" w:rsidP="00AA2AE4">
      <w:pPr>
        <w:pStyle w:val="Label1"/>
        <w:spacing w:before="0" w:line="240" w:lineRule="auto"/>
        <w:ind w:left="2835" w:hanging="2835"/>
        <w:rPr>
          <w:rFonts w:cs="Arial"/>
          <w:szCs w:val="20"/>
        </w:rPr>
      </w:pPr>
      <w:r w:rsidRPr="00AA2AE4">
        <w:rPr>
          <w:rFonts w:cs="Arial"/>
          <w:sz w:val="22"/>
        </w:rPr>
        <w:t>G</w:t>
      </w:r>
      <w:r w:rsidR="00105E08" w:rsidRPr="00AA2AE4">
        <w:rPr>
          <w:rFonts w:cs="Arial"/>
          <w:sz w:val="22"/>
        </w:rPr>
        <w:t>eographic</w:t>
      </w:r>
      <w:r w:rsidRPr="00AA2AE4">
        <w:rPr>
          <w:rFonts w:cs="Arial"/>
          <w:sz w:val="22"/>
        </w:rPr>
        <w:t xml:space="preserve"> </w:t>
      </w:r>
      <w:r w:rsidR="004279CC" w:rsidRPr="00AA2AE4">
        <w:rPr>
          <w:rFonts w:cs="Arial"/>
          <w:sz w:val="22"/>
        </w:rPr>
        <w:t>Description:</w:t>
      </w:r>
      <w:r w:rsidR="004279CC" w:rsidRPr="00D129DC">
        <w:rPr>
          <w:rFonts w:cs="Arial"/>
          <w:szCs w:val="20"/>
        </w:rPr>
        <w:tab/>
      </w:r>
      <w:r w:rsidR="00793111" w:rsidRPr="00030DF1">
        <w:rPr>
          <w:rFonts w:cs="Arial"/>
          <w:b w:val="0"/>
          <w:szCs w:val="20"/>
        </w:rPr>
        <w:t xml:space="preserve">EX_GeographicDescription: </w:t>
      </w:r>
      <w:r w:rsidR="00AA2AE4">
        <w:rPr>
          <w:rFonts w:cs="Arial"/>
          <w:b w:val="0"/>
          <w:szCs w:val="20"/>
        </w:rPr>
        <w:t>For example</w:t>
      </w:r>
      <w:r w:rsidR="00793111" w:rsidRPr="00030DF1">
        <w:rPr>
          <w:rFonts w:cs="Arial"/>
          <w:b w:val="0"/>
          <w:szCs w:val="20"/>
        </w:rPr>
        <w:t>, official name of region</w:t>
      </w:r>
    </w:p>
    <w:p w14:paraId="1DB28CEF" w14:textId="0304097E" w:rsidR="00105E08" w:rsidRPr="00D129DC" w:rsidRDefault="00944B04" w:rsidP="00AA2AE4">
      <w:pPr>
        <w:pStyle w:val="Label1"/>
        <w:spacing w:before="0" w:line="240" w:lineRule="auto"/>
        <w:ind w:left="2835" w:hanging="2835"/>
        <w:jc w:val="left"/>
        <w:rPr>
          <w:rFonts w:cs="Arial"/>
          <w:szCs w:val="20"/>
        </w:rPr>
      </w:pPr>
      <w:r w:rsidRPr="001661A4">
        <w:rPr>
          <w:rFonts w:cs="Arial"/>
          <w:sz w:val="22"/>
        </w:rPr>
        <w:t>S</w:t>
      </w:r>
      <w:r w:rsidR="00B356C5" w:rsidRPr="001661A4">
        <w:rPr>
          <w:rFonts w:cs="Arial"/>
          <w:sz w:val="22"/>
        </w:rPr>
        <w:t>patial</w:t>
      </w:r>
      <w:r w:rsidRPr="001661A4">
        <w:rPr>
          <w:rFonts w:cs="Arial"/>
          <w:sz w:val="22"/>
        </w:rPr>
        <w:t xml:space="preserve"> </w:t>
      </w:r>
      <w:r w:rsidR="00B356C5" w:rsidRPr="001661A4">
        <w:rPr>
          <w:rFonts w:cs="Arial"/>
          <w:sz w:val="22"/>
        </w:rPr>
        <w:t>Resolution</w:t>
      </w:r>
      <w:r w:rsidR="00FA7489" w:rsidRPr="001661A4">
        <w:rPr>
          <w:rFonts w:cs="Arial"/>
          <w:sz w:val="22"/>
        </w:rPr>
        <w:t>:</w:t>
      </w:r>
      <w:r w:rsidR="00D20CD5" w:rsidRPr="00D129DC">
        <w:rPr>
          <w:rFonts w:cs="Arial"/>
          <w:szCs w:val="20"/>
        </w:rPr>
        <w:tab/>
      </w:r>
      <w:r w:rsidR="00793111" w:rsidRPr="0082088A">
        <w:rPr>
          <w:rFonts w:cs="Arial"/>
          <w:b w:val="0"/>
          <w:szCs w:val="20"/>
        </w:rPr>
        <w:t>MD_Resolution&gt;equivalentScale.denominator (integer) or MD_Resolution&gt;levelOfDetail (CharacterString)</w:t>
      </w:r>
      <w:r w:rsidR="0066549D">
        <w:rPr>
          <w:rFonts w:cs="Arial"/>
          <w:b w:val="0"/>
          <w:szCs w:val="20"/>
        </w:rPr>
        <w:t xml:space="preserve">. </w:t>
      </w:r>
      <w:r w:rsidR="001661A4">
        <w:rPr>
          <w:rFonts w:cs="Arial"/>
          <w:b w:val="0"/>
          <w:szCs w:val="20"/>
        </w:rPr>
        <w:t>For example</w:t>
      </w:r>
      <w:r w:rsidR="00B06F2E">
        <w:rPr>
          <w:rFonts w:cs="Arial"/>
          <w:b w:val="0"/>
          <w:szCs w:val="20"/>
        </w:rPr>
        <w:t>,</w:t>
      </w:r>
      <w:r w:rsidR="00793111" w:rsidRPr="0082088A">
        <w:rPr>
          <w:rFonts w:cs="Arial"/>
          <w:b w:val="0"/>
          <w:szCs w:val="20"/>
        </w:rPr>
        <w:t xml:space="preserve"> “All scales”</w:t>
      </w:r>
    </w:p>
    <w:p w14:paraId="65D56026" w14:textId="77777777" w:rsidR="00707F1E" w:rsidRPr="00D129DC" w:rsidRDefault="00944B04" w:rsidP="00AA2AE4">
      <w:pPr>
        <w:pStyle w:val="Label1"/>
        <w:spacing w:before="0" w:line="240" w:lineRule="auto"/>
        <w:ind w:left="2835" w:hanging="2835"/>
        <w:rPr>
          <w:rFonts w:cs="Arial"/>
          <w:szCs w:val="20"/>
        </w:rPr>
      </w:pPr>
      <w:r w:rsidRPr="001661A4">
        <w:rPr>
          <w:rFonts w:cs="Arial"/>
          <w:sz w:val="22"/>
        </w:rPr>
        <w:t>P</w:t>
      </w:r>
      <w:r w:rsidR="00105E08" w:rsidRPr="001661A4">
        <w:rPr>
          <w:rFonts w:cs="Arial"/>
          <w:sz w:val="22"/>
        </w:rPr>
        <w:t>urpose</w:t>
      </w:r>
      <w:r w:rsidR="00D20CD5" w:rsidRPr="001661A4">
        <w:rPr>
          <w:rFonts w:cs="Arial"/>
          <w:sz w:val="22"/>
        </w:rPr>
        <w:t>:</w:t>
      </w:r>
      <w:r w:rsidR="00D20CD5" w:rsidRPr="00D129DC">
        <w:rPr>
          <w:rFonts w:cs="Arial"/>
          <w:szCs w:val="20"/>
        </w:rPr>
        <w:tab/>
      </w:r>
      <w:r w:rsidR="00517E20" w:rsidRPr="00D129DC">
        <w:rPr>
          <w:rFonts w:cs="Arial"/>
          <w:b w:val="0"/>
          <w:szCs w:val="20"/>
        </w:rPr>
        <w:t>Under keel clearance management data is intended to be used as a layer in an ENC</w:t>
      </w:r>
    </w:p>
    <w:p w14:paraId="45D67BE7" w14:textId="77777777" w:rsidR="00105E08" w:rsidRDefault="00944B04" w:rsidP="001661A4">
      <w:pPr>
        <w:pStyle w:val="Label1"/>
        <w:spacing w:before="0" w:after="0" w:line="240" w:lineRule="auto"/>
        <w:ind w:left="2835" w:hanging="2835"/>
        <w:rPr>
          <w:rFonts w:cs="Arial"/>
          <w:szCs w:val="20"/>
        </w:rPr>
      </w:pPr>
      <w:r w:rsidRPr="001661A4">
        <w:rPr>
          <w:rFonts w:cs="Arial"/>
          <w:sz w:val="22"/>
        </w:rPr>
        <w:t>L</w:t>
      </w:r>
      <w:r w:rsidR="00105E08" w:rsidRPr="001661A4">
        <w:rPr>
          <w:rFonts w:cs="Arial"/>
          <w:sz w:val="22"/>
        </w:rPr>
        <w:t>anguage</w:t>
      </w:r>
      <w:r w:rsidR="00D20CD5" w:rsidRPr="001661A4">
        <w:rPr>
          <w:rFonts w:cs="Arial"/>
          <w:sz w:val="22"/>
        </w:rPr>
        <w:t>:</w:t>
      </w:r>
      <w:r w:rsidR="00D20CD5" w:rsidRPr="00D129DC">
        <w:rPr>
          <w:rFonts w:cs="Arial"/>
          <w:szCs w:val="20"/>
        </w:rPr>
        <w:t xml:space="preserve"> </w:t>
      </w:r>
      <w:r w:rsidR="00517E20" w:rsidRPr="00D129DC">
        <w:rPr>
          <w:rFonts w:cs="Arial"/>
          <w:szCs w:val="20"/>
        </w:rPr>
        <w:tab/>
      </w:r>
      <w:r w:rsidR="00105E08" w:rsidRPr="001661A4">
        <w:rPr>
          <w:rFonts w:cs="Arial"/>
          <w:b w:val="0"/>
          <w:szCs w:val="20"/>
        </w:rPr>
        <w:t>EN</w:t>
      </w:r>
    </w:p>
    <w:p w14:paraId="505C2E8D" w14:textId="77777777" w:rsidR="004D032C" w:rsidRPr="00D129DC" w:rsidRDefault="00793111" w:rsidP="00AA2AE4">
      <w:pPr>
        <w:pStyle w:val="Label1"/>
        <w:spacing w:before="0" w:line="240" w:lineRule="auto"/>
        <w:ind w:left="2835" w:firstLine="0"/>
        <w:rPr>
          <w:rFonts w:cs="Arial"/>
          <w:szCs w:val="20"/>
        </w:rPr>
      </w:pPr>
      <w:r w:rsidRPr="00030DF1">
        <w:rPr>
          <w:rFonts w:cs="Arial"/>
          <w:b w:val="0"/>
          <w:szCs w:val="20"/>
        </w:rPr>
        <w:t>Additional values, if any, use CharacterString values from ISO 639-2</w:t>
      </w:r>
    </w:p>
    <w:p w14:paraId="7B72A4B2" w14:textId="77777777" w:rsidR="00105E08" w:rsidRDefault="00944B04" w:rsidP="007A60C6">
      <w:pPr>
        <w:pStyle w:val="Labeldata"/>
        <w:spacing w:before="0" w:after="0"/>
        <w:ind w:left="2837" w:hanging="2837"/>
        <w:rPr>
          <w:rFonts w:cs="Arial"/>
        </w:rPr>
      </w:pPr>
      <w:r w:rsidRPr="001661A4">
        <w:rPr>
          <w:rStyle w:val="Label1Char"/>
          <w:rFonts w:cs="Arial"/>
        </w:rPr>
        <w:t>C</w:t>
      </w:r>
      <w:r w:rsidR="00105E08" w:rsidRPr="001661A4">
        <w:rPr>
          <w:rStyle w:val="Label1Char"/>
          <w:rFonts w:cs="Arial"/>
        </w:rPr>
        <w:t>lassification</w:t>
      </w:r>
      <w:r w:rsidR="00D20CD5" w:rsidRPr="001661A4">
        <w:rPr>
          <w:rStyle w:val="Label1Char"/>
          <w:rFonts w:cs="Arial"/>
        </w:rPr>
        <w:t>:</w:t>
      </w:r>
      <w:r w:rsidR="00D20CD5" w:rsidRPr="00D129DC">
        <w:rPr>
          <w:rFonts w:cs="Arial"/>
        </w:rPr>
        <w:t xml:space="preserve"> </w:t>
      </w:r>
      <w:r w:rsidR="00517E20" w:rsidRPr="00D129DC">
        <w:rPr>
          <w:rFonts w:cs="Arial"/>
        </w:rPr>
        <w:tab/>
      </w:r>
      <w:r w:rsidR="00105E08">
        <w:rPr>
          <w:rFonts w:cs="Arial"/>
        </w:rPr>
        <w:t>Unclassified</w:t>
      </w:r>
    </w:p>
    <w:p w14:paraId="782539D2" w14:textId="77777777" w:rsidR="00313AE8" w:rsidRPr="00286A01" w:rsidRDefault="00793111" w:rsidP="00AA2AE4">
      <w:pPr>
        <w:pStyle w:val="Labeldata"/>
        <w:spacing w:before="0"/>
        <w:ind w:left="2835"/>
        <w:rPr>
          <w:highlight w:val="yellow"/>
        </w:rPr>
      </w:pPr>
      <w:r w:rsidRPr="00030DF1">
        <w:rPr>
          <w:rFonts w:cs="Arial"/>
        </w:rPr>
        <w:t>Additional values, if any, use CharacterString values from ISO 639-2</w:t>
      </w:r>
    </w:p>
    <w:p w14:paraId="4728228D" w14:textId="77777777" w:rsidR="004D032C" w:rsidRPr="00D129DC" w:rsidRDefault="00D20CD5" w:rsidP="00AA2AE4">
      <w:pPr>
        <w:pStyle w:val="Label1"/>
        <w:spacing w:before="0" w:line="240" w:lineRule="auto"/>
        <w:ind w:left="2835" w:hanging="2835"/>
        <w:rPr>
          <w:rFonts w:cs="Arial"/>
          <w:szCs w:val="20"/>
        </w:rPr>
      </w:pPr>
      <w:r w:rsidRPr="001661A4">
        <w:rPr>
          <w:rFonts w:cs="Arial"/>
          <w:sz w:val="22"/>
        </w:rPr>
        <w:t>P</w:t>
      </w:r>
      <w:r w:rsidR="004D032C" w:rsidRPr="001661A4">
        <w:rPr>
          <w:rFonts w:cs="Arial"/>
          <w:sz w:val="22"/>
        </w:rPr>
        <w:t>oint</w:t>
      </w:r>
      <w:r w:rsidRPr="001661A4">
        <w:rPr>
          <w:rFonts w:cs="Arial"/>
          <w:sz w:val="22"/>
        </w:rPr>
        <w:t xml:space="preserve"> o</w:t>
      </w:r>
      <w:r w:rsidR="004D032C" w:rsidRPr="001661A4">
        <w:rPr>
          <w:rFonts w:cs="Arial"/>
          <w:sz w:val="22"/>
        </w:rPr>
        <w:t>f</w:t>
      </w:r>
      <w:r w:rsidRPr="001661A4">
        <w:rPr>
          <w:rFonts w:cs="Arial"/>
          <w:sz w:val="22"/>
        </w:rPr>
        <w:t xml:space="preserve"> </w:t>
      </w:r>
      <w:r w:rsidR="004D032C" w:rsidRPr="001661A4">
        <w:rPr>
          <w:rFonts w:cs="Arial"/>
          <w:sz w:val="22"/>
        </w:rPr>
        <w:t>Contact</w:t>
      </w:r>
      <w:r w:rsidRPr="001661A4">
        <w:rPr>
          <w:rFonts w:cs="Arial"/>
          <w:sz w:val="22"/>
        </w:rPr>
        <w:t>:</w:t>
      </w:r>
      <w:r w:rsidRPr="00D129DC">
        <w:rPr>
          <w:rFonts w:cs="Arial"/>
          <w:szCs w:val="20"/>
        </w:rPr>
        <w:t xml:space="preserve"> </w:t>
      </w:r>
      <w:r w:rsidR="00517E20" w:rsidRPr="00D129DC">
        <w:rPr>
          <w:rFonts w:cs="Arial"/>
          <w:szCs w:val="20"/>
        </w:rPr>
        <w:tab/>
      </w:r>
      <w:r w:rsidR="00793111" w:rsidRPr="00030DF1">
        <w:rPr>
          <w:rFonts w:cs="Arial"/>
          <w:b w:val="0"/>
          <w:szCs w:val="20"/>
        </w:rPr>
        <w:t>CI_Responsibility</w:t>
      </w:r>
    </w:p>
    <w:p w14:paraId="69C25F66" w14:textId="77777777" w:rsidR="003D1865" w:rsidRDefault="00D20CD5" w:rsidP="00AA2AE4">
      <w:pPr>
        <w:pStyle w:val="Label1"/>
        <w:spacing w:before="0" w:line="240" w:lineRule="auto"/>
        <w:ind w:left="2835" w:hanging="2835"/>
        <w:rPr>
          <w:rFonts w:cs="Arial"/>
          <w:b w:val="0"/>
          <w:szCs w:val="20"/>
        </w:rPr>
      </w:pPr>
      <w:r w:rsidRPr="001661A4">
        <w:rPr>
          <w:rFonts w:cs="Arial"/>
          <w:sz w:val="22"/>
        </w:rPr>
        <w:t>U</w:t>
      </w:r>
      <w:r w:rsidR="004D032C" w:rsidRPr="001661A4">
        <w:rPr>
          <w:rFonts w:cs="Arial"/>
          <w:sz w:val="22"/>
        </w:rPr>
        <w:t>se</w:t>
      </w:r>
      <w:r w:rsidRPr="001661A4">
        <w:rPr>
          <w:rFonts w:cs="Arial"/>
          <w:sz w:val="22"/>
        </w:rPr>
        <w:t xml:space="preserve"> </w:t>
      </w:r>
      <w:r w:rsidR="004D032C" w:rsidRPr="001661A4">
        <w:rPr>
          <w:rFonts w:cs="Arial"/>
          <w:sz w:val="22"/>
        </w:rPr>
        <w:t>Limitation</w:t>
      </w:r>
      <w:r w:rsidRPr="001661A4">
        <w:rPr>
          <w:rFonts w:cs="Arial"/>
          <w:sz w:val="22"/>
        </w:rPr>
        <w:t>:</w:t>
      </w:r>
      <w:r w:rsidRPr="00D129DC">
        <w:rPr>
          <w:rFonts w:cs="Arial"/>
          <w:szCs w:val="20"/>
        </w:rPr>
        <w:t xml:space="preserve"> </w:t>
      </w:r>
      <w:r w:rsidR="00517E20" w:rsidRPr="00D129DC">
        <w:rPr>
          <w:rFonts w:cs="Arial"/>
          <w:szCs w:val="20"/>
        </w:rPr>
        <w:tab/>
      </w:r>
      <w:r w:rsidR="00966798" w:rsidRPr="00D129DC">
        <w:rPr>
          <w:rFonts w:cs="Arial"/>
          <w:b w:val="0"/>
          <w:szCs w:val="20"/>
        </w:rPr>
        <w:t>Invalid over land</w:t>
      </w:r>
    </w:p>
    <w:p w14:paraId="08B9C5E5" w14:textId="77777777" w:rsidR="001661A4" w:rsidRPr="00D129DC" w:rsidRDefault="001661A4" w:rsidP="00AA2AE4">
      <w:pPr>
        <w:pStyle w:val="Label1"/>
        <w:spacing w:before="0" w:line="240" w:lineRule="auto"/>
        <w:ind w:left="2835" w:hanging="2835"/>
        <w:rPr>
          <w:rFonts w:cs="Arial"/>
          <w:szCs w:val="20"/>
        </w:rPr>
      </w:pPr>
    </w:p>
    <w:p w14:paraId="60D2C6A3" w14:textId="57A034EF" w:rsidR="00E8406A" w:rsidRPr="00286A01" w:rsidRDefault="00707F1E" w:rsidP="002721B0">
      <w:pPr>
        <w:pStyle w:val="Heading1"/>
      </w:pPr>
      <w:bookmarkStart w:id="566" w:name="_Toc225648280"/>
      <w:bookmarkStart w:id="567" w:name="_Toc225065137"/>
      <w:bookmarkStart w:id="568" w:name="_Toc127463827"/>
      <w:bookmarkStart w:id="569" w:name="_Toc128125453"/>
      <w:bookmarkStart w:id="570" w:name="_Toc141176178"/>
      <w:bookmarkStart w:id="571" w:name="_Toc141176333"/>
      <w:bookmarkStart w:id="572" w:name="_Toc141176964"/>
      <w:bookmarkStart w:id="573" w:name="_Toc150177849"/>
      <w:r w:rsidRPr="00286A01">
        <w:t xml:space="preserve">Data </w:t>
      </w:r>
      <w:r w:rsidR="00944B04">
        <w:t>C</w:t>
      </w:r>
      <w:r w:rsidR="00E8406A" w:rsidRPr="00286A01">
        <w:t xml:space="preserve">ontent and </w:t>
      </w:r>
      <w:r w:rsidR="00944B04">
        <w:t>S</w:t>
      </w:r>
      <w:r w:rsidR="00E8406A" w:rsidRPr="00286A01">
        <w:t>tructure</w:t>
      </w:r>
      <w:bookmarkEnd w:id="566"/>
      <w:bookmarkEnd w:id="567"/>
      <w:bookmarkEnd w:id="568"/>
      <w:bookmarkEnd w:id="569"/>
      <w:bookmarkEnd w:id="570"/>
      <w:bookmarkEnd w:id="571"/>
      <w:bookmarkEnd w:id="572"/>
      <w:bookmarkEnd w:id="573"/>
    </w:p>
    <w:p w14:paraId="111B3B5A" w14:textId="77777777" w:rsidR="00A15E77" w:rsidRPr="00286A01" w:rsidRDefault="00A15E77" w:rsidP="00B3435A">
      <w:pPr>
        <w:pStyle w:val="Heading2"/>
      </w:pPr>
      <w:bookmarkStart w:id="574" w:name="_Toc127463828"/>
      <w:bookmarkStart w:id="575" w:name="_Toc128125454"/>
      <w:bookmarkStart w:id="576" w:name="_Toc141176179"/>
      <w:bookmarkStart w:id="577" w:name="_Toc141176334"/>
      <w:bookmarkStart w:id="578" w:name="_Toc141176965"/>
      <w:bookmarkStart w:id="579" w:name="_Toc150177850"/>
      <w:bookmarkStart w:id="580" w:name="_Toc225648281"/>
      <w:bookmarkStart w:id="581" w:name="_Toc225065138"/>
      <w:r w:rsidRPr="00286A01">
        <w:t>Introduction</w:t>
      </w:r>
      <w:bookmarkEnd w:id="574"/>
      <w:bookmarkEnd w:id="575"/>
      <w:bookmarkEnd w:id="576"/>
      <w:bookmarkEnd w:id="577"/>
      <w:bookmarkEnd w:id="578"/>
      <w:bookmarkEnd w:id="579"/>
    </w:p>
    <w:p w14:paraId="0B05149E" w14:textId="77777777" w:rsidR="001661A4" w:rsidRDefault="002D3F05" w:rsidP="001661A4">
      <w:pPr>
        <w:spacing w:before="0" w:after="60"/>
      </w:pPr>
      <w:r>
        <w:t>This section discusses</w:t>
      </w:r>
      <w:r w:rsidR="00F243B7">
        <w:t>:</w:t>
      </w:r>
      <w:r>
        <w:t xml:space="preserve"> </w:t>
      </w:r>
    </w:p>
    <w:p w14:paraId="31ECE576" w14:textId="01A6E81C" w:rsidR="001661A4" w:rsidRDefault="002D3F05" w:rsidP="001661A4">
      <w:pPr>
        <w:pStyle w:val="ListParagraph"/>
        <w:numPr>
          <w:ilvl w:val="0"/>
          <w:numId w:val="78"/>
        </w:numPr>
        <w:spacing w:before="0" w:after="60"/>
      </w:pPr>
      <w:r>
        <w:t>the application schema expressed in UML 2,0</w:t>
      </w:r>
      <w:r w:rsidR="00F243B7">
        <w:t>,</w:t>
      </w:r>
      <w:r>
        <w:t xml:space="preserve"> shown in </w:t>
      </w:r>
      <w:r w:rsidRPr="0084667B">
        <w:fldChar w:fldCharType="begin"/>
      </w:r>
      <w:r w:rsidRPr="0084667B">
        <w:instrText xml:space="preserve"> REF _Ref534201467 \h </w:instrText>
      </w:r>
      <w:r w:rsidR="0084667B">
        <w:instrText xml:space="preserve"> \* MERGEFORMAT </w:instrText>
      </w:r>
      <w:r w:rsidRPr="0084667B">
        <w:fldChar w:fldCharType="separate"/>
      </w:r>
      <w:r w:rsidR="00146B46" w:rsidRPr="00146B46">
        <w:rPr>
          <w:i/>
        </w:rPr>
        <w:t>Figure 7</w:t>
      </w:r>
      <w:r w:rsidR="00146B46" w:rsidRPr="00146B46">
        <w:rPr>
          <w:i/>
        </w:rPr>
        <w:noBreakHyphen/>
        <w:t>2. S-129 Data Model</w:t>
      </w:r>
      <w:r w:rsidRPr="0084667B">
        <w:fldChar w:fldCharType="end"/>
      </w:r>
      <w:r>
        <w:t xml:space="preserve">; </w:t>
      </w:r>
    </w:p>
    <w:p w14:paraId="6CEE0F8D" w14:textId="77777777" w:rsidR="001661A4" w:rsidRDefault="002D3F05" w:rsidP="001661A4">
      <w:pPr>
        <w:pStyle w:val="ListParagraph"/>
        <w:numPr>
          <w:ilvl w:val="0"/>
          <w:numId w:val="78"/>
        </w:numPr>
        <w:spacing w:before="0" w:after="60"/>
      </w:pPr>
      <w:r>
        <w:t xml:space="preserve">the associated feature catalogue (included in Annex C); </w:t>
      </w:r>
    </w:p>
    <w:p w14:paraId="2F4E68A5" w14:textId="77777777" w:rsidR="008760F1" w:rsidRDefault="002D3F05" w:rsidP="001661A4">
      <w:pPr>
        <w:pStyle w:val="ListParagraph"/>
        <w:numPr>
          <w:ilvl w:val="0"/>
          <w:numId w:val="78"/>
        </w:numPr>
        <w:spacing w:before="0" w:after="60"/>
        <w:rPr>
          <w:ins w:id="582" w:author="Jason Rhee" w:date="2024-07-24T22:55:00Z" w16du:dateUtc="2024-07-24T12:55:00Z"/>
        </w:rPr>
      </w:pPr>
      <w:r>
        <w:t>the dataset types, providing a full description of each feature type including its attributes, attribute values and relationships in the data</w:t>
      </w:r>
      <w:r w:rsidR="00411798">
        <w:t>set</w:t>
      </w:r>
      <w:r>
        <w:t>;</w:t>
      </w:r>
    </w:p>
    <w:p w14:paraId="7B80A3BA" w14:textId="4E7A4257" w:rsidR="001661A4" w:rsidRDefault="008760F1" w:rsidP="001661A4">
      <w:pPr>
        <w:pStyle w:val="ListParagraph"/>
        <w:numPr>
          <w:ilvl w:val="0"/>
          <w:numId w:val="78"/>
        </w:numPr>
        <w:spacing w:before="0" w:after="60"/>
      </w:pPr>
      <w:ins w:id="583" w:author="Jason Rhee" w:date="2024-07-24T22:55:00Z" w16du:dateUtc="2024-07-24T12:55:00Z">
        <w:r>
          <w:t>the geometry of each feature type, where applicable</w:t>
        </w:r>
      </w:ins>
      <w:r w:rsidR="002D3F05">
        <w:t xml:space="preserve"> </w:t>
      </w:r>
    </w:p>
    <w:p w14:paraId="177D1B5E" w14:textId="77777777" w:rsidR="001661A4" w:rsidRDefault="002D3F05" w:rsidP="001661A4">
      <w:pPr>
        <w:pStyle w:val="ListParagraph"/>
        <w:numPr>
          <w:ilvl w:val="0"/>
          <w:numId w:val="78"/>
        </w:numPr>
        <w:spacing w:before="0" w:after="60"/>
      </w:pPr>
      <w:r>
        <w:t xml:space="preserve">dataset loading and unloading; and </w:t>
      </w:r>
    </w:p>
    <w:p w14:paraId="5CC0A0E5" w14:textId="241795F0" w:rsidR="002D3F05" w:rsidDel="004261A2" w:rsidRDefault="002D3F05" w:rsidP="001661A4">
      <w:pPr>
        <w:pStyle w:val="ListParagraph"/>
        <w:numPr>
          <w:ilvl w:val="0"/>
          <w:numId w:val="78"/>
        </w:numPr>
        <w:spacing w:before="0" w:line="240" w:lineRule="auto"/>
        <w:ind w:left="714" w:hanging="357"/>
        <w:rPr>
          <w:del w:id="584" w:author="Jason Rhee" w:date="2024-07-24T22:56:00Z" w16du:dateUtc="2024-07-24T12:56:00Z"/>
        </w:rPr>
      </w:pPr>
      <w:commentRangeStart w:id="585"/>
      <w:commentRangeStart w:id="586"/>
      <w:del w:id="587" w:author="Jason Rhee" w:date="2024-07-24T22:56:00Z" w16du:dateUtc="2024-07-24T12:56:00Z">
        <w:r w:rsidDel="004261A2">
          <w:delText>the geometry</w:delText>
        </w:r>
        <w:commentRangeEnd w:id="585"/>
        <w:r w:rsidR="00BC76E4" w:rsidDel="004261A2">
          <w:rPr>
            <w:rStyle w:val="CommentReference"/>
          </w:rPr>
          <w:commentReference w:id="585"/>
        </w:r>
        <w:commentRangeEnd w:id="586"/>
        <w:r w:rsidR="00E6153E" w:rsidDel="004261A2">
          <w:rPr>
            <w:rStyle w:val="CommentReference"/>
          </w:rPr>
          <w:commentReference w:id="586"/>
        </w:r>
        <w:r w:rsidDel="004261A2">
          <w:delText>.</w:delText>
        </w:r>
      </w:del>
    </w:p>
    <w:p w14:paraId="64E949AE" w14:textId="46A0EFF0" w:rsidR="005C68DA" w:rsidRDefault="00A44DA8" w:rsidP="0087062E">
      <w:pPr>
        <w:keepNext/>
      </w:pPr>
      <w:commentRangeStart w:id="588"/>
      <w:r w:rsidRPr="00105E08">
        <w:rPr>
          <w:rFonts w:cs="Arial"/>
          <w:noProof/>
          <w:szCs w:val="20"/>
          <w:lang w:val="en-US" w:eastAsia="ko-KR"/>
        </w:rPr>
        <w:lastRenderedPageBreak/>
        <mc:AlternateContent>
          <mc:Choice Requires="wps">
            <w:drawing>
              <wp:inline distT="0" distB="0" distL="0" distR="0" wp14:anchorId="48796300" wp14:editId="6A36B1F8">
                <wp:extent cx="5530292" cy="3420836"/>
                <wp:effectExtent l="0" t="0" r="13335" b="27305"/>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292" cy="3420836"/>
                        </a:xfrm>
                        <a:prstGeom prst="rect">
                          <a:avLst/>
                        </a:prstGeom>
                        <a:solidFill>
                          <a:srgbClr val="FFFFFF"/>
                        </a:solidFill>
                        <a:ln w="9525">
                          <a:solidFill>
                            <a:srgbClr val="000000"/>
                          </a:solidFill>
                          <a:miter lim="800000"/>
                          <a:headEnd/>
                          <a:tailEnd/>
                        </a:ln>
                      </wps:spPr>
                      <wps:txbx>
                        <w:txbxContent>
                          <w:p w14:paraId="62AF09EB" w14:textId="5217747A" w:rsidR="00592500" w:rsidRPr="004A0FE6" w:rsidRDefault="00997DC0" w:rsidP="004A0FE6">
                            <w:pPr>
                              <w:jc w:val="center"/>
                              <w:rPr>
                                <w:rFonts w:eastAsiaTheme="minorEastAsia"/>
                                <w:b/>
                                <w:sz w:val="32"/>
                                <w:lang w:eastAsia="ko-KR"/>
                                <w:rPrChange w:id="589" w:author="Jason Rhee" w:date="2024-07-26T12:49:00Z" w16du:dateUtc="2024-07-26T02:49:00Z">
                                  <w:rPr>
                                    <w:b/>
                                    <w:sz w:val="32"/>
                                  </w:rPr>
                                </w:rPrChange>
                              </w:rPr>
                            </w:pPr>
                            <w:r w:rsidRPr="00850ABE">
                              <w:rPr>
                                <w:b/>
                                <w:sz w:val="32"/>
                              </w:rPr>
                              <w:t xml:space="preserve"> </w:t>
                            </w:r>
                            <w:ins w:id="590" w:author="Jason Rhee" w:date="2024-07-26T12:39:00Z" w16du:dateUtc="2024-07-26T02:39:00Z">
                              <w:r w:rsidR="007F4E5D">
                                <w:rPr>
                                  <w:noProof/>
                                </w:rPr>
                                <w:drawing>
                                  <wp:inline distT="0" distB="0" distL="0" distR="0" wp14:anchorId="53A643CD" wp14:editId="2C83EE1C">
                                    <wp:extent cx="3326859" cy="3175459"/>
                                    <wp:effectExtent l="0" t="0" r="6985" b="6350"/>
                                    <wp:docPr id="123469293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32603" name="Picture 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1715" cy="3189639"/>
                                            </a:xfrm>
                                            <a:prstGeom prst="rect">
                                              <a:avLst/>
                                            </a:prstGeom>
                                            <a:noFill/>
                                            <a:ln>
                                              <a:noFill/>
                                            </a:ln>
                                          </pic:spPr>
                                        </pic:pic>
                                      </a:graphicData>
                                    </a:graphic>
                                  </wp:inline>
                                </w:drawing>
                              </w:r>
                            </w:ins>
                            <w:del w:id="591" w:author="Jason Rhee" w:date="2024-07-26T10:14:00Z" w16du:dateUtc="2024-07-26T00:14:00Z">
                              <w:r w:rsidDel="00592500">
                                <w:rPr>
                                  <w:noProof/>
                                </w:rPr>
                                <w:drawing>
                                  <wp:inline distT="0" distB="0" distL="0" distR="0" wp14:anchorId="348D3BB9" wp14:editId="7FBEF254">
                                    <wp:extent cx="3258430" cy="3387256"/>
                                    <wp:effectExtent l="0" t="0" r="0" b="3810"/>
                                    <wp:docPr id="441155624" name="Picture 4411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46010" name="Picture 587346010"/>
                                            <pic:cNvPicPr/>
                                          </pic:nvPicPr>
                                          <pic:blipFill>
                                            <a:blip r:embed="rId33"/>
                                            <a:stretch>
                                              <a:fillRect/>
                                            </a:stretch>
                                          </pic:blipFill>
                                          <pic:spPr>
                                            <a:xfrm>
                                              <a:off x="0" y="0"/>
                                              <a:ext cx="3260904" cy="3389828"/>
                                            </a:xfrm>
                                            <a:prstGeom prst="rect">
                                              <a:avLst/>
                                            </a:prstGeom>
                                          </pic:spPr>
                                        </pic:pic>
                                      </a:graphicData>
                                    </a:graphic>
                                  </wp:inline>
                                </w:drawing>
                              </w:r>
                            </w:del>
                          </w:p>
                        </w:txbxContent>
                      </wps:txbx>
                      <wps:bodyPr rot="0" vert="horz" wrap="square" lIns="91440" tIns="45720" rIns="91440" bIns="45720" anchor="t" anchorCtr="0">
                        <a:noAutofit/>
                      </wps:bodyPr>
                    </wps:wsp>
                  </a:graphicData>
                </a:graphic>
              </wp:inline>
            </w:drawing>
          </mc:Choice>
          <mc:Fallback>
            <w:pict>
              <v:shapetype w14:anchorId="48796300" id="_x0000_t202" coordsize="21600,21600" o:spt="202" path="m,l,21600r21600,l21600,xe">
                <v:stroke joinstyle="miter"/>
                <v:path gradientshapeok="t" o:connecttype="rect"/>
              </v:shapetype>
              <v:shape id="Text Box 2" o:spid="_x0000_s1033" type="#_x0000_t202" style="width:435.45pt;height:26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">
                <v:textbox>
                  <w:txbxContent>
                    <w:p w14:paraId="62AF09EB" w14:textId="5217747A" w:rsidR="00592500" w:rsidRPr="004A0FE6" w:rsidRDefault="00997DC0" w:rsidP="004A0FE6">
                      <w:pPr>
                        <w:jc w:val="center"/>
                        <w:rPr>
                          <w:rFonts w:eastAsiaTheme="minorEastAsia"/>
                          <w:b/>
                          <w:sz w:val="32"/>
                          <w:lang w:eastAsia="ko-KR"/>
                          <w:rPrChange w:id="592" w:author="Jason Rhee" w:date="2024-07-26T12:49:00Z" w16du:dateUtc="2024-07-26T02:49:00Z">
                            <w:rPr>
                              <w:b/>
                              <w:sz w:val="32"/>
                            </w:rPr>
                          </w:rPrChange>
                        </w:rPr>
                      </w:pPr>
                      <w:r w:rsidRPr="00850ABE">
                        <w:rPr>
                          <w:b/>
                          <w:sz w:val="32"/>
                        </w:rPr>
                        <w:t xml:space="preserve"> </w:t>
                      </w:r>
                      <w:ins w:id="593" w:author="Jason Rhee" w:date="2024-07-26T12:39:00Z" w16du:dateUtc="2024-07-26T02:39:00Z">
                        <w:r w:rsidR="007F4E5D">
                          <w:rPr>
                            <w:noProof/>
                          </w:rPr>
                          <w:drawing>
                            <wp:inline distT="0" distB="0" distL="0" distR="0" wp14:anchorId="53A643CD" wp14:editId="2C83EE1C">
                              <wp:extent cx="3326859" cy="3175459"/>
                              <wp:effectExtent l="0" t="0" r="6985" b="6350"/>
                              <wp:docPr id="123469293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32603" name="Picture 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1715" cy="3189639"/>
                                      </a:xfrm>
                                      <a:prstGeom prst="rect">
                                        <a:avLst/>
                                      </a:prstGeom>
                                      <a:noFill/>
                                      <a:ln>
                                        <a:noFill/>
                                      </a:ln>
                                    </pic:spPr>
                                  </pic:pic>
                                </a:graphicData>
                              </a:graphic>
                            </wp:inline>
                          </w:drawing>
                        </w:r>
                      </w:ins>
                      <w:del w:id="594" w:author="Jason Rhee" w:date="2024-07-26T10:14:00Z" w16du:dateUtc="2024-07-26T00:14:00Z">
                        <w:r w:rsidDel="00592500">
                          <w:rPr>
                            <w:noProof/>
                          </w:rPr>
                          <w:drawing>
                            <wp:inline distT="0" distB="0" distL="0" distR="0" wp14:anchorId="348D3BB9" wp14:editId="7FBEF254">
                              <wp:extent cx="3258430" cy="3387256"/>
                              <wp:effectExtent l="0" t="0" r="0" b="3810"/>
                              <wp:docPr id="441155624" name="Picture 4411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46010" name="Picture 587346010"/>
                                      <pic:cNvPicPr/>
                                    </pic:nvPicPr>
                                    <pic:blipFill>
                                      <a:blip r:embed="rId33"/>
                                      <a:stretch>
                                        <a:fillRect/>
                                      </a:stretch>
                                    </pic:blipFill>
                                    <pic:spPr>
                                      <a:xfrm>
                                        <a:off x="0" y="0"/>
                                        <a:ext cx="3260904" cy="3389828"/>
                                      </a:xfrm>
                                      <a:prstGeom prst="rect">
                                        <a:avLst/>
                                      </a:prstGeom>
                                    </pic:spPr>
                                  </pic:pic>
                                </a:graphicData>
                              </a:graphic>
                            </wp:inline>
                          </w:drawing>
                        </w:r>
                      </w:del>
                    </w:p>
                  </w:txbxContent>
                </v:textbox>
                <w10:anchorlock/>
              </v:shape>
            </w:pict>
          </mc:Fallback>
        </mc:AlternateContent>
      </w:r>
      <w:commentRangeEnd w:id="588"/>
      <w:r w:rsidR="00686AD5">
        <w:rPr>
          <w:rStyle w:val="CommentReference"/>
          <w:rFonts w:eastAsia="MS Mincho"/>
          <w:szCs w:val="20"/>
          <w:lang w:eastAsia="ja-JP"/>
        </w:rPr>
        <w:commentReference w:id="588"/>
      </w:r>
    </w:p>
    <w:p w14:paraId="64BC85E7" w14:textId="7AE26174" w:rsidR="00105E08" w:rsidRPr="009666A1" w:rsidRDefault="005C68DA" w:rsidP="009666A1">
      <w:pPr>
        <w:pStyle w:val="Caption"/>
        <w:spacing w:line="240" w:lineRule="auto"/>
        <w:jc w:val="center"/>
        <w:rPr>
          <w:rFonts w:cs="Arial"/>
          <w:i/>
          <w:sz w:val="18"/>
          <w:szCs w:val="18"/>
        </w:rPr>
      </w:pPr>
      <w:bookmarkStart w:id="595" w:name="_Ref534270647"/>
      <w:r w:rsidRPr="009666A1">
        <w:rPr>
          <w:i/>
          <w:sz w:val="18"/>
          <w:szCs w:val="18"/>
        </w:rPr>
        <w:t xml:space="preserve">Figure </w:t>
      </w:r>
      <w:r w:rsidR="009666A1">
        <w:rPr>
          <w:i/>
          <w:sz w:val="18"/>
          <w:szCs w:val="18"/>
        </w:rPr>
        <w:t>7</w:t>
      </w:r>
      <w:r w:rsidRPr="009666A1">
        <w:rPr>
          <w:i/>
          <w:sz w:val="18"/>
          <w:szCs w:val="18"/>
        </w:rPr>
        <w:noBreakHyphen/>
      </w:r>
      <w:r w:rsidRPr="009666A1">
        <w:rPr>
          <w:i/>
          <w:sz w:val="18"/>
          <w:szCs w:val="18"/>
        </w:rPr>
        <w:fldChar w:fldCharType="begin"/>
      </w:r>
      <w:r w:rsidRPr="009666A1">
        <w:rPr>
          <w:i/>
          <w:sz w:val="18"/>
          <w:szCs w:val="18"/>
        </w:rPr>
        <w:instrText xml:space="preserve"> SEQ Figure \* ARABIC \s 1 </w:instrText>
      </w:r>
      <w:r w:rsidRPr="009666A1">
        <w:rPr>
          <w:i/>
          <w:sz w:val="18"/>
          <w:szCs w:val="18"/>
        </w:rPr>
        <w:fldChar w:fldCharType="separate"/>
      </w:r>
      <w:r w:rsidR="00146B46">
        <w:rPr>
          <w:i/>
          <w:noProof/>
          <w:sz w:val="18"/>
          <w:szCs w:val="18"/>
        </w:rPr>
        <w:t>1</w:t>
      </w:r>
      <w:r w:rsidRPr="009666A1">
        <w:rPr>
          <w:i/>
          <w:sz w:val="18"/>
          <w:szCs w:val="18"/>
        </w:rPr>
        <w:fldChar w:fldCharType="end"/>
      </w:r>
      <w:bookmarkEnd w:id="595"/>
      <w:r w:rsidR="002626E4" w:rsidRPr="009666A1">
        <w:rPr>
          <w:i/>
          <w:sz w:val="18"/>
          <w:szCs w:val="18"/>
        </w:rPr>
        <w:t xml:space="preserve"> – </w:t>
      </w:r>
      <w:r w:rsidR="000738F3" w:rsidRPr="009666A1">
        <w:rPr>
          <w:i/>
          <w:sz w:val="18"/>
          <w:szCs w:val="18"/>
        </w:rPr>
        <w:t xml:space="preserve">Relationship between S-100 meta class and </w:t>
      </w:r>
      <w:r w:rsidR="002626E4" w:rsidRPr="009666A1">
        <w:rPr>
          <w:i/>
          <w:sz w:val="18"/>
          <w:szCs w:val="18"/>
        </w:rPr>
        <w:t xml:space="preserve">S-129 </w:t>
      </w:r>
      <w:r w:rsidR="000738F3" w:rsidRPr="009666A1">
        <w:rPr>
          <w:i/>
          <w:sz w:val="18"/>
          <w:szCs w:val="18"/>
        </w:rPr>
        <w:t>a</w:t>
      </w:r>
      <w:r w:rsidR="002626E4" w:rsidRPr="009666A1">
        <w:rPr>
          <w:i/>
          <w:sz w:val="18"/>
          <w:szCs w:val="18"/>
        </w:rPr>
        <w:t xml:space="preserve">pplication </w:t>
      </w:r>
      <w:r w:rsidR="000738F3" w:rsidRPr="009666A1">
        <w:rPr>
          <w:i/>
          <w:sz w:val="18"/>
          <w:szCs w:val="18"/>
        </w:rPr>
        <w:t>s</w:t>
      </w:r>
      <w:r w:rsidR="002626E4" w:rsidRPr="009666A1">
        <w:rPr>
          <w:i/>
          <w:sz w:val="18"/>
          <w:szCs w:val="18"/>
        </w:rPr>
        <w:t>chema</w:t>
      </w:r>
    </w:p>
    <w:p w14:paraId="2F69EC20" w14:textId="316EE40F" w:rsidR="00E217F5" w:rsidRDefault="00E217F5" w:rsidP="009666A1">
      <w:pPr>
        <w:spacing w:before="0"/>
      </w:pPr>
      <w:r>
        <w:t>The S-129</w:t>
      </w:r>
      <w:r w:rsidRPr="003512FE">
        <w:t xml:space="preserve"> </w:t>
      </w:r>
      <w:r>
        <w:t>features are</w:t>
      </w:r>
      <w:r w:rsidRPr="003512FE">
        <w:t xml:space="preserve"> based on the S-100 General Feature Model (GFM</w:t>
      </w:r>
      <w:r w:rsidR="00372B45" w:rsidRPr="003512FE">
        <w:t>) and</w:t>
      </w:r>
      <w:r w:rsidRPr="003512FE">
        <w:t xml:space="preserve"> </w:t>
      </w:r>
      <w:r w:rsidR="00F243B7">
        <w:t>are</w:t>
      </w:r>
      <w:r w:rsidR="00F243B7" w:rsidRPr="003512FE">
        <w:t xml:space="preserve"> </w:t>
      </w:r>
      <w:r w:rsidRPr="003512FE">
        <w:t>a featur</w:t>
      </w:r>
      <w:r>
        <w:t xml:space="preserve">e-based vector product. </w:t>
      </w:r>
      <w:r w:rsidRPr="00E217F5">
        <w:t xml:space="preserve">Figure </w:t>
      </w:r>
      <w:r w:rsidR="009666A1">
        <w:t>7</w:t>
      </w:r>
      <w:r w:rsidRPr="00E217F5">
        <w:t>-1</w:t>
      </w:r>
      <w:r>
        <w:t xml:space="preserve"> shows the relations between the S-129</w:t>
      </w:r>
      <w:r w:rsidRPr="003512FE">
        <w:t xml:space="preserve"> </w:t>
      </w:r>
      <w:r w:rsidR="009666A1">
        <w:t>A</w:t>
      </w:r>
      <w:r w:rsidRPr="003512FE">
        <w:t xml:space="preserve">pplication </w:t>
      </w:r>
      <w:r w:rsidR="009666A1">
        <w:t>S</w:t>
      </w:r>
      <w:r w:rsidRPr="003512FE">
        <w:t xml:space="preserve">chema </w:t>
      </w:r>
      <w:r>
        <w:t>and the S-100 GFM.</w:t>
      </w:r>
    </w:p>
    <w:p w14:paraId="0D944F1C" w14:textId="49C4D38E" w:rsidR="00E217F5" w:rsidRPr="003512FE" w:rsidRDefault="00E217F5" w:rsidP="009666A1">
      <w:pPr>
        <w:spacing w:before="0"/>
        <w:rPr>
          <w:color w:val="00000A"/>
        </w:rPr>
      </w:pPr>
      <w:r w:rsidRPr="003512FE">
        <w:t>All</w:t>
      </w:r>
      <w:r>
        <w:t xml:space="preserve"> S-129 features </w:t>
      </w:r>
      <w:r w:rsidRPr="003512FE">
        <w:t xml:space="preserve">are derived </w:t>
      </w:r>
      <w:r>
        <w:t xml:space="preserve">from the </w:t>
      </w:r>
      <w:del w:id="596" w:author="Jason Rhee" w:date="2024-07-26T12:39:00Z" w16du:dateUtc="2024-07-26T02:39:00Z">
        <w:r w:rsidDel="00B17300">
          <w:delText xml:space="preserve">meta </w:delText>
        </w:r>
      </w:del>
      <w:r>
        <w:t>feature</w:t>
      </w:r>
      <w:r w:rsidRPr="003512FE">
        <w:t xml:space="preserve"> </w:t>
      </w:r>
      <w:r w:rsidRPr="00E33379">
        <w:rPr>
          <w:b/>
        </w:rPr>
        <w:t>UnderKeelClearancePlan</w:t>
      </w:r>
      <w:r>
        <w:t xml:space="preserve"> defined in the S-129 </w:t>
      </w:r>
      <w:r w:rsidR="009666A1">
        <w:t>A</w:t>
      </w:r>
      <w:r>
        <w:t xml:space="preserve">pplication </w:t>
      </w:r>
      <w:r w:rsidR="009666A1">
        <w:t>S</w:t>
      </w:r>
      <w:r>
        <w:t xml:space="preserve">chema and this </w:t>
      </w:r>
      <w:r w:rsidRPr="00E33379">
        <w:rPr>
          <w:b/>
        </w:rPr>
        <w:t>UnderKeelClearancePlan</w:t>
      </w:r>
      <w:r w:rsidRPr="003512FE">
        <w:t xml:space="preserve"> realize</w:t>
      </w:r>
      <w:r>
        <w:t>s</w:t>
      </w:r>
      <w:r w:rsidRPr="003512FE">
        <w:t xml:space="preserve"> the GFM meta-classes </w:t>
      </w:r>
      <w:r w:rsidRPr="003512FE">
        <w:rPr>
          <w:b/>
        </w:rPr>
        <w:t>S100_GF_FeatureType</w:t>
      </w:r>
      <w:r w:rsidRPr="003512FE">
        <w:t>.</w:t>
      </w:r>
    </w:p>
    <w:p w14:paraId="0DABA397" w14:textId="0B634CF3" w:rsidR="00454257" w:rsidRPr="00D129DC" w:rsidRDefault="00A302AF" w:rsidP="009666A1">
      <w:pPr>
        <w:spacing w:before="0"/>
      </w:pPr>
      <w:r w:rsidRPr="00D129DC">
        <w:t xml:space="preserve">S-129 datasets are </w:t>
      </w:r>
      <w:r w:rsidR="001C691F">
        <w:t xml:space="preserve">generally </w:t>
      </w:r>
      <w:r w:rsidRPr="00D129DC">
        <w:t xml:space="preserve">intended to be used with ENC, and optionally with S-102 </w:t>
      </w:r>
      <w:r w:rsidR="009666A1">
        <w:t>bathymetric surface</w:t>
      </w:r>
      <w:r w:rsidRPr="00D129DC">
        <w:t xml:space="preserve"> datasets</w:t>
      </w:r>
      <w:r w:rsidR="0066549D">
        <w:t>.</w:t>
      </w:r>
      <w:r w:rsidR="004E1105">
        <w:t xml:space="preserve"> </w:t>
      </w:r>
      <w:r w:rsidRPr="00D129DC">
        <w:t xml:space="preserve">S-101 </w:t>
      </w:r>
      <w:r w:rsidR="009F2A29">
        <w:t>provides</w:t>
      </w:r>
      <w:r w:rsidR="009F2A29" w:rsidRPr="00D129DC">
        <w:t xml:space="preserve"> </w:t>
      </w:r>
      <w:r w:rsidRPr="00D129DC">
        <w:t xml:space="preserve">the background information, while S-129 datasets </w:t>
      </w:r>
      <w:r w:rsidR="009F2A29">
        <w:t>provide</w:t>
      </w:r>
      <w:r w:rsidR="009F2A29" w:rsidRPr="00D129DC">
        <w:t xml:space="preserve"> </w:t>
      </w:r>
      <w:r w:rsidRPr="00D129DC">
        <w:t xml:space="preserve">additional information related specifically to </w:t>
      </w:r>
      <w:r w:rsidR="00F830D8">
        <w:t>UKCM</w:t>
      </w:r>
      <w:r w:rsidRPr="00D129DC">
        <w:t>.</w:t>
      </w:r>
      <w:r w:rsidR="00B2423D">
        <w:t xml:space="preserve"> S-129 datasets are also intended to be used with S-421</w:t>
      </w:r>
      <w:ins w:id="597" w:author="Jason Rhee" w:date="2024-03-06T15:17:00Z">
        <w:r w:rsidR="003026FF">
          <w:t>, if available,</w:t>
        </w:r>
      </w:ins>
      <w:r w:rsidR="00B2423D">
        <w:t xml:space="preserve"> to provide </w:t>
      </w:r>
      <w:r w:rsidR="004A41B6">
        <w:t xml:space="preserve">passage route </w:t>
      </w:r>
      <w:r w:rsidR="00B2423D">
        <w:t>information</w:t>
      </w:r>
      <w:r w:rsidR="004A41B6">
        <w:t>.</w:t>
      </w:r>
      <w:ins w:id="598" w:author="Jason Rhee" w:date="2024-03-06T15:18:00Z">
        <w:r w:rsidR="00FD1CBB">
          <w:t xml:space="preserve"> </w:t>
        </w:r>
      </w:ins>
      <w:ins w:id="599" w:author="Jason Rhee" w:date="2024-03-06T15:21:00Z">
        <w:r w:rsidR="009B41CE">
          <w:t>When</w:t>
        </w:r>
      </w:ins>
      <w:ins w:id="600" w:author="Jason Rhee" w:date="2024-03-06T15:18:00Z">
        <w:r w:rsidR="00FD1CBB">
          <w:t xml:space="preserve"> S-421 datasets are </w:t>
        </w:r>
      </w:ins>
      <w:ins w:id="601" w:author="Jason Rhee" w:date="2024-03-06T15:19:00Z">
        <w:r w:rsidR="007B258C">
          <w:t>un</w:t>
        </w:r>
      </w:ins>
      <w:ins w:id="602" w:author="Jason Rhee" w:date="2024-03-06T15:18:00Z">
        <w:r w:rsidR="00FD1CBB">
          <w:t>available,</w:t>
        </w:r>
        <w:r w:rsidR="007B258C">
          <w:t xml:space="preserve"> alternative methods</w:t>
        </w:r>
      </w:ins>
      <w:ins w:id="603" w:author="Jason Rhee" w:date="2024-03-06T15:21:00Z">
        <w:r w:rsidR="009B41CE">
          <w:t>,</w:t>
        </w:r>
      </w:ins>
      <w:ins w:id="604" w:author="Jason Rhee" w:date="2024-03-06T15:18:00Z">
        <w:r w:rsidR="007B258C">
          <w:t xml:space="preserve"> </w:t>
        </w:r>
      </w:ins>
      <w:ins w:id="605" w:author="Jason Rhee" w:date="2024-03-06T15:20:00Z">
        <w:r w:rsidR="0038569F">
          <w:t>such as RTZ</w:t>
        </w:r>
      </w:ins>
      <w:ins w:id="606" w:author="Jason Rhee" w:date="2024-03-06T15:21:00Z">
        <w:r w:rsidR="009B41CE">
          <w:t xml:space="preserve"> route plan exchange format, can be used to provide passage route information.</w:t>
        </w:r>
      </w:ins>
    </w:p>
    <w:p w14:paraId="0CAF9719" w14:textId="121F4900" w:rsidR="009F2A29" w:rsidRDefault="001C691F" w:rsidP="009666A1">
      <w:pPr>
        <w:spacing w:before="0"/>
      </w:pPr>
      <w:r>
        <w:t xml:space="preserve">Dataset </w:t>
      </w:r>
      <w:r w:rsidR="00A302AF" w:rsidRPr="00D129DC">
        <w:t xml:space="preserve">content will change </w:t>
      </w:r>
      <w:r>
        <w:t>over time during a ship’s transit</w:t>
      </w:r>
      <w:r w:rsidR="0066549D">
        <w:t>.</w:t>
      </w:r>
      <w:r w:rsidR="004E1105">
        <w:t xml:space="preserve"> </w:t>
      </w:r>
      <w:r>
        <w:t>Updating datasets is achieved by replacement</w:t>
      </w:r>
      <w:r w:rsidR="0066549D">
        <w:t xml:space="preserve">. </w:t>
      </w:r>
      <w:r w:rsidR="00A302AF" w:rsidRPr="00D129DC">
        <w:t xml:space="preserve">The attribute </w:t>
      </w:r>
      <w:r w:rsidR="00A93AF5">
        <w:t>“</w:t>
      </w:r>
      <w:r w:rsidR="00A93AF5" w:rsidRPr="009F4493">
        <w:rPr>
          <w:rFonts w:cs="Arial"/>
          <w:szCs w:val="20"/>
        </w:rPr>
        <w:t>underKeelClearancePurpose</w:t>
      </w:r>
      <w:del w:id="607" w:author="Jason Rhee" w:date="2024-07-21T18:59:00Z" w16du:dateUtc="2024-07-21T08:59:00Z">
        <w:r w:rsidR="00A93AF5" w:rsidRPr="009F4493" w:rsidDel="00B13344">
          <w:rPr>
            <w:rFonts w:cs="Arial"/>
            <w:szCs w:val="20"/>
          </w:rPr>
          <w:delText>Type</w:delText>
        </w:r>
      </w:del>
      <w:r w:rsidR="00A93AF5">
        <w:rPr>
          <w:rFonts w:cs="Arial"/>
          <w:sz w:val="18"/>
          <w:szCs w:val="18"/>
        </w:rPr>
        <w:t>”</w:t>
      </w:r>
      <w:r w:rsidR="00A302AF" w:rsidRPr="00D129DC">
        <w:t xml:space="preserve"> captures the intended purpose of a dataset</w:t>
      </w:r>
      <w:r w:rsidR="00922A73">
        <w:t xml:space="preserve">. </w:t>
      </w:r>
      <w:r w:rsidR="00A302AF" w:rsidRPr="00D129DC">
        <w:t xml:space="preserve">The possible values are </w:t>
      </w:r>
      <w:r w:rsidR="00CB594D">
        <w:t>‘</w:t>
      </w:r>
      <w:del w:id="608" w:author="Jason Rhee" w:date="2024-07-21T21:24:00Z" w16du:dateUtc="2024-07-21T11:24:00Z">
        <w:r w:rsidR="00A302AF" w:rsidRPr="00D129DC" w:rsidDel="00D52A25">
          <w:delText>pre-plan</w:delText>
        </w:r>
      </w:del>
      <w:ins w:id="609" w:author="Jason Rhee" w:date="2024-07-21T21:24:00Z" w16du:dateUtc="2024-07-21T11:24:00Z">
        <w:r w:rsidR="00D52A25">
          <w:t>Pre-plan</w:t>
        </w:r>
      </w:ins>
      <w:r w:rsidR="00CB594D">
        <w:t>’</w:t>
      </w:r>
      <w:r w:rsidR="00A302AF" w:rsidRPr="00D129DC">
        <w:t xml:space="preserve">, </w:t>
      </w:r>
      <w:r w:rsidR="00CB594D">
        <w:t>‘</w:t>
      </w:r>
      <w:del w:id="610" w:author="Jason Rhee" w:date="2024-07-21T21:24:00Z" w16du:dateUtc="2024-07-21T11:24:00Z">
        <w:r w:rsidR="00A302AF" w:rsidRPr="00D129DC" w:rsidDel="00D52A25">
          <w:delText xml:space="preserve">actual </w:delText>
        </w:r>
      </w:del>
      <w:ins w:id="611" w:author="Jason Rhee" w:date="2024-07-21T21:24:00Z" w16du:dateUtc="2024-07-21T11:24:00Z">
        <w:r w:rsidR="00D52A25">
          <w:rPr>
            <w:rFonts w:eastAsiaTheme="minorEastAsia" w:hint="eastAsia"/>
            <w:lang w:eastAsia="ko-KR"/>
          </w:rPr>
          <w:t>A</w:t>
        </w:r>
        <w:r w:rsidR="00D52A25" w:rsidRPr="00D129DC">
          <w:t xml:space="preserve">ctual </w:t>
        </w:r>
      </w:ins>
      <w:del w:id="612" w:author="Jason Rhee" w:date="2024-07-21T21:24:00Z" w16du:dateUtc="2024-07-21T11:24:00Z">
        <w:r w:rsidR="00A302AF" w:rsidRPr="000913AC" w:rsidDel="00D52A25">
          <w:delText>plan</w:delText>
        </w:r>
        <w:r w:rsidR="00CB594D" w:rsidRPr="000913AC" w:rsidDel="00D52A25">
          <w:delText>’</w:delText>
        </w:r>
        <w:r w:rsidR="00A302AF" w:rsidRPr="000913AC" w:rsidDel="00D52A25">
          <w:delText xml:space="preserve"> </w:delText>
        </w:r>
      </w:del>
      <w:ins w:id="613" w:author="Jason Rhee" w:date="2024-07-21T21:24:00Z" w16du:dateUtc="2024-07-21T11:24:00Z">
        <w:r w:rsidR="00D52A25">
          <w:rPr>
            <w:rFonts w:eastAsiaTheme="minorEastAsia" w:hint="eastAsia"/>
            <w:lang w:eastAsia="ko-KR"/>
          </w:rPr>
          <w:t>P</w:t>
        </w:r>
        <w:r w:rsidR="00D52A25" w:rsidRPr="000913AC">
          <w:t xml:space="preserve">lan’ </w:t>
        </w:r>
      </w:ins>
      <w:r w:rsidR="00A302AF" w:rsidRPr="000913AC">
        <w:t xml:space="preserve">and </w:t>
      </w:r>
      <w:r w:rsidR="00CB594D" w:rsidRPr="000913AC">
        <w:t>‘</w:t>
      </w:r>
      <w:del w:id="614" w:author="Jason Rhee" w:date="2024-07-21T21:24:00Z" w16du:dateUtc="2024-07-21T11:24:00Z">
        <w:r w:rsidR="00A302AF" w:rsidRPr="000913AC" w:rsidDel="00D52A25">
          <w:delText>actual</w:delText>
        </w:r>
        <w:r w:rsidR="00CB594D" w:rsidRPr="000913AC" w:rsidDel="00D52A25">
          <w:delText xml:space="preserve"> </w:delText>
        </w:r>
      </w:del>
      <w:ins w:id="615" w:author="Jason Rhee" w:date="2024-07-21T21:24:00Z" w16du:dateUtc="2024-07-21T11:24:00Z">
        <w:r w:rsidR="00D52A25">
          <w:rPr>
            <w:rFonts w:eastAsiaTheme="minorEastAsia" w:hint="eastAsia"/>
            <w:lang w:eastAsia="ko-KR"/>
          </w:rPr>
          <w:t>A</w:t>
        </w:r>
        <w:r w:rsidR="00D52A25" w:rsidRPr="000913AC">
          <w:t xml:space="preserve">ctual </w:t>
        </w:r>
      </w:ins>
      <w:del w:id="616" w:author="Jason Rhee" w:date="2024-07-21T21:24:00Z" w16du:dateUtc="2024-07-21T11:24:00Z">
        <w:r w:rsidR="00CB594D" w:rsidRPr="000913AC" w:rsidDel="00D52A25">
          <w:delText>plan</w:delText>
        </w:r>
        <w:r w:rsidR="00A302AF" w:rsidRPr="000913AC" w:rsidDel="00D52A25">
          <w:delText xml:space="preserve"> update</w:delText>
        </w:r>
        <w:r w:rsidR="00CB594D" w:rsidRPr="000913AC" w:rsidDel="00D52A25">
          <w:delText>’</w:delText>
        </w:r>
      </w:del>
      <w:ins w:id="617" w:author="Jason Rhee" w:date="2024-07-21T21:24:00Z" w16du:dateUtc="2024-07-21T11:24:00Z">
        <w:r w:rsidR="00D52A25">
          <w:rPr>
            <w:rFonts w:eastAsiaTheme="minorEastAsia" w:hint="eastAsia"/>
            <w:lang w:eastAsia="ko-KR"/>
          </w:rPr>
          <w:t>U</w:t>
        </w:r>
        <w:r w:rsidR="00D52A25" w:rsidRPr="000913AC">
          <w:t>pdate’</w:t>
        </w:r>
      </w:ins>
      <w:r w:rsidR="00A302AF" w:rsidRPr="000913AC">
        <w:t>.</w:t>
      </w:r>
    </w:p>
    <w:p w14:paraId="4744593F" w14:textId="77777777" w:rsidR="00A302AF" w:rsidRPr="00450010" w:rsidRDefault="00A873ED" w:rsidP="002721B0">
      <w:pPr>
        <w:pStyle w:val="Heading3"/>
      </w:pPr>
      <w:r w:rsidRPr="00450010">
        <w:t>D</w:t>
      </w:r>
      <w:r w:rsidR="00A302AF" w:rsidRPr="00450010">
        <w:t>ataset purpose</w:t>
      </w:r>
      <w:r w:rsidRPr="00450010">
        <w:t>s</w:t>
      </w:r>
    </w:p>
    <w:p w14:paraId="2420A473" w14:textId="77777777" w:rsidR="00A873ED" w:rsidRDefault="00A302AF" w:rsidP="002721B0">
      <w:pPr>
        <w:pStyle w:val="Heading4"/>
      </w:pPr>
      <w:r w:rsidRPr="00D129DC">
        <w:t>Pre-plan datasets</w:t>
      </w:r>
    </w:p>
    <w:p w14:paraId="13518C19" w14:textId="7AB87B02" w:rsidR="00454257" w:rsidRDefault="00A873ED" w:rsidP="009666A1">
      <w:pPr>
        <w:spacing w:before="0"/>
        <w:rPr>
          <w:rFonts w:cs="Arial"/>
          <w:szCs w:val="20"/>
        </w:rPr>
      </w:pPr>
      <w:r w:rsidRPr="009666A1">
        <w:rPr>
          <w:rStyle w:val="Emphasis"/>
          <w:lang w:val="en-US"/>
        </w:rPr>
        <w:t>Pre-plan</w:t>
      </w:r>
      <w:r>
        <w:t xml:space="preserve"> datasets</w:t>
      </w:r>
      <w:r w:rsidR="00A302AF" w:rsidRPr="00D129DC">
        <w:t xml:space="preserve"> are used in </w:t>
      </w:r>
      <w:r>
        <w:t xml:space="preserve">voyage </w:t>
      </w:r>
      <w:r w:rsidR="00A302AF" w:rsidRPr="00D129DC">
        <w:t xml:space="preserve">pre-planning and will </w:t>
      </w:r>
      <w:r>
        <w:t>produce for</w:t>
      </w:r>
      <w:r w:rsidRPr="00D129DC">
        <w:t xml:space="preserve"> </w:t>
      </w:r>
      <w:r w:rsidR="00A302AF" w:rsidRPr="00D129DC">
        <w:t xml:space="preserve">a </w:t>
      </w:r>
      <w:r w:rsidR="001C691F">
        <w:t>ship</w:t>
      </w:r>
      <w:r w:rsidR="00A302AF" w:rsidRPr="00D129DC">
        <w:t xml:space="preserve"> a set of tidal windows </w:t>
      </w:r>
      <w:r>
        <w:t>for</w:t>
      </w:r>
      <w:r w:rsidRPr="00D129DC">
        <w:t xml:space="preserve"> </w:t>
      </w:r>
      <w:r w:rsidR="00A302AF" w:rsidRPr="00D129DC">
        <w:t>an arrival port</w:t>
      </w:r>
      <w:r>
        <w:t xml:space="preserve"> or waterway,</w:t>
      </w:r>
      <w:r w:rsidR="00A302AF" w:rsidRPr="00D129DC">
        <w:t xml:space="preserve"> </w:t>
      </w:r>
      <w:r w:rsidR="00BF6AC5">
        <w:t xml:space="preserve">for a specified draught, </w:t>
      </w:r>
      <w:r w:rsidR="00A302AF" w:rsidRPr="00D129DC">
        <w:t>days or weeks in advance</w:t>
      </w:r>
      <w:r w:rsidR="0066549D">
        <w:t>.</w:t>
      </w:r>
      <w:r w:rsidR="004E1105">
        <w:t xml:space="preserve"> </w:t>
      </w:r>
      <w:r w:rsidR="00A302AF" w:rsidRPr="00D129DC">
        <w:t xml:space="preserve">In this case, it is likely that the </w:t>
      </w:r>
      <w:del w:id="618" w:author="Jason Rhee" w:date="2024-07-16T17:18:00Z" w16du:dateUtc="2024-07-16T07:18:00Z">
        <w:r w:rsidR="0066549D" w:rsidDel="001B54AD">
          <w:delText>UKCM service</w:delText>
        </w:r>
      </w:del>
      <w:ins w:id="619" w:author="Jason Rhee" w:date="2024-07-16T17:18:00Z" w16du:dateUtc="2024-07-16T07:18:00Z">
        <w:r w:rsidR="001B54AD">
          <w:t>UKCM Service</w:t>
        </w:r>
      </w:ins>
      <w:r w:rsidR="00A302AF" w:rsidRPr="00D129DC">
        <w:t xml:space="preserve"> will simply compute tidal windows based on water level and current forecast models, other weather statistics and </w:t>
      </w:r>
      <w:r>
        <w:t xml:space="preserve">a </w:t>
      </w:r>
      <w:r w:rsidR="00A302AF" w:rsidRPr="00D129DC">
        <w:t>standard assumed route.</w:t>
      </w:r>
    </w:p>
    <w:p w14:paraId="3A785706" w14:textId="7AFE1AA1" w:rsidR="00A873ED" w:rsidRPr="00D129DC" w:rsidRDefault="00A873ED" w:rsidP="002721B0">
      <w:pPr>
        <w:pStyle w:val="Heading4"/>
      </w:pPr>
      <w:r>
        <w:t xml:space="preserve">Actual </w:t>
      </w:r>
      <w:del w:id="620" w:author="Jason Rhee" w:date="2024-07-21T21:34:00Z" w16du:dateUtc="2024-07-21T11:34:00Z">
        <w:r w:rsidDel="00EE4F9B">
          <w:delText xml:space="preserve">plan </w:delText>
        </w:r>
      </w:del>
      <w:ins w:id="621" w:author="Jason Rhee" w:date="2024-07-21T21:34:00Z" w16du:dateUtc="2024-07-21T11:34:00Z">
        <w:r w:rsidR="00EE4F9B">
          <w:rPr>
            <w:rFonts w:eastAsiaTheme="minorEastAsia" w:hint="eastAsia"/>
            <w:lang w:eastAsia="ko-KR"/>
          </w:rPr>
          <w:t>P</w:t>
        </w:r>
        <w:r w:rsidR="00EE4F9B">
          <w:t xml:space="preserve">lan </w:t>
        </w:r>
      </w:ins>
      <w:r>
        <w:t>datasets</w:t>
      </w:r>
    </w:p>
    <w:p w14:paraId="35AF6702" w14:textId="367D416C" w:rsidR="00A873ED" w:rsidRDefault="001C691F" w:rsidP="009666A1">
      <w:pPr>
        <w:spacing w:before="0"/>
      </w:pPr>
      <w:r w:rsidRPr="009666A1">
        <w:rPr>
          <w:rStyle w:val="Emphasis"/>
          <w:lang w:val="en-US"/>
        </w:rPr>
        <w:t xml:space="preserve">Actual </w:t>
      </w:r>
      <w:del w:id="622" w:author="Jason Rhee" w:date="2024-07-21T21:34:00Z" w16du:dateUtc="2024-07-21T11:34:00Z">
        <w:r w:rsidRPr="009666A1" w:rsidDel="00EE4F9B">
          <w:rPr>
            <w:rStyle w:val="Emphasis"/>
            <w:lang w:val="en-US"/>
          </w:rPr>
          <w:delText>plan</w:delText>
        </w:r>
        <w:r w:rsidR="00A302AF" w:rsidRPr="00D129DC" w:rsidDel="00EE4F9B">
          <w:delText xml:space="preserve"> </w:delText>
        </w:r>
      </w:del>
      <w:ins w:id="623" w:author="Jason Rhee" w:date="2024-07-21T21:34:00Z" w16du:dateUtc="2024-07-21T11:34:00Z">
        <w:r w:rsidR="00EE4F9B">
          <w:rPr>
            <w:rStyle w:val="Emphasis"/>
            <w:rFonts w:eastAsiaTheme="minorEastAsia" w:hint="eastAsia"/>
            <w:lang w:val="en-US" w:eastAsia="ko-KR"/>
          </w:rPr>
          <w:t>P</w:t>
        </w:r>
        <w:r w:rsidR="00EE4F9B" w:rsidRPr="009666A1">
          <w:rPr>
            <w:rStyle w:val="Emphasis"/>
            <w:lang w:val="en-US"/>
          </w:rPr>
          <w:t>lan</w:t>
        </w:r>
        <w:r w:rsidR="00EE4F9B" w:rsidRPr="00D129DC">
          <w:t xml:space="preserve"> </w:t>
        </w:r>
      </w:ins>
      <w:r w:rsidR="00A302AF" w:rsidRPr="00D129DC">
        <w:t xml:space="preserve">datasets are </w:t>
      </w:r>
      <w:r w:rsidR="00A873ED">
        <w:t>produced</w:t>
      </w:r>
      <w:r w:rsidR="00A873ED" w:rsidRPr="00D129DC">
        <w:t xml:space="preserve"> </w:t>
      </w:r>
      <w:r w:rsidR="00A302AF" w:rsidRPr="00D129DC">
        <w:t>closer to the arrival/departure (</w:t>
      </w:r>
      <w:r w:rsidR="000760E9">
        <w:t>for example,</w:t>
      </w:r>
      <w:r w:rsidR="0066549D">
        <w:t xml:space="preserve"> </w:t>
      </w:r>
      <w:r w:rsidR="00A302AF" w:rsidRPr="00D129DC">
        <w:t>24 h</w:t>
      </w:r>
      <w:r w:rsidR="009666A1">
        <w:t>ou</w:t>
      </w:r>
      <w:r w:rsidR="00A302AF" w:rsidRPr="00D129DC">
        <w:t xml:space="preserve">rs </w:t>
      </w:r>
      <w:r w:rsidR="00A873ED">
        <w:t>prior</w:t>
      </w:r>
      <w:r w:rsidR="00A302AF" w:rsidRPr="00D129DC">
        <w:t xml:space="preserve">) and </w:t>
      </w:r>
      <w:r w:rsidR="00A873ED">
        <w:t xml:space="preserve">provide </w:t>
      </w:r>
      <w:r w:rsidR="00A302AF" w:rsidRPr="00D129DC">
        <w:t xml:space="preserve">the mariner (crew and/or pilot) </w:t>
      </w:r>
      <w:r w:rsidR="00A873ED">
        <w:t xml:space="preserve">with </w:t>
      </w:r>
      <w:r w:rsidR="00A302AF" w:rsidRPr="00D129DC">
        <w:t>a more detailed passage plan</w:t>
      </w:r>
      <w:r w:rsidR="0066549D">
        <w:t>.</w:t>
      </w:r>
      <w:r w:rsidR="004E1105">
        <w:t xml:space="preserve"> </w:t>
      </w:r>
      <w:r w:rsidR="00A302AF" w:rsidRPr="00D129DC">
        <w:t>This plan is generated from more frequent and</w:t>
      </w:r>
      <w:r w:rsidR="00A873ED">
        <w:t>/or</w:t>
      </w:r>
      <w:r w:rsidR="00A302AF" w:rsidRPr="00D129DC">
        <w:t xml:space="preserve"> precise weather </w:t>
      </w:r>
      <w:r w:rsidR="00A873ED">
        <w:t>forecasts/observations</w:t>
      </w:r>
      <w:r w:rsidR="00A302AF" w:rsidRPr="00D129DC">
        <w:t>.</w:t>
      </w:r>
    </w:p>
    <w:p w14:paraId="250F8BCC" w14:textId="68DDB24F" w:rsidR="00380BDE" w:rsidRPr="00D129DC" w:rsidRDefault="00380BDE" w:rsidP="002721B0">
      <w:pPr>
        <w:pStyle w:val="Heading4"/>
      </w:pPr>
      <w:r>
        <w:lastRenderedPageBreak/>
        <w:t xml:space="preserve">Actual </w:t>
      </w:r>
      <w:del w:id="624" w:author="Jason Rhee" w:date="2024-07-21T21:34:00Z" w16du:dateUtc="2024-07-21T11:34:00Z">
        <w:r w:rsidDel="00EE4F9B">
          <w:delText>plan u</w:delText>
        </w:r>
      </w:del>
      <w:ins w:id="625" w:author="Jason Rhee" w:date="2024-07-21T21:34:00Z" w16du:dateUtc="2024-07-21T11:34:00Z">
        <w:r w:rsidR="00EE4F9B">
          <w:rPr>
            <w:rFonts w:eastAsiaTheme="minorEastAsia" w:hint="eastAsia"/>
            <w:lang w:eastAsia="ko-KR"/>
          </w:rPr>
          <w:t>U</w:t>
        </w:r>
      </w:ins>
      <w:r>
        <w:t>pdate datasets</w:t>
      </w:r>
    </w:p>
    <w:p w14:paraId="6072E34E" w14:textId="423B8056" w:rsidR="00A302AF" w:rsidRPr="00D129DC" w:rsidRDefault="00A302AF" w:rsidP="00195D9D">
      <w:pPr>
        <w:spacing w:before="0"/>
        <w:rPr>
          <w:rFonts w:cs="Arial"/>
          <w:szCs w:val="20"/>
        </w:rPr>
      </w:pPr>
      <w:r w:rsidRPr="000913AC">
        <w:rPr>
          <w:i/>
        </w:rPr>
        <w:t xml:space="preserve">Actual </w:t>
      </w:r>
      <w:del w:id="626" w:author="Jason Rhee" w:date="2024-07-21T21:34:00Z" w16du:dateUtc="2024-07-21T11:34:00Z">
        <w:r w:rsidRPr="000913AC" w:rsidDel="00EE4F9B">
          <w:rPr>
            <w:i/>
          </w:rPr>
          <w:delText>plan</w:delText>
        </w:r>
        <w:r w:rsidRPr="000913AC" w:rsidDel="00EE4F9B">
          <w:delText xml:space="preserve"> </w:delText>
        </w:r>
        <w:r w:rsidRPr="00D94314" w:rsidDel="00EE4F9B">
          <w:rPr>
            <w:i/>
            <w:iCs/>
            <w:rPrChange w:id="627" w:author="Jason Rhee" w:date="2024-02-29T14:04:00Z">
              <w:rPr/>
            </w:rPrChange>
          </w:rPr>
          <w:delText>u</w:delText>
        </w:r>
      </w:del>
      <w:ins w:id="628" w:author="Jason Rhee" w:date="2024-07-21T21:34:00Z" w16du:dateUtc="2024-07-21T11:34:00Z">
        <w:r w:rsidR="00EE4F9B">
          <w:rPr>
            <w:rFonts w:eastAsiaTheme="minorEastAsia" w:hint="eastAsia"/>
            <w:i/>
            <w:lang w:eastAsia="ko-KR"/>
          </w:rPr>
          <w:t>U</w:t>
        </w:r>
      </w:ins>
      <w:r w:rsidRPr="00D94314">
        <w:rPr>
          <w:i/>
          <w:iCs/>
          <w:rPrChange w:id="629" w:author="Jason Rhee" w:date="2024-02-29T14:04:00Z">
            <w:rPr/>
          </w:rPrChange>
        </w:rPr>
        <w:t>pdate</w:t>
      </w:r>
      <w:r w:rsidRPr="000913AC">
        <w:t xml:space="preserve"> datasets</w:t>
      </w:r>
      <w:r w:rsidRPr="00D129DC">
        <w:t xml:space="preserve"> include more up-to-date information and may be required every </w:t>
      </w:r>
      <w:r w:rsidR="00A873ED">
        <w:t>five</w:t>
      </w:r>
      <w:r w:rsidR="00A873ED" w:rsidRPr="00D129DC">
        <w:t xml:space="preserve"> </w:t>
      </w:r>
      <w:r w:rsidRPr="00D129DC">
        <w:t xml:space="preserve">to </w:t>
      </w:r>
      <w:r w:rsidR="00A873ED">
        <w:t>ten</w:t>
      </w:r>
      <w:r w:rsidRPr="00D129DC">
        <w:t xml:space="preserve"> minutes</w:t>
      </w:r>
      <w:r w:rsidR="0066549D">
        <w:t>.</w:t>
      </w:r>
      <w:r w:rsidR="004E1105">
        <w:t xml:space="preserve"> </w:t>
      </w:r>
      <w:r w:rsidRPr="00D129DC">
        <w:t xml:space="preserve">These datasets include the route, the </w:t>
      </w:r>
      <w:ins w:id="630" w:author="Jason Rhee" w:date="2024-07-25T17:54:00Z" w16du:dateUtc="2024-07-25T07:54:00Z">
        <w:r w:rsidR="00B12C5A">
          <w:t xml:space="preserve">under keel clearance plan area, </w:t>
        </w:r>
      </w:ins>
      <w:r w:rsidR="00AF2A34">
        <w:t xml:space="preserve">almost non-navigable </w:t>
      </w:r>
      <w:ins w:id="631" w:author="Jason Rhee" w:date="2024-07-25T17:54:00Z" w16du:dateUtc="2024-07-25T07:54:00Z">
        <w:r w:rsidR="00B12C5A">
          <w:t xml:space="preserve">areas, </w:t>
        </w:r>
      </w:ins>
      <w:r w:rsidR="00AF2A34">
        <w:t xml:space="preserve">and non-navigable </w:t>
      </w:r>
      <w:r w:rsidRPr="00D129DC">
        <w:t xml:space="preserve">areas </w:t>
      </w:r>
      <w:del w:id="632" w:author="Jason Rhee" w:date="2024-07-25T17:54:00Z" w16du:dateUtc="2024-07-25T07:54:00Z">
        <w:r w:rsidRPr="00D129DC" w:rsidDel="00B12C5A">
          <w:delText xml:space="preserve">and </w:delText>
        </w:r>
      </w:del>
      <w:ins w:id="633" w:author="Jason Rhee" w:date="2024-07-25T17:54:00Z" w16du:dateUtc="2024-07-25T07:54:00Z">
        <w:r w:rsidR="00B12C5A">
          <w:t xml:space="preserve">under </w:t>
        </w:r>
      </w:ins>
      <w:r w:rsidRPr="00D129DC">
        <w:t>the 'parent' UnderKeelClearancePlan feature</w:t>
      </w:r>
      <w:r w:rsidR="0066549D">
        <w:t xml:space="preserve">. </w:t>
      </w:r>
      <w:r w:rsidRPr="00D129DC">
        <w:t xml:space="preserve">The dataset will be updated based on </w:t>
      </w:r>
      <w:r w:rsidR="00A873ED">
        <w:t xml:space="preserve">the </w:t>
      </w:r>
      <w:r w:rsidRPr="00D129DC">
        <w:t>latest weather conditions and</w:t>
      </w:r>
      <w:ins w:id="634" w:author="Jason Rhee" w:date="2024-07-21T22:09:00Z" w16du:dateUtc="2024-07-21T12:09:00Z">
        <w:r w:rsidR="0011724A">
          <w:rPr>
            <w:rFonts w:eastAsiaTheme="minorEastAsia" w:hint="eastAsia"/>
            <w:lang w:eastAsia="ko-KR"/>
          </w:rPr>
          <w:t>,</w:t>
        </w:r>
      </w:ins>
      <w:r w:rsidRPr="00D129DC">
        <w:t xml:space="preserve"> </w:t>
      </w:r>
      <w:del w:id="635" w:author="Jason Rhee" w:date="2024-07-21T22:09:00Z" w16du:dateUtc="2024-07-21T12:09:00Z">
        <w:r w:rsidR="00A873ED" w:rsidDel="0011724A">
          <w:delText>(</w:delText>
        </w:r>
        <w:commentRangeStart w:id="636"/>
        <w:commentRangeStart w:id="637"/>
        <w:r w:rsidRPr="00D129DC" w:rsidDel="0011724A">
          <w:delText>optionally</w:delText>
        </w:r>
        <w:commentRangeEnd w:id="636"/>
        <w:r w:rsidR="004B71B7" w:rsidDel="0011724A">
          <w:rPr>
            <w:rStyle w:val="CommentReference"/>
            <w:rFonts w:eastAsia="MS Mincho"/>
            <w:szCs w:val="20"/>
            <w:lang w:eastAsia="ja-JP"/>
          </w:rPr>
          <w:commentReference w:id="636"/>
        </w:r>
      </w:del>
      <w:commentRangeEnd w:id="637"/>
      <w:r w:rsidR="00B71A99">
        <w:rPr>
          <w:rStyle w:val="CommentReference"/>
          <w:rFonts w:eastAsia="MS Mincho"/>
          <w:szCs w:val="20"/>
          <w:lang w:eastAsia="ja-JP"/>
        </w:rPr>
        <w:commentReference w:id="637"/>
      </w:r>
      <w:del w:id="638" w:author="Jason Rhee" w:date="2024-07-21T22:09:00Z" w16du:dateUtc="2024-07-21T12:09:00Z">
        <w:r w:rsidR="00A873ED" w:rsidDel="0011724A">
          <w:delText>)</w:delText>
        </w:r>
      </w:del>
      <w:ins w:id="639" w:author="Jason Rhee" w:date="2024-07-21T22:09:00Z" w16du:dateUtc="2024-07-21T12:09:00Z">
        <w:r w:rsidR="0011724A">
          <w:rPr>
            <w:rFonts w:eastAsiaTheme="minorEastAsia" w:hint="eastAsia"/>
            <w:lang w:eastAsia="ko-KR"/>
          </w:rPr>
          <w:t>if available</w:t>
        </w:r>
        <w:r w:rsidR="00B71A99">
          <w:rPr>
            <w:rFonts w:eastAsiaTheme="minorEastAsia" w:hint="eastAsia"/>
            <w:lang w:eastAsia="ko-KR"/>
          </w:rPr>
          <w:t>,</w:t>
        </w:r>
      </w:ins>
      <w:r w:rsidRPr="00D129DC">
        <w:t xml:space="preserve"> actual </w:t>
      </w:r>
      <w:r w:rsidR="0066549D">
        <w:t>ship</w:t>
      </w:r>
      <w:r w:rsidRPr="00D129DC">
        <w:t xml:space="preserve"> position, heading and speed (</w:t>
      </w:r>
      <w:r w:rsidR="00195D9D">
        <w:t>for example</w:t>
      </w:r>
      <w:r w:rsidR="0066549D">
        <w:t xml:space="preserve"> </w:t>
      </w:r>
      <w:r w:rsidRPr="00D129DC">
        <w:t>as received</w:t>
      </w:r>
      <w:r w:rsidR="00AF2A34">
        <w:t xml:space="preserve"> by </w:t>
      </w:r>
      <w:r w:rsidRPr="00D129DC">
        <w:t xml:space="preserve">a </w:t>
      </w:r>
      <w:del w:id="640" w:author="Jason Rhee" w:date="2024-07-16T17:18:00Z" w16du:dateUtc="2024-07-16T07:18:00Z">
        <w:r w:rsidR="0066549D" w:rsidDel="001B54AD">
          <w:delText>UKCM service</w:delText>
        </w:r>
      </w:del>
      <w:del w:id="641" w:author="Jason Rhee" w:date="2024-07-16T17:20:00Z" w16du:dateUtc="2024-07-16T07:20:00Z">
        <w:r w:rsidR="00AF2A34" w:rsidDel="001B54AD">
          <w:delText xml:space="preserve"> provider</w:delText>
        </w:r>
      </w:del>
      <w:ins w:id="642" w:author="Jason Rhee" w:date="2024-07-16T17:20:00Z" w16du:dateUtc="2024-07-16T07:20:00Z">
        <w:r w:rsidR="001B54AD">
          <w:t>UKCM Service Provider</w:t>
        </w:r>
      </w:ins>
      <w:r w:rsidRPr="00D129DC">
        <w:t xml:space="preserve"> via</w:t>
      </w:r>
      <w:r w:rsidR="00AF2A34">
        <w:t xml:space="preserve"> </w:t>
      </w:r>
      <w:r w:rsidR="00C767EA">
        <w:t xml:space="preserve">a </w:t>
      </w:r>
      <w:r w:rsidR="00AF2A34">
        <w:t>ship</w:t>
      </w:r>
      <w:r w:rsidR="00C767EA">
        <w:t>’s</w:t>
      </w:r>
      <w:r w:rsidR="00AF2A34">
        <w:t xml:space="preserve"> transmitted</w:t>
      </w:r>
      <w:r w:rsidRPr="00D129DC">
        <w:t xml:space="preserve"> AIS</w:t>
      </w:r>
      <w:r w:rsidR="007C2089">
        <w:t xml:space="preserve"> signal</w:t>
      </w:r>
      <w:r w:rsidRPr="00D129DC">
        <w:t>).</w:t>
      </w:r>
    </w:p>
    <w:p w14:paraId="32870B24" w14:textId="77777777" w:rsidR="00A302AF" w:rsidRPr="00D129DC" w:rsidRDefault="00A302AF" w:rsidP="002721B0">
      <w:pPr>
        <w:pStyle w:val="Heading3"/>
      </w:pPr>
      <w:r w:rsidRPr="00D129DC">
        <w:t xml:space="preserve">Dataset </w:t>
      </w:r>
      <w:r w:rsidR="00A574A4">
        <w:t>use cases</w:t>
      </w:r>
    </w:p>
    <w:p w14:paraId="01C33BD3" w14:textId="225E2BDE" w:rsidR="00CB594D" w:rsidRDefault="00A302AF" w:rsidP="00195D9D">
      <w:pPr>
        <w:spacing w:before="0"/>
      </w:pPr>
      <w:r w:rsidRPr="00D129DC">
        <w:t>UKCM datasets are updated by whole dataset replacement</w:t>
      </w:r>
      <w:r w:rsidR="0066549D">
        <w:t>.</w:t>
      </w:r>
      <w:r w:rsidR="004E1105">
        <w:t xml:space="preserve"> </w:t>
      </w:r>
      <w:r w:rsidRPr="00D129DC">
        <w:t>Which data needs to be updated</w:t>
      </w:r>
      <w:r w:rsidR="00A95625">
        <w:t>,</w:t>
      </w:r>
      <w:r w:rsidRPr="00D129DC">
        <w:t xml:space="preserve"> and how frequently, depends on the purpose of UKC calculation (as indicated by the '</w:t>
      </w:r>
      <w:r w:rsidR="009E223C" w:rsidRPr="00815FDD">
        <w:rPr>
          <w:rFonts w:cs="Arial"/>
          <w:szCs w:val="20"/>
        </w:rPr>
        <w:t>underKeelClearancePurpose</w:t>
      </w:r>
      <w:del w:id="643" w:author="Jason Rhee" w:date="2024-07-21T18:59:00Z" w16du:dateUtc="2024-07-21T08:59:00Z">
        <w:r w:rsidR="009E223C" w:rsidRPr="00815FDD" w:rsidDel="008F4A1D">
          <w:rPr>
            <w:rFonts w:cs="Arial"/>
            <w:szCs w:val="20"/>
          </w:rPr>
          <w:delText>Type</w:delText>
        </w:r>
      </w:del>
      <w:r w:rsidRPr="00D129DC">
        <w:t>' attribute)</w:t>
      </w:r>
      <w:r w:rsidR="0066549D">
        <w:t>.</w:t>
      </w:r>
      <w:r w:rsidR="004E1105">
        <w:t xml:space="preserve"> </w:t>
      </w:r>
      <w:r w:rsidR="00195D9D">
        <w:t>The following</w:t>
      </w:r>
      <w:r w:rsidR="00195D9D" w:rsidRPr="00D129DC">
        <w:t xml:space="preserve"> </w:t>
      </w:r>
      <w:r w:rsidRPr="00D129DC">
        <w:t>is a typical updating scenario, but variations may exist depending on local circumstances.</w:t>
      </w:r>
    </w:p>
    <w:p w14:paraId="39DAB5AA" w14:textId="0F7235EF" w:rsidR="00A95625" w:rsidRPr="00224DC4" w:rsidRDefault="00A302AF" w:rsidP="00195D9D">
      <w:pPr>
        <w:spacing w:before="0"/>
      </w:pPr>
      <w:r w:rsidRPr="00D129DC">
        <w:t xml:space="preserve">In the pre-planning use case, a </w:t>
      </w:r>
      <w:r w:rsidR="00CB594D">
        <w:t>ship</w:t>
      </w:r>
      <w:r w:rsidRPr="00D129DC">
        <w:t xml:space="preserve"> requests a set of tidal windows </w:t>
      </w:r>
      <w:r w:rsidR="00A95625">
        <w:t>for</w:t>
      </w:r>
      <w:r w:rsidR="00A95625" w:rsidRPr="00D129DC">
        <w:t xml:space="preserve"> </w:t>
      </w:r>
      <w:r w:rsidRPr="00D129DC">
        <w:t>an arrival</w:t>
      </w:r>
      <w:r w:rsidR="009F7CEF">
        <w:t>/depa</w:t>
      </w:r>
      <w:r w:rsidR="009A3B6C">
        <w:t>r</w:t>
      </w:r>
      <w:r w:rsidR="009F7CEF">
        <w:t>ture</w:t>
      </w:r>
      <w:r w:rsidRPr="00D129DC">
        <w:t xml:space="preserve"> port </w:t>
      </w:r>
      <w:r w:rsidR="00A95625">
        <w:t>or waterway</w:t>
      </w:r>
      <w:r w:rsidR="00BF6AC5">
        <w:t>, for a specified draught,</w:t>
      </w:r>
      <w:r w:rsidR="00CB594D">
        <w:t xml:space="preserve"> </w:t>
      </w:r>
      <w:r w:rsidRPr="00D129DC">
        <w:t>day</w:t>
      </w:r>
      <w:r w:rsidR="00E321C2">
        <w:t>s</w:t>
      </w:r>
      <w:r w:rsidRPr="00D129DC">
        <w:t xml:space="preserve"> or weeks in advance</w:t>
      </w:r>
      <w:r w:rsidR="0066549D">
        <w:t>.</w:t>
      </w:r>
      <w:r w:rsidR="004E1105">
        <w:t xml:space="preserve"> </w:t>
      </w:r>
      <w:r w:rsidRPr="00D129DC">
        <w:t xml:space="preserve">In this case, the </w:t>
      </w:r>
      <w:del w:id="644" w:author="Jason Rhee" w:date="2024-07-16T17:18:00Z" w16du:dateUtc="2024-07-16T07:18:00Z">
        <w:r w:rsidRPr="00D129DC" w:rsidDel="001B54AD">
          <w:delText>UKCM s</w:delText>
        </w:r>
        <w:r w:rsidR="00CB594D" w:rsidDel="001B54AD">
          <w:delText>ervice</w:delText>
        </w:r>
      </w:del>
      <w:ins w:id="645" w:author="Jason Rhee" w:date="2024-07-16T17:18:00Z" w16du:dateUtc="2024-07-16T07:18:00Z">
        <w:r w:rsidR="001B54AD">
          <w:t>UKCM Service</w:t>
        </w:r>
      </w:ins>
      <w:r w:rsidRPr="00D129DC">
        <w:t xml:space="preserve"> may compute a tidal window based on </w:t>
      </w:r>
      <w:r w:rsidR="00CB594D">
        <w:t xml:space="preserve">predicted </w:t>
      </w:r>
      <w:r w:rsidRPr="00D129DC">
        <w:t>tide</w:t>
      </w:r>
      <w:r w:rsidR="00CB594D">
        <w:t>s</w:t>
      </w:r>
      <w:r w:rsidRPr="00D129DC">
        <w:t xml:space="preserve">, forecast navigable depths, including safety/manoeuvrability margins, </w:t>
      </w:r>
      <w:r w:rsidR="00CB594D">
        <w:t>ship</w:t>
      </w:r>
      <w:r w:rsidRPr="00D129DC">
        <w:t xml:space="preserve"> maximum draught, speed and squat predictions, other forecast environmental conditions and </w:t>
      </w:r>
      <w:r w:rsidR="00E321C2">
        <w:t xml:space="preserve">a </w:t>
      </w:r>
      <w:r w:rsidRPr="00D129DC">
        <w:t xml:space="preserve">standard </w:t>
      </w:r>
      <w:r w:rsidRPr="00224DC4">
        <w:t>assumed route</w:t>
      </w:r>
      <w:r w:rsidR="0066549D" w:rsidRPr="00224DC4">
        <w:t>.</w:t>
      </w:r>
      <w:r w:rsidR="004E1105" w:rsidRPr="00224DC4">
        <w:t xml:space="preserve"> </w:t>
      </w:r>
      <w:r w:rsidRPr="00224DC4">
        <w:t xml:space="preserve">In this scenario, the </w:t>
      </w:r>
      <w:del w:id="646" w:author="Jason Rhee" w:date="2024-07-16T17:18:00Z" w16du:dateUtc="2024-07-16T07:18:00Z">
        <w:r w:rsidRPr="00224DC4" w:rsidDel="001B54AD">
          <w:delText>UKCM s</w:delText>
        </w:r>
        <w:r w:rsidR="00CB594D" w:rsidRPr="00224DC4" w:rsidDel="001B54AD">
          <w:delText>ervice</w:delText>
        </w:r>
      </w:del>
      <w:ins w:id="647" w:author="Jason Rhee" w:date="2024-07-16T17:18:00Z" w16du:dateUtc="2024-07-16T07:18:00Z">
        <w:r w:rsidR="001B54AD">
          <w:t>UKCM Service</w:t>
        </w:r>
      </w:ins>
      <w:r w:rsidRPr="00224DC4">
        <w:t xml:space="preserve"> could return a single </w:t>
      </w:r>
      <w:ins w:id="648" w:author="Jason Rhee" w:date="2024-07-25T18:02:00Z" w16du:dateUtc="2024-07-25T08:02:00Z">
        <w:r w:rsidR="00B34F26">
          <w:t xml:space="preserve">Pre-plan </w:t>
        </w:r>
      </w:ins>
      <w:r w:rsidRPr="00224DC4">
        <w:t>dataset</w:t>
      </w:r>
      <w:ins w:id="649" w:author="Jason Rhee" w:date="2024-07-25T17:56:00Z" w16du:dateUtc="2024-07-25T07:56:00Z">
        <w:r w:rsidR="00632A77">
          <w:t>,</w:t>
        </w:r>
      </w:ins>
      <w:r w:rsidRPr="00224DC4">
        <w:t xml:space="preserve"> and generally no updates are required until </w:t>
      </w:r>
      <w:ins w:id="650" w:author="Jason Rhee" w:date="2024-07-25T17:55:00Z" w16du:dateUtc="2024-07-25T07:55:00Z">
        <w:r w:rsidR="00531D31">
          <w:t xml:space="preserve">closer to the </w:t>
        </w:r>
      </w:ins>
      <w:ins w:id="651" w:author="Jason Rhee" w:date="2024-07-25T17:56:00Z" w16du:dateUtc="2024-07-25T07:56:00Z">
        <w:r w:rsidR="00531D31">
          <w:t xml:space="preserve">time when the ship enters the UKCM Operational Area </w:t>
        </w:r>
      </w:ins>
      <w:ins w:id="652" w:author="Jason Rhee" w:date="2024-07-25T17:55:00Z" w16du:dateUtc="2024-07-25T07:55:00Z">
        <w:r w:rsidR="00531D31">
          <w:t xml:space="preserve">(for example, </w:t>
        </w:r>
      </w:ins>
      <w:commentRangeStart w:id="653"/>
      <w:commentRangeStart w:id="654"/>
      <w:r w:rsidRPr="00224DC4">
        <w:t>approximately</w:t>
      </w:r>
      <w:commentRangeEnd w:id="653"/>
      <w:r w:rsidR="00535476">
        <w:rPr>
          <w:rStyle w:val="CommentReference"/>
          <w:rFonts w:eastAsia="MS Mincho"/>
          <w:szCs w:val="20"/>
          <w:lang w:eastAsia="ja-JP"/>
        </w:rPr>
        <w:commentReference w:id="653"/>
      </w:r>
      <w:commentRangeEnd w:id="654"/>
      <w:r w:rsidR="0024407C">
        <w:rPr>
          <w:rStyle w:val="CommentReference"/>
          <w:rFonts w:eastAsia="MS Mincho"/>
          <w:szCs w:val="20"/>
          <w:lang w:eastAsia="ja-JP"/>
        </w:rPr>
        <w:commentReference w:id="654"/>
      </w:r>
      <w:r w:rsidRPr="00224DC4">
        <w:t xml:space="preserve"> 24 hrs</w:t>
      </w:r>
      <w:ins w:id="655" w:author="Jason Rhee" w:date="2024-07-25T17:58:00Z" w16du:dateUtc="2024-07-25T07:58:00Z">
        <w:r w:rsidR="00B8086F">
          <w:t xml:space="preserve"> prior to entry</w:t>
        </w:r>
      </w:ins>
      <w:ins w:id="656" w:author="Jason Rhee" w:date="2024-07-25T17:56:00Z" w16du:dateUtc="2024-07-25T07:56:00Z">
        <w:r w:rsidR="00531D31">
          <w:t>)</w:t>
        </w:r>
      </w:ins>
      <w:del w:id="657" w:author="Jason Rhee" w:date="2024-07-25T17:56:00Z" w16du:dateUtc="2024-07-25T07:56:00Z">
        <w:r w:rsidRPr="00224DC4" w:rsidDel="00531D31">
          <w:delText xml:space="preserve"> before the time when the </w:delText>
        </w:r>
        <w:r w:rsidR="00CB594D" w:rsidRPr="00224DC4" w:rsidDel="00531D31">
          <w:delText>ship</w:delText>
        </w:r>
        <w:r w:rsidRPr="00224DC4" w:rsidDel="00531D31">
          <w:delText xml:space="preserve"> enters the UKCM </w:delText>
        </w:r>
        <w:r w:rsidR="00CB594D" w:rsidRPr="00224DC4" w:rsidDel="00531D31">
          <w:delText>area</w:delText>
        </w:r>
      </w:del>
      <w:r w:rsidR="0066549D" w:rsidRPr="00224DC4">
        <w:t>.</w:t>
      </w:r>
    </w:p>
    <w:p w14:paraId="16781474" w14:textId="4DBAB43E" w:rsidR="00A95625" w:rsidRPr="00D129DC" w:rsidRDefault="00A95625" w:rsidP="00195D9D">
      <w:pPr>
        <w:spacing w:before="0"/>
      </w:pPr>
      <w:commentRangeStart w:id="658"/>
      <w:commentRangeStart w:id="659"/>
      <w:del w:id="660" w:author="Jason Rhee" w:date="2024-07-25T17:57:00Z" w16du:dateUtc="2024-07-25T07:57:00Z">
        <w:r w:rsidRPr="00224DC4" w:rsidDel="00B8086F">
          <w:delText xml:space="preserve">Approximately </w:delText>
        </w:r>
        <w:r w:rsidR="00A302AF" w:rsidRPr="00224DC4" w:rsidDel="00B8086F">
          <w:delText>24 hrs</w:delText>
        </w:r>
        <w:commentRangeEnd w:id="658"/>
        <w:r w:rsidR="00AD0967" w:rsidDel="00B8086F">
          <w:rPr>
            <w:rStyle w:val="CommentReference"/>
            <w:rFonts w:eastAsia="MS Mincho"/>
            <w:szCs w:val="20"/>
            <w:lang w:eastAsia="ja-JP"/>
          </w:rPr>
          <w:commentReference w:id="658"/>
        </w:r>
      </w:del>
      <w:commentRangeEnd w:id="659"/>
      <w:r w:rsidR="0024407C">
        <w:rPr>
          <w:rStyle w:val="CommentReference"/>
          <w:rFonts w:eastAsia="MS Mincho"/>
          <w:szCs w:val="20"/>
          <w:lang w:eastAsia="ja-JP"/>
        </w:rPr>
        <w:commentReference w:id="659"/>
      </w:r>
      <w:del w:id="661" w:author="Jason Rhee" w:date="2024-07-25T17:57:00Z" w16du:dateUtc="2024-07-25T07:57:00Z">
        <w:r w:rsidR="00A302AF" w:rsidRPr="00224DC4" w:rsidDel="00B8086F">
          <w:delText xml:space="preserve"> before </w:delText>
        </w:r>
      </w:del>
      <w:ins w:id="662" w:author="Jason Rhee" w:date="2024-07-25T17:57:00Z" w16du:dateUtc="2024-07-25T07:57:00Z">
        <w:r w:rsidR="00B8086F">
          <w:t xml:space="preserve">Closer to </w:t>
        </w:r>
      </w:ins>
      <w:r w:rsidR="00A302AF" w:rsidRPr="00224DC4">
        <w:t xml:space="preserve">the time </w:t>
      </w:r>
      <w:del w:id="663" w:author="Jason Rhee" w:date="2024-07-25T17:57:00Z" w16du:dateUtc="2024-07-25T07:57:00Z">
        <w:r w:rsidR="00A302AF" w:rsidRPr="00224DC4" w:rsidDel="00B8086F">
          <w:delText xml:space="preserve">when </w:delText>
        </w:r>
      </w:del>
      <w:ins w:id="664" w:author="Jason Rhee" w:date="2024-07-25T17:57:00Z" w16du:dateUtc="2024-07-25T07:57:00Z">
        <w:r w:rsidR="00B8086F">
          <w:t xml:space="preserve">time of </w:t>
        </w:r>
      </w:ins>
      <w:r w:rsidR="0066549D" w:rsidRPr="00224DC4">
        <w:t>a</w:t>
      </w:r>
      <w:r w:rsidR="00A302AF" w:rsidRPr="00224DC4">
        <w:t xml:space="preserve"> </w:t>
      </w:r>
      <w:r w:rsidR="00CB594D" w:rsidRPr="00224DC4">
        <w:t>ship</w:t>
      </w:r>
      <w:r w:rsidR="00A302AF" w:rsidRPr="00224DC4">
        <w:t xml:space="preserve"> enter</w:t>
      </w:r>
      <w:ins w:id="665" w:author="Jason Rhee" w:date="2024-07-25T17:57:00Z" w16du:dateUtc="2024-07-25T07:57:00Z">
        <w:r w:rsidR="00B8086F">
          <w:t>ing</w:t>
        </w:r>
      </w:ins>
      <w:del w:id="666" w:author="Jason Rhee" w:date="2024-07-25T17:57:00Z" w16du:dateUtc="2024-07-25T07:57:00Z">
        <w:r w:rsidR="00A302AF" w:rsidRPr="00224DC4" w:rsidDel="00B8086F">
          <w:delText>s</w:delText>
        </w:r>
      </w:del>
      <w:r w:rsidR="00A302AF" w:rsidRPr="00224DC4">
        <w:t xml:space="preserve"> the UKCM </w:t>
      </w:r>
      <w:ins w:id="667" w:author="Jason Rhee" w:date="2024-07-25T18:00:00Z" w16du:dateUtc="2024-07-25T08:00:00Z">
        <w:r w:rsidR="000D271F">
          <w:t xml:space="preserve">Operational </w:t>
        </w:r>
      </w:ins>
      <w:del w:id="668" w:author="Jason Rhee" w:date="2024-07-25T18:00:00Z" w16du:dateUtc="2024-07-25T08:00:00Z">
        <w:r w:rsidR="00CB594D" w:rsidRPr="00224DC4" w:rsidDel="000D271F">
          <w:delText>area</w:delText>
        </w:r>
      </w:del>
      <w:ins w:id="669" w:author="Jason Rhee" w:date="2024-07-25T18:00:00Z" w16du:dateUtc="2024-07-25T08:00:00Z">
        <w:r w:rsidR="000D271F">
          <w:t>A</w:t>
        </w:r>
        <w:r w:rsidR="000D271F" w:rsidRPr="00224DC4">
          <w:t>rea</w:t>
        </w:r>
        <w:r w:rsidR="000D271F">
          <w:t xml:space="preserve"> </w:t>
        </w:r>
      </w:ins>
      <w:ins w:id="670" w:author="Jason Rhee" w:date="2024-07-25T17:57:00Z" w16du:dateUtc="2024-07-25T07:57:00Z">
        <w:r w:rsidR="00B8086F">
          <w:t xml:space="preserve">(for example, </w:t>
        </w:r>
        <w:r w:rsidR="00B8086F" w:rsidRPr="00224DC4">
          <w:t>24 h</w:t>
        </w:r>
        <w:r w:rsidR="00B8086F">
          <w:t>ours prior)</w:t>
        </w:r>
      </w:ins>
      <w:r w:rsidRPr="00224DC4">
        <w:t>,</w:t>
      </w:r>
      <w:r w:rsidR="00A302AF" w:rsidRPr="00224DC4">
        <w:t xml:space="preserve"> the </w:t>
      </w:r>
      <w:r w:rsidR="00CB594D" w:rsidRPr="00224DC4">
        <w:t>ship</w:t>
      </w:r>
      <w:r w:rsidR="00A302AF" w:rsidRPr="00224DC4">
        <w:t xml:space="preserve"> will need a more detailed </w:t>
      </w:r>
      <w:r w:rsidR="00CB594D" w:rsidRPr="00224DC4">
        <w:t xml:space="preserve">UKC </w:t>
      </w:r>
      <w:r w:rsidR="00A302AF" w:rsidRPr="00224DC4">
        <w:t>plan</w:t>
      </w:r>
      <w:r w:rsidR="0066549D" w:rsidRPr="00224DC4">
        <w:t>.</w:t>
      </w:r>
      <w:r w:rsidR="004E1105" w:rsidRPr="00224DC4">
        <w:t xml:space="preserve"> </w:t>
      </w:r>
      <w:r w:rsidR="00A302AF" w:rsidRPr="00224DC4">
        <w:t xml:space="preserve">This </w:t>
      </w:r>
      <w:ins w:id="671" w:author="Jason Rhee" w:date="2024-07-25T18:02:00Z" w16du:dateUtc="2024-07-25T08:02:00Z">
        <w:r w:rsidR="00B34F26">
          <w:t xml:space="preserve">Actual </w:t>
        </w:r>
      </w:ins>
      <w:del w:id="672" w:author="Jason Rhee" w:date="2024-07-25T18:02:00Z" w16du:dateUtc="2024-07-25T08:02:00Z">
        <w:r w:rsidR="00A302AF" w:rsidRPr="00224DC4" w:rsidDel="00B34F26">
          <w:delText xml:space="preserve">plan </w:delText>
        </w:r>
      </w:del>
      <w:ins w:id="673" w:author="Jason Rhee" w:date="2024-07-25T18:02:00Z" w16du:dateUtc="2024-07-25T08:02:00Z">
        <w:r w:rsidR="00B34F26">
          <w:t>P</w:t>
        </w:r>
        <w:r w:rsidR="00B34F26" w:rsidRPr="00224DC4">
          <w:t xml:space="preserve">lan </w:t>
        </w:r>
      </w:ins>
      <w:r w:rsidR="00A302AF" w:rsidRPr="00224DC4">
        <w:t xml:space="preserve">usually </w:t>
      </w:r>
      <w:r w:rsidR="00BB0E3B" w:rsidRPr="00224DC4">
        <w:t>considers more</w:t>
      </w:r>
      <w:r w:rsidR="00A302AF" w:rsidRPr="00224DC4">
        <w:t xml:space="preserve"> </w:t>
      </w:r>
      <w:r w:rsidR="00CB594D" w:rsidRPr="00224DC4">
        <w:t xml:space="preserve">up to date information </w:t>
      </w:r>
      <w:r w:rsidR="00A302AF" w:rsidRPr="00224DC4">
        <w:t xml:space="preserve">and will </w:t>
      </w:r>
      <w:r w:rsidR="00CB594D" w:rsidRPr="00224DC4">
        <w:t xml:space="preserve">typically </w:t>
      </w:r>
      <w:r w:rsidR="00A302AF" w:rsidRPr="00224DC4">
        <w:t>need to be updated more frequently</w:t>
      </w:r>
      <w:r w:rsidR="0066549D" w:rsidRPr="00224DC4">
        <w:t>.</w:t>
      </w:r>
      <w:r w:rsidR="004E1105" w:rsidRPr="00224DC4">
        <w:t xml:space="preserve"> </w:t>
      </w:r>
      <w:r w:rsidR="00A302AF" w:rsidRPr="00224DC4">
        <w:t xml:space="preserve">In this case, the </w:t>
      </w:r>
      <w:r w:rsidR="0066549D" w:rsidRPr="00224DC4">
        <w:t xml:space="preserve">non-navigable and almost non-navigable </w:t>
      </w:r>
      <w:r w:rsidR="00A302AF" w:rsidRPr="00224DC4">
        <w:t>areas</w:t>
      </w:r>
      <w:r w:rsidR="0066549D" w:rsidRPr="00224DC4">
        <w:t xml:space="preserve">, </w:t>
      </w:r>
      <w:r w:rsidR="00A302AF" w:rsidRPr="00224DC4">
        <w:t>any tidal windows (via Control</w:t>
      </w:r>
      <w:r w:rsidRPr="00224DC4">
        <w:t xml:space="preserve"> </w:t>
      </w:r>
      <w:r w:rsidR="00A302AF" w:rsidRPr="00224DC4">
        <w:t>Points), and some metadata</w:t>
      </w:r>
      <w:r w:rsidR="00A302AF" w:rsidRPr="00D129DC">
        <w:t xml:space="preserve"> </w:t>
      </w:r>
      <w:r w:rsidR="0066549D">
        <w:t>will have changed.</w:t>
      </w:r>
      <w:r w:rsidR="00A302AF" w:rsidRPr="00D129DC">
        <w:t xml:space="preserve"> Depending on the variability of the </w:t>
      </w:r>
      <w:r w:rsidR="0066549D">
        <w:t xml:space="preserve">met-ocean </w:t>
      </w:r>
      <w:r w:rsidR="00A302AF" w:rsidRPr="00D129DC">
        <w:t>conditions</w:t>
      </w:r>
      <w:r w:rsidR="0066549D">
        <w:t>,</w:t>
      </w:r>
      <w:r w:rsidR="00A302AF" w:rsidRPr="00D129DC">
        <w:t xml:space="preserve"> the update frequency </w:t>
      </w:r>
      <w:r w:rsidR="0066549D">
        <w:t>could vary</w:t>
      </w:r>
      <w:ins w:id="674" w:author="Jason Rhee" w:date="2024-07-25T17:59:00Z" w16du:dateUtc="2024-07-25T07:59:00Z">
        <w:r w:rsidR="00D44915">
          <w:t xml:space="preserve">, for </w:t>
        </w:r>
      </w:ins>
      <w:ins w:id="675" w:author="Jason Rhee" w:date="2024-07-25T18:01:00Z" w16du:dateUtc="2024-07-25T08:01:00Z">
        <w:r w:rsidR="003071BD">
          <w:t>example</w:t>
        </w:r>
      </w:ins>
      <w:r w:rsidR="0066549D">
        <w:t xml:space="preserve"> </w:t>
      </w:r>
      <w:r w:rsidR="00A302AF" w:rsidRPr="00D129DC">
        <w:t xml:space="preserve">between 10 </w:t>
      </w:r>
      <w:r>
        <w:t>and</w:t>
      </w:r>
      <w:r w:rsidR="00A302AF" w:rsidRPr="00D129DC">
        <w:t xml:space="preserve"> 60 minutes.</w:t>
      </w:r>
    </w:p>
    <w:p w14:paraId="17B55A85" w14:textId="192DFFC9" w:rsidR="00A302AF" w:rsidRDefault="0066549D" w:rsidP="00195D9D">
      <w:pPr>
        <w:spacing w:before="0"/>
        <w:rPr>
          <w:ins w:id="676" w:author="Jason Rhee" w:date="2024-03-07T17:27:00Z"/>
          <w:bCs/>
        </w:rPr>
      </w:pPr>
      <w:r>
        <w:rPr>
          <w:bCs/>
        </w:rPr>
        <w:t xml:space="preserve">Immediately before </w:t>
      </w:r>
      <w:r w:rsidR="00A302AF" w:rsidRPr="00286A01">
        <w:rPr>
          <w:bCs/>
        </w:rPr>
        <w:t xml:space="preserve">entering the UKCM </w:t>
      </w:r>
      <w:ins w:id="677" w:author="Jason Rhee" w:date="2024-07-25T18:00:00Z" w16du:dateUtc="2024-07-25T08:00:00Z">
        <w:r w:rsidR="00D03D88">
          <w:rPr>
            <w:bCs/>
          </w:rPr>
          <w:t xml:space="preserve">Operational </w:t>
        </w:r>
      </w:ins>
      <w:del w:id="678" w:author="Jason Rhee" w:date="2024-07-25T18:00:00Z" w16du:dateUtc="2024-07-25T08:00:00Z">
        <w:r w:rsidDel="00D03D88">
          <w:rPr>
            <w:bCs/>
          </w:rPr>
          <w:delText>area</w:delText>
        </w:r>
        <w:r w:rsidR="00A302AF" w:rsidRPr="00286A01" w:rsidDel="00D03D88">
          <w:rPr>
            <w:bCs/>
          </w:rPr>
          <w:delText xml:space="preserve"> </w:delText>
        </w:r>
      </w:del>
      <w:ins w:id="679" w:author="Jason Rhee" w:date="2024-07-25T18:00:00Z" w16du:dateUtc="2024-07-25T08:00:00Z">
        <w:r w:rsidR="00D03D88">
          <w:rPr>
            <w:bCs/>
          </w:rPr>
          <w:t>Area</w:t>
        </w:r>
        <w:r w:rsidR="00D03D88" w:rsidRPr="00286A01">
          <w:rPr>
            <w:bCs/>
          </w:rPr>
          <w:t xml:space="preserve"> </w:t>
        </w:r>
      </w:ins>
      <w:r w:rsidR="00A302AF" w:rsidRPr="00286A01">
        <w:rPr>
          <w:bCs/>
        </w:rPr>
        <w:t xml:space="preserve">and whilst underway, the use case changes again to become the </w:t>
      </w:r>
      <w:del w:id="680" w:author="Jason Rhee" w:date="2024-07-21T21:30:00Z" w16du:dateUtc="2024-07-21T11:30:00Z">
        <w:r w:rsidR="00A302AF" w:rsidRPr="00286A01" w:rsidDel="00295F56">
          <w:rPr>
            <w:bCs/>
          </w:rPr>
          <w:delText>actual plan</w:delText>
        </w:r>
      </w:del>
      <w:ins w:id="681" w:author="Jason Rhee" w:date="2024-07-21T21:30:00Z" w16du:dateUtc="2024-07-21T11:30:00Z">
        <w:r w:rsidR="00295F56">
          <w:rPr>
            <w:bCs/>
          </w:rPr>
          <w:t xml:space="preserve">Actual </w:t>
        </w:r>
      </w:ins>
      <w:ins w:id="682" w:author="Jason Rhee" w:date="2024-07-25T18:02:00Z" w16du:dateUtc="2024-07-25T08:02:00Z">
        <w:r w:rsidR="00000BB7">
          <w:rPr>
            <w:bCs/>
          </w:rPr>
          <w:t>Update</w:t>
        </w:r>
      </w:ins>
      <w:ins w:id="683" w:author="Jason Rhee" w:date="2024-07-25T18:03:00Z" w16du:dateUtc="2024-07-25T08:03:00Z">
        <w:r w:rsidR="004861FE">
          <w:rPr>
            <w:bCs/>
          </w:rPr>
          <w:t xml:space="preserve">. </w:t>
        </w:r>
      </w:ins>
      <w:ins w:id="684" w:author="Jason Rhee" w:date="2024-07-25T18:04:00Z" w16du:dateUtc="2024-07-25T08:04:00Z">
        <w:r w:rsidR="00A17B41">
          <w:rPr>
            <w:bCs/>
          </w:rPr>
          <w:t xml:space="preserve">Throughout </w:t>
        </w:r>
      </w:ins>
      <w:ins w:id="685" w:author="Jason Rhee" w:date="2024-07-25T18:03:00Z" w16du:dateUtc="2024-07-25T08:03:00Z">
        <w:r w:rsidR="004861FE">
          <w:rPr>
            <w:bCs/>
          </w:rPr>
          <w:t>the Actual Plan phase</w:t>
        </w:r>
        <w:r w:rsidR="00A17B41">
          <w:rPr>
            <w:bCs/>
          </w:rPr>
          <w:t>,</w:t>
        </w:r>
      </w:ins>
      <w:r w:rsidR="00A302AF" w:rsidRPr="00286A01">
        <w:rPr>
          <w:bCs/>
        </w:rPr>
        <w:t xml:space="preserve"> </w:t>
      </w:r>
      <w:del w:id="686" w:author="Jason Rhee" w:date="2024-07-25T18:04:00Z" w16du:dateUtc="2024-07-25T08:04:00Z">
        <w:r w:rsidR="00A302AF" w:rsidRPr="00286A01" w:rsidDel="00A17B41">
          <w:rPr>
            <w:bCs/>
          </w:rPr>
          <w:delText xml:space="preserve">and </w:delText>
        </w:r>
      </w:del>
      <w:r w:rsidR="00A302AF" w:rsidRPr="00286A01">
        <w:rPr>
          <w:bCs/>
        </w:rPr>
        <w:t xml:space="preserve">more up-to-date </w:t>
      </w:r>
      <w:ins w:id="687" w:author="Jason Rhee" w:date="2024-07-25T18:05:00Z" w16du:dateUtc="2024-07-25T08:05:00Z">
        <w:r w:rsidR="00A17B41">
          <w:rPr>
            <w:bCs/>
          </w:rPr>
          <w:t xml:space="preserve">UKC </w:t>
        </w:r>
      </w:ins>
      <w:r w:rsidR="00A302AF" w:rsidRPr="00286A01">
        <w:rPr>
          <w:bCs/>
        </w:rPr>
        <w:t>information is required</w:t>
      </w:r>
      <w:r w:rsidR="00A95625">
        <w:rPr>
          <w:bCs/>
        </w:rPr>
        <w:t xml:space="preserve">, </w:t>
      </w:r>
      <w:ins w:id="688" w:author="Jason Rhee" w:date="2024-07-25T18:05:00Z" w16du:dateUtc="2024-07-25T08:05:00Z">
        <w:r w:rsidR="00A17B41">
          <w:rPr>
            <w:bCs/>
          </w:rPr>
          <w:t>provided more frequently than Actual Plan datasets (fo</w:t>
        </w:r>
      </w:ins>
      <w:ins w:id="689" w:author="Jason Rhee" w:date="2024-07-25T18:06:00Z" w16du:dateUtc="2024-07-25T08:06:00Z">
        <w:r w:rsidR="00A17B41">
          <w:rPr>
            <w:bCs/>
          </w:rPr>
          <w:t xml:space="preserve">r example, </w:t>
        </w:r>
      </w:ins>
      <w:commentRangeStart w:id="690"/>
      <w:del w:id="691" w:author="Jason Rhee" w:date="2024-07-25T18:06:00Z" w16du:dateUtc="2024-07-25T08:06:00Z">
        <w:r w:rsidR="00A95625" w:rsidDel="00A17B41">
          <w:rPr>
            <w:bCs/>
          </w:rPr>
          <w:delText>approximately</w:delText>
        </w:r>
        <w:r w:rsidR="00A302AF" w:rsidRPr="00286A01" w:rsidDel="00A17B41">
          <w:rPr>
            <w:bCs/>
          </w:rPr>
          <w:delText xml:space="preserve"> </w:delText>
        </w:r>
      </w:del>
      <w:r w:rsidR="00A302AF" w:rsidRPr="00286A01">
        <w:rPr>
          <w:bCs/>
        </w:rPr>
        <w:t xml:space="preserve">every </w:t>
      </w:r>
      <w:r w:rsidR="00A95625">
        <w:rPr>
          <w:bCs/>
        </w:rPr>
        <w:t>five</w:t>
      </w:r>
      <w:r w:rsidR="00A302AF" w:rsidRPr="00286A01">
        <w:rPr>
          <w:bCs/>
        </w:rPr>
        <w:t xml:space="preserve"> to </w:t>
      </w:r>
      <w:r w:rsidR="00A95625">
        <w:rPr>
          <w:bCs/>
        </w:rPr>
        <w:t>ten</w:t>
      </w:r>
      <w:r w:rsidR="00A302AF" w:rsidRPr="00286A01">
        <w:rPr>
          <w:bCs/>
        </w:rPr>
        <w:t xml:space="preserve"> minutes</w:t>
      </w:r>
      <w:commentRangeEnd w:id="690"/>
      <w:r w:rsidR="00002424">
        <w:rPr>
          <w:rStyle w:val="CommentReference"/>
          <w:rFonts w:eastAsia="MS Mincho"/>
          <w:szCs w:val="20"/>
          <w:lang w:eastAsia="ja-JP"/>
        </w:rPr>
        <w:commentReference w:id="690"/>
      </w:r>
      <w:ins w:id="692" w:author="Jason Rhee" w:date="2024-07-25T18:06:00Z" w16du:dateUtc="2024-07-25T08:06:00Z">
        <w:r w:rsidR="00A17B41">
          <w:rPr>
            <w:bCs/>
            <w:lang w:val="fr-FR"/>
          </w:rPr>
          <w:t>).</w:t>
        </w:r>
      </w:ins>
      <w:del w:id="693" w:author="Jason Rhee" w:date="2024-07-25T18:06:00Z" w16du:dateUtc="2024-07-25T08:06:00Z">
        <w:r w:rsidDel="000018A4">
          <w:rPr>
            <w:bCs/>
          </w:rPr>
          <w:delText>.</w:delText>
        </w:r>
      </w:del>
      <w:r>
        <w:rPr>
          <w:bCs/>
        </w:rPr>
        <w:t xml:space="preserve"> </w:t>
      </w:r>
      <w:r w:rsidR="00A302AF" w:rsidRPr="00286A01">
        <w:rPr>
          <w:bCs/>
        </w:rPr>
        <w:t xml:space="preserve">In this case, it is likely that the whole information in the dataset needs to be updated </w:t>
      </w:r>
      <w:r w:rsidR="00A95625">
        <w:rPr>
          <w:bCs/>
        </w:rPr>
        <w:t>–</w:t>
      </w:r>
      <w:r w:rsidR="00A302AF" w:rsidRPr="00286A01">
        <w:rPr>
          <w:bCs/>
        </w:rPr>
        <w:t xml:space="preserve"> including the route, the </w:t>
      </w:r>
      <w:r w:rsidR="00EB1A29">
        <w:rPr>
          <w:bCs/>
        </w:rPr>
        <w:t>almost non-</w:t>
      </w:r>
      <w:r w:rsidR="007C2089">
        <w:rPr>
          <w:bCs/>
        </w:rPr>
        <w:t>navigable</w:t>
      </w:r>
      <w:r w:rsidR="00EB1A29">
        <w:rPr>
          <w:bCs/>
        </w:rPr>
        <w:t xml:space="preserve"> areas,</w:t>
      </w:r>
      <w:r w:rsidR="007C2089">
        <w:rPr>
          <w:bCs/>
        </w:rPr>
        <w:t xml:space="preserve"> non-navigable </w:t>
      </w:r>
      <w:r w:rsidR="00A302AF" w:rsidRPr="00286A01">
        <w:rPr>
          <w:bCs/>
        </w:rPr>
        <w:t>areas</w:t>
      </w:r>
      <w:r w:rsidR="00EB1A29">
        <w:rPr>
          <w:bCs/>
        </w:rPr>
        <w:t>,</w:t>
      </w:r>
      <w:r w:rsidR="00A302AF" w:rsidRPr="00286A01">
        <w:rPr>
          <w:bCs/>
        </w:rPr>
        <w:t xml:space="preserve"> and the 'parent' UnderKeelClearancePlan feature</w:t>
      </w:r>
      <w:r>
        <w:rPr>
          <w:bCs/>
        </w:rPr>
        <w:t xml:space="preserve">. </w:t>
      </w:r>
      <w:r w:rsidR="00A302AF" w:rsidRPr="00286A01">
        <w:rPr>
          <w:bCs/>
        </w:rPr>
        <w:t xml:space="preserve">The dataset will be updated based on latest observed and forecast conditions, and </w:t>
      </w:r>
      <w:r w:rsidR="00A95625">
        <w:rPr>
          <w:bCs/>
        </w:rPr>
        <w:t>(</w:t>
      </w:r>
      <w:r w:rsidR="00A302AF" w:rsidRPr="00286A01">
        <w:rPr>
          <w:bCs/>
        </w:rPr>
        <w:t>optionally</w:t>
      </w:r>
      <w:r w:rsidR="00A95625">
        <w:rPr>
          <w:bCs/>
        </w:rPr>
        <w:t>)</w:t>
      </w:r>
      <w:r w:rsidR="00A302AF" w:rsidRPr="00286A01">
        <w:rPr>
          <w:bCs/>
        </w:rPr>
        <w:t xml:space="preserve"> actual </w:t>
      </w:r>
      <w:r>
        <w:rPr>
          <w:bCs/>
        </w:rPr>
        <w:t>ship</w:t>
      </w:r>
      <w:r w:rsidR="00A302AF" w:rsidRPr="00286A01">
        <w:rPr>
          <w:bCs/>
        </w:rPr>
        <w:t xml:space="preserve"> position, heading and speed (</w:t>
      </w:r>
      <w:r w:rsidR="00195D9D">
        <w:rPr>
          <w:bCs/>
        </w:rPr>
        <w:t>for example</w:t>
      </w:r>
      <w:r>
        <w:rPr>
          <w:bCs/>
        </w:rPr>
        <w:t xml:space="preserve"> </w:t>
      </w:r>
      <w:r w:rsidR="00A302AF" w:rsidRPr="00286A01">
        <w:rPr>
          <w:bCs/>
        </w:rPr>
        <w:t xml:space="preserve">as received in a </w:t>
      </w:r>
      <w:del w:id="694" w:author="Jason Rhee" w:date="2024-07-16T17:18:00Z" w16du:dateUtc="2024-07-16T07:18:00Z">
        <w:r w:rsidDel="001B54AD">
          <w:rPr>
            <w:bCs/>
          </w:rPr>
          <w:delText>UKCM service</w:delText>
        </w:r>
      </w:del>
      <w:ins w:id="695" w:author="Jason Rhee" w:date="2024-07-16T17:18:00Z" w16du:dateUtc="2024-07-16T07:18:00Z">
        <w:r w:rsidR="001B54AD">
          <w:rPr>
            <w:bCs/>
          </w:rPr>
          <w:t>UKCM Service</w:t>
        </w:r>
      </w:ins>
      <w:r w:rsidR="00A302AF" w:rsidRPr="00286A01">
        <w:rPr>
          <w:bCs/>
        </w:rPr>
        <w:t xml:space="preserve"> via AIS).</w:t>
      </w:r>
      <w:r w:rsidR="00EB1A29">
        <w:rPr>
          <w:bCs/>
        </w:rPr>
        <w:t xml:space="preserve"> As a ship’s transit is underway, and its actual position is updated, it is likely that the </w:t>
      </w:r>
      <w:r w:rsidR="00DA582A">
        <w:rPr>
          <w:bCs/>
        </w:rPr>
        <w:t>extent</w:t>
      </w:r>
      <w:r w:rsidR="00EB1A29">
        <w:rPr>
          <w:bCs/>
        </w:rPr>
        <w:t xml:space="preserve"> of the almost non-navigable and non-navigable areas</w:t>
      </w:r>
      <w:r w:rsidR="00D84D18">
        <w:rPr>
          <w:bCs/>
        </w:rPr>
        <w:t xml:space="preserve"> need to be updated. The </w:t>
      </w:r>
      <w:r w:rsidR="00EB1A29">
        <w:rPr>
          <w:bCs/>
        </w:rPr>
        <w:t xml:space="preserve">boundaries of the </w:t>
      </w:r>
      <w:del w:id="696" w:author="Jason Rhee" w:date="2024-07-26T13:00:00Z" w16du:dateUtc="2024-07-26T03:00:00Z">
        <w:r w:rsidR="00071EE7" w:rsidDel="003B582C">
          <w:rPr>
            <w:bCs/>
          </w:rPr>
          <w:delText>UKCM</w:delText>
        </w:r>
        <w:r w:rsidR="00EB1A29" w:rsidDel="003B582C">
          <w:rPr>
            <w:bCs/>
          </w:rPr>
          <w:delText xml:space="preserve"> </w:delText>
        </w:r>
      </w:del>
      <w:ins w:id="697" w:author="Jason Rhee" w:date="2024-07-26T13:00:00Z" w16du:dateUtc="2024-07-26T03:00:00Z">
        <w:r w:rsidR="003B582C">
          <w:rPr>
            <w:bCs/>
          </w:rPr>
          <w:t>UKC</w:t>
        </w:r>
        <w:r w:rsidR="003B582C">
          <w:rPr>
            <w:rFonts w:eastAsiaTheme="minorEastAsia" w:hint="eastAsia"/>
            <w:bCs/>
            <w:lang w:eastAsia="ko-KR"/>
          </w:rPr>
          <w:t xml:space="preserve"> plan</w:t>
        </w:r>
        <w:r w:rsidR="003B582C">
          <w:rPr>
            <w:bCs/>
          </w:rPr>
          <w:t xml:space="preserve"> </w:t>
        </w:r>
      </w:ins>
      <w:r w:rsidR="00EB1A29">
        <w:rPr>
          <w:bCs/>
        </w:rPr>
        <w:t>area</w:t>
      </w:r>
      <w:del w:id="698" w:author="Jason Rhee" w:date="2024-07-26T13:01:00Z" w16du:dateUtc="2024-07-26T03:01:00Z">
        <w:r w:rsidR="00D84D18" w:rsidDel="003B582C">
          <w:rPr>
            <w:bCs/>
          </w:rPr>
          <w:delText>,</w:delText>
        </w:r>
        <w:r w:rsidR="00EB1A29" w:rsidDel="003B582C">
          <w:rPr>
            <w:bCs/>
          </w:rPr>
          <w:delText xml:space="preserve"> as provided by the ‘parent’ UnderKeelClearancePlan feature,</w:delText>
        </w:r>
      </w:del>
      <w:r w:rsidR="00EB1A29">
        <w:rPr>
          <w:bCs/>
        </w:rPr>
        <w:t xml:space="preserve"> </w:t>
      </w:r>
      <w:r w:rsidR="00D84D18">
        <w:rPr>
          <w:bCs/>
        </w:rPr>
        <w:t xml:space="preserve">will also likely </w:t>
      </w:r>
      <w:r w:rsidR="00EB1A29">
        <w:rPr>
          <w:bCs/>
        </w:rPr>
        <w:t>need to be updated</w:t>
      </w:r>
      <w:r w:rsidR="00D84D18">
        <w:rPr>
          <w:bCs/>
        </w:rPr>
        <w:t xml:space="preserve"> to reflect areas no longer in scope of the UKC calculation (e.g. areas behind transiting vessel)</w:t>
      </w:r>
      <w:r w:rsidR="00EB1A29">
        <w:rPr>
          <w:bCs/>
        </w:rPr>
        <w:t>.</w:t>
      </w:r>
    </w:p>
    <w:p w14:paraId="31B76B02" w14:textId="77777777" w:rsidR="004F1360" w:rsidRDefault="004F1360" w:rsidP="00195D9D">
      <w:pPr>
        <w:spacing w:before="0"/>
        <w:rPr>
          <w:ins w:id="699" w:author="Jason Rhee" w:date="2024-03-07T17:27:00Z"/>
          <w:bCs/>
        </w:rPr>
        <w:sectPr w:rsidR="004F1360" w:rsidSect="008200D9">
          <w:pgSz w:w="11906" w:h="16838"/>
          <w:pgMar w:top="1440" w:right="1418" w:bottom="1440" w:left="1400" w:header="720" w:footer="720" w:gutter="0"/>
          <w:pgNumType w:start="1"/>
          <w:cols w:space="720"/>
          <w:docGrid w:linePitch="272"/>
        </w:sectPr>
      </w:pPr>
    </w:p>
    <w:p w14:paraId="1C63221C" w14:textId="6132290B" w:rsidR="004F1360" w:rsidDel="004F1360" w:rsidRDefault="004F1360" w:rsidP="004D20A7">
      <w:pPr>
        <w:rPr>
          <w:del w:id="700" w:author="Jason Rhee" w:date="2024-03-07T17:27:00Z"/>
        </w:rPr>
      </w:pPr>
    </w:p>
    <w:p w14:paraId="6A3F1727" w14:textId="46E9EF21" w:rsidR="000B750B" w:rsidRDefault="00D35AFC" w:rsidP="00B3435A">
      <w:pPr>
        <w:pStyle w:val="Heading2"/>
      </w:pPr>
      <w:bookmarkStart w:id="701" w:name="_Ref534271179"/>
      <w:bookmarkStart w:id="702" w:name="_Ref534271191"/>
      <w:bookmarkStart w:id="703" w:name="_Toc127463829"/>
      <w:bookmarkStart w:id="704" w:name="_Toc128125455"/>
      <w:bookmarkStart w:id="705" w:name="_Toc141176180"/>
      <w:bookmarkStart w:id="706" w:name="_Toc141176335"/>
      <w:bookmarkStart w:id="707" w:name="_Toc141176966"/>
      <w:bookmarkStart w:id="708" w:name="_Toc150177851"/>
      <w:r w:rsidRPr="00A4129D">
        <w:t>Application Schema</w:t>
      </w:r>
      <w:bookmarkEnd w:id="580"/>
      <w:bookmarkEnd w:id="581"/>
      <w:bookmarkEnd w:id="701"/>
      <w:bookmarkEnd w:id="702"/>
      <w:bookmarkEnd w:id="703"/>
      <w:bookmarkEnd w:id="704"/>
      <w:bookmarkEnd w:id="705"/>
      <w:bookmarkEnd w:id="706"/>
      <w:bookmarkEnd w:id="707"/>
      <w:bookmarkEnd w:id="708"/>
    </w:p>
    <w:p w14:paraId="11682A88" w14:textId="0AE9D0B8" w:rsidR="002503E1" w:rsidRPr="00A4129D" w:rsidRDefault="002503E1" w:rsidP="00195D9D">
      <w:pPr>
        <w:spacing w:before="0"/>
      </w:pPr>
      <w:r>
        <w:fldChar w:fldCharType="begin"/>
      </w:r>
      <w:r>
        <w:instrText xml:space="preserve"> REF _Ref534270722 \h </w:instrText>
      </w:r>
      <w:r>
        <w:fldChar w:fldCharType="separate"/>
      </w:r>
      <w:r w:rsidR="00146B46" w:rsidRPr="00195D9D">
        <w:rPr>
          <w:i/>
          <w:sz w:val="18"/>
          <w:szCs w:val="18"/>
        </w:rPr>
        <w:t>Figure 7</w:t>
      </w:r>
      <w:r w:rsidR="00146B46" w:rsidRPr="00195D9D">
        <w:rPr>
          <w:i/>
          <w:sz w:val="18"/>
          <w:szCs w:val="18"/>
        </w:rPr>
        <w:noBreakHyphen/>
      </w:r>
      <w:r w:rsidR="00146B46">
        <w:rPr>
          <w:i/>
          <w:noProof/>
          <w:sz w:val="18"/>
          <w:szCs w:val="18"/>
        </w:rPr>
        <w:t>2</w:t>
      </w:r>
      <w:r>
        <w:fldChar w:fldCharType="end"/>
      </w:r>
      <w:r>
        <w:t xml:space="preserve"> is the UML data model for the S-129.</w:t>
      </w:r>
    </w:p>
    <w:p w14:paraId="6A3B2CA5" w14:textId="1E63CE56" w:rsidR="00944ABD" w:rsidRDefault="00944ABD">
      <w:pPr>
        <w:keepNext/>
        <w:ind w:left="-567"/>
        <w:jc w:val="center"/>
        <w:pPrChange w:id="709" w:author="Jason Rhee" w:date="2024-07-22T01:23:00Z" w16du:dateUtc="2024-07-21T15:23:00Z">
          <w:pPr>
            <w:keepNext/>
          </w:pPr>
        </w:pPrChange>
      </w:pPr>
      <w:del w:id="710" w:author="Jason Rhee" w:date="2024-07-22T01:23:00Z" w16du:dateUtc="2024-07-21T15:23:00Z">
        <w:r w:rsidDel="00371A32">
          <w:rPr>
            <w:noProof/>
          </w:rPr>
          <w:lastRenderedPageBreak/>
          <w:drawing>
            <wp:inline distT="0" distB="0" distL="0" distR="0" wp14:anchorId="32CBB4F9" wp14:editId="13F9054E">
              <wp:extent cx="8845268" cy="40576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851668" cy="4060586"/>
                      </a:xfrm>
                      <a:prstGeom prst="rect">
                        <a:avLst/>
                      </a:prstGeom>
                    </pic:spPr>
                  </pic:pic>
                </a:graphicData>
              </a:graphic>
            </wp:inline>
          </w:drawing>
        </w:r>
      </w:del>
      <w:ins w:id="711" w:author="Jason Rhee" w:date="2024-07-22T01:23:00Z" w16du:dateUtc="2024-07-21T15:23:00Z">
        <w:r w:rsidR="00371A32">
          <w:rPr>
            <w:noProof/>
          </w:rPr>
          <w:lastRenderedPageBreak/>
          <w:drawing>
            <wp:inline distT="0" distB="0" distL="0" distR="0" wp14:anchorId="634ACBC3" wp14:editId="65540B29">
              <wp:extent cx="9674792" cy="3724275"/>
              <wp:effectExtent l="0" t="0" r="3175" b="0"/>
              <wp:docPr id="382662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681622" cy="3726904"/>
                      </a:xfrm>
                      <a:prstGeom prst="rect">
                        <a:avLst/>
                      </a:prstGeom>
                      <a:noFill/>
                      <a:ln>
                        <a:noFill/>
                      </a:ln>
                    </pic:spPr>
                  </pic:pic>
                </a:graphicData>
              </a:graphic>
            </wp:inline>
          </w:drawing>
        </w:r>
      </w:ins>
    </w:p>
    <w:p w14:paraId="7627DB61" w14:textId="77777777" w:rsidR="006E5801" w:rsidRDefault="009C68D7" w:rsidP="00195D9D">
      <w:pPr>
        <w:pStyle w:val="Caption"/>
        <w:spacing w:line="240" w:lineRule="auto"/>
        <w:jc w:val="center"/>
        <w:rPr>
          <w:ins w:id="712" w:author="Jason Rhee" w:date="2024-03-06T17:38:00Z"/>
          <w:i/>
          <w:sz w:val="18"/>
          <w:szCs w:val="18"/>
        </w:rPr>
        <w:sectPr w:rsidR="006E5801" w:rsidSect="004D20A7">
          <w:pgSz w:w="16838" w:h="11906" w:orient="landscape"/>
          <w:pgMar w:top="1400" w:right="1440" w:bottom="1418" w:left="1440" w:header="720" w:footer="720" w:gutter="0"/>
          <w:pgNumType w:start="1"/>
          <w:cols w:space="720"/>
          <w:docGrid w:linePitch="272"/>
        </w:sectPr>
      </w:pPr>
      <w:bookmarkStart w:id="713" w:name="_Ref534270722"/>
      <w:bookmarkStart w:id="714" w:name="_Ref534201467"/>
      <w:r w:rsidRPr="00195D9D">
        <w:rPr>
          <w:i/>
          <w:sz w:val="18"/>
          <w:szCs w:val="18"/>
        </w:rPr>
        <w:t xml:space="preserve">Figure </w:t>
      </w:r>
      <w:r w:rsidR="00195D9D" w:rsidRPr="00195D9D">
        <w:rPr>
          <w:i/>
          <w:sz w:val="18"/>
          <w:szCs w:val="18"/>
        </w:rPr>
        <w:t>7</w:t>
      </w:r>
      <w:r w:rsidRPr="00195D9D">
        <w:rPr>
          <w:i/>
          <w:sz w:val="18"/>
          <w:szCs w:val="18"/>
        </w:rPr>
        <w:noBreakHyphen/>
      </w:r>
      <w:r w:rsidRPr="00195D9D">
        <w:rPr>
          <w:i/>
          <w:sz w:val="18"/>
          <w:szCs w:val="18"/>
        </w:rPr>
        <w:fldChar w:fldCharType="begin"/>
      </w:r>
      <w:r w:rsidRPr="00195D9D">
        <w:rPr>
          <w:i/>
          <w:sz w:val="18"/>
          <w:szCs w:val="18"/>
        </w:rPr>
        <w:instrText xml:space="preserve"> SEQ Figure \* ARABIC \s 1 </w:instrText>
      </w:r>
      <w:r w:rsidRPr="00195D9D">
        <w:rPr>
          <w:i/>
          <w:sz w:val="18"/>
          <w:szCs w:val="18"/>
        </w:rPr>
        <w:fldChar w:fldCharType="separate"/>
      </w:r>
      <w:r w:rsidR="00146B46">
        <w:rPr>
          <w:i/>
          <w:noProof/>
          <w:sz w:val="18"/>
          <w:szCs w:val="18"/>
        </w:rPr>
        <w:t>2</w:t>
      </w:r>
      <w:r w:rsidRPr="00195D9D">
        <w:rPr>
          <w:i/>
          <w:sz w:val="18"/>
          <w:szCs w:val="18"/>
        </w:rPr>
        <w:fldChar w:fldCharType="end"/>
      </w:r>
      <w:bookmarkEnd w:id="713"/>
      <w:r w:rsidRPr="00195D9D">
        <w:rPr>
          <w:i/>
          <w:sz w:val="18"/>
          <w:szCs w:val="18"/>
        </w:rPr>
        <w:t>. S-129 Data Model</w:t>
      </w:r>
      <w:bookmarkEnd w:id="714"/>
    </w:p>
    <w:p w14:paraId="48FE365D" w14:textId="75726C2F" w:rsidR="009C68D7" w:rsidRPr="00195D9D" w:rsidDel="006E5801" w:rsidRDefault="009C68D7" w:rsidP="00195D9D">
      <w:pPr>
        <w:pStyle w:val="Caption"/>
        <w:spacing w:line="240" w:lineRule="auto"/>
        <w:jc w:val="center"/>
        <w:rPr>
          <w:del w:id="715" w:author="Jason Rhee" w:date="2024-03-06T17:38:00Z"/>
          <w:rFonts w:cs="Arial"/>
          <w:i/>
          <w:sz w:val="18"/>
          <w:szCs w:val="18"/>
        </w:rPr>
      </w:pPr>
    </w:p>
    <w:p w14:paraId="5B787C87" w14:textId="77777777" w:rsidR="00453950" w:rsidRDefault="00453950" w:rsidP="002721B0">
      <w:pPr>
        <w:pStyle w:val="Heading3"/>
      </w:pPr>
      <w:bookmarkStart w:id="716" w:name="_Toc460581601"/>
      <w:r w:rsidRPr="00D129DC">
        <w:t>Feature Types</w:t>
      </w:r>
    </w:p>
    <w:p w14:paraId="2AFC70FF" w14:textId="77777777" w:rsidR="00453950" w:rsidRPr="00286A01" w:rsidRDefault="00453950" w:rsidP="002721B0">
      <w:pPr>
        <w:pStyle w:val="Heading4"/>
      </w:pPr>
      <w:r w:rsidRPr="00286A01">
        <w:t>UnderKeelClearancePlan</w:t>
      </w:r>
    </w:p>
    <w:tbl>
      <w:tblPr>
        <w:tblStyle w:val="TableGrid"/>
        <w:tblW w:w="14029" w:type="dxa"/>
        <w:tblLayout w:type="fixed"/>
        <w:tblLook w:val="04A0" w:firstRow="1" w:lastRow="0" w:firstColumn="1" w:lastColumn="0" w:noHBand="0" w:noVBand="1"/>
      </w:tblPr>
      <w:tblGrid>
        <w:gridCol w:w="1697"/>
        <w:gridCol w:w="3719"/>
        <w:gridCol w:w="2321"/>
        <w:gridCol w:w="709"/>
        <w:gridCol w:w="2119"/>
        <w:gridCol w:w="3464"/>
      </w:tblGrid>
      <w:tr w:rsidR="00453950" w:rsidRPr="002B3B3B" w14:paraId="35DBC671" w14:textId="77777777" w:rsidTr="00DE7C96">
        <w:trPr>
          <w:tblHeader/>
        </w:trPr>
        <w:tc>
          <w:tcPr>
            <w:tcW w:w="1697" w:type="dxa"/>
            <w:shd w:val="clear" w:color="auto" w:fill="D9D9D9" w:themeFill="background1" w:themeFillShade="D9"/>
          </w:tcPr>
          <w:p w14:paraId="3187AA4C" w14:textId="77777777" w:rsidR="00453950" w:rsidRPr="001E5C86" w:rsidRDefault="00453950" w:rsidP="001E5C86">
            <w:pPr>
              <w:spacing w:before="60" w:after="60"/>
              <w:jc w:val="left"/>
              <w:rPr>
                <w:rFonts w:cs="Arial"/>
                <w:b/>
                <w:sz w:val="18"/>
                <w:szCs w:val="18"/>
              </w:rPr>
            </w:pPr>
            <w:r w:rsidRPr="001E5C86">
              <w:rPr>
                <w:rFonts w:cs="Arial"/>
                <w:b/>
                <w:sz w:val="18"/>
                <w:szCs w:val="18"/>
              </w:rPr>
              <w:t>Role</w:t>
            </w:r>
          </w:p>
        </w:tc>
        <w:tc>
          <w:tcPr>
            <w:tcW w:w="3719" w:type="dxa"/>
            <w:shd w:val="clear" w:color="auto" w:fill="D9D9D9" w:themeFill="background1" w:themeFillShade="D9"/>
          </w:tcPr>
          <w:p w14:paraId="3C9D0046" w14:textId="77777777" w:rsidR="00453950" w:rsidRPr="001E5C86" w:rsidRDefault="00453950" w:rsidP="001E5C86">
            <w:pPr>
              <w:spacing w:before="60" w:after="60"/>
              <w:jc w:val="left"/>
              <w:rPr>
                <w:rFonts w:cs="Arial"/>
                <w:b/>
                <w:sz w:val="18"/>
                <w:szCs w:val="18"/>
              </w:rPr>
            </w:pPr>
            <w:r w:rsidRPr="001E5C86">
              <w:rPr>
                <w:rFonts w:cs="Arial"/>
                <w:b/>
                <w:sz w:val="18"/>
                <w:szCs w:val="18"/>
              </w:rPr>
              <w:t>Name</w:t>
            </w:r>
          </w:p>
        </w:tc>
        <w:tc>
          <w:tcPr>
            <w:tcW w:w="2321" w:type="dxa"/>
            <w:shd w:val="clear" w:color="auto" w:fill="D9D9D9" w:themeFill="background1" w:themeFillShade="D9"/>
          </w:tcPr>
          <w:p w14:paraId="6E204F06" w14:textId="77777777" w:rsidR="00453950" w:rsidRPr="001E5C86" w:rsidRDefault="00453950" w:rsidP="001E5C86">
            <w:pPr>
              <w:spacing w:before="60" w:after="60"/>
              <w:jc w:val="left"/>
              <w:rPr>
                <w:rFonts w:cs="Arial"/>
                <w:b/>
                <w:sz w:val="18"/>
                <w:szCs w:val="18"/>
              </w:rPr>
            </w:pPr>
            <w:commentRangeStart w:id="717"/>
            <w:r w:rsidRPr="001E5C86">
              <w:rPr>
                <w:rFonts w:cs="Arial"/>
                <w:b/>
                <w:sz w:val="18"/>
                <w:szCs w:val="18"/>
              </w:rPr>
              <w:t>Description</w:t>
            </w:r>
            <w:commentRangeEnd w:id="717"/>
            <w:r w:rsidR="00AE766A">
              <w:rPr>
                <w:rStyle w:val="CommentReference"/>
                <w:rFonts w:eastAsia="MS Mincho"/>
                <w:szCs w:val="20"/>
                <w:lang w:eastAsia="ja-JP"/>
              </w:rPr>
              <w:commentReference w:id="717"/>
            </w:r>
          </w:p>
        </w:tc>
        <w:tc>
          <w:tcPr>
            <w:tcW w:w="709" w:type="dxa"/>
            <w:shd w:val="clear" w:color="auto" w:fill="D9D9D9" w:themeFill="background1" w:themeFillShade="D9"/>
          </w:tcPr>
          <w:p w14:paraId="688491F6" w14:textId="502EE187" w:rsidR="00453950" w:rsidRPr="001E5C86" w:rsidRDefault="00462811" w:rsidP="001E5C86">
            <w:pPr>
              <w:spacing w:before="60" w:after="60"/>
              <w:jc w:val="center"/>
              <w:rPr>
                <w:rFonts w:cs="Arial"/>
                <w:b/>
                <w:sz w:val="18"/>
                <w:szCs w:val="18"/>
              </w:rPr>
            </w:pPr>
            <w:r>
              <w:rPr>
                <w:rFonts w:cs="Arial"/>
                <w:b/>
                <w:sz w:val="18"/>
                <w:szCs w:val="18"/>
              </w:rPr>
              <w:t>Mult</w:t>
            </w:r>
          </w:p>
        </w:tc>
        <w:tc>
          <w:tcPr>
            <w:tcW w:w="2119" w:type="dxa"/>
            <w:shd w:val="clear" w:color="auto" w:fill="D9D9D9" w:themeFill="background1" w:themeFillShade="D9"/>
          </w:tcPr>
          <w:p w14:paraId="40E08314" w14:textId="77777777" w:rsidR="00453950" w:rsidRPr="001E5C86" w:rsidRDefault="00453950" w:rsidP="001E5C86">
            <w:pPr>
              <w:spacing w:before="60" w:after="60"/>
              <w:jc w:val="left"/>
              <w:rPr>
                <w:rFonts w:cs="Arial"/>
                <w:b/>
                <w:sz w:val="18"/>
                <w:szCs w:val="18"/>
              </w:rPr>
            </w:pPr>
            <w:r w:rsidRPr="001E5C86">
              <w:rPr>
                <w:rFonts w:cs="Arial"/>
                <w:b/>
                <w:sz w:val="18"/>
                <w:szCs w:val="18"/>
              </w:rPr>
              <w:t>dataType</w:t>
            </w:r>
          </w:p>
        </w:tc>
        <w:tc>
          <w:tcPr>
            <w:tcW w:w="3464" w:type="dxa"/>
            <w:shd w:val="clear" w:color="auto" w:fill="D9D9D9" w:themeFill="background1" w:themeFillShade="D9"/>
          </w:tcPr>
          <w:p w14:paraId="001161A6" w14:textId="77777777" w:rsidR="00453950" w:rsidRPr="001E5C86" w:rsidRDefault="00453950" w:rsidP="001E5C86">
            <w:pPr>
              <w:spacing w:before="60" w:after="60"/>
              <w:jc w:val="left"/>
              <w:rPr>
                <w:rFonts w:cs="Arial"/>
                <w:b/>
                <w:sz w:val="18"/>
                <w:szCs w:val="18"/>
              </w:rPr>
            </w:pPr>
            <w:r w:rsidRPr="001E5C86">
              <w:rPr>
                <w:rFonts w:cs="Arial"/>
                <w:b/>
                <w:sz w:val="18"/>
                <w:szCs w:val="18"/>
              </w:rPr>
              <w:t>Remarks</w:t>
            </w:r>
          </w:p>
        </w:tc>
      </w:tr>
      <w:tr w:rsidR="00453950" w:rsidRPr="002B3B3B" w14:paraId="08A65F66" w14:textId="77777777" w:rsidTr="00DE7C96">
        <w:tc>
          <w:tcPr>
            <w:tcW w:w="1697" w:type="dxa"/>
          </w:tcPr>
          <w:p w14:paraId="4B58AC2D" w14:textId="77777777" w:rsidR="00453950" w:rsidRPr="001E5C86" w:rsidRDefault="00453950" w:rsidP="001E5C86">
            <w:pPr>
              <w:spacing w:before="60" w:after="60"/>
              <w:jc w:val="left"/>
              <w:rPr>
                <w:rFonts w:cs="Arial"/>
                <w:sz w:val="18"/>
                <w:szCs w:val="18"/>
              </w:rPr>
            </w:pPr>
            <w:r w:rsidRPr="001E5C86">
              <w:rPr>
                <w:rFonts w:cs="Arial"/>
                <w:sz w:val="18"/>
                <w:szCs w:val="18"/>
              </w:rPr>
              <w:t>Class</w:t>
            </w:r>
          </w:p>
        </w:tc>
        <w:tc>
          <w:tcPr>
            <w:tcW w:w="3719" w:type="dxa"/>
          </w:tcPr>
          <w:p w14:paraId="23D21AA2" w14:textId="77777777" w:rsidR="00453950" w:rsidRPr="001E5C86" w:rsidRDefault="00453950" w:rsidP="001E5C86">
            <w:pPr>
              <w:spacing w:before="60" w:after="60"/>
              <w:jc w:val="left"/>
              <w:rPr>
                <w:rFonts w:cs="Arial"/>
                <w:sz w:val="18"/>
                <w:szCs w:val="18"/>
              </w:rPr>
            </w:pPr>
            <w:r w:rsidRPr="001E5C86">
              <w:rPr>
                <w:rFonts w:cs="Arial"/>
                <w:sz w:val="18"/>
                <w:szCs w:val="18"/>
              </w:rPr>
              <w:t>UnderKeelClearancePlan</w:t>
            </w:r>
          </w:p>
        </w:tc>
        <w:tc>
          <w:tcPr>
            <w:tcW w:w="2321" w:type="dxa"/>
          </w:tcPr>
          <w:p w14:paraId="4E547BFD" w14:textId="16D4ACE8" w:rsidR="00453950" w:rsidRPr="001E5C86" w:rsidRDefault="00453950" w:rsidP="001E5C86">
            <w:pPr>
              <w:spacing w:before="60" w:after="60"/>
              <w:jc w:val="left"/>
              <w:rPr>
                <w:rFonts w:cs="Arial"/>
                <w:sz w:val="18"/>
                <w:szCs w:val="18"/>
              </w:rPr>
            </w:pPr>
            <w:commentRangeStart w:id="718"/>
            <w:commentRangeStart w:id="719"/>
            <w:r w:rsidRPr="001E5C86">
              <w:rPr>
                <w:rFonts w:cs="Arial"/>
                <w:sz w:val="18"/>
                <w:szCs w:val="18"/>
                <w:lang w:val="en-US" w:eastAsia="fi-FI"/>
              </w:rPr>
              <w:t xml:space="preserve">A UKC plan calculated for a particular </w:t>
            </w:r>
            <w:del w:id="720" w:author="Jason Rhee" w:date="2024-07-21T21:40:00Z" w16du:dateUtc="2024-07-21T11:40:00Z">
              <w:r w:rsidR="0066549D" w:rsidRPr="001E5C86" w:rsidDel="00C537A4">
                <w:rPr>
                  <w:rFonts w:cs="Arial"/>
                  <w:sz w:val="18"/>
                  <w:szCs w:val="18"/>
                  <w:lang w:val="en-US" w:eastAsia="fi-FI"/>
                </w:rPr>
                <w:delText>ship</w:delText>
              </w:r>
              <w:r w:rsidRPr="001E5C86" w:rsidDel="00C537A4">
                <w:rPr>
                  <w:rFonts w:cs="Arial"/>
                  <w:sz w:val="18"/>
                  <w:szCs w:val="18"/>
                  <w:lang w:val="en-US" w:eastAsia="fi-FI"/>
                </w:rPr>
                <w:delText xml:space="preserve"> </w:delText>
              </w:r>
            </w:del>
            <w:ins w:id="721" w:author="Jason Rhee" w:date="2024-07-21T21:40:00Z" w16du:dateUtc="2024-07-21T11:40:00Z">
              <w:r w:rsidR="00C537A4">
                <w:rPr>
                  <w:rFonts w:eastAsiaTheme="minorEastAsia" w:cs="Arial" w:hint="eastAsia"/>
                  <w:sz w:val="18"/>
                  <w:szCs w:val="18"/>
                  <w:lang w:val="en-US" w:eastAsia="ko-KR"/>
                </w:rPr>
                <w:t>vessel, for</w:t>
              </w:r>
            </w:ins>
            <w:del w:id="722" w:author="Jason Rhee" w:date="2024-07-21T21:40:00Z" w16du:dateUtc="2024-07-21T11:40:00Z">
              <w:r w:rsidRPr="001E5C86" w:rsidDel="00C537A4">
                <w:rPr>
                  <w:rFonts w:cs="Arial"/>
                  <w:sz w:val="18"/>
                  <w:szCs w:val="18"/>
                  <w:lang w:val="en-US" w:eastAsia="fi-FI"/>
                </w:rPr>
                <w:delText>and</w:delText>
              </w:r>
            </w:del>
            <w:r w:rsidRPr="001E5C86">
              <w:rPr>
                <w:rFonts w:cs="Arial"/>
                <w:sz w:val="18"/>
                <w:szCs w:val="18"/>
                <w:lang w:val="en-US" w:eastAsia="fi-FI"/>
              </w:rPr>
              <w:t xml:space="preserve"> a particular passage</w:t>
            </w:r>
            <w:commentRangeEnd w:id="718"/>
            <w:r w:rsidR="005F198E">
              <w:rPr>
                <w:rStyle w:val="CommentReference"/>
                <w:rFonts w:eastAsia="MS Mincho"/>
                <w:szCs w:val="20"/>
                <w:lang w:eastAsia="ja-JP"/>
              </w:rPr>
              <w:commentReference w:id="718"/>
            </w:r>
            <w:commentRangeEnd w:id="719"/>
            <w:r w:rsidR="00DA0A58">
              <w:rPr>
                <w:rStyle w:val="CommentReference"/>
                <w:rFonts w:eastAsia="MS Mincho"/>
                <w:szCs w:val="20"/>
                <w:lang w:eastAsia="ja-JP"/>
              </w:rPr>
              <w:commentReference w:id="719"/>
            </w:r>
          </w:p>
        </w:tc>
        <w:tc>
          <w:tcPr>
            <w:tcW w:w="709" w:type="dxa"/>
          </w:tcPr>
          <w:p w14:paraId="1A256929" w14:textId="77777777" w:rsidR="00453950" w:rsidRPr="001E5C86" w:rsidRDefault="00453950" w:rsidP="001E5C86">
            <w:pPr>
              <w:spacing w:before="60" w:after="60"/>
              <w:jc w:val="center"/>
              <w:rPr>
                <w:rFonts w:cs="Arial"/>
                <w:sz w:val="18"/>
                <w:szCs w:val="18"/>
              </w:rPr>
            </w:pPr>
          </w:p>
        </w:tc>
        <w:tc>
          <w:tcPr>
            <w:tcW w:w="2119" w:type="dxa"/>
          </w:tcPr>
          <w:p w14:paraId="284011FA" w14:textId="07783255" w:rsidR="00453950" w:rsidRPr="001E5C86" w:rsidRDefault="00453950" w:rsidP="001E5C86">
            <w:pPr>
              <w:spacing w:before="60" w:after="60"/>
              <w:jc w:val="left"/>
              <w:rPr>
                <w:rFonts w:cs="Arial"/>
                <w:sz w:val="18"/>
                <w:szCs w:val="18"/>
              </w:rPr>
            </w:pPr>
            <w:del w:id="723" w:author="Jason Rhee" w:date="2024-07-16T17:32:00Z" w16du:dateUtc="2024-07-16T07:32:00Z">
              <w:r w:rsidRPr="001E5C86" w:rsidDel="00522512">
                <w:rPr>
                  <w:rFonts w:cs="Arial"/>
                  <w:sz w:val="18"/>
                  <w:szCs w:val="18"/>
                </w:rPr>
                <w:delText>Meta</w:delText>
              </w:r>
            </w:del>
            <w:r w:rsidRPr="001E5C86">
              <w:rPr>
                <w:rFonts w:cs="Arial"/>
                <w:sz w:val="18"/>
                <w:szCs w:val="18"/>
              </w:rPr>
              <w:t>FeatureType</w:t>
            </w:r>
          </w:p>
        </w:tc>
        <w:tc>
          <w:tcPr>
            <w:tcW w:w="3464" w:type="dxa"/>
          </w:tcPr>
          <w:p w14:paraId="3CFE739F" w14:textId="77777777" w:rsidR="00453950" w:rsidRPr="001E5C86" w:rsidRDefault="00453950" w:rsidP="001E5C86">
            <w:pPr>
              <w:spacing w:before="60" w:after="60"/>
              <w:jc w:val="left"/>
              <w:rPr>
                <w:rFonts w:cs="Arial"/>
                <w:sz w:val="18"/>
                <w:szCs w:val="18"/>
              </w:rPr>
            </w:pPr>
          </w:p>
        </w:tc>
      </w:tr>
      <w:tr w:rsidR="00453950" w:rsidRPr="002B3B3B" w14:paraId="7780C989" w14:textId="77777777" w:rsidTr="00DE7C96">
        <w:trPr>
          <w:trHeight w:val="542"/>
        </w:trPr>
        <w:tc>
          <w:tcPr>
            <w:tcW w:w="1697" w:type="dxa"/>
          </w:tcPr>
          <w:p w14:paraId="71A68E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
          <w:p w14:paraId="1DAABCBC" w14:textId="77777777" w:rsidR="00453950" w:rsidRPr="001E5C86" w:rsidRDefault="00453950" w:rsidP="001E5C86">
            <w:pPr>
              <w:spacing w:before="60" w:after="60"/>
              <w:jc w:val="left"/>
              <w:rPr>
                <w:rFonts w:cs="Arial"/>
                <w:sz w:val="18"/>
                <w:szCs w:val="18"/>
              </w:rPr>
            </w:pPr>
            <w:r w:rsidRPr="001E5C86">
              <w:rPr>
                <w:rFonts w:cs="Arial"/>
                <w:sz w:val="18"/>
                <w:szCs w:val="18"/>
              </w:rPr>
              <w:t>generationTime</w:t>
            </w:r>
          </w:p>
        </w:tc>
        <w:tc>
          <w:tcPr>
            <w:tcW w:w="2321" w:type="dxa"/>
          </w:tcPr>
          <w:p w14:paraId="3A172960" w14:textId="127F5048"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Time the </w:t>
            </w:r>
            <w:r w:rsidR="00F80219">
              <w:rPr>
                <w:rFonts w:cs="Arial"/>
                <w:sz w:val="18"/>
                <w:szCs w:val="18"/>
                <w:lang w:val="en-US" w:eastAsia="fi-FI"/>
              </w:rPr>
              <w:t xml:space="preserve">UKC </w:t>
            </w:r>
            <w:r w:rsidRPr="001E5C86">
              <w:rPr>
                <w:rFonts w:cs="Arial"/>
                <w:sz w:val="18"/>
                <w:szCs w:val="18"/>
                <w:lang w:val="en-US" w:eastAsia="fi-FI"/>
              </w:rPr>
              <w:t>plan was generated</w:t>
            </w:r>
          </w:p>
        </w:tc>
        <w:tc>
          <w:tcPr>
            <w:tcW w:w="709" w:type="dxa"/>
          </w:tcPr>
          <w:p w14:paraId="259B20BE" w14:textId="11076D26"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4B43DCD5" w14:textId="77777777" w:rsidR="00453950" w:rsidRPr="001E5C86" w:rsidRDefault="00453950" w:rsidP="001E5C86">
            <w:pPr>
              <w:spacing w:before="60" w:after="60"/>
              <w:jc w:val="left"/>
              <w:rPr>
                <w:rFonts w:cs="Arial"/>
                <w:sz w:val="18"/>
                <w:szCs w:val="18"/>
              </w:rPr>
            </w:pPr>
            <w:r w:rsidRPr="001E5C86">
              <w:rPr>
                <w:rFonts w:cs="Arial"/>
                <w:sz w:val="18"/>
                <w:szCs w:val="18"/>
              </w:rPr>
              <w:t>DateTime</w:t>
            </w:r>
          </w:p>
        </w:tc>
        <w:tc>
          <w:tcPr>
            <w:tcW w:w="3464" w:type="dxa"/>
          </w:tcPr>
          <w:p w14:paraId="057BBFFC" w14:textId="77777777" w:rsidR="00453950" w:rsidRPr="001E5C86" w:rsidRDefault="00453950" w:rsidP="001E5C86">
            <w:pPr>
              <w:spacing w:before="60" w:after="60"/>
              <w:jc w:val="left"/>
              <w:rPr>
                <w:rFonts w:cs="Arial"/>
                <w:sz w:val="18"/>
                <w:szCs w:val="18"/>
              </w:rPr>
            </w:pPr>
          </w:p>
        </w:tc>
      </w:tr>
      <w:tr w:rsidR="00453950" w:rsidRPr="002B3B3B" w14:paraId="61643E84" w14:textId="77777777" w:rsidTr="00DE7C96">
        <w:trPr>
          <w:trHeight w:val="964"/>
        </w:trPr>
        <w:tc>
          <w:tcPr>
            <w:tcW w:w="1697" w:type="dxa"/>
          </w:tcPr>
          <w:p w14:paraId="22C0864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
          <w:p w14:paraId="4EED29CA" w14:textId="61931EA2" w:rsidR="00453950" w:rsidRPr="001E5C86" w:rsidRDefault="00C460F9" w:rsidP="001E5C86">
            <w:pPr>
              <w:spacing w:before="60" w:after="60"/>
              <w:jc w:val="left"/>
              <w:rPr>
                <w:rFonts w:cs="Arial"/>
                <w:sz w:val="18"/>
                <w:szCs w:val="18"/>
              </w:rPr>
            </w:pPr>
            <w:r>
              <w:rPr>
                <w:rFonts w:cs="Arial"/>
                <w:sz w:val="18"/>
                <w:szCs w:val="18"/>
              </w:rPr>
              <w:t>vesselID</w:t>
            </w:r>
          </w:p>
        </w:tc>
        <w:tc>
          <w:tcPr>
            <w:tcW w:w="2321" w:type="dxa"/>
          </w:tcPr>
          <w:p w14:paraId="7B6900D9" w14:textId="63D5FF80" w:rsidR="00453950" w:rsidRPr="001E5C86" w:rsidRDefault="007B51B5" w:rsidP="001E5C86">
            <w:pPr>
              <w:spacing w:before="60" w:after="60"/>
              <w:jc w:val="left"/>
              <w:rPr>
                <w:rFonts w:cs="Arial"/>
                <w:sz w:val="18"/>
                <w:szCs w:val="18"/>
              </w:rPr>
            </w:pPr>
            <w:r w:rsidRPr="007B51B5">
              <w:rPr>
                <w:rFonts w:cs="Arial"/>
                <w:sz w:val="18"/>
                <w:szCs w:val="18"/>
                <w:lang w:val="en-US" w:eastAsia="fi-FI"/>
              </w:rPr>
              <w:t>Vessel identifier, based on MRN. Can be either IMO or MMSI based</w:t>
            </w:r>
          </w:p>
        </w:tc>
        <w:tc>
          <w:tcPr>
            <w:tcW w:w="709" w:type="dxa"/>
          </w:tcPr>
          <w:p w14:paraId="06527634" w14:textId="7A8B34E4"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248D55A0"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
          <w:p w14:paraId="5D1A9F75" w14:textId="77777777" w:rsidR="00453950" w:rsidRPr="001E5C86" w:rsidRDefault="00453950" w:rsidP="001E5C86">
            <w:pPr>
              <w:spacing w:before="60" w:after="60"/>
              <w:jc w:val="left"/>
              <w:rPr>
                <w:rFonts w:cs="Arial"/>
                <w:sz w:val="18"/>
                <w:szCs w:val="18"/>
              </w:rPr>
            </w:pPr>
          </w:p>
        </w:tc>
      </w:tr>
      <w:tr w:rsidR="00453950" w:rsidRPr="002B3B3B" w14:paraId="07405BCB" w14:textId="77777777" w:rsidTr="00DE7C96">
        <w:trPr>
          <w:trHeight w:val="924"/>
        </w:trPr>
        <w:tc>
          <w:tcPr>
            <w:tcW w:w="1697" w:type="dxa"/>
          </w:tcPr>
          <w:p w14:paraId="5DBF4730" w14:textId="77777777" w:rsidR="00453950" w:rsidRPr="001E5C86" w:rsidRDefault="00453950" w:rsidP="001E5C86">
            <w:pPr>
              <w:spacing w:before="60" w:after="60"/>
              <w:jc w:val="left"/>
              <w:rPr>
                <w:rFonts w:cs="Arial"/>
                <w:sz w:val="18"/>
                <w:szCs w:val="18"/>
              </w:rPr>
            </w:pPr>
            <w:bookmarkStart w:id="724" w:name="_Hlk132363467"/>
            <w:r w:rsidRPr="001E5C86">
              <w:rPr>
                <w:rFonts w:cs="Arial"/>
                <w:sz w:val="18"/>
                <w:szCs w:val="18"/>
              </w:rPr>
              <w:t>SimpleAttribute</w:t>
            </w:r>
          </w:p>
        </w:tc>
        <w:tc>
          <w:tcPr>
            <w:tcW w:w="3719" w:type="dxa"/>
          </w:tcPr>
          <w:p w14:paraId="0E1AD23C" w14:textId="77777777" w:rsidR="00453950" w:rsidRPr="001E5C86" w:rsidRDefault="00453950" w:rsidP="001E5C86">
            <w:pPr>
              <w:spacing w:before="60" w:after="60"/>
              <w:jc w:val="left"/>
              <w:rPr>
                <w:rFonts w:cs="Arial"/>
                <w:sz w:val="18"/>
                <w:szCs w:val="18"/>
              </w:rPr>
            </w:pPr>
            <w:r w:rsidRPr="001E5C86">
              <w:rPr>
                <w:rFonts w:cs="Arial"/>
                <w:sz w:val="18"/>
                <w:szCs w:val="18"/>
              </w:rPr>
              <w:t>sourceRouteName</w:t>
            </w:r>
          </w:p>
        </w:tc>
        <w:tc>
          <w:tcPr>
            <w:tcW w:w="2321" w:type="dxa"/>
          </w:tcPr>
          <w:p w14:paraId="35FFFA73"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
          <w:p w14:paraId="3837DF86" w14:textId="79C82255"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5286F809"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
          <w:p w14:paraId="0608BB5E" w14:textId="673E4D63" w:rsidR="00552D45" w:rsidRDefault="00552D45" w:rsidP="001E5C86">
            <w:pPr>
              <w:spacing w:before="60" w:after="60"/>
              <w:jc w:val="left"/>
              <w:rPr>
                <w:ins w:id="725" w:author="Jason Rhee" w:date="2024-03-06T17:19:00Z"/>
                <w:rFonts w:cs="Arial"/>
                <w:color w:val="000000" w:themeColor="text1"/>
                <w:sz w:val="18"/>
                <w:szCs w:val="18"/>
                <w:lang w:val="en-US"/>
              </w:rPr>
            </w:pPr>
            <w:ins w:id="726" w:author="Jason Rhee" w:date="2024-03-06T17:15:00Z">
              <w:r>
                <w:rPr>
                  <w:rFonts w:cs="Arial"/>
                  <w:color w:val="000000" w:themeColor="text1"/>
                  <w:sz w:val="18"/>
                  <w:szCs w:val="18"/>
                  <w:lang w:val="en-US"/>
                </w:rPr>
                <w:t xml:space="preserve">May be </w:t>
              </w:r>
            </w:ins>
            <w:ins w:id="727" w:author="Jason Rhee" w:date="2024-03-06T17:16:00Z">
              <w:r>
                <w:rPr>
                  <w:rFonts w:cs="Arial"/>
                  <w:color w:val="000000" w:themeColor="text1"/>
                  <w:sz w:val="18"/>
                  <w:szCs w:val="18"/>
                  <w:lang w:val="en-US"/>
                </w:rPr>
                <w:t xml:space="preserve">provided through different methods, such as S-421, RTZ, or </w:t>
              </w:r>
            </w:ins>
            <w:ins w:id="728" w:author="Jason Rhee" w:date="2024-03-06T17:19:00Z">
              <w:r>
                <w:rPr>
                  <w:rFonts w:cs="Arial"/>
                  <w:color w:val="000000" w:themeColor="text1"/>
                  <w:sz w:val="18"/>
                  <w:szCs w:val="18"/>
                  <w:lang w:val="en-US"/>
                </w:rPr>
                <w:t xml:space="preserve">as </w:t>
              </w:r>
            </w:ins>
            <w:ins w:id="729" w:author="Jason Rhee" w:date="2024-03-06T17:18:00Z">
              <w:r>
                <w:rPr>
                  <w:rFonts w:cs="Arial"/>
                  <w:color w:val="000000" w:themeColor="text1"/>
                  <w:sz w:val="18"/>
                  <w:szCs w:val="18"/>
                  <w:lang w:val="en-US"/>
                </w:rPr>
                <w:t xml:space="preserve">generated by </w:t>
              </w:r>
            </w:ins>
            <w:ins w:id="730" w:author="Jason Rhee" w:date="2024-03-06T17:19:00Z">
              <w:r>
                <w:rPr>
                  <w:rFonts w:cs="Arial"/>
                  <w:color w:val="000000" w:themeColor="text1"/>
                  <w:sz w:val="18"/>
                  <w:szCs w:val="18"/>
                  <w:lang w:val="en-US"/>
                </w:rPr>
                <w:t xml:space="preserve">the </w:t>
              </w:r>
            </w:ins>
            <w:ins w:id="731" w:author="Jason Rhee" w:date="2024-07-16T17:18:00Z" w16du:dateUtc="2024-07-16T07:18:00Z">
              <w:r w:rsidR="001B54AD">
                <w:rPr>
                  <w:rFonts w:cs="Arial"/>
                  <w:color w:val="000000" w:themeColor="text1"/>
                  <w:sz w:val="18"/>
                  <w:szCs w:val="18"/>
                  <w:lang w:val="en-US"/>
                </w:rPr>
                <w:t>UKCM Service</w:t>
              </w:r>
            </w:ins>
            <w:ins w:id="732" w:author="Jason Rhee" w:date="2024-03-06T17:19:00Z">
              <w:r>
                <w:rPr>
                  <w:rFonts w:cs="Arial"/>
                  <w:color w:val="000000" w:themeColor="text1"/>
                  <w:sz w:val="18"/>
                  <w:szCs w:val="18"/>
                  <w:lang w:val="en-US"/>
                </w:rPr>
                <w:t>.</w:t>
              </w:r>
            </w:ins>
          </w:p>
          <w:p w14:paraId="1EE661BD" w14:textId="3014A057" w:rsidR="00453950" w:rsidRPr="00DE7C96" w:rsidRDefault="00552D45" w:rsidP="001E5C86">
            <w:pPr>
              <w:spacing w:before="60" w:after="60"/>
              <w:jc w:val="left"/>
              <w:rPr>
                <w:rFonts w:cs="Arial"/>
                <w:color w:val="000000" w:themeColor="text1"/>
                <w:sz w:val="18"/>
                <w:szCs w:val="18"/>
                <w:lang w:val="en-US"/>
              </w:rPr>
            </w:pPr>
            <w:ins w:id="733" w:author="Jason Rhee" w:date="2024-03-06T17:19:00Z">
              <w:r>
                <w:rPr>
                  <w:rFonts w:cs="Arial"/>
                  <w:color w:val="000000" w:themeColor="text1"/>
                  <w:sz w:val="18"/>
                  <w:szCs w:val="18"/>
                  <w:lang w:val="en-US"/>
                </w:rPr>
                <w:t>If provided</w:t>
              </w:r>
            </w:ins>
            <w:ins w:id="734" w:author="Jason Rhee" w:date="2024-04-30T22:38:00Z" w16du:dateUtc="2024-04-30T12:38:00Z">
              <w:r w:rsidR="002C142D">
                <w:rPr>
                  <w:rFonts w:eastAsiaTheme="minorEastAsia" w:cs="Arial" w:hint="eastAsia"/>
                  <w:color w:val="000000" w:themeColor="text1"/>
                  <w:sz w:val="18"/>
                  <w:szCs w:val="18"/>
                  <w:lang w:val="en-US" w:eastAsia="ko-KR"/>
                </w:rPr>
                <w:t>, for example,</w:t>
              </w:r>
            </w:ins>
            <w:ins w:id="735" w:author="Jason Rhee" w:date="2024-03-06T17:19:00Z">
              <w:r>
                <w:rPr>
                  <w:rFonts w:cs="Arial"/>
                  <w:color w:val="000000" w:themeColor="text1"/>
                  <w:sz w:val="18"/>
                  <w:szCs w:val="18"/>
                  <w:lang w:val="en-US"/>
                </w:rPr>
                <w:t xml:space="preserve"> using S-421, </w:t>
              </w:r>
            </w:ins>
            <w:del w:id="736" w:author="Jason Rhee" w:date="2024-03-06T17:24:00Z">
              <w:r w:rsidR="00453950" w:rsidRPr="001E5C86" w:rsidDel="008A36B6">
                <w:rPr>
                  <w:rFonts w:cs="Arial"/>
                  <w:color w:val="000000" w:themeColor="text1"/>
                  <w:sz w:val="18"/>
                  <w:szCs w:val="18"/>
                  <w:lang w:val="en-US"/>
                </w:rPr>
                <w:delText xml:space="preserve">Using </w:delText>
              </w:r>
            </w:del>
            <w:r w:rsidR="00453950" w:rsidRPr="001E5C86">
              <w:rPr>
                <w:rFonts w:cs="Arial"/>
                <w:color w:val="000000" w:themeColor="text1"/>
                <w:sz w:val="18"/>
                <w:szCs w:val="18"/>
                <w:lang w:val="en-US"/>
              </w:rPr>
              <w:t xml:space="preserve">the value of </w:t>
            </w:r>
            <w:ins w:id="737" w:author="Jason Rhee" w:date="2024-07-02T00:05:00Z" w16du:dateUtc="2024-07-01T14:05:00Z">
              <w:r w:rsidR="00FE4233">
                <w:rPr>
                  <w:rFonts w:cs="Arial"/>
                  <w:color w:val="000000" w:themeColor="text1"/>
                  <w:sz w:val="18"/>
                  <w:szCs w:val="18"/>
                  <w:lang w:val="en-US"/>
                </w:rPr>
                <w:t>“</w:t>
              </w:r>
              <w:r w:rsidR="00FE4233" w:rsidRPr="00DE7C96">
                <w:rPr>
                  <w:rFonts w:cs="Arial"/>
                  <w:i/>
                  <w:iCs/>
                  <w:color w:val="000000" w:themeColor="text1"/>
                  <w:sz w:val="18"/>
                  <w:szCs w:val="18"/>
                  <w:lang w:val="en-US"/>
                </w:rPr>
                <w:t>S-421.Route.routeID</w:t>
              </w:r>
              <w:r w:rsidR="00FE4233">
                <w:rPr>
                  <w:rFonts w:cs="Arial"/>
                  <w:color w:val="000000" w:themeColor="text1"/>
                  <w:sz w:val="18"/>
                  <w:szCs w:val="18"/>
                  <w:lang w:val="en-US"/>
                </w:rPr>
                <w:t xml:space="preserve">” is used for machine-readable identification, or </w:t>
              </w:r>
            </w:ins>
            <w:ins w:id="738" w:author="Jason Rhee" w:date="2024-07-02T00:06:00Z" w16du:dateUtc="2024-07-01T14:06:00Z">
              <w:r w:rsidR="00FE4233">
                <w:rPr>
                  <w:rFonts w:cs="Arial"/>
                  <w:color w:val="000000" w:themeColor="text1"/>
                  <w:sz w:val="18"/>
                  <w:szCs w:val="18"/>
                  <w:lang w:val="en-US"/>
                </w:rPr>
                <w:t xml:space="preserve">the value of </w:t>
              </w:r>
            </w:ins>
            <w:ins w:id="739" w:author="Jason Rhee" w:date="2024-03-06T17:24:00Z">
              <w:r w:rsidR="008A36B6">
                <w:rPr>
                  <w:rFonts w:cs="Arial"/>
                  <w:color w:val="000000" w:themeColor="text1"/>
                  <w:sz w:val="18"/>
                  <w:szCs w:val="18"/>
                  <w:lang w:val="en-US"/>
                </w:rPr>
                <w:t>“</w:t>
              </w:r>
            </w:ins>
            <w:commentRangeStart w:id="740"/>
            <w:r w:rsidR="00453950" w:rsidRPr="00DE7C96">
              <w:rPr>
                <w:rFonts w:cs="Arial"/>
                <w:i/>
                <w:iCs/>
                <w:color w:val="000000" w:themeColor="text1"/>
                <w:sz w:val="18"/>
                <w:szCs w:val="18"/>
                <w:lang w:val="en-US"/>
              </w:rPr>
              <w:t>S-421.Route</w:t>
            </w:r>
            <w:ins w:id="741" w:author="Jason Rhee" w:date="2024-07-02T00:05:00Z" w16du:dateUtc="2024-07-01T14:05:00Z">
              <w:r w:rsidR="00FE4233">
                <w:rPr>
                  <w:rFonts w:cs="Arial"/>
                  <w:i/>
                  <w:iCs/>
                  <w:color w:val="000000" w:themeColor="text1"/>
                  <w:sz w:val="18"/>
                  <w:szCs w:val="18"/>
                  <w:lang w:val="en-US"/>
                </w:rPr>
                <w:t>Info</w:t>
              </w:r>
            </w:ins>
            <w:r w:rsidR="00453950" w:rsidRPr="00DE7C96">
              <w:rPr>
                <w:rFonts w:cs="Arial"/>
                <w:i/>
                <w:iCs/>
                <w:color w:val="000000" w:themeColor="text1"/>
                <w:sz w:val="18"/>
                <w:szCs w:val="18"/>
                <w:lang w:val="en-US"/>
              </w:rPr>
              <w:t>.routeInfoName</w:t>
            </w:r>
            <w:commentRangeEnd w:id="740"/>
            <w:r w:rsidR="008A36B6">
              <w:rPr>
                <w:rStyle w:val="CommentReference"/>
                <w:rFonts w:eastAsia="MS Mincho"/>
                <w:szCs w:val="20"/>
                <w:lang w:eastAsia="ja-JP"/>
              </w:rPr>
              <w:commentReference w:id="740"/>
            </w:r>
            <w:ins w:id="742" w:author="Jason Rhee" w:date="2024-03-06T17:24:00Z">
              <w:r w:rsidR="008A36B6">
                <w:rPr>
                  <w:rFonts w:cs="Arial"/>
                  <w:color w:val="000000" w:themeColor="text1"/>
                  <w:sz w:val="18"/>
                  <w:szCs w:val="18"/>
                  <w:lang w:val="en-US"/>
                </w:rPr>
                <w:t>” is used</w:t>
              </w:r>
            </w:ins>
            <w:ins w:id="743" w:author="Jason Rhee" w:date="2024-07-02T00:06:00Z" w16du:dateUtc="2024-07-01T14:06:00Z">
              <w:r w:rsidR="00FE4233">
                <w:rPr>
                  <w:rFonts w:cs="Arial"/>
                  <w:color w:val="000000" w:themeColor="text1"/>
                  <w:sz w:val="18"/>
                  <w:szCs w:val="18"/>
                  <w:lang w:val="en-US"/>
                </w:rPr>
                <w:t xml:space="preserve"> for human-readable identification</w:t>
              </w:r>
            </w:ins>
            <w:ins w:id="744" w:author="Jason Rhee" w:date="2024-03-07T17:31:00Z">
              <w:r w:rsidR="0081361F">
                <w:rPr>
                  <w:rFonts w:cs="Arial"/>
                  <w:color w:val="000000" w:themeColor="text1"/>
                  <w:sz w:val="18"/>
                  <w:szCs w:val="18"/>
                  <w:lang w:val="en-US"/>
                </w:rPr>
                <w:t>.</w:t>
              </w:r>
            </w:ins>
          </w:p>
        </w:tc>
      </w:tr>
      <w:tr w:rsidR="00453950" w:rsidRPr="002B3B3B" w14:paraId="6DDF082E" w14:textId="77777777" w:rsidTr="00DE7C96">
        <w:tc>
          <w:tcPr>
            <w:tcW w:w="1697" w:type="dxa"/>
          </w:tcPr>
          <w:p w14:paraId="4B0E1CD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
          <w:p w14:paraId="77753061" w14:textId="77777777" w:rsidR="00453950" w:rsidRPr="001E5C86" w:rsidRDefault="00453950" w:rsidP="001E5C86">
            <w:pPr>
              <w:spacing w:before="60" w:after="60"/>
              <w:jc w:val="left"/>
              <w:rPr>
                <w:rFonts w:cs="Arial"/>
                <w:sz w:val="18"/>
                <w:szCs w:val="18"/>
              </w:rPr>
            </w:pPr>
            <w:r w:rsidRPr="001E5C86">
              <w:rPr>
                <w:rFonts w:cs="Arial"/>
                <w:sz w:val="18"/>
                <w:szCs w:val="18"/>
              </w:rPr>
              <w:t>sourceRouteVersion</w:t>
            </w:r>
          </w:p>
        </w:tc>
        <w:tc>
          <w:tcPr>
            <w:tcW w:w="2321" w:type="dxa"/>
          </w:tcPr>
          <w:p w14:paraId="65CDF5FE"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
          <w:p w14:paraId="2962FBC0" w14:textId="1C67ACAF"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5560AC7F" w14:textId="12A65EC0" w:rsidR="00453950" w:rsidRPr="001E5C86" w:rsidRDefault="00453950" w:rsidP="001E5C86">
            <w:pPr>
              <w:spacing w:before="60" w:after="60"/>
              <w:jc w:val="left"/>
              <w:rPr>
                <w:rFonts w:cs="Arial"/>
                <w:sz w:val="18"/>
                <w:szCs w:val="18"/>
              </w:rPr>
            </w:pPr>
            <w:r w:rsidRPr="001E5C86">
              <w:rPr>
                <w:rFonts w:cs="Arial"/>
                <w:sz w:val="18"/>
                <w:szCs w:val="18"/>
              </w:rPr>
              <w:t>Integer</w:t>
            </w:r>
          </w:p>
        </w:tc>
        <w:tc>
          <w:tcPr>
            <w:tcW w:w="3464" w:type="dxa"/>
          </w:tcPr>
          <w:p w14:paraId="7A31CC1B" w14:textId="1267D378" w:rsidR="007A2229" w:rsidRDefault="007A2229" w:rsidP="007A2229">
            <w:pPr>
              <w:spacing w:before="60" w:after="60"/>
              <w:jc w:val="left"/>
              <w:rPr>
                <w:ins w:id="745" w:author="Jason Rhee" w:date="2024-03-06T17:27:00Z"/>
                <w:rFonts w:cs="Arial"/>
                <w:color w:val="000000" w:themeColor="text1"/>
                <w:sz w:val="18"/>
                <w:szCs w:val="18"/>
                <w:lang w:val="en-US"/>
              </w:rPr>
            </w:pPr>
            <w:ins w:id="746" w:author="Jason Rhee" w:date="2024-03-06T17:27:00Z">
              <w:r>
                <w:rPr>
                  <w:rFonts w:cs="Arial"/>
                  <w:color w:val="000000" w:themeColor="text1"/>
                  <w:sz w:val="18"/>
                  <w:szCs w:val="18"/>
                  <w:lang w:val="en-US"/>
                </w:rPr>
                <w:t xml:space="preserve">May be provided through different methods, such as S-421, RTZ, or as generated by the </w:t>
              </w:r>
            </w:ins>
            <w:ins w:id="747" w:author="Jason Rhee" w:date="2024-07-16T17:18:00Z" w16du:dateUtc="2024-07-16T07:18:00Z">
              <w:r w:rsidR="001B54AD">
                <w:rPr>
                  <w:rFonts w:cs="Arial"/>
                  <w:color w:val="000000" w:themeColor="text1"/>
                  <w:sz w:val="18"/>
                  <w:szCs w:val="18"/>
                  <w:lang w:val="en-US"/>
                </w:rPr>
                <w:t>UKCM Service</w:t>
              </w:r>
            </w:ins>
            <w:ins w:id="748" w:author="Jason Rhee" w:date="2024-03-06T17:27:00Z">
              <w:r>
                <w:rPr>
                  <w:rFonts w:cs="Arial"/>
                  <w:color w:val="000000" w:themeColor="text1"/>
                  <w:sz w:val="18"/>
                  <w:szCs w:val="18"/>
                  <w:lang w:val="en-US"/>
                </w:rPr>
                <w:t>.</w:t>
              </w:r>
            </w:ins>
          </w:p>
          <w:p w14:paraId="1FB29F82" w14:textId="785EF0C0" w:rsidR="007A2229" w:rsidRDefault="004D40E9" w:rsidP="001E5C86">
            <w:pPr>
              <w:spacing w:before="60" w:after="60"/>
              <w:jc w:val="left"/>
              <w:rPr>
                <w:ins w:id="749" w:author="Jason Rhee" w:date="2024-03-06T17:35:00Z"/>
                <w:rFonts w:cs="Arial"/>
                <w:color w:val="000000" w:themeColor="text1"/>
                <w:sz w:val="18"/>
                <w:szCs w:val="18"/>
                <w:lang w:val="en-US"/>
              </w:rPr>
            </w:pPr>
            <w:ins w:id="750" w:author="Jason Rhee" w:date="2024-03-06T17:32:00Z">
              <w:r>
                <w:rPr>
                  <w:rFonts w:cs="Arial"/>
                  <w:color w:val="000000" w:themeColor="text1"/>
                  <w:sz w:val="18"/>
                  <w:szCs w:val="18"/>
                  <w:lang w:val="en-US"/>
                </w:rPr>
                <w:t>Can be used to supplement information provided by “</w:t>
              </w:r>
              <w:r w:rsidRPr="00DE7C96">
                <w:rPr>
                  <w:rFonts w:cs="Arial"/>
                  <w:i/>
                  <w:iCs/>
                  <w:color w:val="000000" w:themeColor="text1"/>
                  <w:sz w:val="18"/>
                  <w:szCs w:val="18"/>
                  <w:lang w:val="en-US"/>
                </w:rPr>
                <w:t>sourceRouteName</w:t>
              </w:r>
              <w:r>
                <w:rPr>
                  <w:rFonts w:cs="Arial"/>
                  <w:color w:val="000000" w:themeColor="text1"/>
                  <w:sz w:val="18"/>
                  <w:szCs w:val="18"/>
                  <w:lang w:val="en-US"/>
                </w:rPr>
                <w:t>”</w:t>
              </w:r>
            </w:ins>
            <w:ins w:id="751" w:author="Jason Rhee" w:date="2024-03-06T17:34:00Z">
              <w:r>
                <w:rPr>
                  <w:rFonts w:cs="Arial"/>
                  <w:color w:val="000000" w:themeColor="text1"/>
                  <w:sz w:val="18"/>
                  <w:szCs w:val="18"/>
                  <w:lang w:val="en-US"/>
                </w:rPr>
                <w:t>, especially if “</w:t>
              </w:r>
              <w:r w:rsidRPr="00DE7C96">
                <w:rPr>
                  <w:rFonts w:cs="Arial"/>
                  <w:i/>
                  <w:iCs/>
                  <w:color w:val="000000" w:themeColor="text1"/>
                  <w:sz w:val="18"/>
                  <w:szCs w:val="18"/>
                  <w:lang w:val="en-US"/>
                </w:rPr>
                <w:t>sourceRouteName</w:t>
              </w:r>
              <w:r>
                <w:rPr>
                  <w:rFonts w:cs="Arial"/>
                  <w:color w:val="000000" w:themeColor="text1"/>
                  <w:sz w:val="18"/>
                  <w:szCs w:val="18"/>
                  <w:lang w:val="en-US"/>
                </w:rPr>
                <w:t>” provides insufficient ro</w:t>
              </w:r>
            </w:ins>
            <w:ins w:id="752" w:author="Jason Rhee" w:date="2024-03-06T17:35:00Z">
              <w:r>
                <w:rPr>
                  <w:rFonts w:cs="Arial"/>
                  <w:color w:val="000000" w:themeColor="text1"/>
                  <w:sz w:val="18"/>
                  <w:szCs w:val="18"/>
                  <w:lang w:val="en-US"/>
                </w:rPr>
                <w:t>ute information</w:t>
              </w:r>
            </w:ins>
            <w:ins w:id="753" w:author="Jason Rhee" w:date="2024-03-07T17:31:00Z">
              <w:r w:rsidR="00995F85">
                <w:rPr>
                  <w:rFonts w:cs="Arial"/>
                  <w:color w:val="000000" w:themeColor="text1"/>
                  <w:sz w:val="18"/>
                  <w:szCs w:val="18"/>
                  <w:lang w:val="en-US"/>
                </w:rPr>
                <w:t>.</w:t>
              </w:r>
            </w:ins>
          </w:p>
          <w:p w14:paraId="78C6635E" w14:textId="0564A949" w:rsidR="00453950" w:rsidRPr="00DE7C96" w:rsidRDefault="004D40E9" w:rsidP="001E5C86">
            <w:pPr>
              <w:spacing w:before="60" w:after="60"/>
              <w:jc w:val="left"/>
              <w:rPr>
                <w:rFonts w:cs="Arial"/>
                <w:color w:val="000000" w:themeColor="text1"/>
                <w:sz w:val="18"/>
                <w:szCs w:val="18"/>
                <w:lang w:val="en-US"/>
              </w:rPr>
            </w:pPr>
            <w:ins w:id="754" w:author="Jason Rhee" w:date="2024-03-06T17:35:00Z">
              <w:r>
                <w:rPr>
                  <w:rFonts w:cs="Arial"/>
                  <w:color w:val="000000" w:themeColor="text1"/>
                  <w:sz w:val="18"/>
                  <w:szCs w:val="18"/>
                  <w:lang w:val="en-US"/>
                </w:rPr>
                <w:t>If provided</w:t>
              </w:r>
            </w:ins>
            <w:ins w:id="755" w:author="Jason Rhee" w:date="2024-04-30T22:39:00Z" w16du:dateUtc="2024-04-30T12:39:00Z">
              <w:r w:rsidR="005C4072">
                <w:rPr>
                  <w:rFonts w:eastAsiaTheme="minorEastAsia" w:cs="Arial" w:hint="eastAsia"/>
                  <w:color w:val="000000" w:themeColor="text1"/>
                  <w:sz w:val="18"/>
                  <w:szCs w:val="18"/>
                  <w:lang w:val="en-US" w:eastAsia="ko-KR"/>
                </w:rPr>
                <w:t>, for example,</w:t>
              </w:r>
            </w:ins>
            <w:ins w:id="756" w:author="Jason Rhee" w:date="2024-03-06T17:35:00Z">
              <w:r>
                <w:rPr>
                  <w:rFonts w:cs="Arial"/>
                  <w:color w:val="000000" w:themeColor="text1"/>
                  <w:sz w:val="18"/>
                  <w:szCs w:val="18"/>
                  <w:lang w:val="en-US"/>
                </w:rPr>
                <w:t xml:space="preserve"> using S-421, </w:t>
              </w:r>
            </w:ins>
            <w:ins w:id="757" w:author="Jason Rhee" w:date="2024-07-02T00:07:00Z" w16du:dateUtc="2024-07-01T14:07:00Z">
              <w:r w:rsidR="00D17663">
                <w:rPr>
                  <w:rFonts w:cs="Arial"/>
                  <w:color w:val="000000" w:themeColor="text1"/>
                  <w:sz w:val="18"/>
                  <w:szCs w:val="18"/>
                  <w:lang w:val="en-US"/>
                </w:rPr>
                <w:t xml:space="preserve">the value of </w:t>
              </w:r>
            </w:ins>
            <w:commentRangeStart w:id="758"/>
            <w:del w:id="759" w:author="Jason Rhee" w:date="2024-03-06T17:35:00Z">
              <w:r w:rsidR="00453950" w:rsidRPr="001E5C86" w:rsidDel="004D40E9">
                <w:rPr>
                  <w:rFonts w:cs="Arial"/>
                  <w:color w:val="000000" w:themeColor="text1"/>
                  <w:sz w:val="18"/>
                  <w:szCs w:val="18"/>
                  <w:lang w:val="en-US"/>
                </w:rPr>
                <w:delText xml:space="preserve">Using the value of </w:delText>
              </w:r>
            </w:del>
            <w:ins w:id="760" w:author="Jason Rhee" w:date="2024-03-06T17:35:00Z">
              <w:r>
                <w:rPr>
                  <w:rFonts w:cs="Arial"/>
                  <w:color w:val="000000" w:themeColor="text1"/>
                  <w:sz w:val="18"/>
                  <w:szCs w:val="18"/>
                  <w:lang w:val="en-US"/>
                </w:rPr>
                <w:t>“</w:t>
              </w:r>
            </w:ins>
            <w:commentRangeStart w:id="761"/>
            <w:r w:rsidR="00453950" w:rsidRPr="00DE7C96">
              <w:rPr>
                <w:rFonts w:cs="Arial"/>
                <w:i/>
                <w:iCs/>
                <w:color w:val="000000" w:themeColor="text1"/>
                <w:sz w:val="18"/>
                <w:szCs w:val="18"/>
                <w:lang w:val="en-US"/>
              </w:rPr>
              <w:t>S-</w:t>
            </w:r>
            <w:r w:rsidR="00453950" w:rsidRPr="00DE7C96">
              <w:rPr>
                <w:rFonts w:cs="Arial"/>
                <w:i/>
                <w:iCs/>
                <w:color w:val="000000" w:themeColor="text1"/>
                <w:sz w:val="18"/>
                <w:szCs w:val="18"/>
                <w:lang w:val="en-US"/>
              </w:rPr>
              <w:lastRenderedPageBreak/>
              <w:t>421.Route</w:t>
            </w:r>
            <w:del w:id="762" w:author="Jason Rhee" w:date="2024-07-02T00:03:00Z" w16du:dateUtc="2024-07-01T14:03:00Z">
              <w:r w:rsidR="00453950" w:rsidRPr="00DE7C96" w:rsidDel="00D50498">
                <w:rPr>
                  <w:rFonts w:cs="Arial"/>
                  <w:i/>
                  <w:iCs/>
                  <w:color w:val="000000" w:themeColor="text1"/>
                  <w:sz w:val="18"/>
                  <w:szCs w:val="18"/>
                  <w:lang w:val="en-US"/>
                </w:rPr>
                <w:delText>History</w:delText>
              </w:r>
            </w:del>
            <w:r w:rsidR="00453950" w:rsidRPr="00DE7C96">
              <w:rPr>
                <w:rFonts w:cs="Arial"/>
                <w:i/>
                <w:iCs/>
                <w:color w:val="000000" w:themeColor="text1"/>
                <w:sz w:val="18"/>
                <w:szCs w:val="18"/>
                <w:lang w:val="en-US"/>
              </w:rPr>
              <w:t>.route</w:t>
            </w:r>
            <w:del w:id="763" w:author="Jason Rhee" w:date="2024-07-02T00:03:00Z" w16du:dateUtc="2024-07-01T14:03:00Z">
              <w:r w:rsidR="00453950" w:rsidRPr="00DE7C96" w:rsidDel="00D50498">
                <w:rPr>
                  <w:rFonts w:cs="Arial"/>
                  <w:i/>
                  <w:iCs/>
                  <w:color w:val="000000" w:themeColor="text1"/>
                  <w:sz w:val="18"/>
                  <w:szCs w:val="18"/>
                  <w:lang w:val="en-US"/>
                </w:rPr>
                <w:delText>History</w:delText>
              </w:r>
            </w:del>
            <w:r w:rsidR="00453950" w:rsidRPr="00DE7C96">
              <w:rPr>
                <w:rFonts w:cs="Arial"/>
                <w:i/>
                <w:iCs/>
                <w:color w:val="000000" w:themeColor="text1"/>
                <w:sz w:val="18"/>
                <w:szCs w:val="18"/>
                <w:lang w:val="en-US"/>
              </w:rPr>
              <w:t>EditionNo</w:t>
            </w:r>
            <w:commentRangeEnd w:id="758"/>
            <w:r w:rsidR="00E13E48" w:rsidRPr="00DE7C96">
              <w:rPr>
                <w:rStyle w:val="CommentReference"/>
                <w:rFonts w:eastAsia="MS Mincho"/>
                <w:i/>
                <w:iCs/>
                <w:szCs w:val="20"/>
                <w:lang w:eastAsia="ja-JP"/>
              </w:rPr>
              <w:commentReference w:id="758"/>
            </w:r>
            <w:commentRangeEnd w:id="761"/>
            <w:r w:rsidR="001C0EC0">
              <w:rPr>
                <w:rStyle w:val="CommentReference"/>
                <w:rFonts w:eastAsia="MS Mincho"/>
                <w:szCs w:val="20"/>
                <w:lang w:eastAsia="ja-JP"/>
              </w:rPr>
              <w:commentReference w:id="761"/>
            </w:r>
            <w:ins w:id="764" w:author="Jason Rhee" w:date="2024-03-06T17:35:00Z">
              <w:r>
                <w:rPr>
                  <w:rFonts w:cs="Arial"/>
                  <w:color w:val="000000" w:themeColor="text1"/>
                  <w:sz w:val="18"/>
                  <w:szCs w:val="18"/>
                  <w:lang w:val="en-US"/>
                </w:rPr>
                <w:t>” is used</w:t>
              </w:r>
            </w:ins>
            <w:ins w:id="765" w:author="Jason Rhee" w:date="2024-07-02T13:39:00Z" w16du:dateUtc="2024-07-02T03:39:00Z">
              <w:r w:rsidR="009220C4">
                <w:rPr>
                  <w:rFonts w:cs="Arial"/>
                  <w:color w:val="000000" w:themeColor="text1"/>
                  <w:sz w:val="18"/>
                  <w:szCs w:val="18"/>
                  <w:lang w:val="en-US"/>
                </w:rPr>
                <w:t>.</w:t>
              </w:r>
            </w:ins>
          </w:p>
        </w:tc>
      </w:tr>
      <w:tr w:rsidR="00453950" w:rsidRPr="002B3B3B" w14:paraId="3AF79D33" w14:textId="77777777" w:rsidTr="00DE7C96">
        <w:tc>
          <w:tcPr>
            <w:tcW w:w="1697" w:type="dxa"/>
          </w:tcPr>
          <w:p w14:paraId="2049B071" w14:textId="77777777" w:rsidR="00453950" w:rsidRPr="001E5C86" w:rsidRDefault="00453950" w:rsidP="001E5C86">
            <w:pPr>
              <w:spacing w:before="60" w:after="60"/>
              <w:jc w:val="left"/>
              <w:rPr>
                <w:rFonts w:cs="Arial"/>
                <w:sz w:val="18"/>
                <w:szCs w:val="18"/>
              </w:rPr>
            </w:pPr>
            <w:r w:rsidRPr="001E5C86">
              <w:rPr>
                <w:rFonts w:cs="Arial"/>
                <w:sz w:val="18"/>
                <w:szCs w:val="18"/>
              </w:rPr>
              <w:lastRenderedPageBreak/>
              <w:t>SimpleAttribute</w:t>
            </w:r>
          </w:p>
        </w:tc>
        <w:tc>
          <w:tcPr>
            <w:tcW w:w="3719" w:type="dxa"/>
          </w:tcPr>
          <w:p w14:paraId="4602AFE6" w14:textId="77777777" w:rsidR="00453950" w:rsidRPr="001E5C86" w:rsidRDefault="00453950" w:rsidP="001E5C86">
            <w:pPr>
              <w:spacing w:before="60" w:after="60"/>
              <w:jc w:val="left"/>
              <w:rPr>
                <w:rFonts w:cs="Arial"/>
                <w:sz w:val="18"/>
                <w:szCs w:val="18"/>
              </w:rPr>
            </w:pPr>
            <w:r w:rsidRPr="001E5C86">
              <w:rPr>
                <w:rFonts w:cs="Arial"/>
                <w:sz w:val="18"/>
                <w:szCs w:val="18"/>
              </w:rPr>
              <w:t>maximumDraught</w:t>
            </w:r>
          </w:p>
        </w:tc>
        <w:tc>
          <w:tcPr>
            <w:tcW w:w="2321" w:type="dxa"/>
          </w:tcPr>
          <w:p w14:paraId="7022E404" w14:textId="53EA86D3"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The maximum </w:t>
            </w:r>
            <w:del w:id="766" w:author="Jason Rhee" w:date="2024-07-02T13:35:00Z" w16du:dateUtc="2024-07-02T03:35:00Z">
              <w:r w:rsidR="0066549D" w:rsidRPr="001E5C86" w:rsidDel="00E3255F">
                <w:rPr>
                  <w:rFonts w:cs="Arial"/>
                  <w:sz w:val="18"/>
                  <w:szCs w:val="18"/>
                  <w:lang w:val="en-US" w:eastAsia="fi-FI"/>
                </w:rPr>
                <w:delText>ship</w:delText>
              </w:r>
              <w:r w:rsidRPr="001E5C86" w:rsidDel="00E3255F">
                <w:rPr>
                  <w:rFonts w:cs="Arial"/>
                  <w:sz w:val="18"/>
                  <w:szCs w:val="18"/>
                  <w:lang w:val="en-US" w:eastAsia="fi-FI"/>
                </w:rPr>
                <w:delText xml:space="preserve"> </w:delText>
              </w:r>
            </w:del>
            <w:ins w:id="767" w:author="Jason Rhee" w:date="2024-07-02T13:35:00Z" w16du:dateUtc="2024-07-02T03:35:00Z">
              <w:r w:rsidR="00E3255F">
                <w:rPr>
                  <w:rFonts w:cs="Arial"/>
                  <w:sz w:val="18"/>
                  <w:szCs w:val="18"/>
                  <w:lang w:val="en-US" w:eastAsia="fi-FI"/>
                </w:rPr>
                <w:t>vessel</w:t>
              </w:r>
              <w:r w:rsidR="00E3255F" w:rsidRPr="001E5C86">
                <w:rPr>
                  <w:rFonts w:cs="Arial"/>
                  <w:sz w:val="18"/>
                  <w:szCs w:val="18"/>
                  <w:lang w:val="en-US" w:eastAsia="fi-FI"/>
                </w:rPr>
                <w:t xml:space="preserve"> </w:t>
              </w:r>
            </w:ins>
            <w:r w:rsidRPr="001E5C86">
              <w:rPr>
                <w:rFonts w:cs="Arial"/>
                <w:sz w:val="18"/>
                <w:szCs w:val="18"/>
                <w:lang w:val="en-US" w:eastAsia="fi-FI"/>
              </w:rPr>
              <w:t>draught in met</w:t>
            </w:r>
            <w:r w:rsidR="005D4686">
              <w:rPr>
                <w:rFonts w:cs="Arial"/>
                <w:sz w:val="18"/>
                <w:szCs w:val="18"/>
                <w:lang w:val="en-US" w:eastAsia="fi-FI"/>
              </w:rPr>
              <w:t>re</w:t>
            </w:r>
            <w:r w:rsidRPr="001E5C86">
              <w:rPr>
                <w:rFonts w:cs="Arial"/>
                <w:sz w:val="18"/>
                <w:szCs w:val="18"/>
                <w:lang w:val="en-US" w:eastAsia="fi-FI"/>
              </w:rPr>
              <w:t>s, used as base for the calculation</w:t>
            </w:r>
          </w:p>
        </w:tc>
        <w:tc>
          <w:tcPr>
            <w:tcW w:w="709" w:type="dxa"/>
          </w:tcPr>
          <w:p w14:paraId="05926904" w14:textId="60DCB625"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5CD35FCB" w14:textId="77777777" w:rsidR="00453950" w:rsidRPr="001E5C86" w:rsidRDefault="00453950" w:rsidP="001E5C86">
            <w:pPr>
              <w:spacing w:before="60" w:after="60"/>
              <w:jc w:val="left"/>
              <w:rPr>
                <w:rFonts w:cs="Arial"/>
                <w:sz w:val="18"/>
                <w:szCs w:val="18"/>
              </w:rPr>
            </w:pPr>
            <w:r w:rsidRPr="001E5C86">
              <w:rPr>
                <w:rFonts w:cs="Arial"/>
                <w:sz w:val="18"/>
                <w:szCs w:val="18"/>
              </w:rPr>
              <w:t>Real</w:t>
            </w:r>
          </w:p>
        </w:tc>
        <w:tc>
          <w:tcPr>
            <w:tcW w:w="3464" w:type="dxa"/>
          </w:tcPr>
          <w:p w14:paraId="340EE86E" w14:textId="77777777" w:rsidR="00453950" w:rsidRPr="001E5C86" w:rsidRDefault="00453950" w:rsidP="001E5C86">
            <w:pPr>
              <w:spacing w:before="60" w:after="60"/>
              <w:jc w:val="left"/>
              <w:rPr>
                <w:rFonts w:cs="Arial"/>
                <w:sz w:val="18"/>
                <w:szCs w:val="18"/>
              </w:rPr>
            </w:pPr>
          </w:p>
        </w:tc>
      </w:tr>
      <w:tr w:rsidR="00453950" w:rsidRPr="002B3B3B" w14:paraId="00671720" w14:textId="77777777" w:rsidTr="00DE7C96">
        <w:tc>
          <w:tcPr>
            <w:tcW w:w="1697" w:type="dxa"/>
          </w:tcPr>
          <w:p w14:paraId="4856942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
          <w:p w14:paraId="3C7F7CB5" w14:textId="5BE0EFFD" w:rsidR="00453950" w:rsidRPr="001E5C86" w:rsidRDefault="00C460F9" w:rsidP="001E5C86">
            <w:pPr>
              <w:spacing w:before="60" w:after="60"/>
              <w:jc w:val="left"/>
              <w:rPr>
                <w:rFonts w:cs="Arial"/>
                <w:sz w:val="18"/>
                <w:szCs w:val="18"/>
              </w:rPr>
            </w:pPr>
            <w:r w:rsidRPr="001E5C86">
              <w:rPr>
                <w:rFonts w:cs="Arial"/>
                <w:sz w:val="18"/>
                <w:szCs w:val="18"/>
              </w:rPr>
              <w:t>underKeelClearancePurpose</w:t>
            </w:r>
          </w:p>
        </w:tc>
        <w:tc>
          <w:tcPr>
            <w:tcW w:w="2321" w:type="dxa"/>
          </w:tcPr>
          <w:p w14:paraId="01DFF6FC" w14:textId="09CEFE9C" w:rsidR="00453950" w:rsidRPr="00716349" w:rsidRDefault="00546820" w:rsidP="001E5C86">
            <w:pPr>
              <w:spacing w:before="60" w:after="60"/>
              <w:jc w:val="left"/>
              <w:rPr>
                <w:rFonts w:cs="Arial"/>
                <w:sz w:val="18"/>
                <w:szCs w:val="18"/>
                <w:lang w:val="en-US"/>
              </w:rPr>
            </w:pPr>
            <w:r w:rsidRPr="00546820">
              <w:rPr>
                <w:rFonts w:cs="Arial"/>
                <w:sz w:val="18"/>
                <w:szCs w:val="18"/>
                <w:lang w:val="en-US" w:eastAsia="fi-FI"/>
              </w:rPr>
              <w:t>The relevant phase of a UKC passage plan.</w:t>
            </w:r>
          </w:p>
        </w:tc>
        <w:tc>
          <w:tcPr>
            <w:tcW w:w="709" w:type="dxa"/>
          </w:tcPr>
          <w:p w14:paraId="0812E31D" w14:textId="568E5401"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579F808A" w14:textId="4AA99BF0" w:rsidR="00453950" w:rsidRPr="001E5C86" w:rsidRDefault="00453950" w:rsidP="001E5C86">
            <w:pPr>
              <w:spacing w:before="60" w:after="60"/>
              <w:jc w:val="left"/>
              <w:rPr>
                <w:rFonts w:cs="Arial"/>
                <w:sz w:val="18"/>
                <w:szCs w:val="18"/>
              </w:rPr>
            </w:pPr>
            <w:r w:rsidRPr="001E5C86">
              <w:rPr>
                <w:rFonts w:cs="Arial"/>
                <w:sz w:val="18"/>
                <w:szCs w:val="18"/>
              </w:rPr>
              <w:t>underKeelClearancePurposeType</w:t>
            </w:r>
          </w:p>
        </w:tc>
        <w:tc>
          <w:tcPr>
            <w:tcW w:w="3464" w:type="dxa"/>
          </w:tcPr>
          <w:p w14:paraId="1D131707" w14:textId="77777777" w:rsidR="00453950" w:rsidRPr="001E5C86" w:rsidRDefault="00453950" w:rsidP="001E5C86">
            <w:pPr>
              <w:spacing w:before="60" w:after="60"/>
              <w:jc w:val="left"/>
              <w:rPr>
                <w:rFonts w:cs="Arial"/>
                <w:sz w:val="18"/>
                <w:szCs w:val="18"/>
              </w:rPr>
            </w:pPr>
          </w:p>
        </w:tc>
      </w:tr>
      <w:tr w:rsidR="00453950" w:rsidRPr="002B3B3B" w14:paraId="1BDC14D2" w14:textId="77777777" w:rsidTr="00DE7C96">
        <w:tc>
          <w:tcPr>
            <w:tcW w:w="1697" w:type="dxa"/>
          </w:tcPr>
          <w:p w14:paraId="0DEEE7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
          <w:p w14:paraId="2128F27D" w14:textId="56FAEEF4" w:rsidR="00453950" w:rsidRPr="001E5C86" w:rsidRDefault="00C460F9" w:rsidP="001E5C86">
            <w:pPr>
              <w:spacing w:before="60" w:after="60"/>
              <w:jc w:val="left"/>
              <w:rPr>
                <w:rFonts w:cs="Arial"/>
                <w:sz w:val="18"/>
                <w:szCs w:val="18"/>
              </w:rPr>
            </w:pPr>
            <w:r w:rsidRPr="001E5C86">
              <w:rPr>
                <w:rFonts w:cs="Arial"/>
                <w:sz w:val="18"/>
                <w:szCs w:val="18"/>
              </w:rPr>
              <w:t>underKeelClearanceCalculation</w:t>
            </w:r>
            <w:r w:rsidR="00E30480">
              <w:rPr>
                <w:rFonts w:cs="Arial"/>
                <w:sz w:val="18"/>
                <w:szCs w:val="18"/>
              </w:rPr>
              <w:t>Requested</w:t>
            </w:r>
          </w:p>
        </w:tc>
        <w:tc>
          <w:tcPr>
            <w:tcW w:w="2321" w:type="dxa"/>
          </w:tcPr>
          <w:p w14:paraId="3AEB6E86" w14:textId="58F40303" w:rsidR="00453950" w:rsidRPr="001E5C86" w:rsidRDefault="00FB223A" w:rsidP="001E5C86">
            <w:pPr>
              <w:spacing w:before="60" w:after="60"/>
              <w:jc w:val="left"/>
              <w:rPr>
                <w:rFonts w:cs="Arial"/>
                <w:sz w:val="18"/>
                <w:szCs w:val="18"/>
              </w:rPr>
            </w:pPr>
            <w:ins w:id="768" w:author="Jason Rhee" w:date="2024-02-29T16:02:00Z">
              <w:r w:rsidRPr="00DE7C96">
                <w:rPr>
                  <w:rFonts w:cs="Arial"/>
                  <w:sz w:val="18"/>
                  <w:szCs w:val="18"/>
                  <w:shd w:val="clear" w:color="auto" w:fill="FFFFFF"/>
                </w:rPr>
                <w:t>Indication of the aim of the UKC plan: To find the maximum safe vessel draught for transiting the UKCM region, or to find sailing windows for a nominated vessel draught.</w:t>
              </w:r>
            </w:ins>
            <w:del w:id="769" w:author="Jason Rhee" w:date="2024-02-29T16:02:00Z">
              <w:r w:rsidR="00453950" w:rsidRPr="001E5C86" w:rsidDel="00FB223A">
                <w:rPr>
                  <w:rFonts w:cs="Arial"/>
                  <w:sz w:val="18"/>
                  <w:szCs w:val="18"/>
                  <w:lang w:eastAsia="fi-FI"/>
                </w:rPr>
                <w:delText>The type of calculation</w:delText>
              </w:r>
            </w:del>
          </w:p>
        </w:tc>
        <w:tc>
          <w:tcPr>
            <w:tcW w:w="709" w:type="dxa"/>
          </w:tcPr>
          <w:p w14:paraId="74FBD0CF" w14:textId="344610D0"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7B8695FF" w14:textId="6985567E" w:rsidR="00453950" w:rsidRPr="001E5C86" w:rsidRDefault="00453950" w:rsidP="001E5C86">
            <w:pPr>
              <w:spacing w:before="60" w:after="60"/>
              <w:jc w:val="left"/>
              <w:rPr>
                <w:rFonts w:cs="Arial"/>
                <w:sz w:val="18"/>
                <w:szCs w:val="18"/>
              </w:rPr>
            </w:pPr>
            <w:r w:rsidRPr="001E5C86">
              <w:rPr>
                <w:rFonts w:cs="Arial"/>
                <w:sz w:val="18"/>
                <w:szCs w:val="18"/>
              </w:rPr>
              <w:t>underKeelClearanceCalculation</w:t>
            </w:r>
            <w:r w:rsidR="00E30480">
              <w:rPr>
                <w:rFonts w:cs="Arial"/>
                <w:sz w:val="18"/>
                <w:szCs w:val="18"/>
              </w:rPr>
              <w:t>Requested</w:t>
            </w:r>
            <w:r w:rsidRPr="001E5C86">
              <w:rPr>
                <w:rFonts w:cs="Arial"/>
                <w:sz w:val="18"/>
                <w:szCs w:val="18"/>
              </w:rPr>
              <w:t>Type</w:t>
            </w:r>
          </w:p>
        </w:tc>
        <w:tc>
          <w:tcPr>
            <w:tcW w:w="3464" w:type="dxa"/>
          </w:tcPr>
          <w:p w14:paraId="75356121" w14:textId="77777777" w:rsidR="00453950" w:rsidRPr="001E5C86" w:rsidRDefault="00453950" w:rsidP="001E5C86">
            <w:pPr>
              <w:spacing w:before="60" w:after="60"/>
              <w:jc w:val="left"/>
              <w:rPr>
                <w:rFonts w:cs="Arial"/>
                <w:sz w:val="18"/>
                <w:szCs w:val="18"/>
              </w:rPr>
            </w:pPr>
          </w:p>
        </w:tc>
      </w:tr>
      <w:tr w:rsidR="009A3810" w:rsidRPr="002B3B3B" w14:paraId="3D4C076C" w14:textId="77777777" w:rsidTr="002A6AAC">
        <w:trPr>
          <w:ins w:id="770" w:author="Jason Rhee" w:date="2024-07-01T17:33:00Z"/>
        </w:trPr>
        <w:tc>
          <w:tcPr>
            <w:tcW w:w="1697" w:type="dxa"/>
          </w:tcPr>
          <w:p w14:paraId="1273A22B" w14:textId="75CFB624" w:rsidR="009A3810" w:rsidRPr="001E5C86" w:rsidRDefault="009A3810" w:rsidP="001E5C86">
            <w:pPr>
              <w:spacing w:before="60" w:after="60"/>
              <w:jc w:val="left"/>
              <w:rPr>
                <w:ins w:id="771" w:author="Jason Rhee" w:date="2024-07-01T17:33:00Z" w16du:dateUtc="2024-07-01T07:33:00Z"/>
                <w:rFonts w:cs="Arial"/>
                <w:sz w:val="18"/>
                <w:szCs w:val="18"/>
              </w:rPr>
            </w:pPr>
            <w:ins w:id="772" w:author="Jason Rhee" w:date="2024-07-01T17:33:00Z" w16du:dateUtc="2024-07-01T07:33:00Z">
              <w:r>
                <w:rPr>
                  <w:rFonts w:cs="Arial"/>
                  <w:sz w:val="18"/>
                  <w:szCs w:val="18"/>
                </w:rPr>
                <w:t>SimpleAttribute</w:t>
              </w:r>
            </w:ins>
          </w:p>
        </w:tc>
        <w:tc>
          <w:tcPr>
            <w:tcW w:w="3719" w:type="dxa"/>
          </w:tcPr>
          <w:p w14:paraId="792110DA" w14:textId="41FBE4A7" w:rsidR="009A3810" w:rsidRPr="001E5C86" w:rsidRDefault="005F7C49" w:rsidP="001E5C86">
            <w:pPr>
              <w:spacing w:before="60" w:after="60"/>
              <w:jc w:val="left"/>
              <w:rPr>
                <w:ins w:id="773" w:author="Jason Rhee" w:date="2024-07-01T17:33:00Z" w16du:dateUtc="2024-07-01T07:33:00Z"/>
                <w:rFonts w:cs="Arial"/>
                <w:sz w:val="18"/>
                <w:szCs w:val="18"/>
              </w:rPr>
            </w:pPr>
            <w:ins w:id="774" w:author="Jason Rhee" w:date="2024-07-01T23:50:00Z" w16du:dateUtc="2024-07-01T13:50:00Z">
              <w:r>
                <w:rPr>
                  <w:rFonts w:cs="Arial"/>
                  <w:sz w:val="18"/>
                  <w:szCs w:val="18"/>
                </w:rPr>
                <w:t>interoperabilityIdentifier</w:t>
              </w:r>
            </w:ins>
          </w:p>
        </w:tc>
        <w:tc>
          <w:tcPr>
            <w:tcW w:w="2321" w:type="dxa"/>
          </w:tcPr>
          <w:p w14:paraId="0490809C" w14:textId="0667E2D3" w:rsidR="009A3810" w:rsidRPr="009A3810" w:rsidRDefault="009A3810" w:rsidP="001E5C86">
            <w:pPr>
              <w:spacing w:before="60" w:after="60"/>
              <w:jc w:val="left"/>
              <w:rPr>
                <w:ins w:id="775" w:author="Jason Rhee" w:date="2024-07-01T17:33:00Z" w16du:dateUtc="2024-07-01T07:33:00Z"/>
                <w:rFonts w:cs="Arial"/>
                <w:sz w:val="18"/>
                <w:szCs w:val="18"/>
                <w:shd w:val="clear" w:color="auto" w:fill="FFFFFF"/>
              </w:rPr>
            </w:pPr>
            <w:ins w:id="776"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36A290DA" w14:textId="211007FA" w:rsidR="009A3810" w:rsidRPr="001E5C86" w:rsidRDefault="009A3810" w:rsidP="001E5C86">
            <w:pPr>
              <w:spacing w:before="60" w:after="60"/>
              <w:jc w:val="center"/>
              <w:rPr>
                <w:ins w:id="777" w:author="Jason Rhee" w:date="2024-07-01T17:33:00Z" w16du:dateUtc="2024-07-01T07:33:00Z"/>
                <w:rFonts w:cs="Arial"/>
                <w:sz w:val="18"/>
                <w:szCs w:val="18"/>
              </w:rPr>
            </w:pPr>
            <w:ins w:id="778"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19" w:type="dxa"/>
          </w:tcPr>
          <w:p w14:paraId="159BCD2B" w14:textId="0A0B365A" w:rsidR="009A3810" w:rsidRPr="001E5C86" w:rsidRDefault="009A3810" w:rsidP="001E5C86">
            <w:pPr>
              <w:spacing w:before="60" w:after="60"/>
              <w:jc w:val="left"/>
              <w:rPr>
                <w:ins w:id="779" w:author="Jason Rhee" w:date="2024-07-01T17:33:00Z" w16du:dateUtc="2024-07-01T07:33:00Z"/>
                <w:rFonts w:cs="Arial"/>
                <w:sz w:val="18"/>
                <w:szCs w:val="18"/>
              </w:rPr>
            </w:pPr>
            <w:ins w:id="780" w:author="Jason Rhee" w:date="2024-07-01T17:34:00Z" w16du:dateUtc="2024-07-01T07:34:00Z">
              <w:r>
                <w:rPr>
                  <w:rFonts w:cs="Arial"/>
                  <w:sz w:val="18"/>
                  <w:szCs w:val="18"/>
                </w:rPr>
                <w:t>URN</w:t>
              </w:r>
            </w:ins>
          </w:p>
        </w:tc>
        <w:tc>
          <w:tcPr>
            <w:tcW w:w="3464" w:type="dxa"/>
          </w:tcPr>
          <w:p w14:paraId="151AB986" w14:textId="77777777" w:rsidR="009A3810" w:rsidRPr="001E5C86" w:rsidRDefault="009A3810" w:rsidP="001E5C86">
            <w:pPr>
              <w:spacing w:before="60" w:after="60"/>
              <w:jc w:val="left"/>
              <w:rPr>
                <w:ins w:id="781" w:author="Jason Rhee" w:date="2024-07-01T17:33:00Z" w16du:dateUtc="2024-07-01T07:33:00Z"/>
                <w:rFonts w:cs="Arial"/>
                <w:sz w:val="18"/>
                <w:szCs w:val="18"/>
              </w:rPr>
            </w:pPr>
          </w:p>
        </w:tc>
      </w:tr>
      <w:bookmarkEnd w:id="724"/>
      <w:tr w:rsidR="00453950" w:rsidRPr="002B3B3B" w:rsidDel="00DA53FD" w14:paraId="4C9A0685" w14:textId="475EAE4A" w:rsidTr="00DE7C96">
        <w:trPr>
          <w:del w:id="782" w:author="Jason Rhee" w:date="2024-07-24T22:49:00Z"/>
        </w:trPr>
        <w:tc>
          <w:tcPr>
            <w:tcW w:w="1697" w:type="dxa"/>
          </w:tcPr>
          <w:p w14:paraId="65176A11" w14:textId="43C57582" w:rsidR="00453950" w:rsidRPr="001E5C86" w:rsidDel="00DA53FD" w:rsidRDefault="00453950" w:rsidP="001E5C86">
            <w:pPr>
              <w:spacing w:before="60" w:after="60"/>
              <w:jc w:val="left"/>
              <w:rPr>
                <w:del w:id="783" w:author="Jason Rhee" w:date="2024-07-24T22:49:00Z" w16du:dateUtc="2024-07-24T12:49:00Z"/>
                <w:rFonts w:cs="Arial"/>
                <w:sz w:val="18"/>
                <w:szCs w:val="18"/>
                <w:lang w:val="en-GB"/>
              </w:rPr>
            </w:pPr>
            <w:del w:id="784" w:author="Jason Rhee" w:date="2024-07-24T22:49:00Z" w16du:dateUtc="2024-07-24T12:49:00Z">
              <w:r w:rsidRPr="001E5C86" w:rsidDel="00DA53FD">
                <w:rPr>
                  <w:rFonts w:cs="Arial"/>
                  <w:sz w:val="18"/>
                  <w:szCs w:val="18"/>
                  <w:lang w:val="en-GB"/>
                </w:rPr>
                <w:delText>SpatialAttribute</w:delText>
              </w:r>
            </w:del>
          </w:p>
        </w:tc>
        <w:tc>
          <w:tcPr>
            <w:tcW w:w="3719" w:type="dxa"/>
          </w:tcPr>
          <w:p w14:paraId="4E4D0DB4" w14:textId="0C2C2C76" w:rsidR="00453950" w:rsidRPr="001E5C86" w:rsidDel="00DA53FD" w:rsidRDefault="00453950" w:rsidP="001E5C86">
            <w:pPr>
              <w:spacing w:before="60" w:after="60"/>
              <w:jc w:val="left"/>
              <w:rPr>
                <w:del w:id="785" w:author="Jason Rhee" w:date="2024-07-24T22:49:00Z" w16du:dateUtc="2024-07-24T12:49:00Z"/>
                <w:rFonts w:cs="Arial"/>
                <w:sz w:val="18"/>
                <w:szCs w:val="18"/>
                <w:lang w:val="en-GB"/>
              </w:rPr>
            </w:pPr>
            <w:del w:id="786" w:author="Jason Rhee" w:date="2024-07-24T22:49:00Z" w16du:dateUtc="2024-07-24T12:49:00Z">
              <w:r w:rsidRPr="001E5C86" w:rsidDel="00DA53FD">
                <w:rPr>
                  <w:rFonts w:cs="Arial"/>
                  <w:sz w:val="18"/>
                  <w:szCs w:val="18"/>
                  <w:lang w:val="en-GB" w:eastAsia="ko-KR"/>
                </w:rPr>
                <w:delText>geometry</w:delText>
              </w:r>
            </w:del>
          </w:p>
        </w:tc>
        <w:tc>
          <w:tcPr>
            <w:tcW w:w="2321" w:type="dxa"/>
          </w:tcPr>
          <w:p w14:paraId="7D139212" w14:textId="7807FA0F" w:rsidR="002F5BE8" w:rsidRPr="001E5C86" w:rsidDel="00DA53FD" w:rsidRDefault="00453950" w:rsidP="001E5C86">
            <w:pPr>
              <w:spacing w:before="60" w:after="60"/>
              <w:jc w:val="left"/>
              <w:rPr>
                <w:del w:id="787" w:author="Jason Rhee" w:date="2024-07-24T22:49:00Z" w16du:dateUtc="2024-07-24T12:49:00Z"/>
                <w:rFonts w:cs="Arial"/>
                <w:sz w:val="18"/>
                <w:szCs w:val="18"/>
                <w:lang w:val="en-GB"/>
              </w:rPr>
            </w:pPr>
            <w:del w:id="788" w:author="Jason Rhee" w:date="2024-07-24T22:49:00Z" w16du:dateUtc="2024-07-24T12:49:00Z">
              <w:r w:rsidRPr="001E5C86" w:rsidDel="00DA53FD">
                <w:rPr>
                  <w:rFonts w:cs="Arial"/>
                  <w:sz w:val="18"/>
                  <w:szCs w:val="18"/>
                  <w:lang w:val="en-GB" w:eastAsia="fi-FI"/>
                </w:rPr>
                <w:delText>Boundaries of the Under Keel Clearance management area</w:delText>
              </w:r>
            </w:del>
          </w:p>
        </w:tc>
        <w:tc>
          <w:tcPr>
            <w:tcW w:w="709" w:type="dxa"/>
          </w:tcPr>
          <w:p w14:paraId="72D7BB04" w14:textId="5932B8C2" w:rsidR="00453950" w:rsidRPr="001E5C86" w:rsidDel="00DA53FD" w:rsidRDefault="00453950" w:rsidP="001E5C86">
            <w:pPr>
              <w:spacing w:before="60" w:after="60"/>
              <w:jc w:val="center"/>
              <w:rPr>
                <w:del w:id="789" w:author="Jason Rhee" w:date="2024-07-24T22:49:00Z" w16du:dateUtc="2024-07-24T12:49:00Z"/>
                <w:rFonts w:cs="Arial"/>
                <w:sz w:val="18"/>
                <w:szCs w:val="18"/>
                <w:lang w:val="en-GB"/>
              </w:rPr>
            </w:pPr>
            <w:del w:id="790" w:author="Jason Rhee" w:date="2024-07-24T22:49:00Z" w16du:dateUtc="2024-07-24T12:49:00Z">
              <w:r w:rsidRPr="001E5C86" w:rsidDel="00DA53FD">
                <w:rPr>
                  <w:rFonts w:cs="Arial"/>
                  <w:sz w:val="18"/>
                  <w:szCs w:val="18"/>
                  <w:lang w:val="en-GB"/>
                </w:rPr>
                <w:delText>[1]</w:delText>
              </w:r>
            </w:del>
          </w:p>
        </w:tc>
        <w:tc>
          <w:tcPr>
            <w:tcW w:w="2119" w:type="dxa"/>
          </w:tcPr>
          <w:p w14:paraId="592E79AB" w14:textId="7714316E" w:rsidR="00453950" w:rsidRPr="001E5C86" w:rsidDel="00DA53FD" w:rsidRDefault="00453950" w:rsidP="001E5C86">
            <w:pPr>
              <w:spacing w:before="60" w:after="60"/>
              <w:jc w:val="left"/>
              <w:rPr>
                <w:del w:id="791" w:author="Jason Rhee" w:date="2024-07-24T22:49:00Z" w16du:dateUtc="2024-07-24T12:49:00Z"/>
                <w:rFonts w:cs="Arial"/>
                <w:sz w:val="18"/>
                <w:szCs w:val="18"/>
                <w:lang w:val="en-GB"/>
              </w:rPr>
            </w:pPr>
            <w:del w:id="792" w:author="Jason Rhee" w:date="2024-07-24T22:49:00Z" w16du:dateUtc="2024-07-24T12:49:00Z">
              <w:r w:rsidRPr="001E5C86" w:rsidDel="00DA53FD">
                <w:rPr>
                  <w:rFonts w:cs="Arial"/>
                  <w:sz w:val="18"/>
                  <w:szCs w:val="18"/>
                  <w:lang w:val="en-GB" w:eastAsia="ko-KR"/>
                </w:rPr>
                <w:delText>GM_OrientableSurface</w:delText>
              </w:r>
            </w:del>
          </w:p>
        </w:tc>
        <w:tc>
          <w:tcPr>
            <w:tcW w:w="3464" w:type="dxa"/>
          </w:tcPr>
          <w:p w14:paraId="66FE80A4" w14:textId="5CB92F76" w:rsidR="00A83F5E" w:rsidRPr="00A83F5E" w:rsidDel="00DA53FD" w:rsidRDefault="00453950" w:rsidP="00BA3C2B">
            <w:pPr>
              <w:spacing w:before="60" w:after="60"/>
              <w:jc w:val="left"/>
              <w:rPr>
                <w:del w:id="793" w:author="Jason Rhee" w:date="2024-07-24T22:49:00Z" w16du:dateUtc="2024-07-24T12:49:00Z"/>
                <w:rFonts w:eastAsiaTheme="minorEastAsia" w:cs="Arial"/>
                <w:sz w:val="18"/>
                <w:szCs w:val="18"/>
                <w:lang w:val="en-GB"/>
                <w:rPrChange w:id="794" w:author="Jason Rhee" w:date="2024-04-30T16:36:00Z" w16du:dateUtc="2024-04-30T06:36:00Z">
                  <w:rPr>
                    <w:del w:id="795" w:author="Jason Rhee" w:date="2024-07-24T22:49:00Z" w16du:dateUtc="2024-07-24T12:49:00Z"/>
                    <w:rFonts w:cs="Arial"/>
                    <w:sz w:val="18"/>
                    <w:szCs w:val="18"/>
                    <w:lang w:val="en-GB"/>
                  </w:rPr>
                </w:rPrChange>
              </w:rPr>
            </w:pPr>
            <w:del w:id="796" w:author="Jason Rhee" w:date="2024-07-24T22:46:00Z" w16du:dateUtc="2024-07-24T12:46:00Z">
              <w:r w:rsidRPr="001E5C86" w:rsidDel="00BA3C2B">
                <w:rPr>
                  <w:rFonts w:cs="Arial"/>
                  <w:sz w:val="18"/>
                  <w:szCs w:val="18"/>
                  <w:lang w:val="en-GB" w:eastAsia="ko-KR"/>
                </w:rPr>
                <w:delText>geometric object come</w:delText>
              </w:r>
              <w:r w:rsidR="001E5C86" w:rsidDel="00BA3C2B">
                <w:rPr>
                  <w:rFonts w:cs="Arial"/>
                  <w:sz w:val="18"/>
                  <w:szCs w:val="18"/>
                  <w:lang w:val="en-GB" w:eastAsia="ko-KR"/>
                </w:rPr>
                <w:delText>s</w:delText>
              </w:r>
              <w:r w:rsidRPr="001E5C86" w:rsidDel="00BA3C2B">
                <w:rPr>
                  <w:rFonts w:cs="Arial"/>
                  <w:sz w:val="18"/>
                  <w:szCs w:val="18"/>
                  <w:lang w:val="en-GB" w:eastAsia="ko-KR"/>
                </w:rPr>
                <w:delText xml:space="preserve"> from Geometry class in S-100 standard</w:delText>
              </w:r>
            </w:del>
          </w:p>
        </w:tc>
      </w:tr>
      <w:tr w:rsidR="00453950" w:rsidRPr="002B3B3B" w14:paraId="34D7F56C" w14:textId="77777777" w:rsidTr="00DE7C96">
        <w:tc>
          <w:tcPr>
            <w:tcW w:w="1697" w:type="dxa"/>
          </w:tcPr>
          <w:p w14:paraId="4BF8E838" w14:textId="77777777" w:rsidR="00453950" w:rsidRPr="001E5C86" w:rsidRDefault="00453950" w:rsidP="001E5C86">
            <w:pPr>
              <w:spacing w:before="60" w:after="60"/>
              <w:jc w:val="left"/>
              <w:rPr>
                <w:rFonts w:eastAsiaTheme="minorEastAsia" w:cs="Arial"/>
                <w:sz w:val="18"/>
                <w:szCs w:val="18"/>
                <w:lang w:val="en-GB" w:eastAsia="ko-KR"/>
              </w:rPr>
            </w:pPr>
            <w:r w:rsidRPr="001E5C86">
              <w:rPr>
                <w:rFonts w:eastAsiaTheme="minorEastAsia" w:cs="Arial"/>
                <w:sz w:val="18"/>
                <w:szCs w:val="18"/>
                <w:lang w:val="en-GB" w:eastAsia="ko-KR"/>
              </w:rPr>
              <w:t>ComplexAttribute</w:t>
            </w:r>
          </w:p>
        </w:tc>
        <w:tc>
          <w:tcPr>
            <w:tcW w:w="3719" w:type="dxa"/>
          </w:tcPr>
          <w:p w14:paraId="26F18642"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2321" w:type="dxa"/>
          </w:tcPr>
          <w:p w14:paraId="1AB86A9F"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Time period</w:t>
            </w:r>
          </w:p>
        </w:tc>
        <w:tc>
          <w:tcPr>
            <w:tcW w:w="709" w:type="dxa"/>
          </w:tcPr>
          <w:p w14:paraId="2FDF04AB" w14:textId="4FE20751" w:rsidR="00453950" w:rsidRPr="001E5C86" w:rsidRDefault="00453950" w:rsidP="001E5C86">
            <w:pPr>
              <w:spacing w:before="60" w:after="60"/>
              <w:jc w:val="center"/>
              <w:rPr>
                <w:rFonts w:eastAsiaTheme="minorEastAsia" w:cs="Arial"/>
                <w:sz w:val="18"/>
                <w:szCs w:val="18"/>
                <w:lang w:eastAsia="ko-KR"/>
              </w:rPr>
            </w:pPr>
            <w:r w:rsidRPr="001E5C86">
              <w:rPr>
                <w:rFonts w:eastAsiaTheme="minorEastAsia" w:cs="Arial"/>
                <w:sz w:val="18"/>
                <w:szCs w:val="18"/>
                <w:lang w:eastAsia="ko-KR"/>
              </w:rPr>
              <w:t>[</w:t>
            </w:r>
            <w:r w:rsidR="00BB3EC8">
              <w:rPr>
                <w:rFonts w:cs="Arial"/>
                <w:sz w:val="18"/>
                <w:szCs w:val="18"/>
              </w:rPr>
              <w:t>0..</w:t>
            </w:r>
            <w:r w:rsidRPr="001E5C86">
              <w:rPr>
                <w:rFonts w:eastAsiaTheme="minorEastAsia" w:cs="Arial"/>
                <w:sz w:val="18"/>
                <w:szCs w:val="18"/>
                <w:lang w:eastAsia="ko-KR"/>
              </w:rPr>
              <w:t>1]</w:t>
            </w:r>
          </w:p>
        </w:tc>
        <w:tc>
          <w:tcPr>
            <w:tcW w:w="2119" w:type="dxa"/>
          </w:tcPr>
          <w:p w14:paraId="19C2E2B9"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3464" w:type="dxa"/>
          </w:tcPr>
          <w:p w14:paraId="64809B70" w14:textId="77777777" w:rsidR="00453950" w:rsidRPr="001E5C86" w:rsidRDefault="00453950" w:rsidP="001E5C86">
            <w:pPr>
              <w:spacing w:before="60" w:after="60"/>
              <w:jc w:val="left"/>
              <w:rPr>
                <w:rFonts w:cs="Arial"/>
                <w:sz w:val="18"/>
                <w:szCs w:val="18"/>
              </w:rPr>
            </w:pPr>
          </w:p>
        </w:tc>
      </w:tr>
    </w:tbl>
    <w:p w14:paraId="45224829" w14:textId="0175AFEA" w:rsidR="002A6AAC" w:rsidRDefault="002A6AAC" w:rsidP="00B061FF">
      <w:pPr>
        <w:spacing w:before="0"/>
        <w:rPr>
          <w:ins w:id="797" w:author="Jason Rhee" w:date="2024-03-07T17:07:00Z"/>
        </w:rPr>
      </w:pPr>
      <w:ins w:id="798" w:author="Jason Rhee" w:date="2024-03-07T17:07:00Z">
        <w:r>
          <w:br w:type="page"/>
        </w:r>
      </w:ins>
    </w:p>
    <w:p w14:paraId="1AEA5217" w14:textId="4ABF49E5" w:rsidR="00B061FF" w:rsidRPr="00B061FF" w:rsidDel="002A6AAC" w:rsidRDefault="00B061FF" w:rsidP="00B061FF">
      <w:pPr>
        <w:spacing w:before="0"/>
        <w:rPr>
          <w:del w:id="799" w:author="Jason Rhee" w:date="2024-03-07T17:07:00Z"/>
        </w:rPr>
      </w:pPr>
    </w:p>
    <w:p w14:paraId="7B70E120" w14:textId="6919A9A3" w:rsidR="002816F9" w:rsidRDefault="002816F9" w:rsidP="002721B0">
      <w:pPr>
        <w:pStyle w:val="Heading4"/>
        <w:rPr>
          <w:ins w:id="800" w:author="Jason Rhee" w:date="2024-07-16T17:31:00Z" w16du:dateUtc="2024-07-16T07:31:00Z"/>
          <w:rFonts w:eastAsiaTheme="minorEastAsia"/>
          <w:lang w:eastAsia="ko-KR"/>
        </w:rPr>
      </w:pPr>
      <w:ins w:id="801" w:author="Jason Rhee" w:date="2024-07-16T17:31:00Z" w16du:dateUtc="2024-07-16T07:31:00Z">
        <w:r>
          <w:rPr>
            <w:rFonts w:eastAsiaTheme="minorEastAsia" w:hint="eastAsia"/>
            <w:lang w:eastAsia="ko-KR"/>
          </w:rPr>
          <w:t>UnderKeelCl</w:t>
        </w:r>
        <w:r w:rsidR="00B6081B">
          <w:rPr>
            <w:rFonts w:eastAsiaTheme="minorEastAsia" w:hint="eastAsia"/>
            <w:lang w:eastAsia="ko-KR"/>
          </w:rPr>
          <w:t>earancePlanArea</w:t>
        </w:r>
      </w:ins>
    </w:p>
    <w:tbl>
      <w:tblPr>
        <w:tblStyle w:val="TableGrid"/>
        <w:tblW w:w="14029" w:type="dxa"/>
        <w:tblLayout w:type="fixed"/>
        <w:tblLook w:val="04A0" w:firstRow="1" w:lastRow="0" w:firstColumn="1" w:lastColumn="0" w:noHBand="0" w:noVBand="1"/>
      </w:tblPr>
      <w:tblGrid>
        <w:gridCol w:w="1697"/>
        <w:gridCol w:w="3719"/>
        <w:gridCol w:w="2321"/>
        <w:gridCol w:w="709"/>
        <w:gridCol w:w="2119"/>
        <w:gridCol w:w="3464"/>
      </w:tblGrid>
      <w:tr w:rsidR="00B6081B" w:rsidRPr="001E5C86" w14:paraId="114F0527" w14:textId="77777777" w:rsidTr="0069404F">
        <w:trPr>
          <w:tblHeader/>
          <w:ins w:id="802" w:author="Jason Rhee" w:date="2024-07-16T17:31:00Z"/>
        </w:trPr>
        <w:tc>
          <w:tcPr>
            <w:tcW w:w="1697" w:type="dxa"/>
            <w:shd w:val="clear" w:color="auto" w:fill="D9D9D9" w:themeFill="background1" w:themeFillShade="D9"/>
          </w:tcPr>
          <w:p w14:paraId="2324749E" w14:textId="77777777" w:rsidR="00B6081B" w:rsidRPr="001E5C86" w:rsidRDefault="00B6081B" w:rsidP="0069404F">
            <w:pPr>
              <w:spacing w:before="60" w:after="60"/>
              <w:jc w:val="left"/>
              <w:rPr>
                <w:ins w:id="803" w:author="Jason Rhee" w:date="2024-07-16T17:31:00Z" w16du:dateUtc="2024-07-16T07:31:00Z"/>
                <w:rFonts w:cs="Arial"/>
                <w:b/>
                <w:sz w:val="18"/>
                <w:szCs w:val="18"/>
              </w:rPr>
            </w:pPr>
            <w:ins w:id="804" w:author="Jason Rhee" w:date="2024-07-16T17:31:00Z" w16du:dateUtc="2024-07-16T07:31:00Z">
              <w:r w:rsidRPr="001E5C86">
                <w:rPr>
                  <w:rFonts w:cs="Arial"/>
                  <w:b/>
                  <w:sz w:val="18"/>
                  <w:szCs w:val="18"/>
                </w:rPr>
                <w:t>Role</w:t>
              </w:r>
            </w:ins>
          </w:p>
        </w:tc>
        <w:tc>
          <w:tcPr>
            <w:tcW w:w="3719" w:type="dxa"/>
            <w:shd w:val="clear" w:color="auto" w:fill="D9D9D9" w:themeFill="background1" w:themeFillShade="D9"/>
          </w:tcPr>
          <w:p w14:paraId="489A85C6" w14:textId="77777777" w:rsidR="00B6081B" w:rsidRPr="001E5C86" w:rsidRDefault="00B6081B" w:rsidP="0069404F">
            <w:pPr>
              <w:spacing w:before="60" w:after="60"/>
              <w:jc w:val="left"/>
              <w:rPr>
                <w:ins w:id="805" w:author="Jason Rhee" w:date="2024-07-16T17:31:00Z" w16du:dateUtc="2024-07-16T07:31:00Z"/>
                <w:rFonts w:cs="Arial"/>
                <w:b/>
                <w:sz w:val="18"/>
                <w:szCs w:val="18"/>
              </w:rPr>
            </w:pPr>
            <w:ins w:id="806" w:author="Jason Rhee" w:date="2024-07-16T17:31:00Z" w16du:dateUtc="2024-07-16T07:31:00Z">
              <w:r w:rsidRPr="001E5C86">
                <w:rPr>
                  <w:rFonts w:cs="Arial"/>
                  <w:b/>
                  <w:sz w:val="18"/>
                  <w:szCs w:val="18"/>
                </w:rPr>
                <w:t>Name</w:t>
              </w:r>
            </w:ins>
          </w:p>
        </w:tc>
        <w:tc>
          <w:tcPr>
            <w:tcW w:w="2321" w:type="dxa"/>
            <w:shd w:val="clear" w:color="auto" w:fill="D9D9D9" w:themeFill="background1" w:themeFillShade="D9"/>
          </w:tcPr>
          <w:p w14:paraId="6B0AD57E" w14:textId="77777777" w:rsidR="00B6081B" w:rsidRPr="001E5C86" w:rsidRDefault="00B6081B" w:rsidP="0069404F">
            <w:pPr>
              <w:spacing w:before="60" w:after="60"/>
              <w:jc w:val="left"/>
              <w:rPr>
                <w:ins w:id="807" w:author="Jason Rhee" w:date="2024-07-16T17:31:00Z" w16du:dateUtc="2024-07-16T07:31:00Z"/>
                <w:rFonts w:cs="Arial"/>
                <w:b/>
                <w:sz w:val="18"/>
                <w:szCs w:val="18"/>
              </w:rPr>
            </w:pPr>
            <w:commentRangeStart w:id="808"/>
            <w:ins w:id="809" w:author="Jason Rhee" w:date="2024-07-16T17:31:00Z" w16du:dateUtc="2024-07-16T07:31:00Z">
              <w:r w:rsidRPr="001E5C86">
                <w:rPr>
                  <w:rFonts w:cs="Arial"/>
                  <w:b/>
                  <w:sz w:val="18"/>
                  <w:szCs w:val="18"/>
                </w:rPr>
                <w:t>Description</w:t>
              </w:r>
              <w:commentRangeEnd w:id="808"/>
              <w:r>
                <w:rPr>
                  <w:rStyle w:val="CommentReference"/>
                  <w:rFonts w:eastAsia="MS Mincho"/>
                  <w:szCs w:val="20"/>
                  <w:lang w:eastAsia="ja-JP"/>
                </w:rPr>
                <w:commentReference w:id="808"/>
              </w:r>
            </w:ins>
          </w:p>
        </w:tc>
        <w:tc>
          <w:tcPr>
            <w:tcW w:w="709" w:type="dxa"/>
            <w:shd w:val="clear" w:color="auto" w:fill="D9D9D9" w:themeFill="background1" w:themeFillShade="D9"/>
          </w:tcPr>
          <w:p w14:paraId="19AD3771" w14:textId="77777777" w:rsidR="00B6081B" w:rsidRPr="001E5C86" w:rsidRDefault="00B6081B" w:rsidP="0069404F">
            <w:pPr>
              <w:spacing w:before="60" w:after="60"/>
              <w:jc w:val="center"/>
              <w:rPr>
                <w:ins w:id="810" w:author="Jason Rhee" w:date="2024-07-16T17:31:00Z" w16du:dateUtc="2024-07-16T07:31:00Z"/>
                <w:rFonts w:cs="Arial"/>
                <w:b/>
                <w:sz w:val="18"/>
                <w:szCs w:val="18"/>
              </w:rPr>
            </w:pPr>
            <w:ins w:id="811" w:author="Jason Rhee" w:date="2024-07-16T17:31:00Z" w16du:dateUtc="2024-07-16T07:31:00Z">
              <w:r>
                <w:rPr>
                  <w:rFonts w:cs="Arial"/>
                  <w:b/>
                  <w:sz w:val="18"/>
                  <w:szCs w:val="18"/>
                </w:rPr>
                <w:t>Mult</w:t>
              </w:r>
            </w:ins>
          </w:p>
        </w:tc>
        <w:tc>
          <w:tcPr>
            <w:tcW w:w="2119" w:type="dxa"/>
            <w:shd w:val="clear" w:color="auto" w:fill="D9D9D9" w:themeFill="background1" w:themeFillShade="D9"/>
          </w:tcPr>
          <w:p w14:paraId="2534967C" w14:textId="77777777" w:rsidR="00B6081B" w:rsidRPr="001E5C86" w:rsidRDefault="00B6081B" w:rsidP="0069404F">
            <w:pPr>
              <w:spacing w:before="60" w:after="60"/>
              <w:jc w:val="left"/>
              <w:rPr>
                <w:ins w:id="812" w:author="Jason Rhee" w:date="2024-07-16T17:31:00Z" w16du:dateUtc="2024-07-16T07:31:00Z"/>
                <w:rFonts w:cs="Arial"/>
                <w:b/>
                <w:sz w:val="18"/>
                <w:szCs w:val="18"/>
              </w:rPr>
            </w:pPr>
            <w:ins w:id="813" w:author="Jason Rhee" w:date="2024-07-16T17:31:00Z" w16du:dateUtc="2024-07-16T07:31:00Z">
              <w:r w:rsidRPr="001E5C86">
                <w:rPr>
                  <w:rFonts w:cs="Arial"/>
                  <w:b/>
                  <w:sz w:val="18"/>
                  <w:szCs w:val="18"/>
                </w:rPr>
                <w:t>dataType</w:t>
              </w:r>
            </w:ins>
          </w:p>
        </w:tc>
        <w:tc>
          <w:tcPr>
            <w:tcW w:w="3464" w:type="dxa"/>
            <w:shd w:val="clear" w:color="auto" w:fill="D9D9D9" w:themeFill="background1" w:themeFillShade="D9"/>
          </w:tcPr>
          <w:p w14:paraId="6D7DE1DE" w14:textId="77777777" w:rsidR="00B6081B" w:rsidRPr="001E5C86" w:rsidRDefault="00B6081B" w:rsidP="0069404F">
            <w:pPr>
              <w:spacing w:before="60" w:after="60"/>
              <w:jc w:val="left"/>
              <w:rPr>
                <w:ins w:id="814" w:author="Jason Rhee" w:date="2024-07-16T17:31:00Z" w16du:dateUtc="2024-07-16T07:31:00Z"/>
                <w:rFonts w:cs="Arial"/>
                <w:b/>
                <w:sz w:val="18"/>
                <w:szCs w:val="18"/>
              </w:rPr>
            </w:pPr>
            <w:ins w:id="815" w:author="Jason Rhee" w:date="2024-07-16T17:31:00Z" w16du:dateUtc="2024-07-16T07:31:00Z">
              <w:r w:rsidRPr="001E5C86">
                <w:rPr>
                  <w:rFonts w:cs="Arial"/>
                  <w:b/>
                  <w:sz w:val="18"/>
                  <w:szCs w:val="18"/>
                </w:rPr>
                <w:t>Remarks</w:t>
              </w:r>
            </w:ins>
          </w:p>
        </w:tc>
      </w:tr>
      <w:tr w:rsidR="00B6081B" w:rsidRPr="001E5C86" w14:paraId="5FC41335" w14:textId="77777777" w:rsidTr="0069404F">
        <w:trPr>
          <w:ins w:id="816" w:author="Jason Rhee" w:date="2024-07-16T17:31:00Z"/>
        </w:trPr>
        <w:tc>
          <w:tcPr>
            <w:tcW w:w="1697" w:type="dxa"/>
          </w:tcPr>
          <w:p w14:paraId="1F855441" w14:textId="77777777" w:rsidR="00B6081B" w:rsidRPr="001E5C86" w:rsidRDefault="00B6081B" w:rsidP="0069404F">
            <w:pPr>
              <w:spacing w:before="60" w:after="60"/>
              <w:jc w:val="left"/>
              <w:rPr>
                <w:ins w:id="817" w:author="Jason Rhee" w:date="2024-07-16T17:31:00Z" w16du:dateUtc="2024-07-16T07:31:00Z"/>
                <w:rFonts w:cs="Arial"/>
                <w:sz w:val="18"/>
                <w:szCs w:val="18"/>
              </w:rPr>
            </w:pPr>
            <w:ins w:id="818" w:author="Jason Rhee" w:date="2024-07-16T17:31:00Z" w16du:dateUtc="2024-07-16T07:31:00Z">
              <w:r w:rsidRPr="001E5C86">
                <w:rPr>
                  <w:rFonts w:cs="Arial"/>
                  <w:sz w:val="18"/>
                  <w:szCs w:val="18"/>
                </w:rPr>
                <w:t>Class</w:t>
              </w:r>
            </w:ins>
          </w:p>
        </w:tc>
        <w:tc>
          <w:tcPr>
            <w:tcW w:w="3719" w:type="dxa"/>
          </w:tcPr>
          <w:p w14:paraId="58FE0619" w14:textId="09B198F0" w:rsidR="00B6081B" w:rsidRPr="0059781F" w:rsidRDefault="00B6081B" w:rsidP="0069404F">
            <w:pPr>
              <w:spacing w:before="60" w:after="60"/>
              <w:jc w:val="left"/>
              <w:rPr>
                <w:ins w:id="819" w:author="Jason Rhee" w:date="2024-07-16T17:31:00Z" w16du:dateUtc="2024-07-16T07:31:00Z"/>
                <w:rFonts w:eastAsiaTheme="minorEastAsia" w:cs="Arial"/>
                <w:sz w:val="18"/>
                <w:szCs w:val="18"/>
                <w:lang w:eastAsia="ko-KR"/>
              </w:rPr>
            </w:pPr>
            <w:ins w:id="820" w:author="Jason Rhee" w:date="2024-07-16T17:31:00Z" w16du:dateUtc="2024-07-16T07:31:00Z">
              <w:r w:rsidRPr="001E5C86">
                <w:rPr>
                  <w:rFonts w:cs="Arial"/>
                  <w:sz w:val="18"/>
                  <w:szCs w:val="18"/>
                </w:rPr>
                <w:t>UnderKeelClearancePlan</w:t>
              </w:r>
              <w:r>
                <w:rPr>
                  <w:rFonts w:eastAsiaTheme="minorEastAsia" w:cs="Arial" w:hint="eastAsia"/>
                  <w:sz w:val="18"/>
                  <w:szCs w:val="18"/>
                  <w:lang w:eastAsia="ko-KR"/>
                </w:rPr>
                <w:t>Area</w:t>
              </w:r>
            </w:ins>
          </w:p>
        </w:tc>
        <w:tc>
          <w:tcPr>
            <w:tcW w:w="2321" w:type="dxa"/>
          </w:tcPr>
          <w:p w14:paraId="4A35631D" w14:textId="77777777" w:rsidR="00522512" w:rsidRPr="00522512" w:rsidRDefault="00522512" w:rsidP="00522512">
            <w:pPr>
              <w:spacing w:before="60" w:after="60"/>
              <w:jc w:val="left"/>
              <w:rPr>
                <w:ins w:id="821" w:author="Jason Rhee" w:date="2024-07-16T17:32:00Z"/>
                <w:rFonts w:cs="Arial"/>
                <w:sz w:val="18"/>
                <w:szCs w:val="18"/>
                <w:lang w:eastAsia="fi-FI"/>
              </w:rPr>
            </w:pPr>
            <w:ins w:id="822" w:author="Jason Rhee" w:date="2024-07-16T17:32:00Z">
              <w:r w:rsidRPr="00522512">
                <w:rPr>
                  <w:rFonts w:cs="Arial"/>
                  <w:sz w:val="18"/>
                  <w:szCs w:val="18"/>
                  <w:lang w:eastAsia="fi-FI"/>
                </w:rPr>
                <w:t>The area for which an under keel clearance plan has been calculated for a particular vessel, for a particular passage.</w:t>
              </w:r>
            </w:ins>
          </w:p>
          <w:p w14:paraId="243CC7AC" w14:textId="25A8724B" w:rsidR="00B6081B" w:rsidRPr="001E5C86" w:rsidRDefault="00B6081B" w:rsidP="0069404F">
            <w:pPr>
              <w:spacing w:before="60" w:after="60"/>
              <w:jc w:val="left"/>
              <w:rPr>
                <w:ins w:id="823" w:author="Jason Rhee" w:date="2024-07-16T17:31:00Z" w16du:dateUtc="2024-07-16T07:31:00Z"/>
                <w:rFonts w:cs="Arial"/>
                <w:sz w:val="18"/>
                <w:szCs w:val="18"/>
              </w:rPr>
            </w:pPr>
          </w:p>
        </w:tc>
        <w:tc>
          <w:tcPr>
            <w:tcW w:w="709" w:type="dxa"/>
          </w:tcPr>
          <w:p w14:paraId="4AC4DC1D" w14:textId="77777777" w:rsidR="00B6081B" w:rsidRPr="001E5C86" w:rsidRDefault="00B6081B" w:rsidP="0069404F">
            <w:pPr>
              <w:spacing w:before="60" w:after="60"/>
              <w:jc w:val="center"/>
              <w:rPr>
                <w:ins w:id="824" w:author="Jason Rhee" w:date="2024-07-16T17:31:00Z" w16du:dateUtc="2024-07-16T07:31:00Z"/>
                <w:rFonts w:cs="Arial"/>
                <w:sz w:val="18"/>
                <w:szCs w:val="18"/>
              </w:rPr>
            </w:pPr>
          </w:p>
        </w:tc>
        <w:tc>
          <w:tcPr>
            <w:tcW w:w="2119" w:type="dxa"/>
          </w:tcPr>
          <w:p w14:paraId="7D3D1B13" w14:textId="014860B5" w:rsidR="00B6081B" w:rsidRPr="001E5C86" w:rsidRDefault="00B6081B" w:rsidP="0069404F">
            <w:pPr>
              <w:spacing w:before="60" w:after="60"/>
              <w:jc w:val="left"/>
              <w:rPr>
                <w:ins w:id="825" w:author="Jason Rhee" w:date="2024-07-16T17:31:00Z" w16du:dateUtc="2024-07-16T07:31:00Z"/>
                <w:rFonts w:cs="Arial"/>
                <w:sz w:val="18"/>
                <w:szCs w:val="18"/>
              </w:rPr>
            </w:pPr>
            <w:ins w:id="826" w:author="Jason Rhee" w:date="2024-07-16T17:31:00Z" w16du:dateUtc="2024-07-16T07:31:00Z">
              <w:r w:rsidRPr="001E5C86">
                <w:rPr>
                  <w:rFonts w:cs="Arial"/>
                  <w:sz w:val="18"/>
                  <w:szCs w:val="18"/>
                </w:rPr>
                <w:t>FeatureType</w:t>
              </w:r>
            </w:ins>
          </w:p>
        </w:tc>
        <w:tc>
          <w:tcPr>
            <w:tcW w:w="3464" w:type="dxa"/>
          </w:tcPr>
          <w:p w14:paraId="2C44A03D" w14:textId="77777777" w:rsidR="00B6081B" w:rsidRPr="001E5C86" w:rsidRDefault="00B6081B" w:rsidP="0069404F">
            <w:pPr>
              <w:spacing w:before="60" w:after="60"/>
              <w:jc w:val="left"/>
              <w:rPr>
                <w:ins w:id="827" w:author="Jason Rhee" w:date="2024-07-16T17:31:00Z" w16du:dateUtc="2024-07-16T07:31:00Z"/>
                <w:rFonts w:cs="Arial"/>
                <w:sz w:val="18"/>
                <w:szCs w:val="18"/>
              </w:rPr>
            </w:pPr>
          </w:p>
        </w:tc>
      </w:tr>
      <w:tr w:rsidR="002A747D" w:rsidRPr="001E5C86" w14:paraId="6019D744" w14:textId="77777777" w:rsidTr="0069404F">
        <w:trPr>
          <w:ins w:id="828" w:author="Jason Rhee" w:date="2024-07-16T17:32:00Z"/>
        </w:trPr>
        <w:tc>
          <w:tcPr>
            <w:tcW w:w="1697" w:type="dxa"/>
          </w:tcPr>
          <w:p w14:paraId="60FFCAF8" w14:textId="35D8735E" w:rsidR="002A747D" w:rsidRPr="0059781F" w:rsidRDefault="002A747D" w:rsidP="002A747D">
            <w:pPr>
              <w:spacing w:before="60" w:after="60"/>
              <w:jc w:val="left"/>
              <w:rPr>
                <w:ins w:id="829" w:author="Jason Rhee" w:date="2024-07-16T17:32:00Z" w16du:dateUtc="2024-07-16T07:32:00Z"/>
                <w:rFonts w:eastAsiaTheme="minorEastAsia" w:cs="Arial"/>
                <w:sz w:val="18"/>
                <w:szCs w:val="18"/>
                <w:lang w:eastAsia="ko-KR"/>
              </w:rPr>
            </w:pPr>
            <w:ins w:id="830" w:author="Jason Rhee" w:date="2024-07-16T17:33:00Z" w16du:dateUtc="2024-07-16T07:33:00Z">
              <w:r w:rsidRPr="00462811">
                <w:rPr>
                  <w:rFonts w:cs="Arial"/>
                  <w:sz w:val="18"/>
                  <w:szCs w:val="18"/>
                </w:rPr>
                <w:t>SimpleAttribute</w:t>
              </w:r>
            </w:ins>
          </w:p>
        </w:tc>
        <w:tc>
          <w:tcPr>
            <w:tcW w:w="3719" w:type="dxa"/>
          </w:tcPr>
          <w:p w14:paraId="501A65EF" w14:textId="4BCEA9A6" w:rsidR="002A747D" w:rsidRPr="001E5C86" w:rsidRDefault="002A747D" w:rsidP="002A747D">
            <w:pPr>
              <w:spacing w:before="60" w:after="60"/>
              <w:jc w:val="left"/>
              <w:rPr>
                <w:ins w:id="831" w:author="Jason Rhee" w:date="2024-07-16T17:32:00Z" w16du:dateUtc="2024-07-16T07:32:00Z"/>
                <w:rFonts w:cs="Arial"/>
                <w:sz w:val="18"/>
                <w:szCs w:val="18"/>
              </w:rPr>
            </w:pPr>
            <w:ins w:id="832" w:author="Jason Rhee" w:date="2024-07-16T17:33:00Z" w16du:dateUtc="2024-07-16T07:33:00Z">
              <w:r w:rsidRPr="00462811">
                <w:rPr>
                  <w:rFonts w:cs="Arial"/>
                  <w:sz w:val="18"/>
                  <w:szCs w:val="18"/>
                </w:rPr>
                <w:t>scaleMinimum</w:t>
              </w:r>
            </w:ins>
          </w:p>
        </w:tc>
        <w:tc>
          <w:tcPr>
            <w:tcW w:w="2321" w:type="dxa"/>
          </w:tcPr>
          <w:p w14:paraId="1FC55380" w14:textId="524F309A" w:rsidR="002A747D" w:rsidRPr="00522512" w:rsidRDefault="002A747D" w:rsidP="002A747D">
            <w:pPr>
              <w:spacing w:before="60" w:after="60"/>
              <w:jc w:val="left"/>
              <w:rPr>
                <w:ins w:id="833" w:author="Jason Rhee" w:date="2024-07-16T17:32:00Z" w16du:dateUtc="2024-07-16T07:32:00Z"/>
                <w:rFonts w:cs="Arial"/>
                <w:sz w:val="18"/>
                <w:szCs w:val="18"/>
                <w:lang w:eastAsia="fi-FI"/>
              </w:rPr>
            </w:pPr>
            <w:ins w:id="834" w:author="Jason Rhee" w:date="2024-07-16T17:33:00Z" w16du:dateUtc="2024-07-16T07:33:00Z">
              <w:r w:rsidRPr="006C44B4">
                <w:rPr>
                  <w:rFonts w:cs="Arial"/>
                  <w:sz w:val="18"/>
                  <w:szCs w:val="18"/>
                </w:rPr>
                <w:t>The minimum scale at which the feature may be used for example for ECDIS presentation.</w:t>
              </w:r>
            </w:ins>
          </w:p>
        </w:tc>
        <w:tc>
          <w:tcPr>
            <w:tcW w:w="709" w:type="dxa"/>
          </w:tcPr>
          <w:p w14:paraId="70210886" w14:textId="430861FB" w:rsidR="002A747D" w:rsidRPr="001E5C86" w:rsidRDefault="002A747D" w:rsidP="002A747D">
            <w:pPr>
              <w:spacing w:before="60" w:after="60"/>
              <w:jc w:val="center"/>
              <w:rPr>
                <w:ins w:id="835" w:author="Jason Rhee" w:date="2024-07-16T17:32:00Z" w16du:dateUtc="2024-07-16T07:32:00Z"/>
                <w:rFonts w:cs="Arial"/>
                <w:sz w:val="18"/>
                <w:szCs w:val="18"/>
              </w:rPr>
            </w:pPr>
            <w:ins w:id="836" w:author="Jason Rhee" w:date="2024-07-16T17:33:00Z" w16du:dateUtc="2024-07-16T07:33:00Z">
              <w:r w:rsidRPr="00462811">
                <w:rPr>
                  <w:rFonts w:cs="Arial"/>
                  <w:sz w:val="18"/>
                  <w:szCs w:val="18"/>
                </w:rPr>
                <w:t>[</w:t>
              </w:r>
              <w:r>
                <w:rPr>
                  <w:rFonts w:cs="Arial"/>
                  <w:sz w:val="18"/>
                  <w:szCs w:val="18"/>
                </w:rPr>
                <w:t>0..</w:t>
              </w:r>
              <w:r w:rsidRPr="00462811">
                <w:rPr>
                  <w:rFonts w:cs="Arial"/>
                  <w:sz w:val="18"/>
                  <w:szCs w:val="18"/>
                </w:rPr>
                <w:t>1]</w:t>
              </w:r>
            </w:ins>
          </w:p>
        </w:tc>
        <w:tc>
          <w:tcPr>
            <w:tcW w:w="2119" w:type="dxa"/>
          </w:tcPr>
          <w:p w14:paraId="3E50F145" w14:textId="33A3B273" w:rsidR="002A747D" w:rsidRPr="001E5C86" w:rsidRDefault="002A747D" w:rsidP="002A747D">
            <w:pPr>
              <w:spacing w:before="60" w:after="60"/>
              <w:jc w:val="left"/>
              <w:rPr>
                <w:ins w:id="837" w:author="Jason Rhee" w:date="2024-07-16T17:32:00Z" w16du:dateUtc="2024-07-16T07:32:00Z"/>
                <w:rFonts w:cs="Arial"/>
                <w:sz w:val="18"/>
                <w:szCs w:val="18"/>
              </w:rPr>
            </w:pPr>
            <w:ins w:id="838" w:author="Jason Rhee" w:date="2024-07-16T17:33:00Z" w16du:dateUtc="2024-07-16T07:33:00Z">
              <w:r w:rsidRPr="00462811">
                <w:rPr>
                  <w:rFonts w:cs="Arial"/>
                  <w:sz w:val="18"/>
                  <w:szCs w:val="18"/>
                </w:rPr>
                <w:t>Integer</w:t>
              </w:r>
            </w:ins>
          </w:p>
        </w:tc>
        <w:tc>
          <w:tcPr>
            <w:tcW w:w="3464" w:type="dxa"/>
          </w:tcPr>
          <w:p w14:paraId="4244AFD2" w14:textId="77777777" w:rsidR="002A747D" w:rsidRPr="001E5C86" w:rsidRDefault="002A747D" w:rsidP="002A747D">
            <w:pPr>
              <w:spacing w:before="60" w:after="60"/>
              <w:jc w:val="left"/>
              <w:rPr>
                <w:ins w:id="839" w:author="Jason Rhee" w:date="2024-07-16T17:32:00Z" w16du:dateUtc="2024-07-16T07:32:00Z"/>
                <w:rFonts w:cs="Arial"/>
                <w:sz w:val="18"/>
                <w:szCs w:val="18"/>
              </w:rPr>
            </w:pPr>
          </w:p>
        </w:tc>
      </w:tr>
      <w:tr w:rsidR="002A747D" w:rsidRPr="001E5C86" w14:paraId="0CCA88C9" w14:textId="77777777" w:rsidTr="0069404F">
        <w:trPr>
          <w:ins w:id="840" w:author="Jason Rhee" w:date="2024-07-16T17:33:00Z"/>
        </w:trPr>
        <w:tc>
          <w:tcPr>
            <w:tcW w:w="1697" w:type="dxa"/>
          </w:tcPr>
          <w:p w14:paraId="6F29D00C" w14:textId="24C67B7D" w:rsidR="002A747D" w:rsidRPr="002A747D" w:rsidRDefault="002A747D" w:rsidP="002A747D">
            <w:pPr>
              <w:spacing w:before="60" w:after="60"/>
              <w:jc w:val="left"/>
              <w:rPr>
                <w:ins w:id="841" w:author="Jason Rhee" w:date="2024-07-16T17:33:00Z" w16du:dateUtc="2024-07-16T07:33:00Z"/>
                <w:rFonts w:eastAsiaTheme="minorEastAsia" w:cs="Arial"/>
                <w:sz w:val="18"/>
                <w:szCs w:val="18"/>
                <w:lang w:eastAsia="ko-KR"/>
              </w:rPr>
            </w:pPr>
            <w:ins w:id="842" w:author="Jason Rhee" w:date="2024-07-16T17:33:00Z" w16du:dateUtc="2024-07-16T07:33:00Z">
              <w:r>
                <w:rPr>
                  <w:rFonts w:cs="Arial"/>
                  <w:sz w:val="18"/>
                  <w:szCs w:val="18"/>
                </w:rPr>
                <w:t>SimpleAttribute</w:t>
              </w:r>
            </w:ins>
          </w:p>
        </w:tc>
        <w:tc>
          <w:tcPr>
            <w:tcW w:w="3719" w:type="dxa"/>
          </w:tcPr>
          <w:p w14:paraId="321F5CF0" w14:textId="6D7C3CAE" w:rsidR="002A747D" w:rsidRPr="001E5C86" w:rsidRDefault="002A747D" w:rsidP="002A747D">
            <w:pPr>
              <w:spacing w:before="60" w:after="60"/>
              <w:jc w:val="left"/>
              <w:rPr>
                <w:ins w:id="843" w:author="Jason Rhee" w:date="2024-07-16T17:33:00Z" w16du:dateUtc="2024-07-16T07:33:00Z"/>
                <w:rFonts w:cs="Arial"/>
                <w:sz w:val="18"/>
                <w:szCs w:val="18"/>
              </w:rPr>
            </w:pPr>
            <w:ins w:id="844" w:author="Jason Rhee" w:date="2024-07-16T17:33:00Z" w16du:dateUtc="2024-07-16T07:33:00Z">
              <w:r>
                <w:rPr>
                  <w:rFonts w:cs="Arial"/>
                  <w:sz w:val="18"/>
                  <w:szCs w:val="18"/>
                </w:rPr>
                <w:t>interoperabilityIdentifier</w:t>
              </w:r>
            </w:ins>
          </w:p>
        </w:tc>
        <w:tc>
          <w:tcPr>
            <w:tcW w:w="2321" w:type="dxa"/>
          </w:tcPr>
          <w:p w14:paraId="783D3156" w14:textId="5230C9FC" w:rsidR="002A747D" w:rsidRPr="00522512" w:rsidRDefault="002A747D" w:rsidP="002A747D">
            <w:pPr>
              <w:spacing w:before="60" w:after="60"/>
              <w:jc w:val="left"/>
              <w:rPr>
                <w:ins w:id="845" w:author="Jason Rhee" w:date="2024-07-16T17:33:00Z" w16du:dateUtc="2024-07-16T07:33:00Z"/>
                <w:rFonts w:cs="Arial"/>
                <w:sz w:val="18"/>
                <w:szCs w:val="18"/>
                <w:lang w:eastAsia="fi-FI"/>
              </w:rPr>
            </w:pPr>
            <w:ins w:id="846" w:author="Jason Rhee" w:date="2024-07-16T17:33:00Z" w16du:dateUtc="2024-07-16T07:33: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5E9A9B63" w14:textId="34C19C3E" w:rsidR="002A747D" w:rsidRPr="001E5C86" w:rsidRDefault="002A747D" w:rsidP="002A747D">
            <w:pPr>
              <w:spacing w:before="60" w:after="60"/>
              <w:jc w:val="center"/>
              <w:rPr>
                <w:ins w:id="847" w:author="Jason Rhee" w:date="2024-07-16T17:33:00Z" w16du:dateUtc="2024-07-16T07:33:00Z"/>
                <w:rFonts w:cs="Arial"/>
                <w:sz w:val="18"/>
                <w:szCs w:val="18"/>
              </w:rPr>
            </w:pPr>
            <w:ins w:id="848" w:author="Jason Rhee" w:date="2024-07-16T17:33:00Z" w16du:dateUtc="2024-07-16T07:33:00Z">
              <w:r w:rsidRPr="001E5C86">
                <w:rPr>
                  <w:rFonts w:cs="Arial"/>
                  <w:sz w:val="18"/>
                  <w:szCs w:val="18"/>
                </w:rPr>
                <w:t>[</w:t>
              </w:r>
              <w:r>
                <w:rPr>
                  <w:rFonts w:cs="Arial"/>
                  <w:sz w:val="18"/>
                  <w:szCs w:val="18"/>
                </w:rPr>
                <w:t>0..</w:t>
              </w:r>
              <w:r w:rsidRPr="001E5C86">
                <w:rPr>
                  <w:rFonts w:cs="Arial"/>
                  <w:sz w:val="18"/>
                  <w:szCs w:val="18"/>
                </w:rPr>
                <w:t>1]</w:t>
              </w:r>
            </w:ins>
          </w:p>
        </w:tc>
        <w:tc>
          <w:tcPr>
            <w:tcW w:w="2119" w:type="dxa"/>
          </w:tcPr>
          <w:p w14:paraId="6C481B93" w14:textId="0293CC3F" w:rsidR="002A747D" w:rsidRPr="001E5C86" w:rsidRDefault="002A747D" w:rsidP="002A747D">
            <w:pPr>
              <w:spacing w:before="60" w:after="60"/>
              <w:jc w:val="left"/>
              <w:rPr>
                <w:ins w:id="849" w:author="Jason Rhee" w:date="2024-07-16T17:33:00Z" w16du:dateUtc="2024-07-16T07:33:00Z"/>
                <w:rFonts w:cs="Arial"/>
                <w:sz w:val="18"/>
                <w:szCs w:val="18"/>
              </w:rPr>
            </w:pPr>
            <w:ins w:id="850" w:author="Jason Rhee" w:date="2024-07-16T17:33:00Z" w16du:dateUtc="2024-07-16T07:33:00Z">
              <w:r>
                <w:rPr>
                  <w:rFonts w:cs="Arial"/>
                  <w:sz w:val="18"/>
                  <w:szCs w:val="18"/>
                </w:rPr>
                <w:t>URN</w:t>
              </w:r>
            </w:ins>
          </w:p>
        </w:tc>
        <w:tc>
          <w:tcPr>
            <w:tcW w:w="3464" w:type="dxa"/>
          </w:tcPr>
          <w:p w14:paraId="2556C4D9" w14:textId="77777777" w:rsidR="002A747D" w:rsidRPr="001E5C86" w:rsidRDefault="002A747D" w:rsidP="002A747D">
            <w:pPr>
              <w:spacing w:before="60" w:after="60"/>
              <w:jc w:val="left"/>
              <w:rPr>
                <w:ins w:id="851" w:author="Jason Rhee" w:date="2024-07-16T17:33:00Z" w16du:dateUtc="2024-07-16T07:33:00Z"/>
                <w:rFonts w:cs="Arial"/>
                <w:sz w:val="18"/>
                <w:szCs w:val="18"/>
              </w:rPr>
            </w:pPr>
          </w:p>
        </w:tc>
      </w:tr>
      <w:tr w:rsidR="005C4F57" w:rsidRPr="001E5C86" w14:paraId="14E09068" w14:textId="77777777" w:rsidTr="0069404F">
        <w:trPr>
          <w:ins w:id="852" w:author="Jason Rhee" w:date="2024-07-16T17:33:00Z"/>
        </w:trPr>
        <w:tc>
          <w:tcPr>
            <w:tcW w:w="1697" w:type="dxa"/>
          </w:tcPr>
          <w:p w14:paraId="359A0575" w14:textId="711511B0" w:rsidR="005C4F57" w:rsidRDefault="005C4F57" w:rsidP="005C4F57">
            <w:pPr>
              <w:spacing w:before="60" w:after="60"/>
              <w:jc w:val="left"/>
              <w:rPr>
                <w:ins w:id="853" w:author="Jason Rhee" w:date="2024-07-16T17:33:00Z" w16du:dateUtc="2024-07-16T07:33:00Z"/>
                <w:rFonts w:cs="Arial"/>
                <w:sz w:val="18"/>
                <w:szCs w:val="18"/>
              </w:rPr>
            </w:pPr>
            <w:ins w:id="854" w:author="Jason Rhee" w:date="2024-07-16T17:34:00Z" w16du:dateUtc="2024-07-16T07:34:00Z">
              <w:r w:rsidRPr="00462811">
                <w:rPr>
                  <w:rFonts w:cs="Arial"/>
                  <w:sz w:val="18"/>
                  <w:szCs w:val="18"/>
                </w:rPr>
                <w:t>SpatialAttribute</w:t>
              </w:r>
            </w:ins>
          </w:p>
        </w:tc>
        <w:tc>
          <w:tcPr>
            <w:tcW w:w="3719" w:type="dxa"/>
          </w:tcPr>
          <w:p w14:paraId="70D0360A" w14:textId="505482E0" w:rsidR="005C4F57" w:rsidRDefault="005C4F57" w:rsidP="005C4F57">
            <w:pPr>
              <w:spacing w:before="60" w:after="60"/>
              <w:jc w:val="left"/>
              <w:rPr>
                <w:ins w:id="855" w:author="Jason Rhee" w:date="2024-07-16T17:33:00Z" w16du:dateUtc="2024-07-16T07:33:00Z"/>
                <w:rFonts w:cs="Arial"/>
                <w:sz w:val="18"/>
                <w:szCs w:val="18"/>
              </w:rPr>
            </w:pPr>
            <w:ins w:id="856" w:author="Jason Rhee" w:date="2024-07-16T17:34:00Z" w16du:dateUtc="2024-07-16T07:34:00Z">
              <w:r w:rsidRPr="00462811">
                <w:rPr>
                  <w:rFonts w:cs="Arial"/>
                  <w:sz w:val="18"/>
                  <w:szCs w:val="18"/>
                </w:rPr>
                <w:t>geometry</w:t>
              </w:r>
            </w:ins>
          </w:p>
        </w:tc>
        <w:tc>
          <w:tcPr>
            <w:tcW w:w="2321" w:type="dxa"/>
          </w:tcPr>
          <w:p w14:paraId="7EB603FB" w14:textId="69EF51B8" w:rsidR="005C4F57" w:rsidRPr="0059781F" w:rsidRDefault="004D3B7E" w:rsidP="005C4F57">
            <w:pPr>
              <w:spacing w:before="60" w:after="60"/>
              <w:jc w:val="left"/>
              <w:rPr>
                <w:ins w:id="857" w:author="Jason Rhee" w:date="2024-07-16T17:33:00Z" w16du:dateUtc="2024-07-16T07:33:00Z"/>
                <w:rFonts w:eastAsiaTheme="minorEastAsia" w:cs="Arial"/>
                <w:sz w:val="18"/>
                <w:szCs w:val="18"/>
                <w:lang w:val="en-GB" w:eastAsia="ko-KR"/>
              </w:rPr>
            </w:pPr>
            <w:ins w:id="858" w:author="Jason Rhee" w:date="2024-07-24T22:57:00Z" w16du:dateUtc="2024-07-24T12:57:00Z">
              <w:r>
                <w:rPr>
                  <w:rFonts w:cs="Arial"/>
                  <w:sz w:val="18"/>
                  <w:szCs w:val="18"/>
                  <w:lang w:val="en-GB" w:eastAsia="ko-KR"/>
                </w:rPr>
                <w:t>G</w:t>
              </w:r>
              <w:r w:rsidRPr="001E5C86">
                <w:rPr>
                  <w:rFonts w:cs="Arial"/>
                  <w:sz w:val="18"/>
                  <w:szCs w:val="18"/>
                  <w:lang w:val="en-GB" w:eastAsia="ko-KR"/>
                </w:rPr>
                <w:t>eometric object come</w:t>
              </w:r>
              <w:r>
                <w:rPr>
                  <w:rFonts w:cs="Arial"/>
                  <w:sz w:val="18"/>
                  <w:szCs w:val="18"/>
                  <w:lang w:val="en-GB" w:eastAsia="ko-KR"/>
                </w:rPr>
                <w:t>s</w:t>
              </w:r>
              <w:r w:rsidRPr="001E5C86">
                <w:rPr>
                  <w:rFonts w:cs="Arial"/>
                  <w:sz w:val="18"/>
                  <w:szCs w:val="18"/>
                  <w:lang w:val="en-GB" w:eastAsia="ko-KR"/>
                </w:rPr>
                <w:t xml:space="preserve"> from Geometry class in S-100 standard</w:t>
              </w:r>
              <w:r>
                <w:rPr>
                  <w:rFonts w:cs="Arial"/>
                  <w:sz w:val="18"/>
                  <w:szCs w:val="18"/>
                  <w:lang w:val="en-GB" w:eastAsia="ko-KR"/>
                </w:rPr>
                <w:t>.</w:t>
              </w:r>
            </w:ins>
          </w:p>
        </w:tc>
        <w:tc>
          <w:tcPr>
            <w:tcW w:w="709" w:type="dxa"/>
          </w:tcPr>
          <w:p w14:paraId="27C3B92F" w14:textId="529E06DC" w:rsidR="005C4F57" w:rsidRPr="001E5C86" w:rsidRDefault="005C4F57" w:rsidP="005C4F57">
            <w:pPr>
              <w:spacing w:before="60" w:after="60"/>
              <w:jc w:val="center"/>
              <w:rPr>
                <w:ins w:id="859" w:author="Jason Rhee" w:date="2024-07-16T17:33:00Z" w16du:dateUtc="2024-07-16T07:33:00Z"/>
                <w:rFonts w:cs="Arial"/>
                <w:sz w:val="18"/>
                <w:szCs w:val="18"/>
              </w:rPr>
            </w:pPr>
            <w:ins w:id="860" w:author="Jason Rhee" w:date="2024-07-16T17:34:00Z" w16du:dateUtc="2024-07-16T07:34:00Z">
              <w:r w:rsidRPr="00462811">
                <w:rPr>
                  <w:rFonts w:cs="Arial"/>
                  <w:sz w:val="18"/>
                  <w:szCs w:val="18"/>
                </w:rPr>
                <w:t>[1]</w:t>
              </w:r>
            </w:ins>
          </w:p>
        </w:tc>
        <w:tc>
          <w:tcPr>
            <w:tcW w:w="2119" w:type="dxa"/>
          </w:tcPr>
          <w:p w14:paraId="1AA40370" w14:textId="137A054F" w:rsidR="005C4F57" w:rsidRDefault="005C4F57" w:rsidP="005C4F57">
            <w:pPr>
              <w:spacing w:before="60" w:after="60"/>
              <w:jc w:val="left"/>
              <w:rPr>
                <w:ins w:id="861" w:author="Jason Rhee" w:date="2024-07-16T17:33:00Z" w16du:dateUtc="2024-07-16T07:33:00Z"/>
                <w:rFonts w:cs="Arial"/>
                <w:sz w:val="18"/>
                <w:szCs w:val="18"/>
              </w:rPr>
            </w:pPr>
            <w:ins w:id="862" w:author="Jason Rhee" w:date="2024-07-16T17:34:00Z" w16du:dateUtc="2024-07-16T07:34:00Z">
              <w:r w:rsidRPr="00462811">
                <w:rPr>
                  <w:rFonts w:cs="Arial"/>
                  <w:sz w:val="18"/>
                  <w:szCs w:val="18"/>
                </w:rPr>
                <w:t>GM_OrientableSurface</w:t>
              </w:r>
            </w:ins>
          </w:p>
        </w:tc>
        <w:tc>
          <w:tcPr>
            <w:tcW w:w="3464" w:type="dxa"/>
          </w:tcPr>
          <w:p w14:paraId="6CA4D7B1" w14:textId="7E6BE8C2" w:rsidR="005C4F57" w:rsidRDefault="004D3B7E" w:rsidP="005C4F57">
            <w:pPr>
              <w:spacing w:before="60" w:after="60"/>
              <w:jc w:val="left"/>
              <w:rPr>
                <w:ins w:id="863" w:author="Jason Rhee" w:date="2024-07-24T22:57:00Z" w16du:dateUtc="2024-07-24T12:57:00Z"/>
                <w:rFonts w:cs="Arial"/>
                <w:sz w:val="18"/>
                <w:szCs w:val="18"/>
                <w:lang w:val="en-GB" w:eastAsia="fi-FI"/>
              </w:rPr>
            </w:pPr>
            <w:ins w:id="864" w:author="Jason Rhee" w:date="2024-07-24T22:57:00Z" w16du:dateUtc="2024-07-24T12:57:00Z">
              <w:r w:rsidRPr="001E5C86">
                <w:rPr>
                  <w:rFonts w:cs="Arial"/>
                  <w:sz w:val="18"/>
                  <w:szCs w:val="18"/>
                  <w:lang w:val="en-GB" w:eastAsia="fi-FI"/>
                </w:rPr>
                <w:t xml:space="preserve">Boundaries of the Under Keel Clearance </w:t>
              </w:r>
              <w:r>
                <w:rPr>
                  <w:rFonts w:cs="Arial"/>
                  <w:sz w:val="18"/>
                  <w:szCs w:val="18"/>
                  <w:lang w:val="en-GB" w:eastAsia="fi-FI"/>
                </w:rPr>
                <w:t>Plan</w:t>
              </w:r>
              <w:r w:rsidRPr="001E5C86">
                <w:rPr>
                  <w:rFonts w:cs="Arial"/>
                  <w:sz w:val="18"/>
                  <w:szCs w:val="18"/>
                  <w:lang w:val="en-GB" w:eastAsia="fi-FI"/>
                </w:rPr>
                <w:t xml:space="preserve"> </w:t>
              </w:r>
              <w:r>
                <w:rPr>
                  <w:rFonts w:cs="Arial"/>
                  <w:sz w:val="18"/>
                  <w:szCs w:val="18"/>
                  <w:lang w:val="en-GB" w:eastAsia="fi-FI"/>
                </w:rPr>
                <w:t>A</w:t>
              </w:r>
              <w:r w:rsidRPr="001E5C86">
                <w:rPr>
                  <w:rFonts w:cs="Arial"/>
                  <w:sz w:val="18"/>
                  <w:szCs w:val="18"/>
                  <w:lang w:val="en-GB" w:eastAsia="fi-FI"/>
                </w:rPr>
                <w:t>rea</w:t>
              </w:r>
              <w:r>
                <w:rPr>
                  <w:rFonts w:cs="Arial"/>
                  <w:sz w:val="18"/>
                  <w:szCs w:val="18"/>
                  <w:lang w:val="en-GB" w:eastAsia="fi-FI"/>
                </w:rPr>
                <w:t>.</w:t>
              </w:r>
            </w:ins>
          </w:p>
          <w:p w14:paraId="4CD33D4D" w14:textId="77777777" w:rsidR="004D3B7E" w:rsidRPr="0059781F" w:rsidRDefault="004D3B7E" w:rsidP="005C4F57">
            <w:pPr>
              <w:spacing w:before="60" w:after="60"/>
              <w:jc w:val="left"/>
              <w:rPr>
                <w:ins w:id="865" w:author="Jason Rhee" w:date="2024-07-24T22:46:00Z" w16du:dateUtc="2024-07-24T12:46:00Z"/>
                <w:rFonts w:cs="Arial"/>
                <w:sz w:val="18"/>
                <w:szCs w:val="18"/>
                <w:lang w:val="en-GB"/>
              </w:rPr>
            </w:pPr>
          </w:p>
          <w:p w14:paraId="373C077E" w14:textId="77777777" w:rsidR="00BA3C2B" w:rsidRDefault="00BA3C2B" w:rsidP="00BA3C2B">
            <w:pPr>
              <w:spacing w:before="60" w:after="60"/>
              <w:jc w:val="left"/>
              <w:rPr>
                <w:ins w:id="866" w:author="Jason Rhee" w:date="2024-07-24T22:46:00Z" w16du:dateUtc="2024-07-24T12:46:00Z"/>
                <w:rFonts w:cs="Arial"/>
                <w:sz w:val="18"/>
                <w:szCs w:val="18"/>
                <w:lang w:val="en-GB" w:eastAsia="fi-FI"/>
              </w:rPr>
            </w:pPr>
            <w:commentRangeStart w:id="867"/>
            <w:ins w:id="868" w:author="Jason Rhee" w:date="2024-07-24T22:46:00Z" w16du:dateUtc="2024-07-24T12:46:00Z">
              <w:r>
                <w:rPr>
                  <w:rFonts w:cs="Arial"/>
                  <w:sz w:val="18"/>
                  <w:szCs w:val="18"/>
                  <w:lang w:val="en-GB" w:eastAsia="fi-FI"/>
                </w:rPr>
                <w:t>The extents of the boundaries are likely to be updated in Actual Update datasets, to reflect areas no longer in scope of the UKC calculation.</w:t>
              </w:r>
            </w:ins>
          </w:p>
          <w:p w14:paraId="21249E7B" w14:textId="07200807" w:rsidR="00BA3C2B" w:rsidRPr="001E5C86" w:rsidRDefault="00BA3C2B" w:rsidP="00BA3C2B">
            <w:pPr>
              <w:spacing w:before="60" w:after="60"/>
              <w:jc w:val="left"/>
              <w:rPr>
                <w:ins w:id="869" w:author="Jason Rhee" w:date="2024-07-16T17:33:00Z" w16du:dateUtc="2024-07-16T07:33:00Z"/>
                <w:rFonts w:cs="Arial"/>
                <w:sz w:val="18"/>
                <w:szCs w:val="18"/>
              </w:rPr>
            </w:pPr>
            <w:ins w:id="870" w:author="Jason Rhee" w:date="2024-07-24T22:46:00Z" w16du:dateUtc="2024-07-24T12:46:00Z">
              <w:r>
                <w:rPr>
                  <w:rFonts w:cs="Arial"/>
                  <w:sz w:val="18"/>
                  <w:szCs w:val="18"/>
                  <w:lang w:val="en-GB" w:eastAsia="fi-FI"/>
                </w:rPr>
                <w:t>(Refer to Section 7.1.2)</w:t>
              </w:r>
              <w:commentRangeEnd w:id="867"/>
              <w:r>
                <w:rPr>
                  <w:rStyle w:val="CommentReference"/>
                  <w:rFonts w:eastAsia="MS Mincho"/>
                  <w:szCs w:val="20"/>
                  <w:lang w:eastAsia="ja-JP"/>
                </w:rPr>
                <w:commentReference w:id="867"/>
              </w:r>
              <w:r>
                <w:rPr>
                  <w:rFonts w:cs="Arial"/>
                  <w:sz w:val="18"/>
                  <w:szCs w:val="18"/>
                  <w:lang w:val="en-GB" w:eastAsia="fi-FI"/>
                </w:rPr>
                <w:t>.</w:t>
              </w:r>
            </w:ins>
          </w:p>
        </w:tc>
      </w:tr>
    </w:tbl>
    <w:p w14:paraId="10029042" w14:textId="77777777" w:rsidR="00B6081B" w:rsidRPr="00147227" w:rsidRDefault="00B6081B" w:rsidP="0059781F">
      <w:pPr>
        <w:rPr>
          <w:ins w:id="871" w:author="Jason Rhee" w:date="2024-07-16T17:31:00Z" w16du:dateUtc="2024-07-16T07:31:00Z"/>
          <w:rFonts w:eastAsiaTheme="minorEastAsia"/>
          <w:lang w:eastAsia="ko-KR"/>
        </w:rPr>
      </w:pPr>
    </w:p>
    <w:p w14:paraId="5BEF12FD" w14:textId="313C9019" w:rsidR="00453950" w:rsidRPr="00D129DC" w:rsidRDefault="00453950" w:rsidP="002721B0">
      <w:pPr>
        <w:pStyle w:val="Heading4"/>
      </w:pPr>
      <w:r w:rsidRPr="00D129DC">
        <w:lastRenderedPageBreak/>
        <w:t>UnderKeelClearanceNonNavigableArea</w:t>
      </w:r>
    </w:p>
    <w:tbl>
      <w:tblPr>
        <w:tblStyle w:val="TableGrid"/>
        <w:tblW w:w="14061" w:type="dxa"/>
        <w:tblLayout w:type="fixed"/>
        <w:tblLook w:val="04A0" w:firstRow="1" w:lastRow="0" w:firstColumn="1" w:lastColumn="0" w:noHBand="0" w:noVBand="1"/>
      </w:tblPr>
      <w:tblGrid>
        <w:gridCol w:w="1537"/>
        <w:gridCol w:w="3499"/>
        <w:gridCol w:w="3748"/>
        <w:gridCol w:w="717"/>
        <w:gridCol w:w="2157"/>
        <w:gridCol w:w="2403"/>
      </w:tblGrid>
      <w:tr w:rsidR="00453950" w:rsidRPr="00D129DC" w14:paraId="21713FD1" w14:textId="77777777" w:rsidTr="00E76C7A">
        <w:trPr>
          <w:tblHeader/>
        </w:trPr>
        <w:tc>
          <w:tcPr>
            <w:tcW w:w="1537" w:type="dxa"/>
            <w:shd w:val="clear" w:color="auto" w:fill="D9D9D9" w:themeFill="background1" w:themeFillShade="D9"/>
          </w:tcPr>
          <w:p w14:paraId="7DB85D2E"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Role</w:t>
            </w:r>
          </w:p>
        </w:tc>
        <w:tc>
          <w:tcPr>
            <w:tcW w:w="3499" w:type="dxa"/>
            <w:shd w:val="clear" w:color="auto" w:fill="D9D9D9" w:themeFill="background1" w:themeFillShade="D9"/>
          </w:tcPr>
          <w:p w14:paraId="24DBB5C8"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Name</w:t>
            </w:r>
          </w:p>
        </w:tc>
        <w:tc>
          <w:tcPr>
            <w:tcW w:w="3748" w:type="dxa"/>
            <w:shd w:val="clear" w:color="auto" w:fill="D9D9D9" w:themeFill="background1" w:themeFillShade="D9"/>
          </w:tcPr>
          <w:p w14:paraId="1BD98E1A"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Description</w:t>
            </w:r>
          </w:p>
        </w:tc>
        <w:tc>
          <w:tcPr>
            <w:tcW w:w="717" w:type="dxa"/>
            <w:shd w:val="clear" w:color="auto" w:fill="D9D9D9" w:themeFill="background1" w:themeFillShade="D9"/>
          </w:tcPr>
          <w:p w14:paraId="042D4A20" w14:textId="58199933" w:rsidR="00453950" w:rsidRPr="00462811" w:rsidRDefault="00462811" w:rsidP="00462811">
            <w:pPr>
              <w:spacing w:before="60" w:after="60" w:line="240" w:lineRule="auto"/>
              <w:jc w:val="center"/>
              <w:rPr>
                <w:rFonts w:cs="Arial"/>
                <w:b/>
                <w:sz w:val="18"/>
                <w:szCs w:val="18"/>
              </w:rPr>
            </w:pPr>
            <w:r>
              <w:rPr>
                <w:rFonts w:cs="Arial"/>
                <w:b/>
                <w:sz w:val="18"/>
                <w:szCs w:val="18"/>
              </w:rPr>
              <w:t>Mult</w:t>
            </w:r>
          </w:p>
        </w:tc>
        <w:tc>
          <w:tcPr>
            <w:tcW w:w="2157" w:type="dxa"/>
            <w:shd w:val="clear" w:color="auto" w:fill="D9D9D9" w:themeFill="background1" w:themeFillShade="D9"/>
          </w:tcPr>
          <w:p w14:paraId="58815676"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dataType</w:t>
            </w:r>
          </w:p>
        </w:tc>
        <w:tc>
          <w:tcPr>
            <w:tcW w:w="2403" w:type="dxa"/>
            <w:shd w:val="clear" w:color="auto" w:fill="D9D9D9" w:themeFill="background1" w:themeFillShade="D9"/>
          </w:tcPr>
          <w:p w14:paraId="74DEC67B"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Remarks</w:t>
            </w:r>
          </w:p>
        </w:tc>
      </w:tr>
      <w:tr w:rsidR="00453950" w:rsidRPr="00D129DC" w14:paraId="17B98305" w14:textId="77777777" w:rsidTr="00E76C7A">
        <w:tc>
          <w:tcPr>
            <w:tcW w:w="1537" w:type="dxa"/>
          </w:tcPr>
          <w:p w14:paraId="10A9F46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Class</w:t>
            </w:r>
          </w:p>
        </w:tc>
        <w:tc>
          <w:tcPr>
            <w:tcW w:w="3499" w:type="dxa"/>
          </w:tcPr>
          <w:p w14:paraId="63117465" w14:textId="77777777" w:rsidR="00453950" w:rsidRPr="00462811" w:rsidRDefault="00453950" w:rsidP="00462811">
            <w:pPr>
              <w:spacing w:before="60" w:after="60" w:line="240" w:lineRule="auto"/>
              <w:jc w:val="left"/>
              <w:rPr>
                <w:sz w:val="18"/>
                <w:szCs w:val="18"/>
              </w:rPr>
            </w:pPr>
            <w:r w:rsidRPr="00462811">
              <w:rPr>
                <w:sz w:val="18"/>
                <w:szCs w:val="18"/>
              </w:rPr>
              <w:t>UnderKeelClearanceNonNavigableArea</w:t>
            </w:r>
          </w:p>
        </w:tc>
        <w:tc>
          <w:tcPr>
            <w:tcW w:w="3748" w:type="dxa"/>
          </w:tcPr>
          <w:p w14:paraId="2FAB3F41" w14:textId="73ADE63F" w:rsidR="00453950" w:rsidRPr="00462811" w:rsidRDefault="00453950" w:rsidP="00462811">
            <w:pPr>
              <w:spacing w:before="60" w:after="60" w:line="240" w:lineRule="auto"/>
              <w:jc w:val="left"/>
              <w:rPr>
                <w:rFonts w:cs="Arial"/>
                <w:sz w:val="18"/>
                <w:szCs w:val="18"/>
              </w:rPr>
            </w:pPr>
            <w:r w:rsidRPr="00462811">
              <w:rPr>
                <w:rFonts w:cs="Arial"/>
                <w:sz w:val="18"/>
                <w:szCs w:val="18"/>
                <w:lang w:val="en-US" w:eastAsia="fi-FI"/>
              </w:rPr>
              <w:t xml:space="preserve">An area of </w:t>
            </w:r>
            <w:r w:rsidR="00361C76">
              <w:rPr>
                <w:rFonts w:cs="Arial"/>
                <w:sz w:val="18"/>
                <w:szCs w:val="18"/>
                <w:lang w:val="en-US" w:eastAsia="fi-FI"/>
              </w:rPr>
              <w:t>under keel clearance</w:t>
            </w:r>
            <w:r w:rsidR="00361C76" w:rsidRPr="00462811">
              <w:rPr>
                <w:rFonts w:cs="Arial"/>
                <w:sz w:val="18"/>
                <w:szCs w:val="18"/>
                <w:lang w:val="en-US" w:eastAsia="fi-FI"/>
              </w:rPr>
              <w:t xml:space="preserve"> </w:t>
            </w:r>
            <w:r w:rsidRPr="00462811">
              <w:rPr>
                <w:rFonts w:cs="Arial"/>
                <w:sz w:val="18"/>
                <w:szCs w:val="18"/>
                <w:lang w:val="en-US" w:eastAsia="fi-FI"/>
              </w:rPr>
              <w:t>less than the calculated safe limit</w:t>
            </w:r>
          </w:p>
        </w:tc>
        <w:tc>
          <w:tcPr>
            <w:tcW w:w="717" w:type="dxa"/>
          </w:tcPr>
          <w:p w14:paraId="57A65E0E" w14:textId="77777777" w:rsidR="00453950" w:rsidRPr="00462811" w:rsidRDefault="00453950" w:rsidP="00462811">
            <w:pPr>
              <w:spacing w:before="60" w:after="60" w:line="240" w:lineRule="auto"/>
              <w:jc w:val="center"/>
              <w:rPr>
                <w:rFonts w:cs="Arial"/>
                <w:sz w:val="18"/>
                <w:szCs w:val="18"/>
              </w:rPr>
            </w:pPr>
          </w:p>
        </w:tc>
        <w:tc>
          <w:tcPr>
            <w:tcW w:w="2157" w:type="dxa"/>
          </w:tcPr>
          <w:p w14:paraId="247316D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FeatureType</w:t>
            </w:r>
          </w:p>
        </w:tc>
        <w:tc>
          <w:tcPr>
            <w:tcW w:w="2403" w:type="dxa"/>
          </w:tcPr>
          <w:p w14:paraId="6E3F9163"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The area has a time-dependent dimension</w:t>
            </w:r>
          </w:p>
        </w:tc>
      </w:tr>
      <w:tr w:rsidR="00453950" w:rsidRPr="00D129DC" w14:paraId="69179B3D" w14:textId="77777777" w:rsidTr="00E76C7A">
        <w:tc>
          <w:tcPr>
            <w:tcW w:w="1537" w:type="dxa"/>
          </w:tcPr>
          <w:p w14:paraId="42E41AA0"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SimpleAttribute</w:t>
            </w:r>
          </w:p>
        </w:tc>
        <w:tc>
          <w:tcPr>
            <w:tcW w:w="3499" w:type="dxa"/>
          </w:tcPr>
          <w:p w14:paraId="43DE54BA"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scaleMinimum</w:t>
            </w:r>
          </w:p>
        </w:tc>
        <w:tc>
          <w:tcPr>
            <w:tcW w:w="3748" w:type="dxa"/>
          </w:tcPr>
          <w:p w14:paraId="43652CED" w14:textId="1607761B" w:rsidR="00453950" w:rsidRPr="00462811" w:rsidRDefault="006C44B4" w:rsidP="00462811">
            <w:pPr>
              <w:spacing w:before="60" w:after="60" w:line="240" w:lineRule="auto"/>
              <w:jc w:val="left"/>
              <w:rPr>
                <w:rFonts w:cs="Arial"/>
                <w:sz w:val="18"/>
                <w:szCs w:val="18"/>
              </w:rPr>
            </w:pPr>
            <w:r w:rsidRPr="006C44B4">
              <w:rPr>
                <w:rFonts w:cs="Arial"/>
                <w:sz w:val="18"/>
                <w:szCs w:val="18"/>
              </w:rPr>
              <w:t>The minimum scale at which the feature may be used for example for ECDIS presentation.</w:t>
            </w:r>
          </w:p>
        </w:tc>
        <w:tc>
          <w:tcPr>
            <w:tcW w:w="717" w:type="dxa"/>
          </w:tcPr>
          <w:p w14:paraId="1B795345" w14:textId="0936FA96" w:rsidR="00453950" w:rsidRPr="00462811" w:rsidRDefault="00453950" w:rsidP="00462811">
            <w:pPr>
              <w:spacing w:before="60" w:after="60" w:line="240" w:lineRule="auto"/>
              <w:jc w:val="center"/>
              <w:rPr>
                <w:rFonts w:cs="Arial"/>
                <w:sz w:val="18"/>
                <w:szCs w:val="18"/>
              </w:rPr>
            </w:pPr>
            <w:r w:rsidRPr="00462811">
              <w:rPr>
                <w:rFonts w:cs="Arial"/>
                <w:sz w:val="18"/>
                <w:szCs w:val="18"/>
              </w:rPr>
              <w:t>[</w:t>
            </w:r>
            <w:r w:rsidR="00BB3EC8">
              <w:rPr>
                <w:rFonts w:cs="Arial"/>
                <w:sz w:val="18"/>
                <w:szCs w:val="18"/>
              </w:rPr>
              <w:t>0..</w:t>
            </w:r>
            <w:r w:rsidRPr="00462811">
              <w:rPr>
                <w:rFonts w:cs="Arial"/>
                <w:sz w:val="18"/>
                <w:szCs w:val="18"/>
              </w:rPr>
              <w:t>1]</w:t>
            </w:r>
          </w:p>
        </w:tc>
        <w:tc>
          <w:tcPr>
            <w:tcW w:w="2157" w:type="dxa"/>
          </w:tcPr>
          <w:p w14:paraId="187C495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Integer</w:t>
            </w:r>
          </w:p>
        </w:tc>
        <w:tc>
          <w:tcPr>
            <w:tcW w:w="2403" w:type="dxa"/>
          </w:tcPr>
          <w:p w14:paraId="73178A0A" w14:textId="77777777" w:rsidR="00453950" w:rsidRPr="00462811" w:rsidRDefault="00453950" w:rsidP="00462811">
            <w:pPr>
              <w:spacing w:before="60" w:after="60" w:line="240" w:lineRule="auto"/>
              <w:jc w:val="left"/>
              <w:rPr>
                <w:rFonts w:cs="Arial"/>
                <w:sz w:val="18"/>
                <w:szCs w:val="18"/>
              </w:rPr>
            </w:pPr>
          </w:p>
        </w:tc>
      </w:tr>
      <w:tr w:rsidR="00883BE9" w:rsidRPr="00D129DC" w14:paraId="1669A835" w14:textId="77777777" w:rsidTr="006E5801">
        <w:trPr>
          <w:ins w:id="872" w:author="Jason Rhee" w:date="2024-07-01T17:34:00Z"/>
        </w:trPr>
        <w:tc>
          <w:tcPr>
            <w:tcW w:w="1537" w:type="dxa"/>
          </w:tcPr>
          <w:p w14:paraId="6F4B2528" w14:textId="2946C4D9" w:rsidR="00883BE9" w:rsidRPr="00462811" w:rsidRDefault="00883BE9" w:rsidP="00883BE9">
            <w:pPr>
              <w:spacing w:before="60" w:after="60"/>
              <w:jc w:val="left"/>
              <w:rPr>
                <w:ins w:id="873" w:author="Jason Rhee" w:date="2024-07-01T17:34:00Z" w16du:dateUtc="2024-07-01T07:34:00Z"/>
                <w:rFonts w:cs="Arial"/>
                <w:sz w:val="18"/>
                <w:szCs w:val="18"/>
              </w:rPr>
            </w:pPr>
            <w:ins w:id="874" w:author="Jason Rhee" w:date="2024-07-01T17:34:00Z" w16du:dateUtc="2024-07-01T07:34:00Z">
              <w:r>
                <w:rPr>
                  <w:rFonts w:cs="Arial"/>
                  <w:sz w:val="18"/>
                  <w:szCs w:val="18"/>
                </w:rPr>
                <w:t>SimpleAttribute</w:t>
              </w:r>
            </w:ins>
          </w:p>
        </w:tc>
        <w:tc>
          <w:tcPr>
            <w:tcW w:w="3499" w:type="dxa"/>
          </w:tcPr>
          <w:p w14:paraId="30DD59C8" w14:textId="791FF230" w:rsidR="00883BE9" w:rsidRPr="00462811" w:rsidRDefault="005F7C49" w:rsidP="00883BE9">
            <w:pPr>
              <w:spacing w:before="60" w:after="60"/>
              <w:jc w:val="left"/>
              <w:rPr>
                <w:ins w:id="875" w:author="Jason Rhee" w:date="2024-07-01T17:34:00Z" w16du:dateUtc="2024-07-01T07:34:00Z"/>
                <w:rFonts w:cs="Arial"/>
                <w:sz w:val="18"/>
                <w:szCs w:val="18"/>
              </w:rPr>
            </w:pPr>
            <w:ins w:id="876" w:author="Jason Rhee" w:date="2024-07-01T23:50:00Z" w16du:dateUtc="2024-07-01T13:50:00Z">
              <w:r>
                <w:rPr>
                  <w:rFonts w:cs="Arial"/>
                  <w:sz w:val="18"/>
                  <w:szCs w:val="18"/>
                </w:rPr>
                <w:t>interoperabilityIdentifier</w:t>
              </w:r>
            </w:ins>
          </w:p>
        </w:tc>
        <w:tc>
          <w:tcPr>
            <w:tcW w:w="3748" w:type="dxa"/>
          </w:tcPr>
          <w:p w14:paraId="36CA1703" w14:textId="15813435" w:rsidR="00883BE9" w:rsidRPr="006C44B4" w:rsidRDefault="00883BE9" w:rsidP="00883BE9">
            <w:pPr>
              <w:spacing w:before="60" w:after="60"/>
              <w:jc w:val="left"/>
              <w:rPr>
                <w:ins w:id="877" w:author="Jason Rhee" w:date="2024-07-01T17:34:00Z" w16du:dateUtc="2024-07-01T07:34:00Z"/>
                <w:rFonts w:cs="Arial"/>
                <w:sz w:val="18"/>
                <w:szCs w:val="18"/>
              </w:rPr>
            </w:pPr>
            <w:ins w:id="878"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17" w:type="dxa"/>
          </w:tcPr>
          <w:p w14:paraId="01E1A144" w14:textId="18BC9E3D" w:rsidR="00883BE9" w:rsidRPr="00462811" w:rsidRDefault="00883BE9" w:rsidP="00883BE9">
            <w:pPr>
              <w:spacing w:before="60" w:after="60"/>
              <w:jc w:val="center"/>
              <w:rPr>
                <w:ins w:id="879" w:author="Jason Rhee" w:date="2024-07-01T17:34:00Z" w16du:dateUtc="2024-07-01T07:34:00Z"/>
                <w:rFonts w:cs="Arial"/>
                <w:sz w:val="18"/>
                <w:szCs w:val="18"/>
              </w:rPr>
            </w:pPr>
            <w:ins w:id="880"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57" w:type="dxa"/>
          </w:tcPr>
          <w:p w14:paraId="47F452A5" w14:textId="170F3A7E" w:rsidR="00883BE9" w:rsidRPr="00462811" w:rsidRDefault="00883BE9" w:rsidP="00883BE9">
            <w:pPr>
              <w:spacing w:before="60" w:after="60"/>
              <w:jc w:val="left"/>
              <w:rPr>
                <w:ins w:id="881" w:author="Jason Rhee" w:date="2024-07-01T17:34:00Z" w16du:dateUtc="2024-07-01T07:34:00Z"/>
                <w:rFonts w:cs="Arial"/>
                <w:sz w:val="18"/>
                <w:szCs w:val="18"/>
              </w:rPr>
            </w:pPr>
            <w:ins w:id="882" w:author="Jason Rhee" w:date="2024-07-01T17:34:00Z" w16du:dateUtc="2024-07-01T07:34:00Z">
              <w:r>
                <w:rPr>
                  <w:rFonts w:cs="Arial"/>
                  <w:sz w:val="18"/>
                  <w:szCs w:val="18"/>
                </w:rPr>
                <w:t>URN</w:t>
              </w:r>
            </w:ins>
          </w:p>
        </w:tc>
        <w:tc>
          <w:tcPr>
            <w:tcW w:w="2403" w:type="dxa"/>
          </w:tcPr>
          <w:p w14:paraId="03134C7A" w14:textId="77777777" w:rsidR="00883BE9" w:rsidRPr="00462811" w:rsidRDefault="00883BE9" w:rsidP="00883BE9">
            <w:pPr>
              <w:spacing w:before="60" w:after="60"/>
              <w:jc w:val="left"/>
              <w:rPr>
                <w:ins w:id="883" w:author="Jason Rhee" w:date="2024-07-01T17:34:00Z" w16du:dateUtc="2024-07-01T07:34:00Z"/>
                <w:rFonts w:cs="Arial"/>
                <w:sz w:val="18"/>
                <w:szCs w:val="18"/>
              </w:rPr>
            </w:pPr>
          </w:p>
        </w:tc>
      </w:tr>
      <w:tr w:rsidR="00453950" w:rsidRPr="00D129DC" w14:paraId="2282CD09" w14:textId="77777777" w:rsidTr="00E76C7A">
        <w:tc>
          <w:tcPr>
            <w:tcW w:w="1537" w:type="dxa"/>
          </w:tcPr>
          <w:p w14:paraId="49AB6BD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SpatialAttribute</w:t>
            </w:r>
          </w:p>
        </w:tc>
        <w:tc>
          <w:tcPr>
            <w:tcW w:w="3499" w:type="dxa"/>
          </w:tcPr>
          <w:p w14:paraId="5056156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geometry</w:t>
            </w:r>
          </w:p>
        </w:tc>
        <w:tc>
          <w:tcPr>
            <w:tcW w:w="3748" w:type="dxa"/>
          </w:tcPr>
          <w:p w14:paraId="117F6CD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Geometric object come from Geometry class in S-100 standard</w:t>
            </w:r>
          </w:p>
        </w:tc>
        <w:tc>
          <w:tcPr>
            <w:tcW w:w="717" w:type="dxa"/>
          </w:tcPr>
          <w:p w14:paraId="607ED023" w14:textId="77777777" w:rsidR="00453950" w:rsidRPr="00462811" w:rsidRDefault="00453950" w:rsidP="00462811">
            <w:pPr>
              <w:spacing w:before="60" w:after="60" w:line="240" w:lineRule="auto"/>
              <w:jc w:val="center"/>
              <w:rPr>
                <w:rFonts w:cs="Arial"/>
                <w:sz w:val="18"/>
                <w:szCs w:val="18"/>
              </w:rPr>
            </w:pPr>
            <w:r w:rsidRPr="00462811">
              <w:rPr>
                <w:rFonts w:cs="Arial"/>
                <w:sz w:val="18"/>
                <w:szCs w:val="18"/>
              </w:rPr>
              <w:t>[1]</w:t>
            </w:r>
          </w:p>
        </w:tc>
        <w:tc>
          <w:tcPr>
            <w:tcW w:w="2157" w:type="dxa"/>
          </w:tcPr>
          <w:p w14:paraId="7C03C7B8"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GM_OrientableSurface</w:t>
            </w:r>
          </w:p>
        </w:tc>
        <w:tc>
          <w:tcPr>
            <w:tcW w:w="2403" w:type="dxa"/>
          </w:tcPr>
          <w:p w14:paraId="3811EB76" w14:textId="08819ABE" w:rsidR="00453950" w:rsidRPr="00462811" w:rsidRDefault="00453950" w:rsidP="00462811">
            <w:pPr>
              <w:spacing w:before="60" w:after="60" w:line="240" w:lineRule="auto"/>
              <w:jc w:val="left"/>
              <w:rPr>
                <w:rFonts w:cs="Arial"/>
                <w:sz w:val="18"/>
                <w:szCs w:val="18"/>
              </w:rPr>
            </w:pPr>
            <w:del w:id="884" w:author="Jason Rhee" w:date="2024-07-24T22:50:00Z" w16du:dateUtc="2024-07-24T12:50:00Z">
              <w:r w:rsidRPr="00462811" w:rsidDel="00AF66B9">
                <w:rPr>
                  <w:rFonts w:cs="Arial"/>
                  <w:sz w:val="18"/>
                  <w:szCs w:val="18"/>
                </w:rPr>
                <w:delText xml:space="preserve">To be used to describe the </w:delText>
              </w:r>
            </w:del>
            <w:del w:id="885" w:author="Jason Rhee" w:date="2024-07-16T17:18:00Z" w16du:dateUtc="2024-07-16T07:18:00Z">
              <w:r w:rsidRPr="00462811" w:rsidDel="001B54AD">
                <w:rPr>
                  <w:rFonts w:cs="Arial"/>
                  <w:sz w:val="18"/>
                  <w:szCs w:val="18"/>
                </w:rPr>
                <w:delText>UKCM service</w:delText>
              </w:r>
            </w:del>
            <w:del w:id="886" w:author="Jason Rhee" w:date="2024-07-16T17:33:00Z" w16du:dateUtc="2024-07-16T07:33:00Z">
              <w:r w:rsidRPr="00462811" w:rsidDel="00FE7798">
                <w:rPr>
                  <w:rFonts w:cs="Arial"/>
                  <w:sz w:val="18"/>
                  <w:szCs w:val="18"/>
                </w:rPr>
                <w:delText xml:space="preserve"> </w:delText>
              </w:r>
            </w:del>
            <w:del w:id="887" w:author="Jason Rhee" w:date="2024-07-24T22:50:00Z" w16du:dateUtc="2024-07-24T12:50:00Z">
              <w:r w:rsidRPr="00462811" w:rsidDel="00AF66B9">
                <w:rPr>
                  <w:rFonts w:cs="Arial"/>
                  <w:sz w:val="18"/>
                  <w:szCs w:val="18"/>
                </w:rPr>
                <w:delText>area</w:delText>
              </w:r>
            </w:del>
            <w:ins w:id="888" w:author="Jason Rhee" w:date="2024-07-24T22:50:00Z" w16du:dateUtc="2024-07-24T12:50:00Z">
              <w:r w:rsidR="00AF66B9">
                <w:rPr>
                  <w:rFonts w:cs="Arial"/>
                  <w:sz w:val="18"/>
                  <w:szCs w:val="18"/>
                </w:rPr>
                <w:t>Encompassed by UnderKeelClearancePlanArea</w:t>
              </w:r>
            </w:ins>
          </w:p>
        </w:tc>
      </w:tr>
    </w:tbl>
    <w:p w14:paraId="767913B8" w14:textId="77777777" w:rsidR="00B061FF" w:rsidRPr="00B061FF" w:rsidRDefault="00B061FF" w:rsidP="00B061FF">
      <w:pPr>
        <w:spacing w:before="0"/>
      </w:pPr>
    </w:p>
    <w:p w14:paraId="0F008A78" w14:textId="77777777" w:rsidR="00453950" w:rsidRPr="00D129DC" w:rsidRDefault="00453950" w:rsidP="002721B0">
      <w:pPr>
        <w:pStyle w:val="Heading4"/>
      </w:pPr>
      <w:r w:rsidRPr="00D129DC">
        <w:t xml:space="preserve">UnderKeelClearanceAlmostNonNavigableArea </w:t>
      </w:r>
    </w:p>
    <w:tbl>
      <w:tblPr>
        <w:tblStyle w:val="TableGrid"/>
        <w:tblW w:w="14029" w:type="dxa"/>
        <w:tblLayout w:type="fixed"/>
        <w:tblLook w:val="04A0" w:firstRow="1" w:lastRow="0" w:firstColumn="1" w:lastColumn="0" w:noHBand="0" w:noVBand="1"/>
      </w:tblPr>
      <w:tblGrid>
        <w:gridCol w:w="1537"/>
        <w:gridCol w:w="3561"/>
        <w:gridCol w:w="3686"/>
        <w:gridCol w:w="709"/>
        <w:gridCol w:w="2126"/>
        <w:gridCol w:w="2410"/>
      </w:tblGrid>
      <w:tr w:rsidR="006E5801" w:rsidRPr="00D129DC" w14:paraId="2D9CA53B" w14:textId="77777777" w:rsidTr="00E76C7A">
        <w:trPr>
          <w:cantSplit/>
          <w:tblHeader/>
        </w:trPr>
        <w:tc>
          <w:tcPr>
            <w:tcW w:w="1537" w:type="dxa"/>
            <w:shd w:val="clear" w:color="auto" w:fill="D9D9D9" w:themeFill="background1" w:themeFillShade="D9"/>
          </w:tcPr>
          <w:p w14:paraId="22CCD9EA" w14:textId="77777777" w:rsidR="00453950" w:rsidRPr="00E76C7A" w:rsidRDefault="00453950" w:rsidP="00B061FF">
            <w:pPr>
              <w:spacing w:before="60" w:after="60" w:line="240" w:lineRule="auto"/>
              <w:jc w:val="left"/>
              <w:rPr>
                <w:rFonts w:eastAsiaTheme="minorEastAsia" w:cs="Arial"/>
                <w:b/>
                <w:sz w:val="18"/>
                <w:szCs w:val="18"/>
                <w:lang w:eastAsia="ko-KR"/>
              </w:rPr>
            </w:pPr>
            <w:r w:rsidRPr="00B061FF">
              <w:rPr>
                <w:rFonts w:cs="Arial"/>
                <w:b/>
                <w:sz w:val="18"/>
                <w:szCs w:val="18"/>
              </w:rPr>
              <w:t>Role</w:t>
            </w:r>
          </w:p>
        </w:tc>
        <w:tc>
          <w:tcPr>
            <w:tcW w:w="3561" w:type="dxa"/>
            <w:shd w:val="clear" w:color="auto" w:fill="D9D9D9" w:themeFill="background1" w:themeFillShade="D9"/>
          </w:tcPr>
          <w:p w14:paraId="27D0A1F4"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3686" w:type="dxa"/>
            <w:shd w:val="clear" w:color="auto" w:fill="D9D9D9" w:themeFill="background1" w:themeFillShade="D9"/>
          </w:tcPr>
          <w:p w14:paraId="09E1CD1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9" w:type="dxa"/>
            <w:shd w:val="clear" w:color="auto" w:fill="D9D9D9" w:themeFill="background1" w:themeFillShade="D9"/>
          </w:tcPr>
          <w:p w14:paraId="368658E1" w14:textId="1F880787" w:rsidR="00453950" w:rsidRPr="00B061FF" w:rsidRDefault="00B061FF" w:rsidP="00B061FF">
            <w:pPr>
              <w:spacing w:before="60" w:after="60" w:line="240" w:lineRule="auto"/>
              <w:jc w:val="center"/>
              <w:rPr>
                <w:rFonts w:cs="Arial"/>
                <w:b/>
                <w:sz w:val="18"/>
                <w:szCs w:val="18"/>
              </w:rPr>
            </w:pPr>
            <w:r>
              <w:rPr>
                <w:rFonts w:cs="Arial"/>
                <w:b/>
                <w:sz w:val="18"/>
                <w:szCs w:val="18"/>
              </w:rPr>
              <w:t>Mult</w:t>
            </w:r>
          </w:p>
        </w:tc>
        <w:tc>
          <w:tcPr>
            <w:tcW w:w="2126" w:type="dxa"/>
            <w:shd w:val="clear" w:color="auto" w:fill="D9D9D9" w:themeFill="background1" w:themeFillShade="D9"/>
          </w:tcPr>
          <w:p w14:paraId="5B0C81EF"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dataType</w:t>
            </w:r>
          </w:p>
        </w:tc>
        <w:tc>
          <w:tcPr>
            <w:tcW w:w="2410" w:type="dxa"/>
            <w:shd w:val="clear" w:color="auto" w:fill="D9D9D9" w:themeFill="background1" w:themeFillShade="D9"/>
          </w:tcPr>
          <w:p w14:paraId="09E191A2"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6E5801" w:rsidRPr="00D129DC" w14:paraId="5E56C0D1" w14:textId="77777777" w:rsidTr="006E5801">
        <w:trPr>
          <w:cantSplit/>
        </w:trPr>
        <w:tc>
          <w:tcPr>
            <w:tcW w:w="1537" w:type="dxa"/>
          </w:tcPr>
          <w:p w14:paraId="6D7B96CE"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561" w:type="dxa"/>
          </w:tcPr>
          <w:p w14:paraId="39555CE4" w14:textId="77777777" w:rsidR="00453950" w:rsidRPr="00B061FF" w:rsidRDefault="00453950" w:rsidP="00B061FF">
            <w:pPr>
              <w:spacing w:before="60" w:after="60" w:line="240" w:lineRule="auto"/>
              <w:jc w:val="left"/>
              <w:rPr>
                <w:sz w:val="18"/>
                <w:szCs w:val="18"/>
              </w:rPr>
            </w:pPr>
            <w:r w:rsidRPr="00B061FF">
              <w:rPr>
                <w:sz w:val="18"/>
                <w:szCs w:val="18"/>
              </w:rPr>
              <w:t>UnderKeelClearanceAlmostNonNavigableArea</w:t>
            </w:r>
          </w:p>
        </w:tc>
        <w:tc>
          <w:tcPr>
            <w:tcW w:w="3686" w:type="dxa"/>
          </w:tcPr>
          <w:p w14:paraId="1AD95AA4" w14:textId="374AB590"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 xml:space="preserve">An area of </w:t>
            </w:r>
            <w:r w:rsidR="006117B0">
              <w:rPr>
                <w:rFonts w:cs="Arial"/>
                <w:sz w:val="18"/>
                <w:szCs w:val="18"/>
                <w:lang w:val="en-US" w:eastAsia="fi-FI"/>
              </w:rPr>
              <w:t>under keel clearance</w:t>
            </w:r>
            <w:r w:rsidR="006117B0" w:rsidRPr="00B061FF">
              <w:rPr>
                <w:rFonts w:cs="Arial"/>
                <w:sz w:val="18"/>
                <w:szCs w:val="18"/>
                <w:lang w:val="en-US" w:eastAsia="fi-FI"/>
              </w:rPr>
              <w:t xml:space="preserve"> </w:t>
            </w:r>
            <w:r w:rsidR="00EF45C8">
              <w:rPr>
                <w:rFonts w:cs="Arial"/>
                <w:sz w:val="18"/>
                <w:szCs w:val="18"/>
                <w:lang w:val="en-US" w:eastAsia="fi-FI"/>
              </w:rPr>
              <w:t xml:space="preserve">almost </w:t>
            </w:r>
            <w:r w:rsidRPr="00B061FF">
              <w:rPr>
                <w:rFonts w:cs="Arial"/>
                <w:sz w:val="18"/>
                <w:szCs w:val="18"/>
                <w:lang w:val="en-US" w:eastAsia="fi-FI"/>
              </w:rPr>
              <w:t>less than the calculated safe limit</w:t>
            </w:r>
            <w:r w:rsidR="006117B0">
              <w:rPr>
                <w:rFonts w:cs="Arial"/>
                <w:sz w:val="18"/>
                <w:szCs w:val="18"/>
                <w:lang w:val="en-US" w:eastAsia="fi-FI"/>
              </w:rPr>
              <w:t>, as established for the waterway</w:t>
            </w:r>
          </w:p>
        </w:tc>
        <w:tc>
          <w:tcPr>
            <w:tcW w:w="709" w:type="dxa"/>
          </w:tcPr>
          <w:p w14:paraId="1F7707D1" w14:textId="77777777" w:rsidR="00453950" w:rsidRPr="00B061FF" w:rsidRDefault="00453950" w:rsidP="00B061FF">
            <w:pPr>
              <w:spacing w:before="60" w:after="60" w:line="240" w:lineRule="auto"/>
              <w:jc w:val="center"/>
              <w:rPr>
                <w:rFonts w:cs="Arial"/>
                <w:sz w:val="18"/>
                <w:szCs w:val="18"/>
              </w:rPr>
            </w:pPr>
          </w:p>
        </w:tc>
        <w:tc>
          <w:tcPr>
            <w:tcW w:w="2126" w:type="dxa"/>
          </w:tcPr>
          <w:p w14:paraId="3473A648"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2410" w:type="dxa"/>
          </w:tcPr>
          <w:p w14:paraId="53BEEB5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The area has a time-dependent dimension</w:t>
            </w:r>
          </w:p>
        </w:tc>
      </w:tr>
      <w:tr w:rsidR="006E5801" w:rsidRPr="00D129DC" w14:paraId="3FAB39CA" w14:textId="77777777" w:rsidTr="006E5801">
        <w:trPr>
          <w:cantSplit/>
        </w:trPr>
        <w:tc>
          <w:tcPr>
            <w:tcW w:w="1537" w:type="dxa"/>
          </w:tcPr>
          <w:p w14:paraId="413000D2"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3561" w:type="dxa"/>
          </w:tcPr>
          <w:p w14:paraId="699C4B88" w14:textId="4824214A"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p>
        </w:tc>
        <w:tc>
          <w:tcPr>
            <w:tcW w:w="3686" w:type="dxa"/>
          </w:tcPr>
          <w:p w14:paraId="2C0A990B" w14:textId="1E23A368" w:rsidR="00453950" w:rsidRPr="00B061FF" w:rsidRDefault="005A0A69" w:rsidP="00B061FF">
            <w:pPr>
              <w:spacing w:before="60" w:after="60" w:line="240" w:lineRule="auto"/>
              <w:jc w:val="left"/>
              <w:rPr>
                <w:rFonts w:eastAsiaTheme="minorEastAsia" w:cs="Arial"/>
                <w:sz w:val="18"/>
                <w:szCs w:val="18"/>
                <w:lang w:eastAsia="ko-KR"/>
              </w:rPr>
            </w:pPr>
            <w:ins w:id="889" w:author="Jason Rhee" w:date="2024-07-02T13:31:00Z">
              <w:r w:rsidRPr="005A0A69">
                <w:rPr>
                  <w:rFonts w:eastAsiaTheme="minorEastAsia" w:cs="Arial"/>
                  <w:sz w:val="18"/>
                  <w:szCs w:val="18"/>
                  <w:lang w:eastAsia="ko-KR"/>
                </w:rPr>
                <w:t>The distance of the lowest part of the ship's keel above the established Under Keel Clearance Limit for the waterway, expressed in metres.</w:t>
              </w:r>
            </w:ins>
          </w:p>
        </w:tc>
        <w:tc>
          <w:tcPr>
            <w:tcW w:w="709" w:type="dxa"/>
          </w:tcPr>
          <w:p w14:paraId="2D9DFF68" w14:textId="6BDA643B" w:rsidR="00453950" w:rsidRPr="00B061FF" w:rsidRDefault="00453950" w:rsidP="00B061FF">
            <w:pPr>
              <w:spacing w:before="60" w:after="60" w:line="240" w:lineRule="auto"/>
              <w:jc w:val="center"/>
              <w:rPr>
                <w:rFonts w:eastAsiaTheme="minorEastAsia" w:cs="Arial"/>
                <w:sz w:val="18"/>
                <w:szCs w:val="18"/>
                <w:lang w:eastAsia="ko-KR"/>
              </w:rPr>
            </w:pPr>
            <w:r w:rsidRPr="00B061FF">
              <w:rPr>
                <w:rFonts w:eastAsiaTheme="minorEastAsia" w:cs="Arial"/>
                <w:sz w:val="18"/>
                <w:szCs w:val="18"/>
                <w:lang w:eastAsia="ko-KR"/>
              </w:rPr>
              <w:t>[</w:t>
            </w:r>
            <w:r w:rsidR="00B82360">
              <w:rPr>
                <w:rFonts w:eastAsiaTheme="minorEastAsia" w:cs="Arial"/>
                <w:sz w:val="18"/>
                <w:szCs w:val="18"/>
                <w:lang w:eastAsia="ko-KR"/>
              </w:rPr>
              <w:t>0..</w:t>
            </w:r>
            <w:r w:rsidRPr="00B061FF">
              <w:rPr>
                <w:rFonts w:eastAsiaTheme="minorEastAsia" w:cs="Arial"/>
                <w:sz w:val="18"/>
                <w:szCs w:val="18"/>
                <w:lang w:eastAsia="ko-KR"/>
              </w:rPr>
              <w:t>1]</w:t>
            </w:r>
          </w:p>
        </w:tc>
        <w:tc>
          <w:tcPr>
            <w:tcW w:w="2126" w:type="dxa"/>
          </w:tcPr>
          <w:p w14:paraId="215C0C67"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Real</w:t>
            </w:r>
          </w:p>
        </w:tc>
        <w:tc>
          <w:tcPr>
            <w:tcW w:w="2410" w:type="dxa"/>
          </w:tcPr>
          <w:p w14:paraId="63549A2A" w14:textId="77777777" w:rsidR="00453950" w:rsidRPr="00B061FF" w:rsidRDefault="00453950" w:rsidP="00B061FF">
            <w:pPr>
              <w:spacing w:before="60" w:after="60" w:line="240" w:lineRule="auto"/>
              <w:jc w:val="left"/>
              <w:rPr>
                <w:rFonts w:cs="Arial"/>
                <w:sz w:val="18"/>
                <w:szCs w:val="18"/>
              </w:rPr>
            </w:pPr>
          </w:p>
        </w:tc>
      </w:tr>
      <w:tr w:rsidR="006E5801" w:rsidRPr="00D129DC" w14:paraId="0A805CCA" w14:textId="77777777" w:rsidTr="006E5801">
        <w:trPr>
          <w:cantSplit/>
        </w:trPr>
        <w:tc>
          <w:tcPr>
            <w:tcW w:w="1537" w:type="dxa"/>
          </w:tcPr>
          <w:p w14:paraId="26D4CF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561" w:type="dxa"/>
          </w:tcPr>
          <w:p w14:paraId="4D37A7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scaleMinimum</w:t>
            </w:r>
          </w:p>
        </w:tc>
        <w:tc>
          <w:tcPr>
            <w:tcW w:w="3686" w:type="dxa"/>
          </w:tcPr>
          <w:p w14:paraId="6B3044F8" w14:textId="5836F10E" w:rsidR="00453950" w:rsidRPr="00B061FF" w:rsidRDefault="00436DFE" w:rsidP="00B061FF">
            <w:pPr>
              <w:spacing w:before="60" w:after="60" w:line="240" w:lineRule="auto"/>
              <w:jc w:val="left"/>
              <w:rPr>
                <w:rFonts w:cs="Arial"/>
                <w:sz w:val="18"/>
                <w:szCs w:val="18"/>
              </w:rPr>
            </w:pPr>
            <w:ins w:id="890" w:author="Jason Rhee" w:date="2024-07-02T13:34:00Z">
              <w:r w:rsidRPr="00436DFE">
                <w:rPr>
                  <w:rFonts w:cs="Arial"/>
                  <w:sz w:val="18"/>
                  <w:szCs w:val="18"/>
                </w:rPr>
                <w:t>The minimum scale at which the feature may be used for example for ECDIS presentation.</w:t>
              </w:r>
            </w:ins>
            <w:del w:id="891" w:author="Jason Rhee" w:date="2024-07-02T13:34:00Z" w16du:dateUtc="2024-07-02T03:34:00Z">
              <w:r w:rsidR="00453950" w:rsidRPr="00B061FF" w:rsidDel="00436DFE">
                <w:rPr>
                  <w:rFonts w:cs="Arial"/>
                  <w:sz w:val="18"/>
                  <w:szCs w:val="18"/>
                </w:rPr>
                <w:delText>Integer</w:delText>
              </w:r>
            </w:del>
          </w:p>
        </w:tc>
        <w:tc>
          <w:tcPr>
            <w:tcW w:w="709" w:type="dxa"/>
          </w:tcPr>
          <w:p w14:paraId="35D2BCF4" w14:textId="73EB274A" w:rsidR="00453950" w:rsidRPr="00B061FF" w:rsidRDefault="00453950" w:rsidP="00B061FF">
            <w:pPr>
              <w:spacing w:before="60" w:after="60" w:line="240" w:lineRule="auto"/>
              <w:jc w:val="center"/>
              <w:rPr>
                <w:rFonts w:cs="Arial"/>
                <w:sz w:val="18"/>
                <w:szCs w:val="18"/>
              </w:rPr>
            </w:pPr>
            <w:r w:rsidRPr="00B061FF">
              <w:rPr>
                <w:rFonts w:cs="Arial"/>
                <w:sz w:val="18"/>
                <w:szCs w:val="18"/>
              </w:rPr>
              <w:t>[</w:t>
            </w:r>
            <w:r w:rsidR="00B82360">
              <w:rPr>
                <w:rFonts w:eastAsiaTheme="minorEastAsia" w:cs="Arial"/>
                <w:sz w:val="18"/>
                <w:szCs w:val="18"/>
                <w:lang w:eastAsia="ko-KR"/>
              </w:rPr>
              <w:t>0..</w:t>
            </w:r>
            <w:r w:rsidRPr="00B061FF">
              <w:rPr>
                <w:rFonts w:cs="Arial"/>
                <w:sz w:val="18"/>
                <w:szCs w:val="18"/>
              </w:rPr>
              <w:t>1]</w:t>
            </w:r>
          </w:p>
        </w:tc>
        <w:tc>
          <w:tcPr>
            <w:tcW w:w="2126" w:type="dxa"/>
          </w:tcPr>
          <w:p w14:paraId="70A7B4F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Integer</w:t>
            </w:r>
          </w:p>
        </w:tc>
        <w:tc>
          <w:tcPr>
            <w:tcW w:w="2410" w:type="dxa"/>
          </w:tcPr>
          <w:p w14:paraId="6CD6E0F1" w14:textId="6240F78B" w:rsidR="00453950" w:rsidRPr="00B061FF" w:rsidRDefault="00453950" w:rsidP="00B061FF">
            <w:pPr>
              <w:spacing w:before="60" w:after="60" w:line="240" w:lineRule="auto"/>
              <w:jc w:val="left"/>
              <w:rPr>
                <w:rFonts w:cs="Arial"/>
                <w:sz w:val="18"/>
                <w:szCs w:val="18"/>
              </w:rPr>
            </w:pPr>
          </w:p>
        </w:tc>
      </w:tr>
      <w:tr w:rsidR="00A84A5E" w:rsidRPr="00D129DC" w14:paraId="4A8EAA1F" w14:textId="77777777" w:rsidTr="006E5801">
        <w:trPr>
          <w:cantSplit/>
          <w:ins w:id="892" w:author="Jason Rhee" w:date="2024-07-01T17:34:00Z"/>
        </w:trPr>
        <w:tc>
          <w:tcPr>
            <w:tcW w:w="1537" w:type="dxa"/>
          </w:tcPr>
          <w:p w14:paraId="42469166" w14:textId="43911608" w:rsidR="00A84A5E" w:rsidRPr="00B061FF" w:rsidRDefault="00A84A5E" w:rsidP="00A84A5E">
            <w:pPr>
              <w:spacing w:before="60" w:after="60"/>
              <w:jc w:val="left"/>
              <w:rPr>
                <w:ins w:id="893" w:author="Jason Rhee" w:date="2024-07-01T17:34:00Z" w16du:dateUtc="2024-07-01T07:34:00Z"/>
                <w:rFonts w:cs="Arial"/>
                <w:sz w:val="18"/>
                <w:szCs w:val="18"/>
              </w:rPr>
            </w:pPr>
            <w:ins w:id="894" w:author="Jason Rhee" w:date="2024-07-01T17:34:00Z" w16du:dateUtc="2024-07-01T07:34:00Z">
              <w:r>
                <w:rPr>
                  <w:rFonts w:cs="Arial"/>
                  <w:sz w:val="18"/>
                  <w:szCs w:val="18"/>
                </w:rPr>
                <w:lastRenderedPageBreak/>
                <w:t>SimpleAttribute</w:t>
              </w:r>
            </w:ins>
          </w:p>
        </w:tc>
        <w:tc>
          <w:tcPr>
            <w:tcW w:w="3561" w:type="dxa"/>
          </w:tcPr>
          <w:p w14:paraId="2844DE22" w14:textId="2EDC3030" w:rsidR="00A84A5E" w:rsidRPr="00B061FF" w:rsidRDefault="005F7C49" w:rsidP="00A84A5E">
            <w:pPr>
              <w:spacing w:before="60" w:after="60"/>
              <w:jc w:val="left"/>
              <w:rPr>
                <w:ins w:id="895" w:author="Jason Rhee" w:date="2024-07-01T17:34:00Z" w16du:dateUtc="2024-07-01T07:34:00Z"/>
                <w:rFonts w:cs="Arial"/>
                <w:sz w:val="18"/>
                <w:szCs w:val="18"/>
              </w:rPr>
            </w:pPr>
            <w:ins w:id="896" w:author="Jason Rhee" w:date="2024-07-01T23:50:00Z" w16du:dateUtc="2024-07-01T13:50:00Z">
              <w:r>
                <w:rPr>
                  <w:rFonts w:cs="Arial"/>
                  <w:sz w:val="18"/>
                  <w:szCs w:val="18"/>
                </w:rPr>
                <w:t>interoperabilityIdentifier</w:t>
              </w:r>
            </w:ins>
          </w:p>
        </w:tc>
        <w:tc>
          <w:tcPr>
            <w:tcW w:w="3686" w:type="dxa"/>
          </w:tcPr>
          <w:p w14:paraId="750A7D4A" w14:textId="1756E888" w:rsidR="00A84A5E" w:rsidRPr="00B061FF" w:rsidRDefault="00A84A5E" w:rsidP="00A84A5E">
            <w:pPr>
              <w:spacing w:before="60" w:after="60"/>
              <w:jc w:val="left"/>
              <w:rPr>
                <w:ins w:id="897" w:author="Jason Rhee" w:date="2024-07-01T17:34:00Z" w16du:dateUtc="2024-07-01T07:34:00Z"/>
                <w:rFonts w:cs="Arial"/>
                <w:sz w:val="18"/>
                <w:szCs w:val="18"/>
              </w:rPr>
            </w:pPr>
            <w:ins w:id="898"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2E756FE7" w14:textId="7C2355FC" w:rsidR="00A84A5E" w:rsidRPr="00B061FF" w:rsidRDefault="00A84A5E" w:rsidP="00A84A5E">
            <w:pPr>
              <w:spacing w:before="60" w:after="60"/>
              <w:jc w:val="center"/>
              <w:rPr>
                <w:ins w:id="899" w:author="Jason Rhee" w:date="2024-07-01T17:34:00Z" w16du:dateUtc="2024-07-01T07:34:00Z"/>
                <w:rFonts w:cs="Arial"/>
                <w:sz w:val="18"/>
                <w:szCs w:val="18"/>
              </w:rPr>
            </w:pPr>
            <w:ins w:id="900"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26" w:type="dxa"/>
          </w:tcPr>
          <w:p w14:paraId="6A52B9AC" w14:textId="72A6A7AB" w:rsidR="00A84A5E" w:rsidRPr="00B061FF" w:rsidRDefault="00A84A5E" w:rsidP="00A84A5E">
            <w:pPr>
              <w:spacing w:before="60" w:after="60"/>
              <w:jc w:val="left"/>
              <w:rPr>
                <w:ins w:id="901" w:author="Jason Rhee" w:date="2024-07-01T17:34:00Z" w16du:dateUtc="2024-07-01T07:34:00Z"/>
                <w:rFonts w:cs="Arial"/>
                <w:sz w:val="18"/>
                <w:szCs w:val="18"/>
              </w:rPr>
            </w:pPr>
            <w:ins w:id="902" w:author="Jason Rhee" w:date="2024-07-01T17:34:00Z" w16du:dateUtc="2024-07-01T07:34:00Z">
              <w:r>
                <w:rPr>
                  <w:rFonts w:cs="Arial"/>
                  <w:sz w:val="18"/>
                  <w:szCs w:val="18"/>
                </w:rPr>
                <w:t>URN</w:t>
              </w:r>
            </w:ins>
          </w:p>
        </w:tc>
        <w:tc>
          <w:tcPr>
            <w:tcW w:w="2410" w:type="dxa"/>
          </w:tcPr>
          <w:p w14:paraId="02A9E3A4" w14:textId="77777777" w:rsidR="00A84A5E" w:rsidRPr="00B061FF" w:rsidRDefault="00A84A5E" w:rsidP="00A84A5E">
            <w:pPr>
              <w:spacing w:before="60" w:after="60"/>
              <w:jc w:val="left"/>
              <w:rPr>
                <w:ins w:id="903" w:author="Jason Rhee" w:date="2024-07-01T17:34:00Z" w16du:dateUtc="2024-07-01T07:34:00Z"/>
                <w:rFonts w:cs="Arial"/>
                <w:sz w:val="18"/>
                <w:szCs w:val="18"/>
              </w:rPr>
            </w:pPr>
          </w:p>
        </w:tc>
      </w:tr>
      <w:tr w:rsidR="006E5801" w:rsidRPr="00D129DC" w14:paraId="14438F3D" w14:textId="77777777" w:rsidTr="006E5801">
        <w:trPr>
          <w:cantSplit/>
        </w:trPr>
        <w:tc>
          <w:tcPr>
            <w:tcW w:w="1537" w:type="dxa"/>
          </w:tcPr>
          <w:p w14:paraId="79745FC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SpatialAttribute</w:t>
            </w:r>
          </w:p>
        </w:tc>
        <w:tc>
          <w:tcPr>
            <w:tcW w:w="3561" w:type="dxa"/>
          </w:tcPr>
          <w:p w14:paraId="008AA664"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geometry</w:t>
            </w:r>
          </w:p>
        </w:tc>
        <w:tc>
          <w:tcPr>
            <w:tcW w:w="3686" w:type="dxa"/>
          </w:tcPr>
          <w:p w14:paraId="621E093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Geometric object come from Geometry class in S-100 standard</w:t>
            </w:r>
          </w:p>
        </w:tc>
        <w:tc>
          <w:tcPr>
            <w:tcW w:w="709" w:type="dxa"/>
          </w:tcPr>
          <w:p w14:paraId="355385DA" w14:textId="77777777" w:rsidR="00453950" w:rsidRPr="00B061FF" w:rsidRDefault="00453950" w:rsidP="00B061FF">
            <w:pPr>
              <w:spacing w:before="60" w:after="60" w:line="240" w:lineRule="auto"/>
              <w:jc w:val="center"/>
              <w:rPr>
                <w:rFonts w:cs="Arial"/>
                <w:sz w:val="18"/>
                <w:szCs w:val="18"/>
              </w:rPr>
            </w:pPr>
            <w:r w:rsidRPr="00B061FF">
              <w:rPr>
                <w:rFonts w:cs="Arial"/>
                <w:sz w:val="18"/>
                <w:szCs w:val="18"/>
              </w:rPr>
              <w:t>[1]</w:t>
            </w:r>
          </w:p>
        </w:tc>
        <w:tc>
          <w:tcPr>
            <w:tcW w:w="2126" w:type="dxa"/>
          </w:tcPr>
          <w:p w14:paraId="6042D47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GM_OrientableSurface</w:t>
            </w:r>
          </w:p>
        </w:tc>
        <w:tc>
          <w:tcPr>
            <w:tcW w:w="2410" w:type="dxa"/>
          </w:tcPr>
          <w:p w14:paraId="7EDD8BA7" w14:textId="2DBB4888" w:rsidR="00453950" w:rsidRPr="00B061FF" w:rsidRDefault="00773C88" w:rsidP="00B061FF">
            <w:pPr>
              <w:spacing w:before="60" w:after="60" w:line="240" w:lineRule="auto"/>
              <w:jc w:val="left"/>
              <w:rPr>
                <w:rFonts w:cs="Arial"/>
                <w:sz w:val="18"/>
                <w:szCs w:val="18"/>
              </w:rPr>
            </w:pPr>
            <w:ins w:id="904" w:author="Jason Rhee" w:date="2024-07-24T22:51:00Z" w16du:dateUtc="2024-07-24T12:51:00Z">
              <w:r>
                <w:rPr>
                  <w:rFonts w:cs="Arial"/>
                  <w:sz w:val="18"/>
                  <w:szCs w:val="18"/>
                </w:rPr>
                <w:t>Encompassed by UnderKeelClearancePlanArea</w:t>
              </w:r>
            </w:ins>
            <w:del w:id="905" w:author="Jason Rhee" w:date="2024-07-24T22:51:00Z" w16du:dateUtc="2024-07-24T12:51:00Z">
              <w:r w:rsidR="00453950" w:rsidRPr="00B061FF" w:rsidDel="00773C88">
                <w:rPr>
                  <w:rFonts w:cs="Arial"/>
                  <w:sz w:val="18"/>
                  <w:szCs w:val="18"/>
                </w:rPr>
                <w:delText xml:space="preserve">To be used to describe the </w:delText>
              </w:r>
            </w:del>
            <w:del w:id="906" w:author="Jason Rhee" w:date="2024-07-16T17:18:00Z" w16du:dateUtc="2024-07-16T07:18:00Z">
              <w:r w:rsidR="00453950" w:rsidRPr="00B061FF" w:rsidDel="001B54AD">
                <w:rPr>
                  <w:rFonts w:cs="Arial"/>
                  <w:sz w:val="18"/>
                  <w:szCs w:val="18"/>
                </w:rPr>
                <w:delText>UKCM service</w:delText>
              </w:r>
            </w:del>
            <w:del w:id="907" w:author="Jason Rhee" w:date="2024-07-24T22:51:00Z" w16du:dateUtc="2024-07-24T12:51:00Z">
              <w:r w:rsidR="00453950" w:rsidRPr="00B061FF" w:rsidDel="00773C88">
                <w:rPr>
                  <w:rFonts w:cs="Arial"/>
                  <w:sz w:val="18"/>
                  <w:szCs w:val="18"/>
                </w:rPr>
                <w:delText xml:space="preserve"> area</w:delText>
              </w:r>
            </w:del>
          </w:p>
        </w:tc>
      </w:tr>
    </w:tbl>
    <w:p w14:paraId="7D3E56F0" w14:textId="77777777" w:rsidR="00B061FF" w:rsidRPr="00B061FF" w:rsidRDefault="00B061FF" w:rsidP="00B061FF">
      <w:pPr>
        <w:spacing w:before="0"/>
      </w:pPr>
    </w:p>
    <w:p w14:paraId="7EDADD84" w14:textId="77777777" w:rsidR="00453950" w:rsidRPr="000D4A00" w:rsidRDefault="00453950" w:rsidP="002721B0">
      <w:pPr>
        <w:pStyle w:val="Heading4"/>
      </w:pPr>
      <w:r w:rsidRPr="00D129DC">
        <w:t>UnderKeelClearanceControlPoint</w:t>
      </w:r>
    </w:p>
    <w:tbl>
      <w:tblPr>
        <w:tblStyle w:val="TableGrid"/>
        <w:tblW w:w="14061" w:type="dxa"/>
        <w:tblLayout w:type="fixed"/>
        <w:tblLook w:val="04A0" w:firstRow="1" w:lastRow="0" w:firstColumn="1" w:lastColumn="0" w:noHBand="0" w:noVBand="1"/>
        <w:tblPrChange w:id="908" w:author="Jason Rhee" w:date="2024-03-06T17:44:00Z">
          <w:tblPr>
            <w:tblStyle w:val="TableGrid"/>
            <w:tblW w:w="9634" w:type="dxa"/>
            <w:tblLayout w:type="fixed"/>
            <w:tblLook w:val="04A0" w:firstRow="1" w:lastRow="0" w:firstColumn="1" w:lastColumn="0" w:noHBand="0" w:noVBand="1"/>
          </w:tblPr>
        </w:tblPrChange>
      </w:tblPr>
      <w:tblGrid>
        <w:gridCol w:w="1697"/>
        <w:gridCol w:w="3401"/>
        <w:gridCol w:w="5143"/>
        <w:gridCol w:w="702"/>
        <w:gridCol w:w="1701"/>
        <w:gridCol w:w="1417"/>
        <w:tblGridChange w:id="909">
          <w:tblGrid>
            <w:gridCol w:w="1129"/>
            <w:gridCol w:w="568"/>
            <w:gridCol w:w="1842"/>
            <w:gridCol w:w="1559"/>
            <w:gridCol w:w="716"/>
            <w:gridCol w:w="702"/>
            <w:gridCol w:w="1701"/>
            <w:gridCol w:w="1417"/>
            <w:gridCol w:w="607"/>
            <w:gridCol w:w="702"/>
            <w:gridCol w:w="1701"/>
            <w:gridCol w:w="1417"/>
          </w:tblGrid>
        </w:tblGridChange>
      </w:tblGrid>
      <w:tr w:rsidR="00453950" w:rsidRPr="00D129DC" w14:paraId="2725D837" w14:textId="77777777" w:rsidTr="006E5801">
        <w:trPr>
          <w:cantSplit/>
          <w:tblHeader/>
          <w:trPrChange w:id="910" w:author="Jason Rhee" w:date="2024-03-06T17:44:00Z">
            <w:trPr>
              <w:gridAfter w:val="0"/>
              <w:cantSplit/>
              <w:tblHeader/>
            </w:trPr>
          </w:trPrChange>
        </w:trPr>
        <w:tc>
          <w:tcPr>
            <w:tcW w:w="1697" w:type="dxa"/>
            <w:shd w:val="clear" w:color="auto" w:fill="D9D9D9" w:themeFill="background1" w:themeFillShade="D9"/>
            <w:tcPrChange w:id="911" w:author="Jason Rhee" w:date="2024-03-06T17:44:00Z">
              <w:tcPr>
                <w:tcW w:w="1129" w:type="dxa"/>
                <w:shd w:val="clear" w:color="auto" w:fill="D9D9D9" w:themeFill="background1" w:themeFillShade="D9"/>
              </w:tcPr>
            </w:tcPrChange>
          </w:tcPr>
          <w:p w14:paraId="2D71004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401" w:type="dxa"/>
            <w:shd w:val="clear" w:color="auto" w:fill="D9D9D9" w:themeFill="background1" w:themeFillShade="D9"/>
            <w:tcPrChange w:id="912" w:author="Jason Rhee" w:date="2024-03-06T17:44:00Z">
              <w:tcPr>
                <w:tcW w:w="2410" w:type="dxa"/>
                <w:gridSpan w:val="2"/>
                <w:shd w:val="clear" w:color="auto" w:fill="D9D9D9" w:themeFill="background1" w:themeFillShade="D9"/>
              </w:tcPr>
            </w:tcPrChange>
          </w:tcPr>
          <w:p w14:paraId="63253A7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5143" w:type="dxa"/>
            <w:shd w:val="clear" w:color="auto" w:fill="D9D9D9" w:themeFill="background1" w:themeFillShade="D9"/>
            <w:tcPrChange w:id="913" w:author="Jason Rhee" w:date="2024-03-06T17:44:00Z">
              <w:tcPr>
                <w:tcW w:w="2275" w:type="dxa"/>
                <w:gridSpan w:val="2"/>
                <w:shd w:val="clear" w:color="auto" w:fill="D9D9D9" w:themeFill="background1" w:themeFillShade="D9"/>
              </w:tcPr>
            </w:tcPrChange>
          </w:tcPr>
          <w:p w14:paraId="26403BA0"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2" w:type="dxa"/>
            <w:shd w:val="clear" w:color="auto" w:fill="D9D9D9" w:themeFill="background1" w:themeFillShade="D9"/>
            <w:tcPrChange w:id="914" w:author="Jason Rhee" w:date="2024-03-06T17:44:00Z">
              <w:tcPr>
                <w:tcW w:w="702" w:type="dxa"/>
                <w:shd w:val="clear" w:color="auto" w:fill="D9D9D9" w:themeFill="background1" w:themeFillShade="D9"/>
              </w:tcPr>
            </w:tcPrChange>
          </w:tcPr>
          <w:p w14:paraId="093C278B" w14:textId="3F28A502" w:rsidR="00453950" w:rsidRPr="00B061FF" w:rsidRDefault="001B3B1F" w:rsidP="001B3B1F">
            <w:pPr>
              <w:spacing w:before="60" w:after="60" w:line="240" w:lineRule="auto"/>
              <w:jc w:val="center"/>
              <w:rPr>
                <w:rFonts w:cs="Arial"/>
                <w:b/>
                <w:sz w:val="18"/>
                <w:szCs w:val="18"/>
              </w:rPr>
            </w:pPr>
            <w:r>
              <w:rPr>
                <w:rFonts w:cs="Arial"/>
                <w:b/>
                <w:sz w:val="18"/>
                <w:szCs w:val="18"/>
              </w:rPr>
              <w:t>Mult</w:t>
            </w:r>
          </w:p>
        </w:tc>
        <w:tc>
          <w:tcPr>
            <w:tcW w:w="1701" w:type="dxa"/>
            <w:shd w:val="clear" w:color="auto" w:fill="D9D9D9" w:themeFill="background1" w:themeFillShade="D9"/>
            <w:tcPrChange w:id="915" w:author="Jason Rhee" w:date="2024-03-06T17:44:00Z">
              <w:tcPr>
                <w:tcW w:w="1701" w:type="dxa"/>
                <w:shd w:val="clear" w:color="auto" w:fill="D9D9D9" w:themeFill="background1" w:themeFillShade="D9"/>
              </w:tcPr>
            </w:tcPrChange>
          </w:tcPr>
          <w:p w14:paraId="63C5BEB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 Type</w:t>
            </w:r>
          </w:p>
        </w:tc>
        <w:tc>
          <w:tcPr>
            <w:tcW w:w="1417" w:type="dxa"/>
            <w:shd w:val="clear" w:color="auto" w:fill="D9D9D9" w:themeFill="background1" w:themeFillShade="D9"/>
            <w:tcPrChange w:id="916" w:author="Jason Rhee" w:date="2024-03-06T17:44:00Z">
              <w:tcPr>
                <w:tcW w:w="1417" w:type="dxa"/>
                <w:shd w:val="clear" w:color="auto" w:fill="D9D9D9" w:themeFill="background1" w:themeFillShade="D9"/>
              </w:tcPr>
            </w:tcPrChange>
          </w:tcPr>
          <w:p w14:paraId="343317D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453950" w:rsidRPr="00D129DC" w14:paraId="222CD6D8" w14:textId="77777777" w:rsidTr="006E5801">
        <w:trPr>
          <w:cantSplit/>
          <w:trPrChange w:id="917" w:author="Jason Rhee" w:date="2024-03-06T17:44:00Z">
            <w:trPr>
              <w:gridAfter w:val="0"/>
              <w:cantSplit/>
            </w:trPr>
          </w:trPrChange>
        </w:trPr>
        <w:tc>
          <w:tcPr>
            <w:tcW w:w="1697" w:type="dxa"/>
            <w:tcPrChange w:id="918" w:author="Jason Rhee" w:date="2024-03-06T17:44:00Z">
              <w:tcPr>
                <w:tcW w:w="1129" w:type="dxa"/>
              </w:tcPr>
            </w:tcPrChange>
          </w:tcPr>
          <w:p w14:paraId="71E4724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401" w:type="dxa"/>
            <w:tcPrChange w:id="919" w:author="Jason Rhee" w:date="2024-03-06T17:44:00Z">
              <w:tcPr>
                <w:tcW w:w="2410" w:type="dxa"/>
                <w:gridSpan w:val="2"/>
              </w:tcPr>
            </w:tcPrChange>
          </w:tcPr>
          <w:p w14:paraId="6401AFE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UnderKeelClearance</w:t>
            </w:r>
            <w:r w:rsidRPr="00B061FF">
              <w:rPr>
                <w:rFonts w:cs="Arial"/>
                <w:sz w:val="18"/>
                <w:szCs w:val="18"/>
              </w:rPr>
              <w:br/>
              <w:t>ControlPoint</w:t>
            </w:r>
          </w:p>
        </w:tc>
        <w:tc>
          <w:tcPr>
            <w:tcW w:w="5143" w:type="dxa"/>
            <w:tcPrChange w:id="920" w:author="Jason Rhee" w:date="2024-03-06T17:44:00Z">
              <w:tcPr>
                <w:tcW w:w="2275" w:type="dxa"/>
                <w:gridSpan w:val="2"/>
              </w:tcPr>
            </w:tcPrChange>
          </w:tcPr>
          <w:p w14:paraId="2FC689D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Especially selected critical passage point or line</w:t>
            </w:r>
          </w:p>
        </w:tc>
        <w:tc>
          <w:tcPr>
            <w:tcW w:w="702" w:type="dxa"/>
            <w:tcPrChange w:id="921" w:author="Jason Rhee" w:date="2024-03-06T17:44:00Z">
              <w:tcPr>
                <w:tcW w:w="702" w:type="dxa"/>
              </w:tcPr>
            </w:tcPrChange>
          </w:tcPr>
          <w:p w14:paraId="6EA2AACF" w14:textId="77777777" w:rsidR="00453950" w:rsidRPr="00B061FF" w:rsidRDefault="00453950" w:rsidP="001B3B1F">
            <w:pPr>
              <w:spacing w:before="60" w:after="60" w:line="240" w:lineRule="auto"/>
              <w:jc w:val="center"/>
              <w:rPr>
                <w:rFonts w:cs="Arial"/>
                <w:sz w:val="18"/>
                <w:szCs w:val="18"/>
              </w:rPr>
            </w:pPr>
          </w:p>
        </w:tc>
        <w:tc>
          <w:tcPr>
            <w:tcW w:w="1701" w:type="dxa"/>
            <w:tcPrChange w:id="922" w:author="Jason Rhee" w:date="2024-03-06T17:44:00Z">
              <w:tcPr>
                <w:tcW w:w="1701" w:type="dxa"/>
              </w:tcPr>
            </w:tcPrChange>
          </w:tcPr>
          <w:p w14:paraId="717FBFC2"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1417" w:type="dxa"/>
            <w:tcPrChange w:id="923" w:author="Jason Rhee" w:date="2024-03-06T17:44:00Z">
              <w:tcPr>
                <w:tcW w:w="1417" w:type="dxa"/>
              </w:tcPr>
            </w:tcPrChange>
          </w:tcPr>
          <w:p w14:paraId="4CEC595B" w14:textId="77777777" w:rsidR="00453950" w:rsidRPr="00B061FF" w:rsidRDefault="00453950" w:rsidP="00B061FF">
            <w:pPr>
              <w:spacing w:before="60" w:after="60" w:line="240" w:lineRule="auto"/>
              <w:jc w:val="left"/>
              <w:rPr>
                <w:rFonts w:cs="Arial"/>
                <w:sz w:val="18"/>
                <w:szCs w:val="18"/>
              </w:rPr>
            </w:pPr>
          </w:p>
        </w:tc>
      </w:tr>
      <w:tr w:rsidR="00453950" w:rsidRPr="00D129DC" w14:paraId="1F6DF433" w14:textId="77777777" w:rsidTr="006E5801">
        <w:trPr>
          <w:cantSplit/>
          <w:trPrChange w:id="924" w:author="Jason Rhee" w:date="2024-03-06T17:44:00Z">
            <w:trPr>
              <w:gridAfter w:val="0"/>
              <w:cantSplit/>
            </w:trPr>
          </w:trPrChange>
        </w:trPr>
        <w:tc>
          <w:tcPr>
            <w:tcW w:w="1697" w:type="dxa"/>
            <w:tcPrChange w:id="925" w:author="Jason Rhee" w:date="2024-03-06T17:44:00Z">
              <w:tcPr>
                <w:tcW w:w="1129" w:type="dxa"/>
              </w:tcPr>
            </w:tcPrChange>
          </w:tcPr>
          <w:p w14:paraId="2D3AEDB1"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3401" w:type="dxa"/>
            <w:tcPrChange w:id="926" w:author="Jason Rhee" w:date="2024-03-06T17:44:00Z">
              <w:tcPr>
                <w:tcW w:w="2410" w:type="dxa"/>
                <w:gridSpan w:val="2"/>
              </w:tcPr>
            </w:tcPrChange>
          </w:tcPr>
          <w:p w14:paraId="48BD753E" w14:textId="2D1DF4C4"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p>
        </w:tc>
        <w:tc>
          <w:tcPr>
            <w:tcW w:w="5143" w:type="dxa"/>
            <w:tcPrChange w:id="927" w:author="Jason Rhee" w:date="2024-03-06T17:44:00Z">
              <w:tcPr>
                <w:tcW w:w="2275" w:type="dxa"/>
                <w:gridSpan w:val="2"/>
              </w:tcPr>
            </w:tcPrChange>
          </w:tcPr>
          <w:p w14:paraId="2747B27A" w14:textId="06060382" w:rsidR="00453950" w:rsidRPr="00C52E58" w:rsidRDefault="000C223C" w:rsidP="00897736">
            <w:pPr>
              <w:spacing w:before="0" w:after="0"/>
              <w:jc w:val="left"/>
              <w:rPr>
                <w:rFonts w:cs="Arial"/>
                <w:sz w:val="18"/>
                <w:szCs w:val="18"/>
                <w:lang w:eastAsia="fi-FI"/>
              </w:rPr>
            </w:pPr>
            <w:r w:rsidRPr="00C52E58">
              <w:rPr>
                <w:rFonts w:cs="Arial"/>
                <w:sz w:val="18"/>
                <w:szCs w:val="18"/>
              </w:rPr>
              <w:t>The distance of the lowest part of the ship's keel above the established Under Keel Clearance Limit for the waterway, expressed in metres.</w:t>
            </w:r>
          </w:p>
        </w:tc>
        <w:tc>
          <w:tcPr>
            <w:tcW w:w="702" w:type="dxa"/>
            <w:tcPrChange w:id="928" w:author="Jason Rhee" w:date="2024-03-06T17:44:00Z">
              <w:tcPr>
                <w:tcW w:w="702" w:type="dxa"/>
              </w:tcPr>
            </w:tcPrChange>
          </w:tcPr>
          <w:p w14:paraId="0496BBD4" w14:textId="7D40389C" w:rsidR="00453950" w:rsidRPr="00B061FF" w:rsidRDefault="00A05204" w:rsidP="001B3B1F">
            <w:pPr>
              <w:spacing w:before="60" w:after="60" w:line="240" w:lineRule="auto"/>
              <w:jc w:val="center"/>
              <w:rPr>
                <w:rFonts w:eastAsiaTheme="minorEastAsia" w:cs="Arial"/>
                <w:sz w:val="18"/>
                <w:szCs w:val="18"/>
                <w:lang w:eastAsia="ko-KR"/>
              </w:rPr>
            </w:pPr>
            <w:r>
              <w:rPr>
                <w:rFonts w:eastAsiaTheme="minorEastAsia" w:cs="Arial"/>
                <w:sz w:val="18"/>
                <w:szCs w:val="18"/>
                <w:lang w:eastAsia="ko-KR"/>
              </w:rPr>
              <w:t>[0..</w:t>
            </w:r>
            <w:r w:rsidR="00453950" w:rsidRPr="00B061FF">
              <w:rPr>
                <w:rFonts w:eastAsiaTheme="minorEastAsia" w:cs="Arial"/>
                <w:sz w:val="18"/>
                <w:szCs w:val="18"/>
                <w:lang w:eastAsia="ko-KR"/>
              </w:rPr>
              <w:t>1]</w:t>
            </w:r>
          </w:p>
        </w:tc>
        <w:tc>
          <w:tcPr>
            <w:tcW w:w="1701" w:type="dxa"/>
            <w:tcPrChange w:id="929" w:author="Jason Rhee" w:date="2024-03-06T17:44:00Z">
              <w:tcPr>
                <w:tcW w:w="1701" w:type="dxa"/>
              </w:tcPr>
            </w:tcPrChange>
          </w:tcPr>
          <w:p w14:paraId="25B06EC3" w14:textId="6CC88A78" w:rsidR="00453950" w:rsidRPr="00B061FF" w:rsidRDefault="00223857" w:rsidP="00B061FF">
            <w:pPr>
              <w:spacing w:before="60" w:after="60" w:line="240" w:lineRule="auto"/>
              <w:jc w:val="left"/>
              <w:rPr>
                <w:rFonts w:cs="Arial"/>
                <w:sz w:val="18"/>
                <w:szCs w:val="18"/>
              </w:rPr>
            </w:pPr>
            <w:r>
              <w:rPr>
                <w:rFonts w:cs="Arial"/>
                <w:sz w:val="18"/>
                <w:szCs w:val="18"/>
              </w:rPr>
              <w:t>Real</w:t>
            </w:r>
          </w:p>
        </w:tc>
        <w:tc>
          <w:tcPr>
            <w:tcW w:w="1417" w:type="dxa"/>
            <w:tcPrChange w:id="930" w:author="Jason Rhee" w:date="2024-03-06T17:44:00Z">
              <w:tcPr>
                <w:tcW w:w="1417" w:type="dxa"/>
              </w:tcPr>
            </w:tcPrChange>
          </w:tcPr>
          <w:p w14:paraId="7C95F1E6" w14:textId="77777777" w:rsidR="00453950" w:rsidRPr="00B061FF" w:rsidRDefault="00453950" w:rsidP="00B061FF">
            <w:pPr>
              <w:spacing w:before="60" w:after="60" w:line="240" w:lineRule="auto"/>
              <w:jc w:val="left"/>
              <w:rPr>
                <w:rFonts w:cs="Arial"/>
                <w:sz w:val="18"/>
                <w:szCs w:val="18"/>
              </w:rPr>
            </w:pPr>
          </w:p>
        </w:tc>
      </w:tr>
      <w:tr w:rsidR="00453950" w:rsidRPr="00D129DC" w14:paraId="7E0FA79F" w14:textId="77777777" w:rsidTr="006E5801">
        <w:trPr>
          <w:cantSplit/>
          <w:trPrChange w:id="931" w:author="Jason Rhee" w:date="2024-03-06T17:44:00Z">
            <w:trPr>
              <w:gridAfter w:val="0"/>
              <w:cantSplit/>
            </w:trPr>
          </w:trPrChange>
        </w:trPr>
        <w:tc>
          <w:tcPr>
            <w:tcW w:w="1697" w:type="dxa"/>
            <w:tcPrChange w:id="932" w:author="Jason Rhee" w:date="2024-03-06T17:44:00Z">
              <w:tcPr>
                <w:tcW w:w="1129" w:type="dxa"/>
              </w:tcPr>
            </w:tcPrChange>
          </w:tcPr>
          <w:p w14:paraId="583E14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933" w:author="Jason Rhee" w:date="2024-03-06T17:44:00Z">
              <w:tcPr>
                <w:tcW w:w="2410" w:type="dxa"/>
                <w:gridSpan w:val="2"/>
              </w:tcPr>
            </w:tcPrChange>
          </w:tcPr>
          <w:p w14:paraId="60B3D91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name</w:t>
            </w:r>
          </w:p>
        </w:tc>
        <w:tc>
          <w:tcPr>
            <w:tcW w:w="5143" w:type="dxa"/>
            <w:tcPrChange w:id="934" w:author="Jason Rhee" w:date="2024-03-06T17:44:00Z">
              <w:tcPr>
                <w:tcW w:w="2275" w:type="dxa"/>
                <w:gridSpan w:val="2"/>
              </w:tcPr>
            </w:tcPrChange>
          </w:tcPr>
          <w:p w14:paraId="6E9C7A5B" w14:textId="6AFBDB59" w:rsidR="00453950" w:rsidRPr="00C52E58" w:rsidRDefault="00C930E2" w:rsidP="00B061FF">
            <w:pPr>
              <w:spacing w:before="60" w:after="60" w:line="240" w:lineRule="auto"/>
              <w:jc w:val="left"/>
              <w:rPr>
                <w:rFonts w:cs="Arial"/>
                <w:sz w:val="18"/>
                <w:szCs w:val="18"/>
                <w:lang w:val="en-US" w:eastAsia="fi-FI"/>
              </w:rPr>
            </w:pPr>
            <w:r w:rsidRPr="00C52E58">
              <w:rPr>
                <w:rFonts w:cs="Arial"/>
                <w:sz w:val="18"/>
                <w:szCs w:val="18"/>
              </w:rPr>
              <w:t>The individual name of a feature</w:t>
            </w:r>
          </w:p>
        </w:tc>
        <w:tc>
          <w:tcPr>
            <w:tcW w:w="702" w:type="dxa"/>
            <w:tcPrChange w:id="935" w:author="Jason Rhee" w:date="2024-03-06T17:44:00Z">
              <w:tcPr>
                <w:tcW w:w="702" w:type="dxa"/>
              </w:tcPr>
            </w:tcPrChange>
          </w:tcPr>
          <w:p w14:paraId="040EF2F1" w14:textId="26FA5FD1"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936" w:author="Jason Rhee" w:date="2024-03-06T17:44:00Z">
              <w:tcPr>
                <w:tcW w:w="1701" w:type="dxa"/>
              </w:tcPr>
            </w:tcPrChange>
          </w:tcPr>
          <w:p w14:paraId="4C8AC105"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Text</w:t>
            </w:r>
          </w:p>
        </w:tc>
        <w:tc>
          <w:tcPr>
            <w:tcW w:w="1417" w:type="dxa"/>
            <w:tcPrChange w:id="937" w:author="Jason Rhee" w:date="2024-03-06T17:44:00Z">
              <w:tcPr>
                <w:tcW w:w="1417" w:type="dxa"/>
              </w:tcPr>
            </w:tcPrChange>
          </w:tcPr>
          <w:p w14:paraId="021BC2DF" w14:textId="77777777" w:rsidR="00453950" w:rsidRPr="00B061FF" w:rsidRDefault="00453950" w:rsidP="00B061FF">
            <w:pPr>
              <w:spacing w:before="60" w:after="60" w:line="240" w:lineRule="auto"/>
              <w:jc w:val="left"/>
              <w:rPr>
                <w:rFonts w:cs="Arial"/>
                <w:sz w:val="18"/>
                <w:szCs w:val="18"/>
              </w:rPr>
            </w:pPr>
          </w:p>
        </w:tc>
      </w:tr>
      <w:tr w:rsidR="00453950" w:rsidRPr="00D129DC" w14:paraId="1A2D3451" w14:textId="77777777" w:rsidTr="006E5801">
        <w:trPr>
          <w:cantSplit/>
          <w:trPrChange w:id="938" w:author="Jason Rhee" w:date="2024-03-06T17:44:00Z">
            <w:trPr>
              <w:gridAfter w:val="0"/>
              <w:cantSplit/>
            </w:trPr>
          </w:trPrChange>
        </w:trPr>
        <w:tc>
          <w:tcPr>
            <w:tcW w:w="1697" w:type="dxa"/>
            <w:tcPrChange w:id="939" w:author="Jason Rhee" w:date="2024-03-06T17:44:00Z">
              <w:tcPr>
                <w:tcW w:w="1129" w:type="dxa"/>
              </w:tcPr>
            </w:tcPrChange>
          </w:tcPr>
          <w:p w14:paraId="399E6AF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940" w:author="Jason Rhee" w:date="2024-03-06T17:44:00Z">
              <w:tcPr>
                <w:tcW w:w="2410" w:type="dxa"/>
                <w:gridSpan w:val="2"/>
              </w:tcPr>
            </w:tcPrChange>
          </w:tcPr>
          <w:p w14:paraId="0D7A350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expectedPassingSpeed</w:t>
            </w:r>
          </w:p>
        </w:tc>
        <w:tc>
          <w:tcPr>
            <w:tcW w:w="5143" w:type="dxa"/>
            <w:tcPrChange w:id="941" w:author="Jason Rhee" w:date="2024-03-06T17:44:00Z">
              <w:tcPr>
                <w:tcW w:w="2275" w:type="dxa"/>
                <w:gridSpan w:val="2"/>
              </w:tcPr>
            </w:tcPrChange>
          </w:tcPr>
          <w:p w14:paraId="24507F2C" w14:textId="2D35E086" w:rsidR="00453950" w:rsidRPr="00C52E58" w:rsidRDefault="008257B8" w:rsidP="00B061FF">
            <w:pPr>
              <w:spacing w:before="60" w:after="60" w:line="240" w:lineRule="auto"/>
              <w:jc w:val="left"/>
              <w:rPr>
                <w:rFonts w:cs="Arial"/>
                <w:sz w:val="18"/>
                <w:szCs w:val="18"/>
              </w:rPr>
            </w:pPr>
            <w:r w:rsidRPr="00C52E58">
              <w:rPr>
                <w:rFonts w:cs="Arial"/>
                <w:sz w:val="18"/>
                <w:szCs w:val="18"/>
              </w:rPr>
              <w:t>The expected passing speed for a ship for a nominated Under Keel Clearance Control Point.</w:t>
            </w:r>
          </w:p>
        </w:tc>
        <w:tc>
          <w:tcPr>
            <w:tcW w:w="702" w:type="dxa"/>
            <w:tcPrChange w:id="942" w:author="Jason Rhee" w:date="2024-03-06T17:44:00Z">
              <w:tcPr>
                <w:tcW w:w="702" w:type="dxa"/>
              </w:tcPr>
            </w:tcPrChange>
          </w:tcPr>
          <w:p w14:paraId="3F2B6E9C" w14:textId="30851F9B"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943" w:author="Jason Rhee" w:date="2024-03-06T17:44:00Z">
              <w:tcPr>
                <w:tcW w:w="1701" w:type="dxa"/>
              </w:tcPr>
            </w:tcPrChange>
          </w:tcPr>
          <w:p w14:paraId="003F364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Real</w:t>
            </w:r>
            <w:r w:rsidRPr="00B061FF" w:rsidDel="00AC4FB4">
              <w:rPr>
                <w:rFonts w:cs="Arial"/>
                <w:sz w:val="18"/>
                <w:szCs w:val="18"/>
              </w:rPr>
              <w:t xml:space="preserve"> </w:t>
            </w:r>
          </w:p>
        </w:tc>
        <w:tc>
          <w:tcPr>
            <w:tcW w:w="1417" w:type="dxa"/>
            <w:tcPrChange w:id="944" w:author="Jason Rhee" w:date="2024-03-06T17:44:00Z">
              <w:tcPr>
                <w:tcW w:w="1417" w:type="dxa"/>
              </w:tcPr>
            </w:tcPrChange>
          </w:tcPr>
          <w:p w14:paraId="1412394E" w14:textId="77777777" w:rsidR="00453950" w:rsidRPr="00B061FF" w:rsidRDefault="00453950" w:rsidP="00B061FF">
            <w:pPr>
              <w:spacing w:before="60" w:after="60" w:line="240" w:lineRule="auto"/>
              <w:jc w:val="left"/>
              <w:rPr>
                <w:rFonts w:cs="Arial"/>
                <w:sz w:val="18"/>
                <w:szCs w:val="18"/>
              </w:rPr>
            </w:pPr>
          </w:p>
        </w:tc>
      </w:tr>
      <w:tr w:rsidR="00453950" w:rsidRPr="00D129DC" w14:paraId="303A5095" w14:textId="77777777" w:rsidTr="006E5801">
        <w:trPr>
          <w:cantSplit/>
          <w:trPrChange w:id="945" w:author="Jason Rhee" w:date="2024-03-06T17:44:00Z">
            <w:trPr>
              <w:gridAfter w:val="0"/>
              <w:cantSplit/>
            </w:trPr>
          </w:trPrChange>
        </w:trPr>
        <w:tc>
          <w:tcPr>
            <w:tcW w:w="1697" w:type="dxa"/>
            <w:tcPrChange w:id="946" w:author="Jason Rhee" w:date="2024-03-06T17:44:00Z">
              <w:tcPr>
                <w:tcW w:w="1129" w:type="dxa"/>
              </w:tcPr>
            </w:tcPrChange>
          </w:tcPr>
          <w:p w14:paraId="533CB42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947" w:author="Jason Rhee" w:date="2024-03-06T17:44:00Z">
              <w:tcPr>
                <w:tcW w:w="2410" w:type="dxa"/>
                <w:gridSpan w:val="2"/>
              </w:tcPr>
            </w:tcPrChange>
          </w:tcPr>
          <w:p w14:paraId="5AD7954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expectedPassingTime</w:t>
            </w:r>
          </w:p>
        </w:tc>
        <w:tc>
          <w:tcPr>
            <w:tcW w:w="5143" w:type="dxa"/>
            <w:tcPrChange w:id="948" w:author="Jason Rhee" w:date="2024-03-06T17:44:00Z">
              <w:tcPr>
                <w:tcW w:w="2275" w:type="dxa"/>
                <w:gridSpan w:val="2"/>
              </w:tcPr>
            </w:tcPrChange>
          </w:tcPr>
          <w:p w14:paraId="1B8602A2" w14:textId="3A2FEE81" w:rsidR="00453950" w:rsidRPr="00C52E58" w:rsidRDefault="00D753A9" w:rsidP="00B061FF">
            <w:pPr>
              <w:spacing w:before="60" w:after="60" w:line="240" w:lineRule="auto"/>
              <w:jc w:val="left"/>
              <w:rPr>
                <w:rFonts w:cs="Arial"/>
                <w:sz w:val="18"/>
                <w:szCs w:val="18"/>
              </w:rPr>
            </w:pPr>
            <w:r w:rsidRPr="00C52E58">
              <w:rPr>
                <w:rFonts w:cs="Arial"/>
                <w:sz w:val="18"/>
                <w:szCs w:val="18"/>
              </w:rPr>
              <w:t>The expected passing time for a ship for a nominated Under Keel Clearance Control Point.</w:t>
            </w:r>
          </w:p>
        </w:tc>
        <w:tc>
          <w:tcPr>
            <w:tcW w:w="702" w:type="dxa"/>
            <w:tcPrChange w:id="949" w:author="Jason Rhee" w:date="2024-03-06T17:44:00Z">
              <w:tcPr>
                <w:tcW w:w="702" w:type="dxa"/>
              </w:tcPr>
            </w:tcPrChange>
          </w:tcPr>
          <w:p w14:paraId="7F1FCBC7" w14:textId="2F87FB9F"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950" w:author="Jason Rhee" w:date="2024-03-06T17:44:00Z">
              <w:tcPr>
                <w:tcW w:w="1701" w:type="dxa"/>
              </w:tcPr>
            </w:tcPrChange>
          </w:tcPr>
          <w:p w14:paraId="01D983B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DateTime</w:t>
            </w:r>
            <w:r w:rsidRPr="00B061FF" w:rsidDel="00AC4FB4">
              <w:rPr>
                <w:rFonts w:cs="Arial"/>
                <w:sz w:val="18"/>
                <w:szCs w:val="18"/>
              </w:rPr>
              <w:t xml:space="preserve"> </w:t>
            </w:r>
          </w:p>
        </w:tc>
        <w:tc>
          <w:tcPr>
            <w:tcW w:w="1417" w:type="dxa"/>
            <w:tcPrChange w:id="951" w:author="Jason Rhee" w:date="2024-03-06T17:44:00Z">
              <w:tcPr>
                <w:tcW w:w="1417" w:type="dxa"/>
              </w:tcPr>
            </w:tcPrChange>
          </w:tcPr>
          <w:p w14:paraId="109E9EAF" w14:textId="77777777" w:rsidR="00453950" w:rsidRPr="00B061FF" w:rsidRDefault="00453950" w:rsidP="00B061FF">
            <w:pPr>
              <w:spacing w:before="60" w:after="60" w:line="240" w:lineRule="auto"/>
              <w:jc w:val="left"/>
              <w:rPr>
                <w:rFonts w:cs="Arial"/>
                <w:sz w:val="18"/>
                <w:szCs w:val="18"/>
              </w:rPr>
            </w:pPr>
          </w:p>
        </w:tc>
      </w:tr>
      <w:tr w:rsidR="00FA6927" w:rsidRPr="00D129DC" w14:paraId="136F1DE8" w14:textId="77777777" w:rsidTr="006E5801">
        <w:trPr>
          <w:cantSplit/>
          <w:ins w:id="952" w:author="Jason Rhee" w:date="2024-07-01T17:34:00Z"/>
        </w:trPr>
        <w:tc>
          <w:tcPr>
            <w:tcW w:w="1697" w:type="dxa"/>
          </w:tcPr>
          <w:p w14:paraId="6FD55A5B" w14:textId="0FB7721F" w:rsidR="00FA6927" w:rsidRPr="00B061FF" w:rsidRDefault="00FA6927" w:rsidP="00FA6927">
            <w:pPr>
              <w:spacing w:before="60" w:after="60"/>
              <w:jc w:val="left"/>
              <w:rPr>
                <w:ins w:id="953" w:author="Jason Rhee" w:date="2024-07-01T17:34:00Z" w16du:dateUtc="2024-07-01T07:34:00Z"/>
                <w:rFonts w:cs="Arial"/>
                <w:sz w:val="18"/>
                <w:szCs w:val="18"/>
              </w:rPr>
            </w:pPr>
            <w:ins w:id="954" w:author="Jason Rhee" w:date="2024-07-01T17:34:00Z" w16du:dateUtc="2024-07-01T07:34:00Z">
              <w:r>
                <w:rPr>
                  <w:rFonts w:cs="Arial"/>
                  <w:sz w:val="18"/>
                  <w:szCs w:val="18"/>
                </w:rPr>
                <w:t>SimpleAttribute</w:t>
              </w:r>
            </w:ins>
          </w:p>
        </w:tc>
        <w:tc>
          <w:tcPr>
            <w:tcW w:w="3401" w:type="dxa"/>
          </w:tcPr>
          <w:p w14:paraId="66F85675" w14:textId="4F1D1107" w:rsidR="00FA6927" w:rsidRPr="00B061FF" w:rsidRDefault="005F7C49" w:rsidP="00FA6927">
            <w:pPr>
              <w:spacing w:before="60" w:after="60"/>
              <w:jc w:val="left"/>
              <w:rPr>
                <w:ins w:id="955" w:author="Jason Rhee" w:date="2024-07-01T17:34:00Z" w16du:dateUtc="2024-07-01T07:34:00Z"/>
                <w:rFonts w:cs="Arial"/>
                <w:sz w:val="18"/>
                <w:szCs w:val="18"/>
              </w:rPr>
            </w:pPr>
            <w:ins w:id="956" w:author="Jason Rhee" w:date="2024-07-01T23:50:00Z" w16du:dateUtc="2024-07-01T13:50:00Z">
              <w:r>
                <w:rPr>
                  <w:rFonts w:cs="Arial"/>
                  <w:sz w:val="18"/>
                  <w:szCs w:val="18"/>
                </w:rPr>
                <w:t>interoperabilityIdentifier</w:t>
              </w:r>
            </w:ins>
          </w:p>
        </w:tc>
        <w:tc>
          <w:tcPr>
            <w:tcW w:w="5143" w:type="dxa"/>
          </w:tcPr>
          <w:p w14:paraId="6019BB04" w14:textId="5995C8DD" w:rsidR="00FA6927" w:rsidRPr="00C52E58" w:rsidRDefault="00FA6927" w:rsidP="00FA6927">
            <w:pPr>
              <w:spacing w:before="60" w:after="60"/>
              <w:jc w:val="left"/>
              <w:rPr>
                <w:ins w:id="957" w:author="Jason Rhee" w:date="2024-07-01T17:34:00Z" w16du:dateUtc="2024-07-01T07:34:00Z"/>
                <w:rFonts w:cs="Arial"/>
                <w:sz w:val="18"/>
                <w:szCs w:val="18"/>
              </w:rPr>
            </w:pPr>
            <w:ins w:id="958"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2" w:type="dxa"/>
          </w:tcPr>
          <w:p w14:paraId="56287399" w14:textId="6247A61E" w:rsidR="00FA6927" w:rsidRDefault="00FA6927" w:rsidP="00FA6927">
            <w:pPr>
              <w:spacing w:before="60" w:after="60"/>
              <w:jc w:val="center"/>
              <w:rPr>
                <w:ins w:id="959" w:author="Jason Rhee" w:date="2024-07-01T17:34:00Z" w16du:dateUtc="2024-07-01T07:34:00Z"/>
                <w:rFonts w:cs="Arial"/>
                <w:sz w:val="18"/>
                <w:szCs w:val="18"/>
              </w:rPr>
            </w:pPr>
            <w:ins w:id="960"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1701" w:type="dxa"/>
          </w:tcPr>
          <w:p w14:paraId="68E7AB0B" w14:textId="71BCB2F3" w:rsidR="00FA6927" w:rsidRPr="00B061FF" w:rsidRDefault="00FA6927" w:rsidP="00FA6927">
            <w:pPr>
              <w:spacing w:before="60" w:after="60"/>
              <w:jc w:val="left"/>
              <w:rPr>
                <w:ins w:id="961" w:author="Jason Rhee" w:date="2024-07-01T17:34:00Z" w16du:dateUtc="2024-07-01T07:34:00Z"/>
                <w:rFonts w:cs="Arial"/>
                <w:sz w:val="18"/>
                <w:szCs w:val="18"/>
              </w:rPr>
            </w:pPr>
            <w:ins w:id="962" w:author="Jason Rhee" w:date="2024-07-01T17:34:00Z" w16du:dateUtc="2024-07-01T07:34:00Z">
              <w:r>
                <w:rPr>
                  <w:rFonts w:cs="Arial"/>
                  <w:sz w:val="18"/>
                  <w:szCs w:val="18"/>
                </w:rPr>
                <w:t>URN</w:t>
              </w:r>
            </w:ins>
          </w:p>
        </w:tc>
        <w:tc>
          <w:tcPr>
            <w:tcW w:w="1417" w:type="dxa"/>
          </w:tcPr>
          <w:p w14:paraId="1A99A582" w14:textId="77777777" w:rsidR="00FA6927" w:rsidRPr="00B061FF" w:rsidRDefault="00FA6927" w:rsidP="00FA6927">
            <w:pPr>
              <w:spacing w:before="60" w:after="60"/>
              <w:jc w:val="left"/>
              <w:rPr>
                <w:ins w:id="963" w:author="Jason Rhee" w:date="2024-07-01T17:34:00Z" w16du:dateUtc="2024-07-01T07:34:00Z"/>
                <w:rFonts w:cs="Arial"/>
                <w:sz w:val="18"/>
                <w:szCs w:val="18"/>
              </w:rPr>
            </w:pPr>
          </w:p>
        </w:tc>
      </w:tr>
      <w:tr w:rsidR="00453950" w:rsidRPr="00D129DC" w14:paraId="56B7256D" w14:textId="77777777" w:rsidTr="006E5801">
        <w:trPr>
          <w:cantSplit/>
          <w:trPrChange w:id="964" w:author="Jason Rhee" w:date="2024-03-06T17:44:00Z">
            <w:trPr>
              <w:gridAfter w:val="0"/>
              <w:cantSplit/>
            </w:trPr>
          </w:trPrChange>
        </w:trPr>
        <w:tc>
          <w:tcPr>
            <w:tcW w:w="1697" w:type="dxa"/>
            <w:tcPrChange w:id="965" w:author="Jason Rhee" w:date="2024-03-06T17:44:00Z">
              <w:tcPr>
                <w:tcW w:w="1129" w:type="dxa"/>
              </w:tcPr>
            </w:tcPrChange>
          </w:tcPr>
          <w:p w14:paraId="483226A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ComplexAttribute</w:t>
            </w:r>
          </w:p>
        </w:tc>
        <w:tc>
          <w:tcPr>
            <w:tcW w:w="3401" w:type="dxa"/>
            <w:tcPrChange w:id="966" w:author="Jason Rhee" w:date="2024-03-06T17:44:00Z">
              <w:tcPr>
                <w:tcW w:w="2410" w:type="dxa"/>
                <w:gridSpan w:val="2"/>
              </w:tcPr>
            </w:tcPrChange>
          </w:tcPr>
          <w:p w14:paraId="47022CF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5143" w:type="dxa"/>
            <w:tcPrChange w:id="967" w:author="Jason Rhee" w:date="2024-03-06T17:44:00Z">
              <w:tcPr>
                <w:tcW w:w="2275" w:type="dxa"/>
                <w:gridSpan w:val="2"/>
              </w:tcPr>
            </w:tcPrChange>
          </w:tcPr>
          <w:p w14:paraId="3984A899" w14:textId="35006752" w:rsidR="00453950" w:rsidRPr="00C52E58" w:rsidRDefault="000C223C" w:rsidP="00B061FF">
            <w:pPr>
              <w:spacing w:before="60" w:after="60" w:line="240" w:lineRule="auto"/>
              <w:jc w:val="left"/>
              <w:rPr>
                <w:rFonts w:cs="Arial"/>
                <w:sz w:val="18"/>
                <w:szCs w:val="18"/>
              </w:rPr>
            </w:pPr>
            <w:r w:rsidRPr="00C52E58">
              <w:rPr>
                <w:rFonts w:cs="Arial"/>
                <w:sz w:val="18"/>
                <w:szCs w:val="18"/>
                <w:shd w:val="clear" w:color="auto" w:fill="FFFFFF"/>
              </w:rPr>
              <w:t>Time interval.</w:t>
            </w:r>
          </w:p>
        </w:tc>
        <w:tc>
          <w:tcPr>
            <w:tcW w:w="702" w:type="dxa"/>
            <w:tcPrChange w:id="968" w:author="Jason Rhee" w:date="2024-03-06T17:44:00Z">
              <w:tcPr>
                <w:tcW w:w="702" w:type="dxa"/>
              </w:tcPr>
            </w:tcPrChange>
          </w:tcPr>
          <w:p w14:paraId="3144C262" w14:textId="0D8A7136"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w:t>
            </w:r>
            <w:r>
              <w:rPr>
                <w:rFonts w:cs="Arial"/>
                <w:sz w:val="18"/>
                <w:szCs w:val="18"/>
              </w:rPr>
              <w:t>.</w:t>
            </w:r>
            <w:r w:rsidR="00453950" w:rsidRPr="00B061FF">
              <w:rPr>
                <w:rFonts w:cs="Arial"/>
                <w:sz w:val="18"/>
                <w:szCs w:val="18"/>
              </w:rPr>
              <w:t>1]</w:t>
            </w:r>
          </w:p>
        </w:tc>
        <w:tc>
          <w:tcPr>
            <w:tcW w:w="1701" w:type="dxa"/>
            <w:tcPrChange w:id="969" w:author="Jason Rhee" w:date="2024-03-06T17:44:00Z">
              <w:tcPr>
                <w:tcW w:w="1701" w:type="dxa"/>
              </w:tcPr>
            </w:tcPrChange>
          </w:tcPr>
          <w:p w14:paraId="35E20A6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1417" w:type="dxa"/>
            <w:tcPrChange w:id="970" w:author="Jason Rhee" w:date="2024-03-06T17:44:00Z">
              <w:tcPr>
                <w:tcW w:w="1417" w:type="dxa"/>
              </w:tcPr>
            </w:tcPrChange>
          </w:tcPr>
          <w:p w14:paraId="3BB62BB2" w14:textId="77777777" w:rsidR="00453950" w:rsidRPr="00B061FF" w:rsidRDefault="00453950" w:rsidP="00B061FF">
            <w:pPr>
              <w:spacing w:before="60" w:after="60" w:line="240" w:lineRule="auto"/>
              <w:jc w:val="left"/>
              <w:rPr>
                <w:rFonts w:cs="Arial"/>
                <w:sz w:val="18"/>
                <w:szCs w:val="18"/>
              </w:rPr>
            </w:pPr>
          </w:p>
        </w:tc>
      </w:tr>
    </w:tbl>
    <w:p w14:paraId="3CD99705" w14:textId="77777777" w:rsidR="006E5801" w:rsidRDefault="006E5801" w:rsidP="001B3B1F">
      <w:pPr>
        <w:spacing w:before="0"/>
        <w:rPr>
          <w:ins w:id="971" w:author="Jason Rhee" w:date="2024-03-06T17:38:00Z"/>
        </w:rPr>
        <w:sectPr w:rsidR="006E5801" w:rsidSect="004D20A7">
          <w:pgSz w:w="16838" w:h="11906" w:orient="landscape"/>
          <w:pgMar w:top="1400" w:right="1440" w:bottom="1418" w:left="1440" w:header="720" w:footer="720" w:gutter="0"/>
          <w:pgNumType w:start="1"/>
          <w:cols w:space="720"/>
          <w:docGrid w:linePitch="272"/>
        </w:sectPr>
      </w:pPr>
    </w:p>
    <w:p w14:paraId="126C999C" w14:textId="708713E7" w:rsidR="001B3B1F" w:rsidRPr="001B3B1F" w:rsidDel="006E5801" w:rsidRDefault="001B3B1F" w:rsidP="001B3B1F">
      <w:pPr>
        <w:spacing w:before="0"/>
        <w:rPr>
          <w:del w:id="972" w:author="Jason Rhee" w:date="2024-03-06T17:40:00Z"/>
        </w:rPr>
      </w:pPr>
    </w:p>
    <w:p w14:paraId="4B23B7AA" w14:textId="77777777" w:rsidR="00453950" w:rsidRPr="00D129DC" w:rsidRDefault="00413DAA" w:rsidP="002721B0">
      <w:pPr>
        <w:pStyle w:val="Heading3"/>
      </w:pPr>
      <w:commentRangeStart w:id="973"/>
      <w:r>
        <w:t>Feature Relationship</w:t>
      </w:r>
      <w:commentRangeEnd w:id="973"/>
      <w:r w:rsidR="006B468E">
        <w:rPr>
          <w:rStyle w:val="CommentReference"/>
          <w:rFonts w:cs="Times New Roman"/>
          <w:b w:val="0"/>
          <w:bCs w:val="0"/>
          <w:color w:val="auto"/>
        </w:rPr>
        <w:commentReference w:id="973"/>
      </w:r>
    </w:p>
    <w:tbl>
      <w:tblPr>
        <w:tblStyle w:val="TableGrid"/>
        <w:tblW w:w="9634" w:type="dxa"/>
        <w:tblLayout w:type="fixed"/>
        <w:tblLook w:val="04A0" w:firstRow="1" w:lastRow="0" w:firstColumn="1" w:lastColumn="0" w:noHBand="0" w:noVBand="1"/>
      </w:tblPr>
      <w:tblGrid>
        <w:gridCol w:w="1555"/>
        <w:gridCol w:w="2409"/>
        <w:gridCol w:w="709"/>
        <w:gridCol w:w="2268"/>
        <w:gridCol w:w="709"/>
        <w:gridCol w:w="1984"/>
      </w:tblGrid>
      <w:tr w:rsidR="00453950" w:rsidRPr="00D129DC" w14:paraId="0F5A4CC2" w14:textId="77777777" w:rsidTr="002A4ECF">
        <w:trPr>
          <w:cantSplit/>
          <w:tblHeader/>
        </w:trPr>
        <w:tc>
          <w:tcPr>
            <w:tcW w:w="1555" w:type="dxa"/>
            <w:shd w:val="clear" w:color="auto" w:fill="D9D9D9" w:themeFill="background1" w:themeFillShade="D9"/>
          </w:tcPr>
          <w:p w14:paraId="3449D245" w14:textId="77777777" w:rsidR="00453950" w:rsidRPr="001B3B1F" w:rsidRDefault="00453950" w:rsidP="001B3B1F">
            <w:pPr>
              <w:spacing w:before="60" w:after="60" w:line="240" w:lineRule="auto"/>
              <w:jc w:val="left"/>
              <w:rPr>
                <w:rFonts w:cs="Arial"/>
                <w:sz w:val="18"/>
                <w:szCs w:val="18"/>
              </w:rPr>
            </w:pPr>
          </w:p>
        </w:tc>
        <w:tc>
          <w:tcPr>
            <w:tcW w:w="2409" w:type="dxa"/>
            <w:shd w:val="clear" w:color="auto" w:fill="D9D9D9" w:themeFill="background1" w:themeFillShade="D9"/>
          </w:tcPr>
          <w:p w14:paraId="0F146EE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Source</w:t>
            </w:r>
          </w:p>
        </w:tc>
        <w:tc>
          <w:tcPr>
            <w:tcW w:w="709" w:type="dxa"/>
            <w:shd w:val="clear" w:color="auto" w:fill="D9D9D9" w:themeFill="background1" w:themeFillShade="D9"/>
          </w:tcPr>
          <w:p w14:paraId="1DEFFCA6" w14:textId="7820D06C" w:rsidR="00453950" w:rsidRPr="001B3B1F" w:rsidRDefault="001B3B1F" w:rsidP="001B3B1F">
            <w:pPr>
              <w:spacing w:before="60" w:after="60" w:line="240" w:lineRule="auto"/>
              <w:jc w:val="center"/>
              <w:rPr>
                <w:rFonts w:cs="Arial"/>
                <w:sz w:val="18"/>
                <w:szCs w:val="18"/>
                <w:lang w:eastAsia="fi-FI"/>
              </w:rPr>
            </w:pPr>
            <w:r>
              <w:rPr>
                <w:rFonts w:eastAsiaTheme="minorEastAsia" w:cs="Arial"/>
                <w:b/>
                <w:sz w:val="18"/>
                <w:szCs w:val="18"/>
                <w:lang w:eastAsia="ko-KR"/>
              </w:rPr>
              <w:t>Mult</w:t>
            </w:r>
          </w:p>
        </w:tc>
        <w:tc>
          <w:tcPr>
            <w:tcW w:w="2268" w:type="dxa"/>
            <w:shd w:val="clear" w:color="auto" w:fill="D9D9D9" w:themeFill="background1" w:themeFillShade="D9"/>
          </w:tcPr>
          <w:p w14:paraId="1ABC2687"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Target</w:t>
            </w:r>
          </w:p>
        </w:tc>
        <w:tc>
          <w:tcPr>
            <w:tcW w:w="709" w:type="dxa"/>
            <w:shd w:val="clear" w:color="auto" w:fill="D9D9D9" w:themeFill="background1" w:themeFillShade="D9"/>
          </w:tcPr>
          <w:p w14:paraId="3F1EC1B0" w14:textId="46CE569E" w:rsidR="00453950" w:rsidRPr="001B3B1F" w:rsidRDefault="001B3B1F" w:rsidP="001B3B1F">
            <w:pPr>
              <w:spacing w:before="60" w:after="60" w:line="240" w:lineRule="auto"/>
              <w:jc w:val="center"/>
              <w:rPr>
                <w:rFonts w:cs="Arial"/>
                <w:sz w:val="18"/>
                <w:szCs w:val="18"/>
              </w:rPr>
            </w:pPr>
            <w:r>
              <w:rPr>
                <w:rFonts w:cs="Arial"/>
                <w:b/>
                <w:sz w:val="18"/>
                <w:szCs w:val="18"/>
              </w:rPr>
              <w:t>Mult</w:t>
            </w:r>
          </w:p>
        </w:tc>
        <w:tc>
          <w:tcPr>
            <w:tcW w:w="1984" w:type="dxa"/>
            <w:shd w:val="clear" w:color="auto" w:fill="D9D9D9" w:themeFill="background1" w:themeFillShade="D9"/>
          </w:tcPr>
          <w:p w14:paraId="19F96311" w14:textId="2B25713F" w:rsidR="00453950" w:rsidRPr="001B3B1F" w:rsidRDefault="001B3B1F" w:rsidP="001B3B1F">
            <w:pPr>
              <w:spacing w:before="60" w:after="60" w:line="240" w:lineRule="auto"/>
              <w:jc w:val="left"/>
              <w:rPr>
                <w:rFonts w:cs="Arial"/>
                <w:sz w:val="18"/>
                <w:szCs w:val="18"/>
              </w:rPr>
            </w:pPr>
            <w:r>
              <w:rPr>
                <w:rFonts w:cs="Arial"/>
                <w:b/>
                <w:sz w:val="18"/>
                <w:szCs w:val="18"/>
              </w:rPr>
              <w:t>Roles</w:t>
            </w:r>
          </w:p>
        </w:tc>
      </w:tr>
      <w:tr w:rsidR="003533D6" w:rsidRPr="00D129DC" w14:paraId="1C17D2C7" w14:textId="77777777" w:rsidTr="007E33D0">
        <w:trPr>
          <w:cantSplit/>
          <w:tblHeader/>
          <w:ins w:id="974" w:author="Jason Rhee" w:date="2024-07-16T17:35:00Z"/>
        </w:trPr>
        <w:tc>
          <w:tcPr>
            <w:tcW w:w="1555" w:type="dxa"/>
            <w:shd w:val="clear" w:color="auto" w:fill="auto"/>
          </w:tcPr>
          <w:p w14:paraId="132E5550" w14:textId="0837542D" w:rsidR="003533D6" w:rsidRPr="007E33D0" w:rsidRDefault="00017F0D" w:rsidP="003533D6">
            <w:pPr>
              <w:spacing w:before="60" w:after="60"/>
              <w:jc w:val="left"/>
              <w:rPr>
                <w:ins w:id="975" w:author="Jason Rhee" w:date="2024-07-16T17:35:00Z" w16du:dateUtc="2024-07-16T07:35:00Z"/>
                <w:rFonts w:eastAsiaTheme="minorEastAsia" w:cs="Arial"/>
                <w:sz w:val="18"/>
                <w:szCs w:val="18"/>
                <w:lang w:eastAsia="ko-KR"/>
              </w:rPr>
            </w:pPr>
            <w:ins w:id="976" w:author="Jason Rhee" w:date="2024-07-21T19:12:00Z" w16du:dateUtc="2024-07-21T09:12:00Z">
              <w:r>
                <w:rPr>
                  <w:rFonts w:eastAsiaTheme="minorEastAsia" w:cs="Arial" w:hint="eastAsia"/>
                  <w:sz w:val="18"/>
                  <w:szCs w:val="18"/>
                  <w:lang w:eastAsia="ko-KR"/>
                </w:rPr>
                <w:t>Composition</w:t>
              </w:r>
            </w:ins>
          </w:p>
        </w:tc>
        <w:tc>
          <w:tcPr>
            <w:tcW w:w="2409" w:type="dxa"/>
            <w:shd w:val="clear" w:color="auto" w:fill="auto"/>
          </w:tcPr>
          <w:p w14:paraId="738B8DA4" w14:textId="647B0AC9" w:rsidR="003533D6" w:rsidRPr="007E33D0" w:rsidRDefault="003533D6" w:rsidP="003533D6">
            <w:pPr>
              <w:spacing w:before="60" w:after="60"/>
              <w:jc w:val="left"/>
              <w:rPr>
                <w:ins w:id="977" w:author="Jason Rhee" w:date="2024-07-16T17:35:00Z" w16du:dateUtc="2024-07-16T07:35:00Z"/>
                <w:rFonts w:eastAsiaTheme="minorEastAsia" w:cs="Arial"/>
                <w:bCs/>
                <w:sz w:val="18"/>
                <w:szCs w:val="18"/>
                <w:lang w:eastAsia="ko-KR"/>
              </w:rPr>
            </w:pPr>
            <w:ins w:id="978" w:author="Jason Rhee" w:date="2024-07-16T17:35:00Z" w16du:dateUtc="2024-07-16T07:35:00Z">
              <w:r w:rsidRPr="007E33D0">
                <w:rPr>
                  <w:rFonts w:eastAsiaTheme="minorEastAsia" w:cs="Arial"/>
                  <w:bCs/>
                  <w:sz w:val="18"/>
                  <w:szCs w:val="18"/>
                  <w:lang w:eastAsia="ko-KR"/>
                </w:rPr>
                <w:t>UnderKeelClearancePlanArea</w:t>
              </w:r>
            </w:ins>
          </w:p>
        </w:tc>
        <w:tc>
          <w:tcPr>
            <w:tcW w:w="709" w:type="dxa"/>
            <w:shd w:val="clear" w:color="auto" w:fill="auto"/>
          </w:tcPr>
          <w:p w14:paraId="4BC5B387" w14:textId="66FA5E1B" w:rsidR="003533D6" w:rsidRPr="007E33D0" w:rsidRDefault="003533D6" w:rsidP="003533D6">
            <w:pPr>
              <w:spacing w:before="60" w:after="60"/>
              <w:jc w:val="center"/>
              <w:rPr>
                <w:ins w:id="979" w:author="Jason Rhee" w:date="2024-07-16T17:35:00Z" w16du:dateUtc="2024-07-16T07:35:00Z"/>
                <w:rFonts w:eastAsiaTheme="minorEastAsia" w:cs="Arial"/>
                <w:bCs/>
                <w:sz w:val="18"/>
                <w:szCs w:val="18"/>
                <w:lang w:eastAsia="ko-KR"/>
              </w:rPr>
            </w:pPr>
            <w:ins w:id="980" w:author="Jason Rhee" w:date="2024-07-16T17:37:00Z" w16du:dateUtc="2024-07-16T07:37:00Z">
              <w:r w:rsidRPr="007E33D0">
                <w:rPr>
                  <w:rFonts w:eastAsiaTheme="minorEastAsia" w:cs="Arial"/>
                  <w:bCs/>
                  <w:sz w:val="18"/>
                  <w:szCs w:val="18"/>
                  <w:lang w:eastAsia="ko-KR"/>
                </w:rPr>
                <w:t>[1]</w:t>
              </w:r>
            </w:ins>
          </w:p>
        </w:tc>
        <w:tc>
          <w:tcPr>
            <w:tcW w:w="2268" w:type="dxa"/>
            <w:shd w:val="clear" w:color="auto" w:fill="auto"/>
          </w:tcPr>
          <w:p w14:paraId="7A85320F" w14:textId="4CEB81C0" w:rsidR="003533D6" w:rsidRPr="001B3B1F" w:rsidRDefault="003533D6" w:rsidP="003533D6">
            <w:pPr>
              <w:spacing w:before="60" w:after="60"/>
              <w:jc w:val="left"/>
              <w:rPr>
                <w:ins w:id="981" w:author="Jason Rhee" w:date="2024-07-16T17:35:00Z" w16du:dateUtc="2024-07-16T07:35:00Z"/>
                <w:rFonts w:eastAsiaTheme="minorEastAsia" w:cs="Arial"/>
                <w:b/>
                <w:sz w:val="18"/>
                <w:szCs w:val="18"/>
                <w:lang w:eastAsia="ko-KR"/>
              </w:rPr>
            </w:pPr>
            <w:ins w:id="982" w:author="Jason Rhee" w:date="2024-07-16T17:37:00Z" w16du:dateUtc="2024-07-16T07:37:00Z">
              <w:r w:rsidRPr="001B3B1F">
                <w:rPr>
                  <w:rFonts w:eastAsiaTheme="minorEastAsia" w:cs="Arial"/>
                  <w:sz w:val="18"/>
                  <w:szCs w:val="18"/>
                  <w:lang w:eastAsia="ko-KR"/>
                </w:rPr>
                <w:t>UnderKeelClearancePlan</w:t>
              </w:r>
            </w:ins>
          </w:p>
        </w:tc>
        <w:tc>
          <w:tcPr>
            <w:tcW w:w="709" w:type="dxa"/>
            <w:shd w:val="clear" w:color="auto" w:fill="auto"/>
          </w:tcPr>
          <w:p w14:paraId="62DE587E" w14:textId="01DD7A58" w:rsidR="003533D6" w:rsidRDefault="003533D6" w:rsidP="003533D6">
            <w:pPr>
              <w:spacing w:before="60" w:after="60"/>
              <w:jc w:val="center"/>
              <w:rPr>
                <w:ins w:id="983" w:author="Jason Rhee" w:date="2024-07-16T17:35:00Z" w16du:dateUtc="2024-07-16T07:35:00Z"/>
                <w:rFonts w:cs="Arial"/>
                <w:b/>
                <w:sz w:val="18"/>
                <w:szCs w:val="18"/>
              </w:rPr>
            </w:pPr>
            <w:ins w:id="984" w:author="Jason Rhee" w:date="2024-07-16T17:37:00Z" w16du:dateUtc="2024-07-16T07:37:00Z">
              <w:r>
                <w:rPr>
                  <w:rFonts w:cs="Arial"/>
                  <w:sz w:val="18"/>
                  <w:szCs w:val="18"/>
                </w:rPr>
                <w:t>[0..</w:t>
              </w:r>
              <w:r w:rsidRPr="001B3B1F">
                <w:rPr>
                  <w:rFonts w:cs="Arial"/>
                  <w:sz w:val="18"/>
                  <w:szCs w:val="18"/>
                </w:rPr>
                <w:t>*]</w:t>
              </w:r>
            </w:ins>
          </w:p>
        </w:tc>
        <w:tc>
          <w:tcPr>
            <w:tcW w:w="1984" w:type="dxa"/>
            <w:shd w:val="clear" w:color="auto" w:fill="auto"/>
          </w:tcPr>
          <w:p w14:paraId="28AB4269" w14:textId="64E2E815" w:rsidR="003533D6" w:rsidRPr="001B3B1F" w:rsidRDefault="003533D6" w:rsidP="003533D6">
            <w:pPr>
              <w:spacing w:before="60" w:after="60" w:line="240" w:lineRule="auto"/>
              <w:jc w:val="left"/>
              <w:rPr>
                <w:ins w:id="985" w:author="Jason Rhee" w:date="2024-07-16T17:37:00Z" w16du:dateUtc="2024-07-16T07:37:00Z"/>
                <w:rFonts w:eastAsiaTheme="minorEastAsia" w:cs="Arial"/>
                <w:sz w:val="18"/>
                <w:szCs w:val="18"/>
                <w:lang w:eastAsia="ko-KR"/>
              </w:rPr>
            </w:pPr>
            <w:ins w:id="986" w:author="Jason Rhee" w:date="2024-07-16T17:37:00Z" w16du:dateUtc="2024-07-16T07:37:00Z">
              <w:r w:rsidRPr="001B3B1F">
                <w:rPr>
                  <w:rFonts w:eastAsiaTheme="minorEastAsia" w:cs="Arial"/>
                  <w:sz w:val="18"/>
                  <w:szCs w:val="18"/>
                  <w:lang w:eastAsia="ko-KR"/>
                </w:rPr>
                <w:t xml:space="preserve">Source role – </w:t>
              </w:r>
            </w:ins>
            <w:ins w:id="987" w:author="Jason Rhee" w:date="2024-07-21T17:25:00Z" w16du:dateUtc="2024-07-21T07:25:00Z">
              <w:r w:rsidR="00377D31">
                <w:rPr>
                  <w:rFonts w:eastAsiaTheme="minorEastAsia" w:cs="Arial"/>
                  <w:sz w:val="18"/>
                  <w:szCs w:val="18"/>
                  <w:lang w:eastAsia="ko-KR"/>
                </w:rPr>
                <w:t>theComponent</w:t>
              </w:r>
            </w:ins>
          </w:p>
          <w:p w14:paraId="06F5BB1C" w14:textId="54A450E0" w:rsidR="003533D6" w:rsidRDefault="003533D6" w:rsidP="003533D6">
            <w:pPr>
              <w:spacing w:before="60" w:after="60"/>
              <w:jc w:val="left"/>
              <w:rPr>
                <w:ins w:id="988" w:author="Jason Rhee" w:date="2024-07-16T17:35:00Z" w16du:dateUtc="2024-07-16T07:35:00Z"/>
                <w:rFonts w:cs="Arial"/>
                <w:b/>
                <w:sz w:val="18"/>
                <w:szCs w:val="18"/>
              </w:rPr>
            </w:pPr>
            <w:ins w:id="989" w:author="Jason Rhee" w:date="2024-07-16T17:37:00Z" w16du:dateUtc="2024-07-16T07:37:00Z">
              <w:r w:rsidRPr="001B3B1F">
                <w:rPr>
                  <w:rFonts w:eastAsiaTheme="minorEastAsia" w:cs="Arial"/>
                  <w:sz w:val="18"/>
                  <w:szCs w:val="18"/>
                  <w:lang w:eastAsia="ko-KR"/>
                </w:rPr>
                <w:t xml:space="preserve">Target role – </w:t>
              </w:r>
            </w:ins>
            <w:ins w:id="990" w:author="Jason Rhee" w:date="2024-07-21T17:25:00Z" w16du:dateUtc="2024-07-21T07:25:00Z">
              <w:r w:rsidR="00377D31">
                <w:rPr>
                  <w:rFonts w:eastAsiaTheme="minorEastAsia" w:cs="Arial"/>
                  <w:sz w:val="18"/>
                  <w:szCs w:val="18"/>
                  <w:lang w:eastAsia="ko-KR"/>
                </w:rPr>
                <w:t>theCollection</w:t>
              </w:r>
            </w:ins>
          </w:p>
        </w:tc>
      </w:tr>
      <w:tr w:rsidR="00453950" w:rsidRPr="00D129DC" w14:paraId="7FFFD9CF" w14:textId="77777777" w:rsidTr="001B3B1F">
        <w:trPr>
          <w:cantSplit/>
        </w:trPr>
        <w:tc>
          <w:tcPr>
            <w:tcW w:w="1555" w:type="dxa"/>
          </w:tcPr>
          <w:p w14:paraId="163F7031" w14:textId="0A25E6E1" w:rsidR="00453950" w:rsidRPr="001B3B1F" w:rsidRDefault="00453950" w:rsidP="001B3B1F">
            <w:pPr>
              <w:spacing w:before="60" w:after="60" w:line="240" w:lineRule="auto"/>
              <w:jc w:val="left"/>
              <w:rPr>
                <w:rFonts w:cs="Arial"/>
                <w:sz w:val="18"/>
                <w:szCs w:val="18"/>
              </w:rPr>
            </w:pPr>
            <w:del w:id="991" w:author="Jason Rhee" w:date="2024-07-21T19:12:00Z" w16du:dateUtc="2024-07-21T09:12:00Z">
              <w:r w:rsidRPr="001B3B1F" w:rsidDel="00017F0D">
                <w:rPr>
                  <w:rFonts w:cs="Arial"/>
                  <w:sz w:val="18"/>
                  <w:szCs w:val="18"/>
                </w:rPr>
                <w:delText>Aggregation</w:delText>
              </w:r>
            </w:del>
            <w:ins w:id="992" w:author="Jason Rhee" w:date="2024-07-21T19:12:00Z" w16du:dateUtc="2024-07-21T09:12:00Z">
              <w:r w:rsidR="00017F0D">
                <w:rPr>
                  <w:rFonts w:cs="Arial"/>
                  <w:sz w:val="18"/>
                  <w:szCs w:val="18"/>
                </w:rPr>
                <w:t>Composition</w:t>
              </w:r>
            </w:ins>
          </w:p>
        </w:tc>
        <w:tc>
          <w:tcPr>
            <w:tcW w:w="2409" w:type="dxa"/>
          </w:tcPr>
          <w:p w14:paraId="1ABFC6BE"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UnderKeelClearanceNonNavigableArea</w:t>
            </w:r>
          </w:p>
        </w:tc>
        <w:tc>
          <w:tcPr>
            <w:tcW w:w="709" w:type="dxa"/>
          </w:tcPr>
          <w:p w14:paraId="4A3830AD"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68B04BE4"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4E5C4B02" w14:textId="5BDDA214" w:rsidR="00453950" w:rsidRPr="001B3B1F" w:rsidRDefault="00891B68" w:rsidP="001B3B1F">
            <w:pPr>
              <w:spacing w:before="60" w:after="60" w:line="240" w:lineRule="auto"/>
              <w:jc w:val="center"/>
              <w:rPr>
                <w:rFonts w:cs="Arial"/>
                <w:sz w:val="18"/>
                <w:szCs w:val="18"/>
              </w:rPr>
            </w:pPr>
            <w:r>
              <w:rPr>
                <w:rFonts w:cs="Arial"/>
                <w:sz w:val="18"/>
                <w:szCs w:val="18"/>
              </w:rPr>
              <w:t>[</w:t>
            </w:r>
            <w:r w:rsidR="002C2378">
              <w:rPr>
                <w:rFonts w:cs="Arial"/>
                <w:sz w:val="18"/>
                <w:szCs w:val="18"/>
              </w:rPr>
              <w:t>0</w:t>
            </w:r>
            <w:r>
              <w:rPr>
                <w:rFonts w:cs="Arial"/>
                <w:sz w:val="18"/>
                <w:szCs w:val="18"/>
              </w:rPr>
              <w:t>..</w:t>
            </w:r>
            <w:r w:rsidR="00453950" w:rsidRPr="001B3B1F">
              <w:rPr>
                <w:rFonts w:cs="Arial"/>
                <w:sz w:val="18"/>
                <w:szCs w:val="18"/>
              </w:rPr>
              <w:t>*]</w:t>
            </w:r>
          </w:p>
        </w:tc>
        <w:tc>
          <w:tcPr>
            <w:tcW w:w="1984" w:type="dxa"/>
          </w:tcPr>
          <w:p w14:paraId="45B67C1E" w14:textId="1A80D26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993" w:author="Jason Rhee" w:date="2024-07-21T17:25:00Z" w16du:dateUtc="2024-07-21T07:25:00Z">
              <w:r w:rsidRPr="001B3B1F" w:rsidDel="00377D31">
                <w:rPr>
                  <w:rFonts w:eastAsiaTheme="minorEastAsia" w:cs="Arial"/>
                  <w:sz w:val="18"/>
                  <w:szCs w:val="18"/>
                  <w:lang w:eastAsia="ko-KR"/>
                </w:rPr>
                <w:delText>consistOf</w:delText>
              </w:r>
            </w:del>
            <w:ins w:id="994" w:author="Jason Rhee" w:date="2024-07-21T17:25:00Z" w16du:dateUtc="2024-07-21T07:25:00Z">
              <w:r w:rsidR="00377D31">
                <w:rPr>
                  <w:rFonts w:eastAsiaTheme="minorEastAsia" w:cs="Arial"/>
                  <w:sz w:val="18"/>
                  <w:szCs w:val="18"/>
                  <w:lang w:eastAsia="ko-KR"/>
                </w:rPr>
                <w:t>theComponent</w:t>
              </w:r>
            </w:ins>
          </w:p>
          <w:p w14:paraId="04C4766D" w14:textId="39BCE87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Target role – </w:t>
            </w:r>
            <w:del w:id="995" w:author="Jason Rhee" w:date="2024-07-21T17:25:00Z" w16du:dateUtc="2024-07-21T07:25:00Z">
              <w:r w:rsidRPr="001B3B1F" w:rsidDel="00377D31">
                <w:rPr>
                  <w:rFonts w:eastAsiaTheme="minorEastAsia" w:cs="Arial"/>
                  <w:sz w:val="18"/>
                  <w:szCs w:val="18"/>
                  <w:lang w:eastAsia="ko-KR"/>
                </w:rPr>
                <w:delText>componentOf</w:delText>
              </w:r>
            </w:del>
            <w:ins w:id="996" w:author="Jason Rhee" w:date="2024-07-21T17:25:00Z" w16du:dateUtc="2024-07-21T07:25:00Z">
              <w:r w:rsidR="00377D31">
                <w:rPr>
                  <w:rFonts w:eastAsiaTheme="minorEastAsia" w:cs="Arial"/>
                  <w:sz w:val="18"/>
                  <w:szCs w:val="18"/>
                  <w:lang w:eastAsia="ko-KR"/>
                </w:rPr>
                <w:t>theCollection</w:t>
              </w:r>
            </w:ins>
          </w:p>
        </w:tc>
      </w:tr>
      <w:tr w:rsidR="00453950" w:rsidRPr="00D129DC" w14:paraId="1E67FD51" w14:textId="77777777" w:rsidTr="001B3B1F">
        <w:trPr>
          <w:cantSplit/>
        </w:trPr>
        <w:tc>
          <w:tcPr>
            <w:tcW w:w="1555" w:type="dxa"/>
          </w:tcPr>
          <w:p w14:paraId="1553CC78" w14:textId="40DE1E5B" w:rsidR="00453950" w:rsidRPr="001B3B1F" w:rsidRDefault="00453950" w:rsidP="001B3B1F">
            <w:pPr>
              <w:spacing w:before="60" w:after="60" w:line="240" w:lineRule="auto"/>
              <w:jc w:val="left"/>
              <w:rPr>
                <w:rFonts w:cs="Arial"/>
                <w:sz w:val="18"/>
                <w:szCs w:val="18"/>
              </w:rPr>
            </w:pPr>
            <w:del w:id="997" w:author="Jason Rhee" w:date="2024-07-21T19:12:00Z" w16du:dateUtc="2024-07-21T09:12:00Z">
              <w:r w:rsidRPr="001B3B1F" w:rsidDel="00017F0D">
                <w:rPr>
                  <w:rFonts w:cs="Arial"/>
                  <w:sz w:val="18"/>
                  <w:szCs w:val="18"/>
                </w:rPr>
                <w:delText>Aggregation</w:delText>
              </w:r>
            </w:del>
            <w:ins w:id="998" w:author="Jason Rhee" w:date="2024-07-21T19:12:00Z" w16du:dateUtc="2024-07-21T09:12:00Z">
              <w:r w:rsidR="00017F0D">
                <w:rPr>
                  <w:rFonts w:cs="Arial"/>
                  <w:sz w:val="18"/>
                  <w:szCs w:val="18"/>
                </w:rPr>
                <w:t>Composition</w:t>
              </w:r>
            </w:ins>
          </w:p>
        </w:tc>
        <w:tc>
          <w:tcPr>
            <w:tcW w:w="2409" w:type="dxa"/>
          </w:tcPr>
          <w:p w14:paraId="4AD7CB3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UnderKeelClearanceAlmostNonNavigableArea</w:t>
            </w:r>
          </w:p>
        </w:tc>
        <w:tc>
          <w:tcPr>
            <w:tcW w:w="709" w:type="dxa"/>
          </w:tcPr>
          <w:p w14:paraId="539C02F4"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2A1BCA"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2178E35C" w14:textId="777106C1" w:rsidR="00453950" w:rsidRPr="001B3B1F" w:rsidRDefault="00891B68" w:rsidP="001B3B1F">
            <w:pPr>
              <w:spacing w:before="60" w:after="60" w:line="240" w:lineRule="auto"/>
              <w:jc w:val="center"/>
              <w:rPr>
                <w:rFonts w:cs="Arial"/>
                <w:sz w:val="18"/>
                <w:szCs w:val="18"/>
              </w:rPr>
            </w:pPr>
            <w:r>
              <w:rPr>
                <w:rFonts w:cs="Arial"/>
                <w:sz w:val="18"/>
                <w:szCs w:val="18"/>
              </w:rPr>
              <w:t>[0..</w:t>
            </w:r>
            <w:r w:rsidR="00453950" w:rsidRPr="001B3B1F">
              <w:rPr>
                <w:rFonts w:cs="Arial"/>
                <w:sz w:val="18"/>
                <w:szCs w:val="18"/>
              </w:rPr>
              <w:t>*]</w:t>
            </w:r>
          </w:p>
        </w:tc>
        <w:tc>
          <w:tcPr>
            <w:tcW w:w="1984" w:type="dxa"/>
          </w:tcPr>
          <w:p w14:paraId="35B70522" w14:textId="2A58F43F"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999" w:author="Jason Rhee" w:date="2024-07-21T17:26:00Z" w16du:dateUtc="2024-07-21T07:26:00Z">
              <w:r w:rsidRPr="001B3B1F" w:rsidDel="00377D31">
                <w:rPr>
                  <w:rFonts w:eastAsiaTheme="minorEastAsia" w:cs="Arial"/>
                  <w:sz w:val="18"/>
                  <w:szCs w:val="18"/>
                  <w:lang w:eastAsia="ko-KR"/>
                </w:rPr>
                <w:delText>consistOf</w:delText>
              </w:r>
            </w:del>
            <w:ins w:id="1000" w:author="Jason Rhee" w:date="2024-07-21T17:26:00Z" w16du:dateUtc="2024-07-21T07:26:00Z">
              <w:r w:rsidR="00377D31">
                <w:rPr>
                  <w:rFonts w:eastAsiaTheme="minorEastAsia" w:cs="Arial"/>
                  <w:sz w:val="18"/>
                  <w:szCs w:val="18"/>
                  <w:lang w:eastAsia="ko-KR"/>
                </w:rPr>
                <w:t>theComponent</w:t>
              </w:r>
            </w:ins>
          </w:p>
          <w:p w14:paraId="494CB27B" w14:textId="2D66A5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del w:id="1001" w:author="Jason Rhee" w:date="2024-07-21T17:25:00Z" w16du:dateUtc="2024-07-21T07:25:00Z">
              <w:r w:rsidRPr="001B3B1F" w:rsidDel="00377D31">
                <w:rPr>
                  <w:rFonts w:eastAsiaTheme="minorEastAsia" w:cs="Arial"/>
                  <w:sz w:val="18"/>
                  <w:szCs w:val="18"/>
                  <w:lang w:eastAsia="ko-KR"/>
                </w:rPr>
                <w:delText>componentOf</w:delText>
              </w:r>
            </w:del>
            <w:ins w:id="1002" w:author="Jason Rhee" w:date="2024-07-21T17:25:00Z" w16du:dateUtc="2024-07-21T07:25:00Z">
              <w:r w:rsidR="00377D31">
                <w:rPr>
                  <w:rFonts w:eastAsiaTheme="minorEastAsia" w:cs="Arial"/>
                  <w:sz w:val="18"/>
                  <w:szCs w:val="18"/>
                  <w:lang w:eastAsia="ko-KR"/>
                </w:rPr>
                <w:t>theCollection</w:t>
              </w:r>
            </w:ins>
          </w:p>
        </w:tc>
      </w:tr>
      <w:tr w:rsidR="00453950" w:rsidRPr="00D129DC" w14:paraId="00E57D76" w14:textId="77777777" w:rsidTr="001B3B1F">
        <w:trPr>
          <w:cantSplit/>
        </w:trPr>
        <w:tc>
          <w:tcPr>
            <w:tcW w:w="1555" w:type="dxa"/>
          </w:tcPr>
          <w:p w14:paraId="166DBDBB" w14:textId="2E42CA1E" w:rsidR="00453950" w:rsidRPr="001B3B1F" w:rsidRDefault="00453950" w:rsidP="001B3B1F">
            <w:pPr>
              <w:spacing w:before="60" w:after="60" w:line="240" w:lineRule="auto"/>
              <w:jc w:val="left"/>
              <w:rPr>
                <w:rFonts w:cs="Arial"/>
                <w:sz w:val="18"/>
                <w:szCs w:val="18"/>
              </w:rPr>
            </w:pPr>
            <w:del w:id="1003" w:author="Jason Rhee" w:date="2024-07-21T19:12:00Z" w16du:dateUtc="2024-07-21T09:12:00Z">
              <w:r w:rsidRPr="001B3B1F" w:rsidDel="00017F0D">
                <w:rPr>
                  <w:rFonts w:cs="Arial"/>
                  <w:sz w:val="18"/>
                  <w:szCs w:val="18"/>
                </w:rPr>
                <w:delText>Aggregation</w:delText>
              </w:r>
            </w:del>
            <w:ins w:id="1004" w:author="Jason Rhee" w:date="2024-07-21T19:12:00Z" w16du:dateUtc="2024-07-21T09:12:00Z">
              <w:r w:rsidR="00017F0D">
                <w:rPr>
                  <w:rFonts w:cs="Arial"/>
                  <w:sz w:val="18"/>
                  <w:szCs w:val="18"/>
                </w:rPr>
                <w:t>Composition</w:t>
              </w:r>
            </w:ins>
          </w:p>
        </w:tc>
        <w:tc>
          <w:tcPr>
            <w:tcW w:w="2409" w:type="dxa"/>
          </w:tcPr>
          <w:p w14:paraId="0B14765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UnderKeelClearanceControlPoint</w:t>
            </w:r>
          </w:p>
        </w:tc>
        <w:tc>
          <w:tcPr>
            <w:tcW w:w="709" w:type="dxa"/>
          </w:tcPr>
          <w:p w14:paraId="2B0CC56B"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FE5D3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704B8596" w14:textId="0FDC0481" w:rsidR="00453950" w:rsidRPr="001B3B1F" w:rsidRDefault="00891B68" w:rsidP="001B3B1F">
            <w:pPr>
              <w:spacing w:before="60" w:after="60" w:line="240" w:lineRule="auto"/>
              <w:jc w:val="center"/>
              <w:rPr>
                <w:rFonts w:cs="Arial"/>
                <w:sz w:val="18"/>
                <w:szCs w:val="18"/>
              </w:rPr>
            </w:pPr>
            <w:r>
              <w:rPr>
                <w:rFonts w:cs="Arial"/>
                <w:sz w:val="18"/>
                <w:szCs w:val="18"/>
              </w:rPr>
              <w:t>[1..</w:t>
            </w:r>
            <w:r w:rsidR="00453950" w:rsidRPr="001B3B1F">
              <w:rPr>
                <w:rFonts w:cs="Arial"/>
                <w:sz w:val="18"/>
                <w:szCs w:val="18"/>
              </w:rPr>
              <w:t>*]</w:t>
            </w:r>
          </w:p>
        </w:tc>
        <w:tc>
          <w:tcPr>
            <w:tcW w:w="1984" w:type="dxa"/>
          </w:tcPr>
          <w:p w14:paraId="1C50AD93" w14:textId="0893E4E3"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1005" w:author="Jason Rhee" w:date="2024-07-21T17:26:00Z" w16du:dateUtc="2024-07-21T07:26:00Z">
              <w:r w:rsidRPr="001B3B1F" w:rsidDel="00377D31">
                <w:rPr>
                  <w:rFonts w:eastAsiaTheme="minorEastAsia" w:cs="Arial"/>
                  <w:sz w:val="18"/>
                  <w:szCs w:val="18"/>
                  <w:lang w:eastAsia="ko-KR"/>
                </w:rPr>
                <w:delText>consistOf</w:delText>
              </w:r>
            </w:del>
            <w:ins w:id="1006" w:author="Jason Rhee" w:date="2024-07-21T17:26:00Z" w16du:dateUtc="2024-07-21T07:26:00Z">
              <w:r w:rsidR="00377D31">
                <w:rPr>
                  <w:rFonts w:eastAsiaTheme="minorEastAsia" w:cs="Arial"/>
                  <w:sz w:val="18"/>
                  <w:szCs w:val="18"/>
                  <w:lang w:eastAsia="ko-KR"/>
                </w:rPr>
                <w:t>theComponent</w:t>
              </w:r>
            </w:ins>
          </w:p>
          <w:p w14:paraId="5E1FB166" w14:textId="3C5E5F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del w:id="1007" w:author="Jason Rhee" w:date="2024-07-21T17:25:00Z" w16du:dateUtc="2024-07-21T07:25:00Z">
              <w:r w:rsidRPr="001B3B1F" w:rsidDel="00377D31">
                <w:rPr>
                  <w:rFonts w:eastAsiaTheme="minorEastAsia" w:cs="Arial"/>
                  <w:sz w:val="18"/>
                  <w:szCs w:val="18"/>
                  <w:lang w:eastAsia="ko-KR"/>
                </w:rPr>
                <w:delText>componentOf</w:delText>
              </w:r>
            </w:del>
            <w:ins w:id="1008" w:author="Jason Rhee" w:date="2024-07-21T17:25:00Z" w16du:dateUtc="2024-07-21T07:25:00Z">
              <w:r w:rsidR="00377D31">
                <w:rPr>
                  <w:rFonts w:eastAsiaTheme="minorEastAsia" w:cs="Arial"/>
                  <w:sz w:val="18"/>
                  <w:szCs w:val="18"/>
                  <w:lang w:eastAsia="ko-KR"/>
                </w:rPr>
                <w:t>theCollection</w:t>
              </w:r>
            </w:ins>
          </w:p>
        </w:tc>
      </w:tr>
    </w:tbl>
    <w:p w14:paraId="3A1431B9" w14:textId="77777777" w:rsidR="004155D6" w:rsidRPr="004155D6" w:rsidRDefault="004155D6" w:rsidP="004155D6">
      <w:pPr>
        <w:spacing w:before="0"/>
      </w:pPr>
    </w:p>
    <w:p w14:paraId="7F0ABE74" w14:textId="77777777" w:rsidR="00453950" w:rsidRPr="00D129DC" w:rsidRDefault="00453950" w:rsidP="002721B0">
      <w:pPr>
        <w:pStyle w:val="Heading3"/>
      </w:pPr>
      <w:r w:rsidRPr="00D129DC">
        <w:t>Complex Attribute</w:t>
      </w:r>
    </w:p>
    <w:p w14:paraId="5A3956E2" w14:textId="77777777" w:rsidR="00453950" w:rsidRPr="00D129DC" w:rsidRDefault="00453950" w:rsidP="002721B0">
      <w:pPr>
        <w:pStyle w:val="Heading4"/>
      </w:pPr>
      <w:r w:rsidRPr="00D129DC">
        <w:t>FixedTimeRange</w:t>
      </w:r>
    </w:p>
    <w:tbl>
      <w:tblPr>
        <w:tblStyle w:val="TableGrid"/>
        <w:tblW w:w="9634" w:type="dxa"/>
        <w:tblLook w:val="04A0" w:firstRow="1" w:lastRow="0" w:firstColumn="1" w:lastColumn="0" w:noHBand="0" w:noVBand="1"/>
      </w:tblPr>
      <w:tblGrid>
        <w:gridCol w:w="1750"/>
        <w:gridCol w:w="1778"/>
        <w:gridCol w:w="1712"/>
        <w:gridCol w:w="1276"/>
        <w:gridCol w:w="1373"/>
        <w:gridCol w:w="1745"/>
      </w:tblGrid>
      <w:tr w:rsidR="00453950" w:rsidRPr="00891B68" w14:paraId="75101953" w14:textId="77777777" w:rsidTr="002A4ECF">
        <w:tc>
          <w:tcPr>
            <w:tcW w:w="1750" w:type="dxa"/>
            <w:shd w:val="clear" w:color="auto" w:fill="D9D9D9" w:themeFill="background1" w:themeFillShade="D9"/>
          </w:tcPr>
          <w:p w14:paraId="64C7135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Role</w:t>
            </w:r>
          </w:p>
        </w:tc>
        <w:tc>
          <w:tcPr>
            <w:tcW w:w="1778" w:type="dxa"/>
            <w:shd w:val="clear" w:color="auto" w:fill="D9D9D9" w:themeFill="background1" w:themeFillShade="D9"/>
          </w:tcPr>
          <w:p w14:paraId="443CBD87" w14:textId="77777777" w:rsidR="00453950" w:rsidRPr="00891B68" w:rsidRDefault="00453950" w:rsidP="00891B68">
            <w:pPr>
              <w:spacing w:before="60" w:after="60" w:line="240" w:lineRule="auto"/>
              <w:rPr>
                <w:rFonts w:cs="Arial"/>
                <w:b/>
                <w:sz w:val="18"/>
                <w:szCs w:val="18"/>
              </w:rPr>
            </w:pPr>
            <w:r w:rsidRPr="00891B68">
              <w:rPr>
                <w:rFonts w:cs="Arial"/>
                <w:b/>
                <w:sz w:val="18"/>
                <w:szCs w:val="18"/>
              </w:rPr>
              <w:t>Name</w:t>
            </w:r>
          </w:p>
        </w:tc>
        <w:tc>
          <w:tcPr>
            <w:tcW w:w="1712" w:type="dxa"/>
            <w:shd w:val="clear" w:color="auto" w:fill="D9D9D9" w:themeFill="background1" w:themeFillShade="D9"/>
          </w:tcPr>
          <w:p w14:paraId="693FB93C"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Description</w:t>
            </w:r>
          </w:p>
        </w:tc>
        <w:tc>
          <w:tcPr>
            <w:tcW w:w="1276" w:type="dxa"/>
            <w:shd w:val="clear" w:color="auto" w:fill="D9D9D9" w:themeFill="background1" w:themeFillShade="D9"/>
          </w:tcPr>
          <w:p w14:paraId="4CB220CB" w14:textId="77777777" w:rsidR="00453950" w:rsidRPr="00891B68" w:rsidRDefault="00453950" w:rsidP="00891B68">
            <w:pPr>
              <w:spacing w:before="60" w:after="60" w:line="240" w:lineRule="auto"/>
              <w:jc w:val="center"/>
              <w:rPr>
                <w:rFonts w:cs="Arial"/>
                <w:b/>
                <w:sz w:val="18"/>
                <w:szCs w:val="18"/>
              </w:rPr>
            </w:pPr>
            <w:r w:rsidRPr="00891B68">
              <w:rPr>
                <w:rFonts w:cs="Arial"/>
                <w:b/>
                <w:sz w:val="18"/>
                <w:szCs w:val="18"/>
              </w:rPr>
              <w:t>Multiplicity</w:t>
            </w:r>
          </w:p>
        </w:tc>
        <w:tc>
          <w:tcPr>
            <w:tcW w:w="1373" w:type="dxa"/>
            <w:shd w:val="clear" w:color="auto" w:fill="D9D9D9" w:themeFill="background1" w:themeFillShade="D9"/>
          </w:tcPr>
          <w:p w14:paraId="68A0D819"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Data Type</w:t>
            </w:r>
          </w:p>
        </w:tc>
        <w:tc>
          <w:tcPr>
            <w:tcW w:w="1745" w:type="dxa"/>
            <w:shd w:val="clear" w:color="auto" w:fill="D9D9D9" w:themeFill="background1" w:themeFillShade="D9"/>
          </w:tcPr>
          <w:p w14:paraId="7D8F147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Remarks</w:t>
            </w:r>
          </w:p>
        </w:tc>
      </w:tr>
      <w:tr w:rsidR="00453950" w:rsidRPr="00891B68" w14:paraId="4DE0BC68" w14:textId="77777777" w:rsidTr="00D96BD6">
        <w:tc>
          <w:tcPr>
            <w:tcW w:w="1750" w:type="dxa"/>
          </w:tcPr>
          <w:p w14:paraId="05A8831C" w14:textId="77777777" w:rsidR="00453950" w:rsidRPr="00891B68" w:rsidRDefault="00453950" w:rsidP="00891B68">
            <w:pPr>
              <w:spacing w:before="60" w:after="60" w:line="240" w:lineRule="auto"/>
              <w:rPr>
                <w:rFonts w:cs="Arial"/>
                <w:sz w:val="18"/>
                <w:szCs w:val="18"/>
              </w:rPr>
            </w:pPr>
            <w:r w:rsidRPr="00891B68">
              <w:rPr>
                <w:rFonts w:cs="Arial"/>
                <w:sz w:val="18"/>
                <w:szCs w:val="18"/>
              </w:rPr>
              <w:t>ComplexAttribute</w:t>
            </w:r>
          </w:p>
        </w:tc>
        <w:tc>
          <w:tcPr>
            <w:tcW w:w="1778" w:type="dxa"/>
          </w:tcPr>
          <w:p w14:paraId="2CBA89B0" w14:textId="77777777" w:rsidR="00453950" w:rsidRPr="00891B68" w:rsidRDefault="00453950" w:rsidP="00891B68">
            <w:pPr>
              <w:spacing w:before="60" w:after="60" w:line="240" w:lineRule="auto"/>
              <w:rPr>
                <w:rFonts w:cs="Arial"/>
                <w:sz w:val="18"/>
                <w:szCs w:val="18"/>
              </w:rPr>
            </w:pPr>
            <w:r w:rsidRPr="00891B68">
              <w:rPr>
                <w:rFonts w:cs="Arial"/>
                <w:sz w:val="18"/>
                <w:szCs w:val="18"/>
              </w:rPr>
              <w:t>fixedTimeRange</w:t>
            </w:r>
          </w:p>
        </w:tc>
        <w:tc>
          <w:tcPr>
            <w:tcW w:w="1712" w:type="dxa"/>
          </w:tcPr>
          <w:p w14:paraId="0B40E77A" w14:textId="58A09C49" w:rsidR="00453950" w:rsidRPr="00E6434E" w:rsidRDefault="000C223C" w:rsidP="00891B68">
            <w:pPr>
              <w:spacing w:before="60" w:after="60" w:line="240" w:lineRule="auto"/>
              <w:rPr>
                <w:rFonts w:cs="Arial"/>
                <w:sz w:val="18"/>
                <w:szCs w:val="18"/>
              </w:rPr>
            </w:pPr>
            <w:r w:rsidRPr="007E33D0">
              <w:rPr>
                <w:rFonts w:cs="Arial"/>
                <w:sz w:val="18"/>
                <w:szCs w:val="18"/>
                <w:shd w:val="clear" w:color="auto" w:fill="FFFFFF"/>
              </w:rPr>
              <w:t>Time interval.</w:t>
            </w:r>
          </w:p>
        </w:tc>
        <w:tc>
          <w:tcPr>
            <w:tcW w:w="1276" w:type="dxa"/>
          </w:tcPr>
          <w:p w14:paraId="53FCF22F" w14:textId="77777777" w:rsidR="00453950" w:rsidRPr="00891B68" w:rsidRDefault="00453950" w:rsidP="00891B68">
            <w:pPr>
              <w:spacing w:before="60" w:after="60" w:line="240" w:lineRule="auto"/>
              <w:jc w:val="center"/>
              <w:rPr>
                <w:rFonts w:cs="Arial"/>
                <w:sz w:val="18"/>
                <w:szCs w:val="18"/>
              </w:rPr>
            </w:pPr>
          </w:p>
        </w:tc>
        <w:tc>
          <w:tcPr>
            <w:tcW w:w="1373" w:type="dxa"/>
          </w:tcPr>
          <w:p w14:paraId="29E3DE20" w14:textId="77777777" w:rsidR="00453950" w:rsidRPr="00891B68" w:rsidRDefault="00453950" w:rsidP="00891B68">
            <w:pPr>
              <w:spacing w:before="60" w:after="60" w:line="240" w:lineRule="auto"/>
              <w:rPr>
                <w:rFonts w:cs="Arial"/>
                <w:sz w:val="18"/>
                <w:szCs w:val="18"/>
              </w:rPr>
            </w:pPr>
          </w:p>
        </w:tc>
        <w:tc>
          <w:tcPr>
            <w:tcW w:w="1745" w:type="dxa"/>
          </w:tcPr>
          <w:p w14:paraId="25CD3E6E" w14:textId="77777777" w:rsidR="00453950" w:rsidRPr="00891B68" w:rsidRDefault="00453950" w:rsidP="00891B68">
            <w:pPr>
              <w:spacing w:before="60" w:after="60" w:line="240" w:lineRule="auto"/>
              <w:rPr>
                <w:rFonts w:cs="Arial"/>
                <w:sz w:val="18"/>
                <w:szCs w:val="18"/>
              </w:rPr>
            </w:pPr>
          </w:p>
        </w:tc>
      </w:tr>
      <w:tr w:rsidR="00453950" w:rsidRPr="00891B68" w14:paraId="055AC1A6" w14:textId="77777777" w:rsidTr="00D96BD6">
        <w:tc>
          <w:tcPr>
            <w:tcW w:w="1750" w:type="dxa"/>
          </w:tcPr>
          <w:p w14:paraId="41A8AF55"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7F5B29A4" w14:textId="609FC396" w:rsidR="00453950" w:rsidRPr="00891B68" w:rsidRDefault="00DB6A7E" w:rsidP="00891B68">
            <w:pPr>
              <w:spacing w:before="60" w:after="60" w:line="240" w:lineRule="auto"/>
              <w:rPr>
                <w:rFonts w:cs="Arial"/>
                <w:sz w:val="18"/>
                <w:szCs w:val="18"/>
              </w:rPr>
            </w:pPr>
            <w:r>
              <w:rPr>
                <w:rFonts w:cs="Arial"/>
                <w:sz w:val="18"/>
                <w:szCs w:val="18"/>
              </w:rPr>
              <w:t>t</w:t>
            </w:r>
            <w:r w:rsidRPr="00891B68">
              <w:rPr>
                <w:rFonts w:cs="Arial"/>
                <w:sz w:val="18"/>
                <w:szCs w:val="18"/>
              </w:rPr>
              <w:t>imeStart</w:t>
            </w:r>
          </w:p>
        </w:tc>
        <w:tc>
          <w:tcPr>
            <w:tcW w:w="1712" w:type="dxa"/>
          </w:tcPr>
          <w:p w14:paraId="675969A5" w14:textId="071B1C06" w:rsidR="00453950" w:rsidRPr="00716349" w:rsidRDefault="002D4F73" w:rsidP="00891B68">
            <w:pPr>
              <w:spacing w:before="60" w:after="60" w:line="240" w:lineRule="auto"/>
              <w:rPr>
                <w:rFonts w:cs="Arial"/>
                <w:sz w:val="18"/>
                <w:szCs w:val="18"/>
                <w:lang w:val="en-US"/>
              </w:rPr>
            </w:pPr>
            <w:r w:rsidRPr="002D4F73">
              <w:rPr>
                <w:rFonts w:cs="Arial"/>
                <w:sz w:val="18"/>
                <w:szCs w:val="18"/>
              </w:rPr>
              <w:t>The start time of an active period.</w:t>
            </w:r>
          </w:p>
        </w:tc>
        <w:tc>
          <w:tcPr>
            <w:tcW w:w="1276" w:type="dxa"/>
          </w:tcPr>
          <w:p w14:paraId="6C36BC86" w14:textId="7E635BFC" w:rsidR="00453950" w:rsidRPr="00891B68" w:rsidRDefault="00453950" w:rsidP="00891B68">
            <w:pPr>
              <w:spacing w:before="60" w:after="60" w:line="240" w:lineRule="auto"/>
              <w:jc w:val="center"/>
              <w:rPr>
                <w:rFonts w:cs="Arial"/>
                <w:sz w:val="18"/>
                <w:szCs w:val="18"/>
              </w:rPr>
            </w:pPr>
            <w:r w:rsidRPr="00891B68">
              <w:rPr>
                <w:rFonts w:cs="Arial"/>
                <w:sz w:val="18"/>
                <w:szCs w:val="18"/>
              </w:rPr>
              <w:t>[</w:t>
            </w:r>
            <w:ins w:id="1009" w:author="Jason Rhee" w:date="2024-07-21T19:10:00Z" w16du:dateUtc="2024-07-21T09:10:00Z">
              <w:r w:rsidR="001F1495">
                <w:rPr>
                  <w:rFonts w:eastAsiaTheme="minorEastAsia" w:cs="Arial" w:hint="eastAsia"/>
                  <w:sz w:val="18"/>
                  <w:szCs w:val="18"/>
                  <w:lang w:eastAsia="ko-KR"/>
                </w:rPr>
                <w:t>0..</w:t>
              </w:r>
            </w:ins>
            <w:r w:rsidRPr="00891B68">
              <w:rPr>
                <w:rFonts w:cs="Arial"/>
                <w:sz w:val="18"/>
                <w:szCs w:val="18"/>
              </w:rPr>
              <w:t>1]</w:t>
            </w:r>
          </w:p>
        </w:tc>
        <w:tc>
          <w:tcPr>
            <w:tcW w:w="1373" w:type="dxa"/>
          </w:tcPr>
          <w:p w14:paraId="0AEB5BDE"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022FF871" w14:textId="77777777" w:rsidR="00453950" w:rsidRPr="00891B68" w:rsidRDefault="00453950" w:rsidP="00891B68">
            <w:pPr>
              <w:spacing w:before="60" w:after="60" w:line="240" w:lineRule="auto"/>
              <w:rPr>
                <w:rFonts w:cs="Arial"/>
                <w:sz w:val="18"/>
                <w:szCs w:val="18"/>
              </w:rPr>
            </w:pPr>
          </w:p>
        </w:tc>
      </w:tr>
      <w:tr w:rsidR="00453950" w:rsidRPr="00891B68" w14:paraId="01414D1E" w14:textId="77777777" w:rsidTr="00D96BD6">
        <w:tc>
          <w:tcPr>
            <w:tcW w:w="1750" w:type="dxa"/>
          </w:tcPr>
          <w:p w14:paraId="05C3B26F"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3FA10E7A" w14:textId="360EBFD0" w:rsidR="00453950" w:rsidRPr="00891B68" w:rsidRDefault="00DB6A7E" w:rsidP="00891B68">
            <w:pPr>
              <w:spacing w:before="60" w:after="60" w:line="240" w:lineRule="auto"/>
              <w:rPr>
                <w:rFonts w:cs="Arial"/>
                <w:sz w:val="18"/>
                <w:szCs w:val="18"/>
              </w:rPr>
            </w:pPr>
            <w:r>
              <w:rPr>
                <w:rFonts w:cs="Arial"/>
                <w:sz w:val="18"/>
                <w:szCs w:val="18"/>
              </w:rPr>
              <w:t>t</w:t>
            </w:r>
            <w:r w:rsidRPr="00891B68">
              <w:rPr>
                <w:rFonts w:cs="Arial"/>
                <w:sz w:val="18"/>
                <w:szCs w:val="18"/>
              </w:rPr>
              <w:t>imeEnd</w:t>
            </w:r>
          </w:p>
        </w:tc>
        <w:tc>
          <w:tcPr>
            <w:tcW w:w="1712" w:type="dxa"/>
          </w:tcPr>
          <w:p w14:paraId="20B537D1" w14:textId="563E824F" w:rsidR="00453950" w:rsidRPr="00891B68" w:rsidRDefault="007359FB" w:rsidP="00891B68">
            <w:pPr>
              <w:spacing w:before="60" w:after="60" w:line="240" w:lineRule="auto"/>
              <w:rPr>
                <w:rFonts w:cs="Arial"/>
                <w:sz w:val="18"/>
                <w:szCs w:val="18"/>
              </w:rPr>
            </w:pPr>
            <w:r w:rsidRPr="007359FB">
              <w:rPr>
                <w:rFonts w:cs="Arial"/>
                <w:sz w:val="18"/>
                <w:szCs w:val="18"/>
              </w:rPr>
              <w:t>The end time of an active period.</w:t>
            </w:r>
          </w:p>
        </w:tc>
        <w:tc>
          <w:tcPr>
            <w:tcW w:w="1276" w:type="dxa"/>
          </w:tcPr>
          <w:p w14:paraId="632B032C" w14:textId="39989976" w:rsidR="00453950" w:rsidRPr="00891B68" w:rsidRDefault="00453950" w:rsidP="00891B68">
            <w:pPr>
              <w:spacing w:before="60" w:after="60" w:line="240" w:lineRule="auto"/>
              <w:jc w:val="center"/>
              <w:rPr>
                <w:rFonts w:cs="Arial"/>
                <w:sz w:val="18"/>
                <w:szCs w:val="18"/>
              </w:rPr>
            </w:pPr>
            <w:r w:rsidRPr="00891B68">
              <w:rPr>
                <w:rFonts w:cs="Arial"/>
                <w:sz w:val="18"/>
                <w:szCs w:val="18"/>
              </w:rPr>
              <w:t>[</w:t>
            </w:r>
            <w:ins w:id="1010" w:author="Jason Rhee" w:date="2024-07-21T19:10:00Z" w16du:dateUtc="2024-07-21T09:10:00Z">
              <w:r w:rsidR="001F1495">
                <w:rPr>
                  <w:rFonts w:eastAsiaTheme="minorEastAsia" w:cs="Arial" w:hint="eastAsia"/>
                  <w:sz w:val="18"/>
                  <w:szCs w:val="18"/>
                  <w:lang w:eastAsia="ko-KR"/>
                </w:rPr>
                <w:t>0..</w:t>
              </w:r>
            </w:ins>
            <w:r w:rsidRPr="00891B68">
              <w:rPr>
                <w:rFonts w:cs="Arial"/>
                <w:sz w:val="18"/>
                <w:szCs w:val="18"/>
              </w:rPr>
              <w:t>1]</w:t>
            </w:r>
          </w:p>
        </w:tc>
        <w:tc>
          <w:tcPr>
            <w:tcW w:w="1373" w:type="dxa"/>
          </w:tcPr>
          <w:p w14:paraId="04259C4F"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31EA36B3" w14:textId="77777777" w:rsidR="00453950" w:rsidRPr="00891B68" w:rsidRDefault="00453950" w:rsidP="00891B68">
            <w:pPr>
              <w:spacing w:before="60" w:after="60" w:line="240" w:lineRule="auto"/>
              <w:rPr>
                <w:rFonts w:cs="Arial"/>
                <w:sz w:val="18"/>
                <w:szCs w:val="18"/>
              </w:rPr>
            </w:pPr>
          </w:p>
        </w:tc>
      </w:tr>
    </w:tbl>
    <w:p w14:paraId="2D050EE9" w14:textId="77777777" w:rsidR="00891B68" w:rsidRPr="00891B68" w:rsidRDefault="00891B68" w:rsidP="00891B68">
      <w:pPr>
        <w:spacing w:before="0"/>
      </w:pPr>
    </w:p>
    <w:p w14:paraId="41383471" w14:textId="77777777" w:rsidR="00453950" w:rsidRPr="00D129DC" w:rsidRDefault="00453950" w:rsidP="002721B0">
      <w:pPr>
        <w:pStyle w:val="Heading3"/>
      </w:pPr>
      <w:r w:rsidRPr="00D129DC">
        <w:t>Enumerations</w:t>
      </w:r>
    </w:p>
    <w:tbl>
      <w:tblPr>
        <w:tblStyle w:val="TableGrid"/>
        <w:tblW w:w="9814" w:type="dxa"/>
        <w:tblLayout w:type="fixed"/>
        <w:tblLook w:val="04A0" w:firstRow="1" w:lastRow="0" w:firstColumn="1" w:lastColumn="0" w:noHBand="0" w:noVBand="1"/>
      </w:tblPr>
      <w:tblGrid>
        <w:gridCol w:w="3719"/>
        <w:gridCol w:w="1701"/>
        <w:gridCol w:w="1276"/>
        <w:gridCol w:w="1417"/>
        <w:gridCol w:w="1701"/>
      </w:tblGrid>
      <w:tr w:rsidR="00D96BD6" w:rsidRPr="00891B68" w14:paraId="595CCEC4" w14:textId="77777777" w:rsidTr="007E33D0">
        <w:tc>
          <w:tcPr>
            <w:tcW w:w="3719" w:type="dxa"/>
            <w:shd w:val="clear" w:color="auto" w:fill="D9D9D9" w:themeFill="background1" w:themeFillShade="D9"/>
          </w:tcPr>
          <w:p w14:paraId="2440A3E7"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Name</w:t>
            </w:r>
          </w:p>
        </w:tc>
        <w:tc>
          <w:tcPr>
            <w:tcW w:w="1701" w:type="dxa"/>
            <w:shd w:val="clear" w:color="auto" w:fill="D9D9D9" w:themeFill="background1" w:themeFillShade="D9"/>
          </w:tcPr>
          <w:p w14:paraId="5EDC937B"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Description</w:t>
            </w:r>
          </w:p>
        </w:tc>
        <w:tc>
          <w:tcPr>
            <w:tcW w:w="1276" w:type="dxa"/>
            <w:shd w:val="clear" w:color="auto" w:fill="D9D9D9" w:themeFill="background1" w:themeFillShade="D9"/>
          </w:tcPr>
          <w:p w14:paraId="4F12C939" w14:textId="77777777" w:rsidR="00D96BD6" w:rsidRPr="00891B68" w:rsidRDefault="00D96BD6" w:rsidP="00891B68">
            <w:pPr>
              <w:spacing w:before="60" w:after="60" w:line="240" w:lineRule="auto"/>
              <w:jc w:val="center"/>
              <w:rPr>
                <w:rFonts w:cs="Arial"/>
                <w:b/>
                <w:sz w:val="18"/>
                <w:szCs w:val="18"/>
              </w:rPr>
            </w:pPr>
            <w:r w:rsidRPr="00891B68">
              <w:rPr>
                <w:rFonts w:cs="Arial"/>
                <w:b/>
                <w:sz w:val="18"/>
                <w:szCs w:val="18"/>
              </w:rPr>
              <w:t>Multiplicity</w:t>
            </w:r>
          </w:p>
        </w:tc>
        <w:tc>
          <w:tcPr>
            <w:tcW w:w="1417" w:type="dxa"/>
            <w:shd w:val="clear" w:color="auto" w:fill="D9D9D9" w:themeFill="background1" w:themeFillShade="D9"/>
          </w:tcPr>
          <w:p w14:paraId="1EBE6CFF"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Data Type</w:t>
            </w:r>
          </w:p>
        </w:tc>
        <w:tc>
          <w:tcPr>
            <w:tcW w:w="1701" w:type="dxa"/>
            <w:shd w:val="clear" w:color="auto" w:fill="D9D9D9" w:themeFill="background1" w:themeFillShade="D9"/>
          </w:tcPr>
          <w:p w14:paraId="0A682B96" w14:textId="6A787C06" w:rsidR="00D96BD6" w:rsidRPr="00891B68" w:rsidRDefault="00891B68" w:rsidP="00891B68">
            <w:pPr>
              <w:spacing w:before="60" w:after="60" w:line="240" w:lineRule="auto"/>
              <w:jc w:val="left"/>
              <w:rPr>
                <w:rFonts w:cs="Arial"/>
                <w:b/>
                <w:sz w:val="18"/>
                <w:szCs w:val="18"/>
              </w:rPr>
            </w:pPr>
            <w:r>
              <w:rPr>
                <w:rFonts w:cs="Arial"/>
                <w:b/>
                <w:sz w:val="18"/>
                <w:szCs w:val="18"/>
              </w:rPr>
              <w:t>Values</w:t>
            </w:r>
          </w:p>
        </w:tc>
      </w:tr>
      <w:tr w:rsidR="00D96BD6" w:rsidRPr="00891B68" w14:paraId="0492C7D3" w14:textId="77777777" w:rsidTr="007E33D0">
        <w:tc>
          <w:tcPr>
            <w:tcW w:w="3719" w:type="dxa"/>
          </w:tcPr>
          <w:p w14:paraId="587514A9" w14:textId="3719E824" w:rsidR="00D96BD6" w:rsidRPr="00891B68" w:rsidRDefault="00D96BD6" w:rsidP="00891B68">
            <w:pPr>
              <w:spacing w:before="60" w:after="60" w:line="240" w:lineRule="auto"/>
              <w:jc w:val="left"/>
              <w:rPr>
                <w:sz w:val="18"/>
                <w:szCs w:val="18"/>
              </w:rPr>
            </w:pPr>
            <w:r w:rsidRPr="00891B68">
              <w:rPr>
                <w:sz w:val="18"/>
                <w:szCs w:val="18"/>
              </w:rPr>
              <w:t>underKeelClearancePurpose</w:t>
            </w:r>
          </w:p>
        </w:tc>
        <w:tc>
          <w:tcPr>
            <w:tcW w:w="1701" w:type="dxa"/>
          </w:tcPr>
          <w:p w14:paraId="1EA680F9" w14:textId="217E58BA" w:rsidR="00D96BD6" w:rsidRPr="00891B68" w:rsidRDefault="006B1ED5" w:rsidP="00891B68">
            <w:pPr>
              <w:spacing w:before="60" w:after="60" w:line="240" w:lineRule="auto"/>
              <w:jc w:val="left"/>
              <w:rPr>
                <w:rFonts w:cs="Arial"/>
                <w:sz w:val="18"/>
                <w:szCs w:val="18"/>
              </w:rPr>
            </w:pPr>
            <w:r w:rsidRPr="006B1ED5">
              <w:rPr>
                <w:rFonts w:cs="Arial"/>
                <w:sz w:val="18"/>
                <w:szCs w:val="18"/>
              </w:rPr>
              <w:t>The relevant phase of a UKC passage plan.</w:t>
            </w:r>
          </w:p>
        </w:tc>
        <w:tc>
          <w:tcPr>
            <w:tcW w:w="1276" w:type="dxa"/>
          </w:tcPr>
          <w:p w14:paraId="74AE814F" w14:textId="798903A7" w:rsidR="00D96BD6" w:rsidRPr="00891B68" w:rsidRDefault="00891B68" w:rsidP="00891B68">
            <w:pPr>
              <w:spacing w:before="60" w:after="60" w:line="240" w:lineRule="auto"/>
              <w:jc w:val="center"/>
              <w:rPr>
                <w:rFonts w:cs="Arial"/>
                <w:sz w:val="18"/>
                <w:szCs w:val="18"/>
              </w:rPr>
            </w:pPr>
            <w:r>
              <w:rPr>
                <w:rFonts w:cs="Arial"/>
                <w:sz w:val="18"/>
                <w:szCs w:val="18"/>
              </w:rPr>
              <w:t>[</w:t>
            </w:r>
            <w:r w:rsidR="00D96BD6" w:rsidRPr="00891B68">
              <w:rPr>
                <w:rFonts w:cs="Arial"/>
                <w:sz w:val="18"/>
                <w:szCs w:val="18"/>
              </w:rPr>
              <w:t>1</w:t>
            </w:r>
            <w:r>
              <w:rPr>
                <w:rFonts w:cs="Arial"/>
                <w:sz w:val="18"/>
                <w:szCs w:val="18"/>
              </w:rPr>
              <w:t>]</w:t>
            </w:r>
          </w:p>
        </w:tc>
        <w:tc>
          <w:tcPr>
            <w:tcW w:w="1417" w:type="dxa"/>
          </w:tcPr>
          <w:p w14:paraId="65A39E05"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
          <w:p w14:paraId="50F21C6D"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prePlan</w:t>
            </w:r>
          </w:p>
          <w:p w14:paraId="7339700A"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2: actualPlan</w:t>
            </w:r>
          </w:p>
          <w:p w14:paraId="7D8C25CB"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3: actualUpdate</w:t>
            </w:r>
          </w:p>
        </w:tc>
      </w:tr>
      <w:tr w:rsidR="00D96BD6" w:rsidRPr="00891B68" w14:paraId="2E0E4846" w14:textId="77777777" w:rsidTr="007E33D0">
        <w:tc>
          <w:tcPr>
            <w:tcW w:w="3719" w:type="dxa"/>
          </w:tcPr>
          <w:p w14:paraId="0E088C7F" w14:textId="071E99E3" w:rsidR="00D96BD6" w:rsidRPr="00891B68" w:rsidRDefault="00D96BD6" w:rsidP="00891B68">
            <w:pPr>
              <w:spacing w:before="60" w:after="60" w:line="240" w:lineRule="auto"/>
              <w:jc w:val="left"/>
              <w:rPr>
                <w:sz w:val="18"/>
                <w:szCs w:val="18"/>
              </w:rPr>
            </w:pPr>
            <w:r w:rsidRPr="00891B68">
              <w:rPr>
                <w:sz w:val="18"/>
                <w:szCs w:val="18"/>
              </w:rPr>
              <w:t>underKeelClearanceCalculation</w:t>
            </w:r>
            <w:r w:rsidR="008B7553">
              <w:rPr>
                <w:sz w:val="18"/>
                <w:szCs w:val="18"/>
              </w:rPr>
              <w:t>Requested</w:t>
            </w:r>
          </w:p>
        </w:tc>
        <w:tc>
          <w:tcPr>
            <w:tcW w:w="1701" w:type="dxa"/>
          </w:tcPr>
          <w:p w14:paraId="7902A95E" w14:textId="7C6DF6EE" w:rsidR="00D96BD6" w:rsidRPr="00891B68" w:rsidRDefault="00F8555F" w:rsidP="00891B68">
            <w:pPr>
              <w:spacing w:before="60" w:after="60" w:line="240" w:lineRule="auto"/>
              <w:jc w:val="left"/>
              <w:rPr>
                <w:rFonts w:cs="Arial"/>
                <w:sz w:val="18"/>
                <w:szCs w:val="18"/>
              </w:rPr>
            </w:pPr>
            <w:ins w:id="1011" w:author="Jason Rhee" w:date="2024-07-02T13:29:00Z">
              <w:r w:rsidRPr="00F8555F">
                <w:rPr>
                  <w:rFonts w:cs="Arial"/>
                  <w:sz w:val="18"/>
                  <w:szCs w:val="18"/>
                </w:rPr>
                <w:t xml:space="preserve">Indication of the aim of the UKC plan: To find the maximum safe vessel draught for transiting the UKCM region, or to find sailing windows for a </w:t>
              </w:r>
              <w:r w:rsidRPr="00F8555F">
                <w:rPr>
                  <w:rFonts w:cs="Arial"/>
                  <w:sz w:val="18"/>
                  <w:szCs w:val="18"/>
                </w:rPr>
                <w:lastRenderedPageBreak/>
                <w:t>nominated vessel draught.</w:t>
              </w:r>
            </w:ins>
            <w:del w:id="1012" w:author="Jason Rhee" w:date="2024-07-02T13:29:00Z" w16du:dateUtc="2024-07-02T03:29:00Z">
              <w:r w:rsidR="00D96BD6" w:rsidRPr="00891B68" w:rsidDel="00F8555F">
                <w:rPr>
                  <w:rFonts w:cs="Arial"/>
                  <w:sz w:val="18"/>
                  <w:szCs w:val="18"/>
                </w:rPr>
                <w:delText>Indication of how the plan was calculated</w:delText>
              </w:r>
            </w:del>
          </w:p>
        </w:tc>
        <w:tc>
          <w:tcPr>
            <w:tcW w:w="1276" w:type="dxa"/>
          </w:tcPr>
          <w:p w14:paraId="7628750E" w14:textId="23C8AF36" w:rsidR="00D96BD6" w:rsidRPr="00891B68" w:rsidRDefault="00A05204" w:rsidP="00891B68">
            <w:pPr>
              <w:spacing w:before="60" w:after="60" w:line="240" w:lineRule="auto"/>
              <w:jc w:val="center"/>
              <w:rPr>
                <w:rFonts w:cs="Arial"/>
                <w:sz w:val="18"/>
                <w:szCs w:val="18"/>
              </w:rPr>
            </w:pPr>
            <w:r>
              <w:rPr>
                <w:rFonts w:cs="Arial"/>
                <w:sz w:val="18"/>
                <w:szCs w:val="18"/>
              </w:rPr>
              <w:lastRenderedPageBreak/>
              <w:t>[0..1]</w:t>
            </w:r>
          </w:p>
        </w:tc>
        <w:tc>
          <w:tcPr>
            <w:tcW w:w="1417" w:type="dxa"/>
          </w:tcPr>
          <w:p w14:paraId="091F884F"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
          <w:p w14:paraId="19BCF9AC"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timeWindow</w:t>
            </w:r>
          </w:p>
          <w:p w14:paraId="01C2ED17"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2: maxDraught</w:t>
            </w:r>
          </w:p>
        </w:tc>
      </w:tr>
    </w:tbl>
    <w:p w14:paraId="648D278F" w14:textId="77777777" w:rsidR="00B730E4" w:rsidRDefault="00B730E4" w:rsidP="00B730E4">
      <w:pPr>
        <w:spacing w:before="0" w:after="0"/>
      </w:pPr>
      <w:bookmarkStart w:id="1013" w:name="_Toc225648301"/>
      <w:bookmarkStart w:id="1014" w:name="_Toc225065158"/>
      <w:bookmarkStart w:id="1015" w:name="_Toc225648282"/>
      <w:bookmarkStart w:id="1016" w:name="_Toc225065139"/>
      <w:bookmarkEnd w:id="716"/>
    </w:p>
    <w:p w14:paraId="354E7ED9" w14:textId="77777777" w:rsidR="00B730E4" w:rsidRPr="00B730E4" w:rsidRDefault="00B730E4" w:rsidP="00B730E4">
      <w:pPr>
        <w:spacing w:before="0" w:after="0"/>
      </w:pPr>
    </w:p>
    <w:p w14:paraId="74F772C1" w14:textId="77777777" w:rsidR="00596942" w:rsidRPr="00A4129D" w:rsidRDefault="00313AE8" w:rsidP="002721B0">
      <w:pPr>
        <w:pStyle w:val="Heading1"/>
      </w:pPr>
      <w:bookmarkStart w:id="1017" w:name="_Toc127463830"/>
      <w:bookmarkStart w:id="1018" w:name="_Toc128125456"/>
      <w:bookmarkStart w:id="1019" w:name="_Toc141176181"/>
      <w:bookmarkStart w:id="1020" w:name="_Toc141176336"/>
      <w:bookmarkStart w:id="1021" w:name="_Toc141176967"/>
      <w:bookmarkStart w:id="1022" w:name="_Toc150177852"/>
      <w:r w:rsidRPr="00A4129D">
        <w:t>F</w:t>
      </w:r>
      <w:r w:rsidR="00596942" w:rsidRPr="00A4129D">
        <w:t>eature Catalogue</w:t>
      </w:r>
      <w:bookmarkEnd w:id="1013"/>
      <w:bookmarkEnd w:id="1014"/>
      <w:bookmarkEnd w:id="1017"/>
      <w:bookmarkEnd w:id="1018"/>
      <w:bookmarkEnd w:id="1019"/>
      <w:bookmarkEnd w:id="1020"/>
      <w:bookmarkEnd w:id="1021"/>
      <w:bookmarkEnd w:id="1022"/>
    </w:p>
    <w:p w14:paraId="53FA5856" w14:textId="77777777" w:rsidR="00E65251" w:rsidRPr="009D1822" w:rsidRDefault="00E65251" w:rsidP="00B3435A">
      <w:pPr>
        <w:pStyle w:val="Heading2"/>
      </w:pPr>
      <w:bookmarkStart w:id="1023" w:name="_Toc127463831"/>
      <w:bookmarkStart w:id="1024" w:name="_Toc128125457"/>
      <w:bookmarkStart w:id="1025" w:name="_Toc141176182"/>
      <w:bookmarkStart w:id="1026" w:name="_Toc141176337"/>
      <w:bookmarkStart w:id="1027" w:name="_Toc141176968"/>
      <w:bookmarkStart w:id="1028" w:name="_Toc150177853"/>
      <w:r w:rsidRPr="009D1822">
        <w:t>Introduction</w:t>
      </w:r>
      <w:bookmarkEnd w:id="1023"/>
      <w:bookmarkEnd w:id="1024"/>
      <w:bookmarkEnd w:id="1025"/>
      <w:bookmarkEnd w:id="1026"/>
      <w:bookmarkEnd w:id="1027"/>
      <w:bookmarkEnd w:id="1028"/>
    </w:p>
    <w:p w14:paraId="461BCFC1" w14:textId="0E515AFC" w:rsidR="007D457F" w:rsidRDefault="00B111BD" w:rsidP="009D1822">
      <w:pPr>
        <w:spacing w:before="0"/>
      </w:pPr>
      <w:r>
        <w:t>As outlined in</w:t>
      </w:r>
      <w:r w:rsidR="007D457F" w:rsidRPr="00002634">
        <w:rPr>
          <w:rFonts w:hint="eastAsia"/>
        </w:rPr>
        <w:t xml:space="preserve"> </w:t>
      </w:r>
      <w:r w:rsidR="007D457F" w:rsidRPr="00741576">
        <w:t>ISO 19110</w:t>
      </w:r>
      <w:r w:rsidR="007D457F">
        <w:t>,</w:t>
      </w:r>
      <w:r w:rsidR="007D457F" w:rsidRPr="00741576">
        <w:t xml:space="preserve"> </w:t>
      </w:r>
      <w:r w:rsidR="007D457F">
        <w:t>c</w:t>
      </w:r>
      <w:r w:rsidR="007D457F" w:rsidRPr="00741576">
        <w:t>atalogues contain definitions and descriptions of the spatial object types, their attributes and associated components occurring in one or more spatial datasets, together with any operations that may be applied</w:t>
      </w:r>
      <w:r w:rsidR="007D457F">
        <w:t>.</w:t>
      </w:r>
    </w:p>
    <w:p w14:paraId="33FE0A43" w14:textId="6CE09A98" w:rsidR="007D457F" w:rsidRDefault="008A38AF" w:rsidP="009D1822">
      <w:pPr>
        <w:spacing w:before="0"/>
      </w:pPr>
      <w:r>
        <w:t>A</w:t>
      </w:r>
      <w:r w:rsidR="007D457F" w:rsidRPr="00EA0CA0">
        <w:t xml:space="preserve"> </w:t>
      </w:r>
      <w:r>
        <w:t>Feature Catalogue (</w:t>
      </w:r>
      <w:r w:rsidR="007D457F" w:rsidRPr="00EA0CA0">
        <w:t>FC</w:t>
      </w:r>
      <w:r>
        <w:t xml:space="preserve">) refers to a </w:t>
      </w:r>
      <w:r w:rsidR="007D457F" w:rsidRPr="00B035D3">
        <w:t>descri</w:t>
      </w:r>
      <w:r>
        <w:t xml:space="preserve">ption of an abstraction of reality that may be used to </w:t>
      </w:r>
      <w:r w:rsidR="007D457F" w:rsidRPr="00EA0CA0">
        <w:t>depict</w:t>
      </w:r>
      <w:r>
        <w:t xml:space="preserve"> one or more</w:t>
      </w:r>
      <w:r w:rsidR="007D457F" w:rsidRPr="00EA0CA0">
        <w:t xml:space="preserve"> geographic datasets</w:t>
      </w:r>
      <w:r w:rsidR="0066549D">
        <w:t xml:space="preserve">. </w:t>
      </w:r>
      <w:r w:rsidR="007D457F" w:rsidRPr="00EA0CA0">
        <w:t xml:space="preserve">The FC for S-129 </w:t>
      </w:r>
      <w:r w:rsidR="00F71542">
        <w:t xml:space="preserve">uses GML to </w:t>
      </w:r>
      <w:r w:rsidR="007D457F" w:rsidRPr="00EA0CA0">
        <w:t xml:space="preserve">describe the details of </w:t>
      </w:r>
      <w:r w:rsidR="006F27D7">
        <w:t xml:space="preserve">the </w:t>
      </w:r>
      <w:r w:rsidR="007D457F" w:rsidRPr="00EA0CA0">
        <w:t xml:space="preserve">application schema </w:t>
      </w:r>
      <w:r w:rsidR="006F27D7">
        <w:t xml:space="preserve">contained in </w:t>
      </w:r>
      <w:r w:rsidR="002503E1">
        <w:t xml:space="preserve">Section </w:t>
      </w:r>
      <w:r w:rsidR="002503E1">
        <w:fldChar w:fldCharType="begin"/>
      </w:r>
      <w:r w:rsidR="002503E1">
        <w:instrText xml:space="preserve"> REF _Ref534271191 \w \h </w:instrText>
      </w:r>
      <w:r w:rsidR="002503E1">
        <w:fldChar w:fldCharType="separate"/>
      </w:r>
      <w:r w:rsidR="00146B46">
        <w:t>7.2</w:t>
      </w:r>
      <w:r w:rsidR="002503E1">
        <w:fldChar w:fldCharType="end"/>
      </w:r>
      <w:r w:rsidR="007D457F" w:rsidRPr="00EA0CA0">
        <w:t xml:space="preserve"> and is </w:t>
      </w:r>
      <w:r w:rsidR="007D457F">
        <w:t>verified</w:t>
      </w:r>
      <w:r w:rsidR="007D457F" w:rsidRPr="00EA0CA0">
        <w:t xml:space="preserve"> by the </w:t>
      </w:r>
      <w:r w:rsidR="006F27D7">
        <w:t xml:space="preserve">IHO’s </w:t>
      </w:r>
      <w:r w:rsidR="007D457F" w:rsidRPr="00EA0CA0">
        <w:t>Feature Catalogue Builder</w:t>
      </w:r>
      <w:r w:rsidR="006F27D7">
        <w:t xml:space="preserve"> (FCB</w:t>
      </w:r>
      <w:r w:rsidR="007D457F" w:rsidRPr="00EA0CA0">
        <w:t>)</w:t>
      </w:r>
      <w:r w:rsidR="006F27D7">
        <w:t>.</w:t>
      </w:r>
    </w:p>
    <w:p w14:paraId="0F8E679E" w14:textId="0B0548BA" w:rsidR="00146B46" w:rsidRDefault="00793111" w:rsidP="00CD1EC1">
      <w:r w:rsidRPr="0082088A">
        <w:t>The FC</w:t>
      </w:r>
      <w:r w:rsidR="006F27D7">
        <w:t xml:space="preserve"> </w:t>
      </w:r>
      <w:r w:rsidRPr="0082088A">
        <w:t xml:space="preserve">describes the features, information types, attributes, attribute values, associations and roles which may be in a </w:t>
      </w:r>
      <w:r w:rsidR="006F27D7">
        <w:t>UKCM</w:t>
      </w:r>
      <w:r w:rsidRPr="0082088A">
        <w:t xml:space="preserve"> dataset</w:t>
      </w:r>
      <w:r w:rsidR="0066549D">
        <w:t xml:space="preserve">. </w:t>
      </w:r>
      <w:r w:rsidRPr="00753CF5">
        <w:t>The S-12</w:t>
      </w:r>
      <w:r>
        <w:t>9</w:t>
      </w:r>
      <w:r w:rsidRPr="00753CF5">
        <w:t xml:space="preserve"> FC is </w:t>
      </w:r>
      <w:r w:rsidR="006F27D7">
        <w:t>described i</w:t>
      </w:r>
      <w:r w:rsidRPr="00753CF5">
        <w:t>n XML which conforms to the S-100 XML Feature Catalogue Schema</w:t>
      </w:r>
      <w:r w:rsidR="00924A2E">
        <w:t>.</w:t>
      </w:r>
      <w:r w:rsidR="006F27D7">
        <w:t xml:space="preserve"> </w:t>
      </w:r>
      <w:r w:rsidR="00B730E4">
        <w:fldChar w:fldCharType="begin"/>
      </w:r>
      <w:r w:rsidR="00B730E4">
        <w:instrText xml:space="preserve"> REF _Ref534271635 \h </w:instrText>
      </w:r>
      <w:r w:rsidR="00B730E4">
        <w:fldChar w:fldCharType="separate"/>
      </w:r>
    </w:p>
    <w:p w14:paraId="6529CF18" w14:textId="77777777" w:rsidR="00146B46" w:rsidRDefault="00146B46">
      <w:pPr>
        <w:spacing w:before="0" w:after="0"/>
        <w:jc w:val="left"/>
      </w:pPr>
      <w:r>
        <w:br w:type="page"/>
      </w:r>
    </w:p>
    <w:p w14:paraId="33DC7C70" w14:textId="211DC90D" w:rsidR="00793111" w:rsidRDefault="00146B46" w:rsidP="00B01F8A">
      <w:r w:rsidRPr="00D009CB">
        <w:lastRenderedPageBreak/>
        <w:t>Feature</w:t>
      </w:r>
      <w:r w:rsidRPr="00D129DC">
        <w:t xml:space="preserve"> Catalogue</w:t>
      </w:r>
      <w:r w:rsidR="00B730E4">
        <w:fldChar w:fldCharType="end"/>
      </w:r>
      <w:r w:rsidR="00B730E4" w:rsidRPr="0082088A">
        <w:t xml:space="preserve"> </w:t>
      </w:r>
      <w:r w:rsidR="00B01F8A">
        <w:t>and</w:t>
      </w:r>
      <w:r w:rsidR="00B730E4">
        <w:t xml:space="preserve"> </w:t>
      </w:r>
      <w:r w:rsidR="00B730E4" w:rsidRPr="00753CF5">
        <w:t xml:space="preserve">can be downloaded from the IHO </w:t>
      </w:r>
      <w:r w:rsidR="0036096C">
        <w:t xml:space="preserve">GI Registry </w:t>
      </w:r>
      <w:r w:rsidR="00B730E4" w:rsidRPr="00753CF5">
        <w:t>website (</w:t>
      </w:r>
      <w:r w:rsidR="0036096C" w:rsidRPr="0036096C">
        <w:t>https://registry.iho.int/productspec/list.do</w:t>
      </w:r>
      <w:r w:rsidR="00B730E4" w:rsidRPr="00753CF5">
        <w:t>).</w:t>
      </w:r>
    </w:p>
    <w:p w14:paraId="2C9EB532" w14:textId="764F9384" w:rsidR="00793111" w:rsidRPr="00A4129D" w:rsidRDefault="000773A9" w:rsidP="00B3435A">
      <w:pPr>
        <w:pStyle w:val="Heading2"/>
      </w:pPr>
      <w:bookmarkStart w:id="1029" w:name="_Toc127463832"/>
      <w:bookmarkStart w:id="1030" w:name="_Toc128125458"/>
      <w:bookmarkStart w:id="1031" w:name="_Toc141176183"/>
      <w:bookmarkStart w:id="1032" w:name="_Toc141176338"/>
      <w:bookmarkStart w:id="1033" w:name="_Toc141176969"/>
      <w:bookmarkStart w:id="1034" w:name="_Toc150177854"/>
      <w:r w:rsidRPr="00A4129D">
        <w:t>Feature Types</w:t>
      </w:r>
      <w:bookmarkEnd w:id="1015"/>
      <w:bookmarkEnd w:id="1016"/>
      <w:bookmarkEnd w:id="1029"/>
      <w:bookmarkEnd w:id="1030"/>
      <w:bookmarkEnd w:id="1031"/>
      <w:bookmarkEnd w:id="1032"/>
      <w:bookmarkEnd w:id="1033"/>
      <w:bookmarkEnd w:id="1034"/>
    </w:p>
    <w:p w14:paraId="5F9A1734" w14:textId="77777777" w:rsidR="00793111" w:rsidRPr="002277CF" w:rsidRDefault="00793111" w:rsidP="00BD5EBA">
      <w:pPr>
        <w:spacing w:before="0"/>
      </w:pPr>
      <w:r w:rsidRPr="0082088A">
        <w:rPr>
          <w:rFonts w:eastAsia="MS Mincho"/>
          <w:lang w:val="en-GB" w:eastAsia="ja-JP"/>
        </w:rPr>
        <w:t>Feature types contain descriptive attributes that characterize real-world entities</w:t>
      </w:r>
      <w:r w:rsidR="0066549D">
        <w:rPr>
          <w:rFonts w:eastAsia="MS Mincho"/>
          <w:lang w:val="en-GB" w:eastAsia="ja-JP"/>
        </w:rPr>
        <w:t xml:space="preserve">. </w:t>
      </w:r>
      <w:r w:rsidRPr="0082088A">
        <w:rPr>
          <w:rFonts w:eastAsia="MS Mincho"/>
          <w:lang w:val="en-GB" w:eastAsia="ja-JP"/>
        </w:rPr>
        <w:t>The word ‘feature’ may be used in one of two senses – feature type and feature instance</w:t>
      </w:r>
      <w:r w:rsidR="0066549D">
        <w:rPr>
          <w:rFonts w:eastAsia="MS Mincho"/>
          <w:lang w:val="en-GB" w:eastAsia="ja-JP"/>
        </w:rPr>
        <w:t xml:space="preserve">. </w:t>
      </w:r>
      <w:r w:rsidRPr="0082088A">
        <w:rPr>
          <w:rFonts w:eastAsia="MS Mincho"/>
          <w:lang w:val="en-GB" w:eastAsia="ja-JP"/>
        </w:rPr>
        <w:t>A feature type is a class and is defined in a Feature Catalogue</w:t>
      </w:r>
      <w:r w:rsidR="0066549D">
        <w:rPr>
          <w:rFonts w:eastAsia="MS Mincho"/>
          <w:lang w:val="en-GB" w:eastAsia="ja-JP"/>
        </w:rPr>
        <w:t xml:space="preserve">. </w:t>
      </w:r>
      <w:r w:rsidRPr="0082088A">
        <w:rPr>
          <w:rFonts w:eastAsia="MS Mincho"/>
          <w:lang w:val="en-GB" w:eastAsia="ja-JP"/>
        </w:rPr>
        <w:t>A feature instance is a single occurrence of the feature type and represented as an object in a dataset</w:t>
      </w:r>
      <w:r w:rsidR="0066549D">
        <w:rPr>
          <w:rFonts w:eastAsia="MS Mincho"/>
          <w:lang w:val="en-GB" w:eastAsia="ja-JP"/>
        </w:rPr>
        <w:t xml:space="preserve">. </w:t>
      </w:r>
      <w:r w:rsidRPr="0082088A">
        <w:rPr>
          <w:rFonts w:eastAsia="MS Mincho"/>
          <w:lang w:val="en-GB" w:eastAsia="ja-JP"/>
        </w:rPr>
        <w:t>A feature instance is located by a relationship to one or more spatial instances</w:t>
      </w:r>
      <w:r w:rsidR="0066549D">
        <w:rPr>
          <w:rFonts w:eastAsia="MS Mincho"/>
          <w:lang w:val="en-GB" w:eastAsia="ja-JP"/>
        </w:rPr>
        <w:t xml:space="preserve">. </w:t>
      </w:r>
      <w:r>
        <w:rPr>
          <w:rFonts w:eastAsia="MS Mincho"/>
          <w:lang w:val="en-GB" w:eastAsia="ja-JP"/>
        </w:rPr>
        <w:t>In this specification, a</w:t>
      </w:r>
      <w:r w:rsidRPr="0082088A">
        <w:rPr>
          <w:rFonts w:eastAsia="MS Mincho"/>
          <w:lang w:val="en-GB" w:eastAsia="ja-JP"/>
        </w:rPr>
        <w:t xml:space="preserve"> feature instance may </w:t>
      </w:r>
      <w:r>
        <w:rPr>
          <w:rFonts w:eastAsia="MS Mincho"/>
          <w:lang w:val="en-GB" w:eastAsia="ja-JP"/>
        </w:rPr>
        <w:t xml:space="preserve">not </w:t>
      </w:r>
      <w:r w:rsidRPr="0082088A">
        <w:rPr>
          <w:rFonts w:eastAsia="MS Mincho"/>
          <w:lang w:val="en-GB" w:eastAsia="ja-JP"/>
        </w:rPr>
        <w:t>exist without referencing a spatial instance.</w:t>
      </w:r>
    </w:p>
    <w:p w14:paraId="35791024" w14:textId="77777777" w:rsidR="00833E38" w:rsidRPr="00D129DC" w:rsidRDefault="00833E38" w:rsidP="002721B0">
      <w:pPr>
        <w:pStyle w:val="Heading3"/>
        <w:rPr>
          <w:rFonts w:eastAsia="Times New Roman"/>
          <w:lang w:eastAsia="en-US"/>
        </w:rPr>
      </w:pPr>
      <w:bookmarkStart w:id="1035" w:name="_Toc225648283"/>
      <w:bookmarkStart w:id="1036" w:name="_Toc225065140"/>
      <w:r w:rsidRPr="00D129DC">
        <w:t>Geographic</w:t>
      </w:r>
    </w:p>
    <w:p w14:paraId="006CFE4A" w14:textId="1AAFD8BC" w:rsidR="00041CAC" w:rsidRPr="00D129DC" w:rsidRDefault="00041CAC" w:rsidP="00BD5EBA">
      <w:pPr>
        <w:spacing w:before="0"/>
      </w:pPr>
      <w:r w:rsidRPr="00D96BD6">
        <w:rPr>
          <w:iCs/>
          <w:szCs w:val="23"/>
          <w:lang w:val="en-CA"/>
        </w:rPr>
        <w:t>A Geographic (Geo) feature type carries the descriptive characteristics of a real-world entity</w:t>
      </w:r>
      <w:r w:rsidR="0066549D" w:rsidRPr="00D96BD6">
        <w:rPr>
          <w:iCs/>
          <w:szCs w:val="23"/>
          <w:lang w:val="en-CA"/>
        </w:rPr>
        <w:t xml:space="preserve">. </w:t>
      </w:r>
      <w:r w:rsidR="00793111">
        <w:t xml:space="preserve">A </w:t>
      </w:r>
      <w:r w:rsidR="00060070">
        <w:t>G</w:t>
      </w:r>
      <w:r w:rsidR="00833E38" w:rsidRPr="00D129DC">
        <w:t>eo feature type form</w:t>
      </w:r>
      <w:r w:rsidR="00793111">
        <w:t>s</w:t>
      </w:r>
      <w:r w:rsidR="00833E38" w:rsidRPr="00D129DC">
        <w:t xml:space="preserve"> the </w:t>
      </w:r>
      <w:r w:rsidR="00302F86">
        <w:t>principal</w:t>
      </w:r>
      <w:r w:rsidR="00302F86" w:rsidRPr="00D129DC">
        <w:t xml:space="preserve"> </w:t>
      </w:r>
      <w:r w:rsidR="00833E38" w:rsidRPr="00D129DC">
        <w:t xml:space="preserve">content of the </w:t>
      </w:r>
      <w:r w:rsidR="00283D4B" w:rsidRPr="00D129DC">
        <w:t>dataset</w:t>
      </w:r>
      <w:r w:rsidR="00833E38" w:rsidRPr="00D129DC">
        <w:t xml:space="preserve"> and </w:t>
      </w:r>
      <w:r w:rsidR="00793111">
        <w:t>is</w:t>
      </w:r>
      <w:r w:rsidR="00793111" w:rsidRPr="00D129DC">
        <w:t xml:space="preserve"> </w:t>
      </w:r>
      <w:r w:rsidR="00833E38" w:rsidRPr="00D129DC">
        <w:t xml:space="preserve">fully defined by </w:t>
      </w:r>
      <w:r w:rsidR="00605483">
        <w:t>its</w:t>
      </w:r>
      <w:r w:rsidR="00605483" w:rsidRPr="00D129DC">
        <w:t xml:space="preserve"> </w:t>
      </w:r>
      <w:r w:rsidR="00833E38" w:rsidRPr="00D129DC">
        <w:t>associated attributes and information types.</w:t>
      </w:r>
    </w:p>
    <w:p w14:paraId="7063FBC0" w14:textId="77777777" w:rsidR="000773A9" w:rsidRPr="00D129DC" w:rsidRDefault="00833E38" w:rsidP="002721B0">
      <w:pPr>
        <w:pStyle w:val="Heading3"/>
      </w:pPr>
      <w:r w:rsidRPr="00D129DC">
        <w:t>Meta</w:t>
      </w:r>
      <w:bookmarkEnd w:id="1035"/>
      <w:bookmarkEnd w:id="1036"/>
    </w:p>
    <w:p w14:paraId="46BDEEA9" w14:textId="77777777" w:rsidR="00D7007E" w:rsidRDefault="000771BD" w:rsidP="00060070">
      <w:pPr>
        <w:spacing w:before="0"/>
        <w:rPr>
          <w:lang w:val="en-US"/>
        </w:rPr>
      </w:pPr>
      <w:bookmarkStart w:id="1037" w:name="_Toc225648284"/>
      <w:bookmarkStart w:id="1038" w:name="_Toc225065141"/>
      <w:r w:rsidRPr="00D129DC">
        <w:rPr>
          <w:lang w:val="en-US"/>
        </w:rPr>
        <w:t xml:space="preserve">Meta features contain information about other features within a </w:t>
      </w:r>
      <w:r w:rsidR="00CF10EF">
        <w:rPr>
          <w:lang w:val="en-US"/>
        </w:rPr>
        <w:t>dataset</w:t>
      </w:r>
      <w:r w:rsidR="0066549D">
        <w:rPr>
          <w:lang w:val="en-US"/>
        </w:rPr>
        <w:t xml:space="preserve">. </w:t>
      </w:r>
      <w:r w:rsidR="00D7007E" w:rsidRPr="00D129DC">
        <w:rPr>
          <w:lang w:val="en-US"/>
        </w:rPr>
        <w:t xml:space="preserve">Information </w:t>
      </w:r>
      <w:r w:rsidRPr="00D129DC">
        <w:rPr>
          <w:lang w:val="en-US"/>
        </w:rPr>
        <w:t>defined by meta features</w:t>
      </w:r>
      <w:r w:rsidR="00D7007E" w:rsidRPr="00D129DC">
        <w:rPr>
          <w:lang w:val="en-US"/>
        </w:rPr>
        <w:t xml:space="preserve"> </w:t>
      </w:r>
      <w:r w:rsidRPr="00D129DC">
        <w:rPr>
          <w:lang w:val="en-US"/>
        </w:rPr>
        <w:t>override</w:t>
      </w:r>
      <w:r w:rsidR="00D7007E" w:rsidRPr="00D129DC">
        <w:rPr>
          <w:lang w:val="en-US"/>
        </w:rPr>
        <w:t xml:space="preserve"> the default </w:t>
      </w:r>
      <w:r w:rsidRPr="00D129DC">
        <w:rPr>
          <w:lang w:val="en-US"/>
        </w:rPr>
        <w:t xml:space="preserve">metadata values </w:t>
      </w:r>
      <w:r w:rsidR="00D7007E" w:rsidRPr="00D129DC">
        <w:rPr>
          <w:lang w:val="en-US"/>
        </w:rPr>
        <w:t xml:space="preserve">defined by the </w:t>
      </w:r>
      <w:r w:rsidR="00CF10EF">
        <w:rPr>
          <w:lang w:val="en-US"/>
        </w:rPr>
        <w:t>dataset</w:t>
      </w:r>
      <w:r w:rsidR="00D7007E" w:rsidRPr="00D129DC">
        <w:rPr>
          <w:lang w:val="en-US"/>
        </w:rPr>
        <w:t xml:space="preserve"> descriptive</w:t>
      </w:r>
      <w:r w:rsidRPr="00D129DC">
        <w:rPr>
          <w:lang w:val="en-US"/>
        </w:rPr>
        <w:t xml:space="preserve"> </w:t>
      </w:r>
      <w:r w:rsidR="00D7007E" w:rsidRPr="00D129DC">
        <w:rPr>
          <w:lang w:val="en-US"/>
        </w:rPr>
        <w:t>records</w:t>
      </w:r>
      <w:r w:rsidR="0066549D">
        <w:rPr>
          <w:lang w:val="en-US"/>
        </w:rPr>
        <w:t xml:space="preserve">. </w:t>
      </w:r>
      <w:r w:rsidR="007E0252" w:rsidRPr="00BA251E">
        <w:rPr>
          <w:lang w:val="en-US"/>
        </w:rPr>
        <w:t>Meta attribution on individual features overrides attribution on meta features.</w:t>
      </w:r>
    </w:p>
    <w:p w14:paraId="7F799CC9" w14:textId="77777777" w:rsidR="0060525E" w:rsidRDefault="00320009" w:rsidP="00060070">
      <w:pPr>
        <w:spacing w:before="0"/>
      </w:pPr>
      <w:r w:rsidRPr="00D129DC">
        <w:t>Meta</w:t>
      </w:r>
      <w:r w:rsidR="0060525E" w:rsidRPr="00D129DC">
        <w:t xml:space="preserve"> </w:t>
      </w:r>
      <w:r w:rsidR="00724D86" w:rsidRPr="00D129DC">
        <w:t xml:space="preserve">features </w:t>
      </w:r>
      <w:r w:rsidRPr="00D129DC">
        <w:t xml:space="preserve">must be used to their maximum extent </w:t>
      </w:r>
      <w:r w:rsidR="0060525E" w:rsidRPr="00D129DC">
        <w:t xml:space="preserve">to reduce </w:t>
      </w:r>
      <w:r w:rsidR="00724D86" w:rsidRPr="00D129DC">
        <w:t xml:space="preserve">meta </w:t>
      </w:r>
      <w:r w:rsidR="0060525E" w:rsidRPr="00D129DC">
        <w:t xml:space="preserve">attribution on individual </w:t>
      </w:r>
      <w:r w:rsidR="004D6435" w:rsidRPr="00D129DC">
        <w:t>features</w:t>
      </w:r>
      <w:r w:rsidR="0060525E" w:rsidRPr="00D129DC">
        <w:t>.</w:t>
      </w:r>
    </w:p>
    <w:p w14:paraId="7780D196" w14:textId="77777777" w:rsidR="001056D7" w:rsidRPr="009E7FBD" w:rsidRDefault="00AC61F9" w:rsidP="002721B0">
      <w:pPr>
        <w:pStyle w:val="Heading3"/>
      </w:pPr>
      <w:bookmarkStart w:id="1039" w:name="_Toc225648285"/>
      <w:bookmarkStart w:id="1040" w:name="_Toc225065142"/>
      <w:bookmarkEnd w:id="1037"/>
      <w:bookmarkEnd w:id="1038"/>
      <w:r w:rsidRPr="009E7FBD">
        <w:t>Feature Relationship</w:t>
      </w:r>
    </w:p>
    <w:p w14:paraId="23F57063" w14:textId="765C2581" w:rsidR="00041CAC" w:rsidRPr="00D129DC" w:rsidRDefault="00DD165F" w:rsidP="00060070">
      <w:pPr>
        <w:spacing w:before="0"/>
        <w:rPr>
          <w:rFonts w:cs="Arial"/>
          <w:szCs w:val="20"/>
        </w:rPr>
      </w:pPr>
      <w:r w:rsidRPr="00D129DC">
        <w:t>A feature relationship links instances of one feature type with instances of the same or a different feature type</w:t>
      </w:r>
      <w:r w:rsidR="0066549D">
        <w:t xml:space="preserve">. </w:t>
      </w:r>
      <w:r w:rsidR="009F2A29">
        <w:t>Although t</w:t>
      </w:r>
      <w:r w:rsidRPr="00D129DC">
        <w:t>here are four types of defined feature relationships in S-100, S-129 use</w:t>
      </w:r>
      <w:r w:rsidR="00E039A5">
        <w:t>s</w:t>
      </w:r>
      <w:r w:rsidRPr="00D129DC">
        <w:t xml:space="preserve"> only one of these</w:t>
      </w:r>
      <w:r w:rsidR="00E039A5">
        <w:t xml:space="preserve"> –</w:t>
      </w:r>
      <w:r w:rsidR="009F2A29">
        <w:t xml:space="preserve"> </w:t>
      </w:r>
      <w:del w:id="1041" w:author="Jason Rhee" w:date="2024-07-21T19:12:00Z" w16du:dateUtc="2024-07-21T09:12:00Z">
        <w:r w:rsidRPr="00D129DC" w:rsidDel="00017F0D">
          <w:delText>aggregation</w:delText>
        </w:r>
      </w:del>
      <w:ins w:id="1042" w:author="Jason Rhee" w:date="2024-07-21T19:12:00Z" w16du:dateUtc="2024-07-21T09:12:00Z">
        <w:r w:rsidR="00017F0D">
          <w:rPr>
            <w:rFonts w:eastAsiaTheme="minorEastAsia" w:hint="eastAsia"/>
            <w:lang w:eastAsia="ko-KR"/>
          </w:rPr>
          <w:t>c</w:t>
        </w:r>
        <w:r w:rsidR="00017F0D">
          <w:t>omposition</w:t>
        </w:r>
      </w:ins>
      <w:r w:rsidRPr="00D129DC">
        <w:t>.</w:t>
      </w:r>
    </w:p>
    <w:p w14:paraId="19E55A69" w14:textId="62782209" w:rsidR="002C133A" w:rsidRPr="00D129DC" w:rsidRDefault="002C133A" w:rsidP="002721B0">
      <w:pPr>
        <w:pStyle w:val="Heading4"/>
      </w:pPr>
      <w:r w:rsidRPr="00D129DC">
        <w:t>Aggregation</w:t>
      </w:r>
    </w:p>
    <w:p w14:paraId="0ECA3CD3" w14:textId="5AD71D0F" w:rsidR="002C133A" w:rsidRPr="00D129DC" w:rsidDel="004934F6" w:rsidRDefault="002C133A" w:rsidP="00060070">
      <w:pPr>
        <w:spacing w:before="0"/>
        <w:rPr>
          <w:del w:id="1043" w:author="Jason Rhee" w:date="2024-07-22T13:30:00Z" w16du:dateUtc="2024-07-22T03:30:00Z"/>
        </w:rPr>
      </w:pPr>
      <w:r w:rsidRPr="00D129DC">
        <w:t>An aggregation is a relationship between two or more feature types where the aggregation feature is made up of component features.</w:t>
      </w:r>
    </w:p>
    <w:p w14:paraId="7F8C137C" w14:textId="3E17BEC0" w:rsidR="00CC1A07" w:rsidRDefault="002C133A" w:rsidP="00060070">
      <w:pPr>
        <w:spacing w:before="0"/>
        <w:rPr>
          <w:ins w:id="1044" w:author="Jason Rhee" w:date="2024-07-22T13:23:00Z" w16du:dateUtc="2024-07-22T03:23:00Z"/>
        </w:rPr>
      </w:pPr>
      <w:commentRangeStart w:id="1045"/>
      <w:del w:id="1046" w:author="Jason Rhee" w:date="2024-07-22T13:30:00Z" w16du:dateUtc="2024-07-22T03:30:00Z">
        <w:r w:rsidRPr="00060070" w:rsidDel="00E01A35">
          <w:rPr>
            <w:rStyle w:val="Strong"/>
            <w:b w:val="0"/>
            <w:lang w:val="en-US"/>
          </w:rPr>
          <w:delText>EXAMPLE</w:delText>
        </w:r>
        <w:r w:rsidR="003E544B" w:rsidRPr="00060070" w:rsidDel="00E01A35">
          <w:rPr>
            <w:rStyle w:val="Strong"/>
            <w:b w:val="0"/>
            <w:lang w:val="en-US"/>
          </w:rPr>
          <w:delText>:</w:delText>
        </w:r>
        <w:r w:rsidR="00F63521" w:rsidDel="00E01A35">
          <w:delText xml:space="preserve"> </w:delText>
        </w:r>
        <w:r w:rsidRPr="00D129DC" w:rsidDel="00E01A35">
          <w:delText xml:space="preserve">A </w:delText>
        </w:r>
        <w:r w:rsidRPr="00D129DC" w:rsidDel="00E01A35">
          <w:rPr>
            <w:lang w:val="en-US" w:eastAsia="fi-FI"/>
          </w:rPr>
          <w:delText>U</w:delText>
        </w:r>
        <w:r w:rsidR="006F27D7" w:rsidDel="00E01A35">
          <w:rPr>
            <w:lang w:val="en-US" w:eastAsia="fi-FI"/>
          </w:rPr>
          <w:delText xml:space="preserve">KC plan </w:delText>
        </w:r>
        <w:r w:rsidRPr="00D129DC" w:rsidDel="00E01A35">
          <w:delText xml:space="preserve">feature may </w:delText>
        </w:r>
        <w:r w:rsidR="005463D3" w:rsidDel="00E01A35">
          <w:delText>comprise</w:delText>
        </w:r>
        <w:r w:rsidRPr="00D129DC" w:rsidDel="00E01A35">
          <w:delText xml:space="preserve"> multiple </w:delText>
        </w:r>
        <w:r w:rsidR="006F27D7" w:rsidDel="00E01A35">
          <w:delText>UKC</w:delText>
        </w:r>
        <w:r w:rsidRPr="00D129DC" w:rsidDel="00E01A35">
          <w:delText xml:space="preserve"> </w:delText>
        </w:r>
        <w:r w:rsidR="006F27D7" w:rsidDel="00E01A35">
          <w:delText>n</w:delText>
        </w:r>
        <w:r w:rsidRPr="00D129DC" w:rsidDel="00E01A35">
          <w:delText>on</w:delText>
        </w:r>
        <w:r w:rsidR="003E5ED5" w:rsidDel="00E01A35">
          <w:delText>-</w:delText>
        </w:r>
        <w:r w:rsidR="006F27D7" w:rsidDel="00E01A35">
          <w:delText>n</w:delText>
        </w:r>
        <w:r w:rsidRPr="00D129DC" w:rsidDel="00E01A35">
          <w:delText xml:space="preserve">avigable </w:delText>
        </w:r>
        <w:r w:rsidR="006F27D7" w:rsidDel="00E01A35">
          <w:delText>a</w:delText>
        </w:r>
        <w:r w:rsidRPr="00D129DC" w:rsidDel="00E01A35">
          <w:delText>rea features to indicate unsafe areas.</w:delText>
        </w:r>
      </w:del>
      <w:bookmarkEnd w:id="1039"/>
      <w:bookmarkEnd w:id="1040"/>
    </w:p>
    <w:p w14:paraId="58AEBBCB" w14:textId="4981791B" w:rsidR="00237E76" w:rsidRDefault="008F1071" w:rsidP="008F1071">
      <w:pPr>
        <w:pStyle w:val="Heading4"/>
        <w:rPr>
          <w:ins w:id="1047" w:author="Jason Rhee" w:date="2024-07-22T13:25:00Z" w16du:dateUtc="2024-07-22T03:25:00Z"/>
        </w:rPr>
      </w:pPr>
      <w:ins w:id="1048" w:author="Jason Rhee" w:date="2024-07-22T13:24:00Z" w16du:dateUtc="2024-07-22T03:24:00Z">
        <w:r>
          <w:t>Composition</w:t>
        </w:r>
      </w:ins>
    </w:p>
    <w:p w14:paraId="07444CC1" w14:textId="7462186C" w:rsidR="00084948" w:rsidRPr="004E17D6" w:rsidRDefault="00084948" w:rsidP="00084948">
      <w:pPr>
        <w:autoSpaceDE w:val="0"/>
        <w:autoSpaceDN w:val="0"/>
        <w:adjustRightInd w:val="0"/>
        <w:spacing w:after="120"/>
        <w:rPr>
          <w:ins w:id="1049" w:author="Jason Rhee" w:date="2024-07-22T13:25:00Z" w16du:dateUtc="2024-07-22T03:25:00Z"/>
          <w:rFonts w:cs="Arial"/>
          <w:lang w:val="en-US"/>
        </w:rPr>
      </w:pPr>
      <w:ins w:id="1050" w:author="Jason Rhee" w:date="2024-07-22T13:25:00Z" w16du:dateUtc="2024-07-22T03:25:00Z">
        <w:r w:rsidRPr="004E17D6">
          <w:rPr>
            <w:rFonts w:cs="Arial"/>
            <w:lang w:val="en-US"/>
          </w:rPr>
          <w:t xml:space="preserve">A composition is a strong aggregation. In a composition, if a container feature is deleted then </w:t>
        </w:r>
      </w:ins>
      <w:ins w:id="1051" w:author="Jason Rhee" w:date="2024-07-26T12:57:00Z" w16du:dateUtc="2024-07-26T02:57:00Z">
        <w:r w:rsidR="003A6217" w:rsidRPr="004E17D6">
          <w:rPr>
            <w:rFonts w:cs="Arial"/>
            <w:lang w:val="en-US"/>
          </w:rPr>
          <w:t>all</w:t>
        </w:r>
      </w:ins>
      <w:ins w:id="1052" w:author="Jason Rhee" w:date="2024-07-22T13:25:00Z" w16du:dateUtc="2024-07-22T03:25:00Z">
        <w:r w:rsidRPr="004E17D6">
          <w:rPr>
            <w:rFonts w:cs="Arial"/>
            <w:lang w:val="en-US"/>
          </w:rPr>
          <w:t xml:space="preserve"> its </w:t>
        </w:r>
      </w:ins>
      <w:ins w:id="1053" w:author="Jason Rhee" w:date="2024-07-26T12:57:00Z" w16du:dateUtc="2024-07-26T02:57:00Z">
        <w:r w:rsidR="003A6217">
          <w:rPr>
            <w:rFonts w:eastAsiaTheme="minorEastAsia" w:cs="Arial" w:hint="eastAsia"/>
            <w:lang w:val="en-US" w:eastAsia="ko-KR"/>
          </w:rPr>
          <w:t>component</w:t>
        </w:r>
      </w:ins>
      <w:ins w:id="1054" w:author="Jason Rhee" w:date="2024-07-22T13:25:00Z" w16du:dateUtc="2024-07-22T03:25:00Z">
        <w:r w:rsidRPr="004E17D6">
          <w:rPr>
            <w:rFonts w:cs="Arial"/>
            <w:lang w:val="en-US"/>
          </w:rPr>
          <w:t xml:space="preserve"> features are deleted as well. </w:t>
        </w:r>
      </w:ins>
    </w:p>
    <w:p w14:paraId="139E3EE3" w14:textId="7ABFF659" w:rsidR="00E01A35" w:rsidRDefault="00084948" w:rsidP="00084948">
      <w:pPr>
        <w:rPr>
          <w:ins w:id="1055" w:author="Jason Rhee" w:date="2024-07-22T13:25:00Z" w16du:dateUtc="2024-07-22T03:25:00Z"/>
          <w:rFonts w:cs="Arial"/>
          <w:lang w:val="en-US"/>
        </w:rPr>
      </w:pPr>
      <w:ins w:id="1056" w:author="Jason Rhee" w:date="2024-07-22T13:25:00Z" w16du:dateUtc="2024-07-22T03:25:00Z">
        <w:r w:rsidRPr="004E17D6">
          <w:rPr>
            <w:rFonts w:cs="Arial"/>
            <w:lang w:val="en-US"/>
          </w:rPr>
          <w:t>EXAMPLE</w:t>
        </w:r>
        <w:r>
          <w:rPr>
            <w:rFonts w:cs="Arial"/>
            <w:lang w:val="en-US"/>
          </w:rPr>
          <w:t xml:space="preserve">: </w:t>
        </w:r>
      </w:ins>
      <w:ins w:id="1057" w:author="Jason Rhee" w:date="2024-07-22T13:26:00Z" w16du:dateUtc="2024-07-22T03:26:00Z">
        <w:r w:rsidR="00E01A35" w:rsidRPr="00D129DC">
          <w:t xml:space="preserve">A </w:t>
        </w:r>
        <w:r w:rsidR="00E01A35" w:rsidRPr="00D129DC">
          <w:rPr>
            <w:lang w:val="en-US" w:eastAsia="fi-FI"/>
          </w:rPr>
          <w:t>U</w:t>
        </w:r>
        <w:r w:rsidR="00E01A35">
          <w:rPr>
            <w:lang w:val="en-US" w:eastAsia="fi-FI"/>
          </w:rPr>
          <w:t xml:space="preserve">KC plan </w:t>
        </w:r>
        <w:r w:rsidR="00E01A35" w:rsidRPr="00D129DC">
          <w:t xml:space="preserve">feature may </w:t>
        </w:r>
        <w:r w:rsidR="00E01A35">
          <w:t>comprise</w:t>
        </w:r>
        <w:r w:rsidR="00E01A35" w:rsidRPr="00D129DC">
          <w:t xml:space="preserve"> multiple </w:t>
        </w:r>
        <w:r w:rsidR="00E01A35">
          <w:t>UKC</w:t>
        </w:r>
        <w:r w:rsidR="00E01A35" w:rsidRPr="00D129DC">
          <w:t xml:space="preserve"> </w:t>
        </w:r>
        <w:r w:rsidR="00E01A35">
          <w:t>n</w:t>
        </w:r>
        <w:r w:rsidR="00E01A35" w:rsidRPr="00D129DC">
          <w:t>on</w:t>
        </w:r>
        <w:r w:rsidR="00E01A35">
          <w:t>-n</w:t>
        </w:r>
        <w:r w:rsidR="00E01A35" w:rsidRPr="00D129DC">
          <w:t xml:space="preserve">avigable </w:t>
        </w:r>
        <w:r w:rsidR="00E01A35">
          <w:t>a</w:t>
        </w:r>
        <w:r w:rsidR="00E01A35" w:rsidRPr="00D129DC">
          <w:t>rea features to indicate unsafe areas</w:t>
        </w:r>
      </w:ins>
      <w:ins w:id="1058" w:author="Jason Rhee" w:date="2024-07-22T13:27:00Z" w16du:dateUtc="2024-07-22T03:27:00Z">
        <w:r w:rsidR="00E01A35">
          <w:t xml:space="preserve">, </w:t>
        </w:r>
      </w:ins>
      <w:ins w:id="1059" w:author="Jason Rhee" w:date="2024-07-22T13:26:00Z" w16du:dateUtc="2024-07-22T03:26:00Z">
        <w:r w:rsidR="00E01A35">
          <w:t xml:space="preserve">computed </w:t>
        </w:r>
      </w:ins>
      <w:ins w:id="1060" w:author="Jason Rhee" w:date="2024-07-22T13:27:00Z" w16du:dateUtc="2024-07-22T03:27:00Z">
        <w:r w:rsidR="00E01A35">
          <w:t>based on information as contained in the UKC plan feature. Therefore, if a UKC plan feature is deleted, its component UKC non-navigable area features must also be d</w:t>
        </w:r>
      </w:ins>
      <w:ins w:id="1061" w:author="Jason Rhee" w:date="2024-07-22T13:28:00Z" w16du:dateUtc="2024-07-22T03:28:00Z">
        <w:r w:rsidR="00E01A35">
          <w:t xml:space="preserve">eleted as they make up the </w:t>
        </w:r>
        <w:r w:rsidR="00E01A35" w:rsidRPr="00DC5303">
          <w:t>UKC non-navigable area/UKC plan</w:t>
        </w:r>
        <w:r w:rsidR="00E01A35">
          <w:t xml:space="preserve"> Composition.</w:t>
        </w:r>
      </w:ins>
      <w:ins w:id="1062" w:author="Jason Rhee" w:date="2024-07-22T13:26:00Z" w16du:dateUtc="2024-07-22T03:26:00Z">
        <w:r w:rsidR="00E01A35">
          <w:rPr>
            <w:rFonts w:cs="Arial"/>
            <w:lang w:val="en-US"/>
          </w:rPr>
          <w:t xml:space="preserve"> </w:t>
        </w:r>
      </w:ins>
      <w:commentRangeEnd w:id="1045"/>
      <w:ins w:id="1063" w:author="Jason Rhee" w:date="2024-07-22T13:31:00Z" w16du:dateUtc="2024-07-22T03:31:00Z">
        <w:r w:rsidR="00A74FD4">
          <w:rPr>
            <w:rStyle w:val="CommentReference"/>
            <w:rFonts w:eastAsia="MS Mincho"/>
            <w:szCs w:val="20"/>
            <w:lang w:eastAsia="ja-JP"/>
          </w:rPr>
          <w:commentReference w:id="1045"/>
        </w:r>
      </w:ins>
    </w:p>
    <w:p w14:paraId="7E89F090" w14:textId="279913E1" w:rsidR="008F1071" w:rsidRPr="00E01A35" w:rsidDel="00E01A35" w:rsidRDefault="008F1071" w:rsidP="00DC5303">
      <w:pPr>
        <w:spacing w:before="0"/>
        <w:rPr>
          <w:del w:id="1064" w:author="Jason Rhee" w:date="2024-07-22T13:28:00Z" w16du:dateUtc="2024-07-22T03:28:00Z"/>
          <w:rFonts w:eastAsia="MS Mincho"/>
          <w:lang w:val="en-GB" w:eastAsia="ja-JP"/>
        </w:rPr>
      </w:pPr>
    </w:p>
    <w:p w14:paraId="3BD47C06" w14:textId="77777777" w:rsidR="000773A9" w:rsidRPr="00A4129D" w:rsidRDefault="000773A9" w:rsidP="002721B0">
      <w:pPr>
        <w:pStyle w:val="Heading3"/>
      </w:pPr>
      <w:bookmarkStart w:id="1065" w:name="_Toc225648292"/>
      <w:bookmarkStart w:id="1066" w:name="_Toc225065149"/>
      <w:r w:rsidRPr="00A4129D">
        <w:t>Attributes</w:t>
      </w:r>
      <w:bookmarkEnd w:id="1065"/>
      <w:bookmarkEnd w:id="1066"/>
    </w:p>
    <w:p w14:paraId="61A6D54F" w14:textId="77777777" w:rsidR="00E039A5" w:rsidRDefault="009A0E8D" w:rsidP="00060070">
      <w:pPr>
        <w:spacing w:before="0"/>
      </w:pPr>
      <w:r w:rsidRPr="00D129DC">
        <w:t>S-100 defines attributes as either simple or complex.</w:t>
      </w:r>
    </w:p>
    <w:p w14:paraId="58521D73" w14:textId="77777777" w:rsidR="00E039A5" w:rsidRDefault="00E039A5" w:rsidP="002721B0">
      <w:pPr>
        <w:pStyle w:val="Heading4"/>
      </w:pPr>
      <w:r>
        <w:t>Simple attributes</w:t>
      </w:r>
    </w:p>
    <w:p w14:paraId="6140B83D" w14:textId="2BAB7D60" w:rsidR="009A0E8D" w:rsidRPr="00D129DC" w:rsidRDefault="009A0E8D" w:rsidP="00736EF6">
      <w:pPr>
        <w:spacing w:before="0"/>
        <w:rPr>
          <w:highlight w:val="yellow"/>
        </w:rPr>
      </w:pPr>
      <w:r w:rsidRPr="00D129DC">
        <w:t xml:space="preserve">S-129 uses </w:t>
      </w:r>
      <w:r w:rsidR="007E0252">
        <w:t>five</w:t>
      </w:r>
      <w:r w:rsidR="007E0252" w:rsidRPr="00D129DC">
        <w:t xml:space="preserve"> </w:t>
      </w:r>
      <w:r w:rsidRPr="00D129DC">
        <w:t>types of simple attributes</w:t>
      </w:r>
      <w:r w:rsidR="009F2A29">
        <w:t>, as</w:t>
      </w:r>
      <w:r w:rsidRPr="00D129DC">
        <w:t xml:space="preserve"> listed in </w:t>
      </w:r>
      <w:r w:rsidR="003E544B">
        <w:fldChar w:fldCharType="begin"/>
      </w:r>
      <w:r w:rsidR="003E544B">
        <w:instrText xml:space="preserve"> REF _Ref534199920 \h </w:instrText>
      </w:r>
      <w:r w:rsidR="003E544B">
        <w:fldChar w:fldCharType="separate"/>
      </w:r>
      <w:r w:rsidR="00146B46" w:rsidRPr="00736EF6">
        <w:rPr>
          <w:b/>
          <w:i/>
          <w:sz w:val="18"/>
          <w:szCs w:val="18"/>
        </w:rPr>
        <w:t xml:space="preserve">Table </w:t>
      </w:r>
      <w:r w:rsidR="00146B46">
        <w:rPr>
          <w:b/>
          <w:i/>
          <w:sz w:val="18"/>
          <w:szCs w:val="18"/>
        </w:rPr>
        <w:t>8</w:t>
      </w:r>
      <w:r w:rsidR="00146B46" w:rsidRPr="00736EF6">
        <w:rPr>
          <w:b/>
          <w:i/>
          <w:sz w:val="18"/>
          <w:szCs w:val="18"/>
        </w:rPr>
        <w:noBreakHyphen/>
      </w:r>
      <w:r w:rsidR="00146B46">
        <w:rPr>
          <w:b/>
          <w:i/>
          <w:noProof/>
          <w:sz w:val="18"/>
          <w:szCs w:val="18"/>
        </w:rPr>
        <w:t>1</w:t>
      </w:r>
      <w:r w:rsidR="003E544B">
        <w:fldChar w:fldCharType="end"/>
      </w:r>
      <w:r w:rsidRPr="00D129DC">
        <w:t>.</w:t>
      </w:r>
    </w:p>
    <w:tbl>
      <w:tblPr>
        <w:tblpPr w:leftFromText="187" w:rightFromText="187" w:vertAnchor="text" w:horzAnchor="margin"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86" w:type="dxa"/>
          <w:right w:w="86" w:type="dxa"/>
        </w:tblCellMar>
        <w:tblLook w:val="04A0" w:firstRow="1" w:lastRow="0" w:firstColumn="1" w:lastColumn="0" w:noHBand="0" w:noVBand="1"/>
      </w:tblPr>
      <w:tblGrid>
        <w:gridCol w:w="1721"/>
        <w:gridCol w:w="7357"/>
      </w:tblGrid>
      <w:tr w:rsidR="009A0E8D" w:rsidRPr="00D129DC" w14:paraId="538717E3" w14:textId="77777777" w:rsidTr="00867753">
        <w:tc>
          <w:tcPr>
            <w:tcW w:w="1721" w:type="dxa"/>
            <w:shd w:val="clear" w:color="auto" w:fill="D9D9D9" w:themeFill="background1" w:themeFillShade="D9"/>
          </w:tcPr>
          <w:p w14:paraId="269F338A"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lastRenderedPageBreak/>
              <w:t xml:space="preserve">Type </w:t>
            </w:r>
          </w:p>
        </w:tc>
        <w:tc>
          <w:tcPr>
            <w:tcW w:w="7357" w:type="dxa"/>
            <w:shd w:val="clear" w:color="auto" w:fill="D9D9D9" w:themeFill="background1" w:themeFillShade="D9"/>
          </w:tcPr>
          <w:p w14:paraId="4488EA08"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Definition </w:t>
            </w:r>
          </w:p>
        </w:tc>
      </w:tr>
      <w:tr w:rsidR="009A0E8D" w:rsidRPr="00D129DC" w14:paraId="2920F612" w14:textId="77777777" w:rsidTr="009A0E8D">
        <w:tc>
          <w:tcPr>
            <w:tcW w:w="1721" w:type="dxa"/>
            <w:shd w:val="clear" w:color="auto" w:fill="auto"/>
          </w:tcPr>
          <w:p w14:paraId="00AC3749"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Enumeration</w:t>
            </w:r>
          </w:p>
        </w:tc>
        <w:tc>
          <w:tcPr>
            <w:tcW w:w="7357" w:type="dxa"/>
            <w:shd w:val="clear" w:color="auto" w:fill="auto"/>
          </w:tcPr>
          <w:p w14:paraId="69D19A7F" w14:textId="44107AAF"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fixed list of valid identifiers of named literal values</w:t>
            </w:r>
            <w:r w:rsidR="00736EF6">
              <w:rPr>
                <w:rFonts w:cs="Arial"/>
                <w:i w:val="0"/>
                <w:color w:val="auto"/>
                <w:szCs w:val="18"/>
              </w:rPr>
              <w:t>.</w:t>
            </w:r>
          </w:p>
        </w:tc>
      </w:tr>
      <w:tr w:rsidR="009A0E8D" w:rsidRPr="00D129DC" w14:paraId="7D328516" w14:textId="77777777" w:rsidTr="009A0E8D">
        <w:tc>
          <w:tcPr>
            <w:tcW w:w="1721" w:type="dxa"/>
            <w:shd w:val="clear" w:color="auto" w:fill="auto"/>
          </w:tcPr>
          <w:p w14:paraId="708CE01C"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Real</w:t>
            </w:r>
          </w:p>
        </w:tc>
        <w:tc>
          <w:tcPr>
            <w:tcW w:w="7357" w:type="dxa"/>
            <w:shd w:val="clear" w:color="auto" w:fill="auto"/>
          </w:tcPr>
          <w:p w14:paraId="677E8EA0" w14:textId="473F6231"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Real (floating point) number consisting of a mantissa and an exponent</w:t>
            </w:r>
            <w:r w:rsidR="00736EF6">
              <w:rPr>
                <w:rFonts w:cs="Arial"/>
                <w:i w:val="0"/>
                <w:color w:val="auto"/>
                <w:szCs w:val="18"/>
              </w:rPr>
              <w:t>.</w:t>
            </w:r>
          </w:p>
        </w:tc>
      </w:tr>
      <w:tr w:rsidR="009A0E8D" w:rsidRPr="00D129DC" w14:paraId="3F70AED3" w14:textId="77777777" w:rsidTr="009A0E8D">
        <w:tc>
          <w:tcPr>
            <w:tcW w:w="1721" w:type="dxa"/>
            <w:shd w:val="clear" w:color="auto" w:fill="auto"/>
          </w:tcPr>
          <w:p w14:paraId="16288B97"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Integer</w:t>
            </w:r>
          </w:p>
        </w:tc>
        <w:tc>
          <w:tcPr>
            <w:tcW w:w="7357" w:type="dxa"/>
            <w:shd w:val="clear" w:color="auto" w:fill="auto"/>
          </w:tcPr>
          <w:p w14:paraId="2C7FD73B" w14:textId="121736A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integer number</w:t>
            </w:r>
            <w:r w:rsidR="0066549D" w:rsidRPr="00736EF6">
              <w:rPr>
                <w:rFonts w:cs="Arial"/>
                <w:i w:val="0"/>
                <w:color w:val="auto"/>
                <w:szCs w:val="18"/>
              </w:rPr>
              <w:t>.</w:t>
            </w:r>
            <w:r w:rsidR="004E1105" w:rsidRPr="00736EF6">
              <w:rPr>
                <w:rFonts w:cs="Arial"/>
                <w:i w:val="0"/>
                <w:color w:val="auto"/>
                <w:szCs w:val="18"/>
              </w:rPr>
              <w:t xml:space="preserve"> </w:t>
            </w:r>
            <w:r w:rsidRPr="00736EF6">
              <w:rPr>
                <w:rFonts w:cs="Arial"/>
                <w:i w:val="0"/>
                <w:color w:val="auto"/>
                <w:szCs w:val="18"/>
              </w:rPr>
              <w:t>The representation of an integer is encapsulation and usage dependent</w:t>
            </w:r>
            <w:r w:rsidR="00736EF6">
              <w:rPr>
                <w:rFonts w:cs="Arial"/>
                <w:i w:val="0"/>
                <w:color w:val="auto"/>
                <w:szCs w:val="18"/>
              </w:rPr>
              <w:t>.</w:t>
            </w:r>
          </w:p>
        </w:tc>
      </w:tr>
      <w:tr w:rsidR="009A0E8D" w:rsidRPr="00D129DC" w14:paraId="4882C948" w14:textId="77777777" w:rsidTr="009A0E8D">
        <w:tc>
          <w:tcPr>
            <w:tcW w:w="1721" w:type="dxa"/>
            <w:shd w:val="clear" w:color="auto" w:fill="auto"/>
          </w:tcPr>
          <w:p w14:paraId="60EFBDED" w14:textId="5C5B8E2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Character</w:t>
            </w:r>
            <w:r w:rsidR="009F2A29" w:rsidRPr="00736EF6">
              <w:rPr>
                <w:rFonts w:cs="Arial"/>
                <w:i w:val="0"/>
                <w:color w:val="auto"/>
                <w:szCs w:val="18"/>
                <w:lang w:val="en-AU"/>
              </w:rPr>
              <w:t xml:space="preserve"> </w:t>
            </w:r>
            <w:r w:rsidRPr="00736EF6">
              <w:rPr>
                <w:rFonts w:cs="Arial"/>
                <w:i w:val="0"/>
                <w:color w:val="auto"/>
                <w:szCs w:val="18"/>
                <w:lang w:val="en-AU"/>
              </w:rPr>
              <w:t>String</w:t>
            </w:r>
          </w:p>
        </w:tc>
        <w:tc>
          <w:tcPr>
            <w:tcW w:w="7357" w:type="dxa"/>
            <w:shd w:val="clear" w:color="auto" w:fill="auto"/>
          </w:tcPr>
          <w:p w14:paraId="68560ECD" w14:textId="4ABCA5CD"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An arbitrary-length sequence of characters including accents and special characters from a repertoire of one of the adopted character sets</w:t>
            </w:r>
            <w:r w:rsidR="00736EF6">
              <w:rPr>
                <w:rFonts w:cs="Arial"/>
                <w:i w:val="0"/>
                <w:color w:val="auto"/>
                <w:szCs w:val="18"/>
              </w:rPr>
              <w:t>.</w:t>
            </w:r>
          </w:p>
        </w:tc>
      </w:tr>
      <w:tr w:rsidR="009A0E8D" w:rsidRPr="00D129DC" w14:paraId="7952DE60" w14:textId="77777777" w:rsidTr="009A0E8D">
        <w:tc>
          <w:tcPr>
            <w:tcW w:w="1721" w:type="dxa"/>
            <w:shd w:val="clear" w:color="auto" w:fill="auto"/>
          </w:tcPr>
          <w:p w14:paraId="5C709DD4"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Date and Time</w:t>
            </w:r>
          </w:p>
        </w:tc>
        <w:tc>
          <w:tcPr>
            <w:tcW w:w="7357" w:type="dxa"/>
            <w:shd w:val="clear" w:color="auto" w:fill="auto"/>
          </w:tcPr>
          <w:p w14:paraId="6763C393" w14:textId="1F9749BB" w:rsidR="009A0E8D" w:rsidRPr="00736EF6" w:rsidRDefault="009A0E8D" w:rsidP="00736EF6">
            <w:pPr>
              <w:pStyle w:val="Labeldata"/>
              <w:spacing w:before="60" w:after="60"/>
              <w:jc w:val="left"/>
              <w:rPr>
                <w:rFonts w:cs="Arial"/>
                <w:i/>
                <w:sz w:val="18"/>
                <w:szCs w:val="18"/>
                <w:lang w:val="en-AU"/>
              </w:rPr>
            </w:pPr>
            <w:r w:rsidRPr="00736EF6">
              <w:rPr>
                <w:rFonts w:cs="Arial"/>
                <w:sz w:val="18"/>
                <w:szCs w:val="18"/>
              </w:rPr>
              <w:t>A DateTime is a combination of a date and a time type</w:t>
            </w:r>
            <w:r w:rsidR="0066549D" w:rsidRPr="00736EF6">
              <w:rPr>
                <w:rFonts w:cs="Arial"/>
                <w:sz w:val="18"/>
                <w:szCs w:val="18"/>
              </w:rPr>
              <w:t xml:space="preserve">. </w:t>
            </w:r>
            <w:r w:rsidRPr="00736EF6">
              <w:rPr>
                <w:rFonts w:cs="Arial"/>
                <w:sz w:val="18"/>
                <w:szCs w:val="18"/>
              </w:rPr>
              <w:t>Character encoding of a DateTime must follow ISO 8601</w:t>
            </w:r>
            <w:r w:rsidR="00C55D16" w:rsidRPr="00736EF6">
              <w:rPr>
                <w:rFonts w:cs="Arial"/>
                <w:sz w:val="18"/>
                <w:szCs w:val="18"/>
              </w:rPr>
              <w:t>-1</w:t>
            </w:r>
            <w:r w:rsidRPr="00736EF6">
              <w:rPr>
                <w:rFonts w:cs="Arial"/>
                <w:sz w:val="18"/>
                <w:szCs w:val="18"/>
                <w:lang w:val="en-AU"/>
              </w:rPr>
              <w:t>:</w:t>
            </w:r>
            <w:r w:rsidR="00204764" w:rsidRPr="00736EF6">
              <w:rPr>
                <w:rFonts w:cs="Arial"/>
                <w:sz w:val="18"/>
                <w:szCs w:val="18"/>
                <w:lang w:val="en-AU"/>
              </w:rPr>
              <w:t>20</w:t>
            </w:r>
            <w:r w:rsidR="00C55D16" w:rsidRPr="00736EF6">
              <w:rPr>
                <w:rFonts w:cs="Arial"/>
                <w:sz w:val="18"/>
                <w:szCs w:val="18"/>
                <w:lang w:val="en-AU"/>
              </w:rPr>
              <w:t>19 and ISO 8601-2:2019</w:t>
            </w:r>
            <w:r w:rsidR="00736EF6">
              <w:rPr>
                <w:rFonts w:cs="Arial"/>
                <w:sz w:val="18"/>
                <w:szCs w:val="18"/>
                <w:lang w:val="en-AU"/>
              </w:rPr>
              <w:t>.</w:t>
            </w:r>
          </w:p>
        </w:tc>
      </w:tr>
    </w:tbl>
    <w:p w14:paraId="1859401C" w14:textId="5D898140" w:rsidR="00736EF6" w:rsidRPr="00736EF6" w:rsidRDefault="00736EF6" w:rsidP="00736EF6">
      <w:pPr>
        <w:spacing w:after="120"/>
        <w:jc w:val="center"/>
        <w:rPr>
          <w:b/>
        </w:rPr>
      </w:pPr>
      <w:bookmarkStart w:id="1067" w:name="_Ref534199920"/>
      <w:bookmarkStart w:id="1068" w:name="_Toc522669100"/>
      <w:r w:rsidRPr="00736EF6">
        <w:rPr>
          <w:b/>
          <w:i/>
          <w:sz w:val="18"/>
          <w:szCs w:val="18"/>
        </w:rPr>
        <w:t xml:space="preserve">Table </w:t>
      </w:r>
      <w:r>
        <w:rPr>
          <w:b/>
          <w:i/>
          <w:sz w:val="18"/>
          <w:szCs w:val="18"/>
        </w:rPr>
        <w:t>8</w:t>
      </w:r>
      <w:r w:rsidRPr="00736EF6">
        <w:rPr>
          <w:b/>
          <w:i/>
          <w:sz w:val="18"/>
          <w:szCs w:val="18"/>
        </w:rPr>
        <w:noBreakHyphen/>
      </w:r>
      <w:r w:rsidRPr="00736EF6">
        <w:rPr>
          <w:b/>
          <w:i/>
          <w:sz w:val="18"/>
          <w:szCs w:val="18"/>
        </w:rPr>
        <w:fldChar w:fldCharType="begin"/>
      </w:r>
      <w:r w:rsidRPr="00736EF6">
        <w:rPr>
          <w:b/>
          <w:i/>
          <w:sz w:val="18"/>
          <w:szCs w:val="18"/>
        </w:rPr>
        <w:instrText xml:space="preserve"> SEQ Table \* ARABIC \s 1 </w:instrText>
      </w:r>
      <w:r w:rsidRPr="00736EF6">
        <w:rPr>
          <w:b/>
          <w:i/>
          <w:sz w:val="18"/>
          <w:szCs w:val="18"/>
        </w:rPr>
        <w:fldChar w:fldCharType="separate"/>
      </w:r>
      <w:r w:rsidR="00146B46">
        <w:rPr>
          <w:b/>
          <w:i/>
          <w:noProof/>
          <w:sz w:val="18"/>
          <w:szCs w:val="18"/>
        </w:rPr>
        <w:t>1</w:t>
      </w:r>
      <w:r w:rsidRPr="00736EF6">
        <w:rPr>
          <w:b/>
          <w:i/>
          <w:sz w:val="18"/>
          <w:szCs w:val="18"/>
        </w:rPr>
        <w:fldChar w:fldCharType="end"/>
      </w:r>
      <w:bookmarkEnd w:id="1067"/>
      <w:r>
        <w:rPr>
          <w:b/>
          <w:i/>
          <w:sz w:val="18"/>
          <w:szCs w:val="18"/>
        </w:rPr>
        <w:t xml:space="preserve"> – Attribute types</w:t>
      </w:r>
    </w:p>
    <w:p w14:paraId="7B2A125D" w14:textId="77777777" w:rsidR="007E0252" w:rsidRPr="0082088A" w:rsidRDefault="007E0252" w:rsidP="002721B0">
      <w:pPr>
        <w:pStyle w:val="Heading4"/>
      </w:pPr>
      <w:r w:rsidRPr="0082088A">
        <w:t>Complex attributes</w:t>
      </w:r>
      <w:bookmarkEnd w:id="1068"/>
    </w:p>
    <w:p w14:paraId="180F85FB" w14:textId="13F66E55" w:rsidR="007E0252" w:rsidRDefault="007E0252" w:rsidP="00736EF6">
      <w:pPr>
        <w:spacing w:before="0"/>
        <w:rPr>
          <w:highlight w:val="yellow"/>
        </w:rPr>
      </w:pPr>
      <w:bookmarkStart w:id="1069" w:name="_Toc2256482951"/>
      <w:bookmarkStart w:id="1070" w:name="_Toc2250651521"/>
      <w:r w:rsidRPr="0082088A">
        <w:rPr>
          <w:rFonts w:eastAsia="MS Mincho" w:cs="Arial"/>
          <w:szCs w:val="20"/>
          <w:lang w:val="en-GB"/>
        </w:rPr>
        <w:t>Complex attributes are aggregations of other attributes that are either simple or complex</w:t>
      </w:r>
      <w:r w:rsidR="0066549D">
        <w:rPr>
          <w:rFonts w:eastAsia="MS Mincho" w:cs="Arial"/>
          <w:szCs w:val="20"/>
          <w:lang w:val="en-GB"/>
        </w:rPr>
        <w:t xml:space="preserve">. </w:t>
      </w:r>
      <w:r w:rsidRPr="0082088A">
        <w:rPr>
          <w:rFonts w:eastAsia="MS Mincho" w:cs="Arial"/>
          <w:szCs w:val="20"/>
          <w:lang w:val="en-GB"/>
        </w:rPr>
        <w:t>The aggregation is defined by means of attribute bindings</w:t>
      </w:r>
      <w:bookmarkEnd w:id="1069"/>
      <w:bookmarkEnd w:id="1070"/>
      <w:r w:rsidR="0066549D">
        <w:rPr>
          <w:rFonts w:eastAsia="MS Mincho" w:cs="Arial"/>
          <w:szCs w:val="20"/>
          <w:lang w:val="en-GB"/>
        </w:rPr>
        <w:t xml:space="preserve">. </w:t>
      </w:r>
      <w:r>
        <w:rPr>
          <w:rFonts w:eastAsia="MS Mincho" w:cs="Arial"/>
          <w:szCs w:val="20"/>
          <w:lang w:val="en-GB"/>
        </w:rPr>
        <w:t xml:space="preserve">S-129 includes </w:t>
      </w:r>
      <w:r w:rsidR="009F2A29">
        <w:rPr>
          <w:rFonts w:eastAsia="MS Mincho" w:cs="Arial"/>
          <w:szCs w:val="20"/>
          <w:lang w:val="en-GB"/>
        </w:rPr>
        <w:t xml:space="preserve">only </w:t>
      </w:r>
      <w:r>
        <w:rPr>
          <w:rFonts w:eastAsia="MS Mincho" w:cs="Arial"/>
          <w:szCs w:val="20"/>
          <w:lang w:val="en-GB"/>
        </w:rPr>
        <w:t xml:space="preserve">one complex attribute </w:t>
      </w:r>
      <w:r w:rsidR="009F2A29">
        <w:rPr>
          <w:rFonts w:eastAsia="MS Mincho" w:cs="Arial"/>
          <w:szCs w:val="20"/>
          <w:lang w:val="en-GB"/>
        </w:rPr>
        <w:t xml:space="preserve">– </w:t>
      </w:r>
      <w:r>
        <w:rPr>
          <w:rFonts w:eastAsia="MS Mincho" w:cs="Arial"/>
          <w:szCs w:val="20"/>
          <w:lang w:val="en-GB"/>
        </w:rPr>
        <w:t>fixed</w:t>
      </w:r>
      <w:r w:rsidR="00041CAC">
        <w:rPr>
          <w:rFonts w:eastAsia="MS Mincho" w:cs="Arial"/>
          <w:szCs w:val="20"/>
          <w:lang w:val="en-GB"/>
        </w:rPr>
        <w:t>Time</w:t>
      </w:r>
      <w:r>
        <w:rPr>
          <w:rFonts w:eastAsia="MS Mincho" w:cs="Arial"/>
          <w:szCs w:val="20"/>
          <w:lang w:val="en-GB"/>
        </w:rPr>
        <w:t>Range</w:t>
      </w:r>
      <w:r w:rsidR="009F2A29">
        <w:rPr>
          <w:rFonts w:eastAsia="MS Mincho" w:cs="Arial"/>
          <w:szCs w:val="20"/>
          <w:lang w:val="en-GB"/>
        </w:rPr>
        <w:t xml:space="preserve"> – which</w:t>
      </w:r>
      <w:r>
        <w:rPr>
          <w:rFonts w:eastAsia="MS Mincho" w:cs="Arial"/>
          <w:szCs w:val="20"/>
          <w:lang w:val="en-GB"/>
        </w:rPr>
        <w:t xml:space="preserve"> has t</w:t>
      </w:r>
      <w:r w:rsidR="009F2A29">
        <w:rPr>
          <w:rFonts w:eastAsia="MS Mincho" w:cs="Arial"/>
          <w:szCs w:val="20"/>
          <w:lang w:val="en-GB"/>
        </w:rPr>
        <w:t>he</w:t>
      </w:r>
      <w:r>
        <w:rPr>
          <w:rFonts w:eastAsia="MS Mincho" w:cs="Arial"/>
          <w:szCs w:val="20"/>
          <w:lang w:val="en-GB"/>
        </w:rPr>
        <w:t xml:space="preserve"> simple attributes</w:t>
      </w:r>
      <w:r w:rsidR="009F2A29">
        <w:rPr>
          <w:rFonts w:eastAsia="MS Mincho" w:cs="Arial"/>
          <w:szCs w:val="20"/>
          <w:lang w:val="en-GB"/>
        </w:rPr>
        <w:t xml:space="preserve"> of timeStart and timeEnd</w:t>
      </w:r>
      <w:r>
        <w:rPr>
          <w:rFonts w:eastAsia="MS Mincho" w:cs="Arial"/>
          <w:szCs w:val="20"/>
          <w:lang w:val="en-GB"/>
        </w:rPr>
        <w:t>.</w:t>
      </w:r>
    </w:p>
    <w:p w14:paraId="26939BF7" w14:textId="77777777" w:rsidR="00041CAC" w:rsidRDefault="00383EF0" w:rsidP="005A22CE">
      <w:pPr>
        <w:pStyle w:val="note0"/>
        <w:jc w:val="center"/>
        <w:rPr>
          <w:rFonts w:cs="Arial"/>
          <w:i w:val="0"/>
          <w:color w:val="auto"/>
          <w:highlight w:val="yellow"/>
          <w:lang w:eastAsia="en-US"/>
        </w:rPr>
      </w:pPr>
      <w:r>
        <w:rPr>
          <w:noProof/>
          <w:lang w:val="en-US" w:eastAsia="ko-KR"/>
        </w:rPr>
        <w:drawing>
          <wp:inline distT="0" distB="0" distL="0" distR="0" wp14:anchorId="13DBA99C" wp14:editId="6D0678FF">
            <wp:extent cx="1400211" cy="73973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14453" cy="747258"/>
                    </a:xfrm>
                    <a:prstGeom prst="rect">
                      <a:avLst/>
                    </a:prstGeom>
                  </pic:spPr>
                </pic:pic>
              </a:graphicData>
            </a:graphic>
          </wp:inline>
        </w:drawing>
      </w:r>
    </w:p>
    <w:p w14:paraId="07D32BE6" w14:textId="5DFEA2EF" w:rsidR="009F03D1" w:rsidRPr="00736EF6" w:rsidRDefault="009F03D1" w:rsidP="00736EF6">
      <w:pPr>
        <w:pStyle w:val="Label1"/>
        <w:spacing w:after="120" w:line="240" w:lineRule="auto"/>
        <w:jc w:val="center"/>
        <w:rPr>
          <w:i/>
          <w:sz w:val="18"/>
          <w:szCs w:val="18"/>
        </w:rPr>
      </w:pPr>
      <w:r w:rsidRPr="00736EF6">
        <w:rPr>
          <w:i/>
          <w:sz w:val="18"/>
          <w:szCs w:val="18"/>
        </w:rPr>
        <w:t xml:space="preserve">Figure </w:t>
      </w:r>
      <w:r w:rsidR="00736EF6">
        <w:rPr>
          <w:i/>
          <w:sz w:val="18"/>
          <w:szCs w:val="18"/>
        </w:rPr>
        <w:t>8</w:t>
      </w:r>
      <w:r w:rsidRPr="00736EF6">
        <w:rPr>
          <w:i/>
          <w:sz w:val="18"/>
          <w:szCs w:val="18"/>
        </w:rPr>
        <w:t>-</w:t>
      </w:r>
      <w:r w:rsidR="00C767EA" w:rsidRPr="00736EF6">
        <w:rPr>
          <w:i/>
          <w:sz w:val="18"/>
          <w:szCs w:val="18"/>
        </w:rPr>
        <w:t>1</w:t>
      </w:r>
      <w:r w:rsidRPr="00736EF6">
        <w:rPr>
          <w:i/>
          <w:sz w:val="18"/>
          <w:szCs w:val="18"/>
        </w:rPr>
        <w:t xml:space="preserve"> </w:t>
      </w:r>
      <w:r w:rsidR="005A22CE" w:rsidRPr="00736EF6">
        <w:rPr>
          <w:i/>
          <w:sz w:val="18"/>
          <w:szCs w:val="18"/>
        </w:rPr>
        <w:t>– S-129 Complex Attribute</w:t>
      </w:r>
    </w:p>
    <w:p w14:paraId="4B47CFE0" w14:textId="3C981829" w:rsidR="00E039A5" w:rsidRPr="003458C9" w:rsidRDefault="00E039A5" w:rsidP="00B3435A">
      <w:pPr>
        <w:pStyle w:val="Heading2"/>
      </w:pPr>
      <w:bookmarkStart w:id="1071" w:name="_Toc127463833"/>
      <w:bookmarkStart w:id="1072" w:name="_Toc128125459"/>
      <w:bookmarkStart w:id="1073" w:name="_Toc141176184"/>
      <w:bookmarkStart w:id="1074" w:name="_Toc141176339"/>
      <w:bookmarkStart w:id="1075" w:name="_Toc141176970"/>
      <w:bookmarkStart w:id="1076" w:name="_Toc150177855"/>
      <w:r w:rsidRPr="003458C9">
        <w:t>Units of measure</w:t>
      </w:r>
      <w:bookmarkEnd w:id="1071"/>
      <w:bookmarkEnd w:id="1072"/>
      <w:bookmarkEnd w:id="1073"/>
      <w:bookmarkEnd w:id="1074"/>
      <w:bookmarkEnd w:id="1075"/>
      <w:bookmarkEnd w:id="1076"/>
    </w:p>
    <w:p w14:paraId="1CFE9C7E" w14:textId="5803EA87" w:rsidR="00E039A5" w:rsidRPr="00411798" w:rsidRDefault="00922A73" w:rsidP="00AC168D">
      <w:pPr>
        <w:spacing w:before="0" w:after="60"/>
      </w:pPr>
      <w:r w:rsidRPr="00411798">
        <w:rPr>
          <w:lang w:val="en-GB" w:eastAsia="ja-JP"/>
        </w:rPr>
        <w:t xml:space="preserve">The following </w:t>
      </w:r>
      <w:r w:rsidR="00E039A5" w:rsidRPr="00411798">
        <w:rPr>
          <w:lang w:val="en-GB" w:eastAsia="ja-JP"/>
        </w:rPr>
        <w:t xml:space="preserve">units of measure </w:t>
      </w:r>
      <w:r w:rsidRPr="00411798">
        <w:rPr>
          <w:lang w:val="en-GB" w:eastAsia="ja-JP"/>
        </w:rPr>
        <w:t xml:space="preserve">are used </w:t>
      </w:r>
      <w:r w:rsidR="00AC168D" w:rsidRPr="00411798">
        <w:rPr>
          <w:lang w:val="en-GB" w:eastAsia="ja-JP"/>
        </w:rPr>
        <w:t xml:space="preserve">in </w:t>
      </w:r>
      <w:r w:rsidR="00AC168D">
        <w:rPr>
          <w:lang w:val="en-GB" w:eastAsia="ja-JP"/>
        </w:rPr>
        <w:t xml:space="preserve">the </w:t>
      </w:r>
      <w:r w:rsidR="00E039A5" w:rsidRPr="00411798">
        <w:rPr>
          <w:lang w:val="en-GB" w:eastAsia="ja-JP"/>
        </w:rPr>
        <w:t>S-129 P</w:t>
      </w:r>
      <w:r w:rsidR="00AC168D">
        <w:rPr>
          <w:lang w:val="en-GB" w:eastAsia="ja-JP"/>
        </w:rPr>
        <w:t xml:space="preserve">roduct </w:t>
      </w:r>
      <w:r w:rsidR="00E039A5" w:rsidRPr="00411798">
        <w:rPr>
          <w:lang w:val="en-GB" w:eastAsia="ja-JP"/>
        </w:rPr>
        <w:t>S</w:t>
      </w:r>
      <w:r w:rsidR="00AC168D">
        <w:rPr>
          <w:lang w:val="en-GB" w:eastAsia="ja-JP"/>
        </w:rPr>
        <w:t>pecification</w:t>
      </w:r>
      <w:r w:rsidRPr="00411798">
        <w:rPr>
          <w:lang w:val="en-GB" w:eastAsia="ja-JP"/>
        </w:rPr>
        <w:t>:</w:t>
      </w:r>
    </w:p>
    <w:p w14:paraId="6EC658A0" w14:textId="77777777" w:rsidR="00922A73" w:rsidRPr="00411798" w:rsidRDefault="00922A73" w:rsidP="00AC168D">
      <w:pPr>
        <w:pStyle w:val="ListParagraph"/>
        <w:numPr>
          <w:ilvl w:val="0"/>
          <w:numId w:val="29"/>
        </w:numPr>
        <w:spacing w:before="0" w:after="60" w:line="240" w:lineRule="auto"/>
      </w:pPr>
      <w:r w:rsidRPr="00411798">
        <w:t>Ship draught in metres</w:t>
      </w:r>
    </w:p>
    <w:p w14:paraId="73206A1F" w14:textId="4A77F755" w:rsidR="00226688" w:rsidRPr="0058392C" w:rsidRDefault="00922A73" w:rsidP="00AC168D">
      <w:pPr>
        <w:pStyle w:val="ListParagraph"/>
        <w:numPr>
          <w:ilvl w:val="0"/>
          <w:numId w:val="29"/>
        </w:numPr>
        <w:spacing w:before="0" w:after="60" w:line="240" w:lineRule="auto"/>
        <w:rPr>
          <w:ins w:id="1077" w:author="Jason Rhee" w:date="2024-07-16T17:01:00Z" w16du:dateUtc="2024-07-16T07:01:00Z"/>
        </w:rPr>
      </w:pPr>
      <w:commentRangeStart w:id="1078"/>
      <w:del w:id="1079" w:author="Jason Rhee" w:date="2024-07-21T21:43:00Z" w16du:dateUtc="2024-07-21T11:43:00Z">
        <w:r w:rsidRPr="00411798" w:rsidDel="009E59F8">
          <w:delText>Ship length in metres</w:delText>
        </w:r>
        <w:commentRangeEnd w:id="1078"/>
        <w:r w:rsidR="00E1024D" w:rsidDel="009E59F8">
          <w:rPr>
            <w:rStyle w:val="CommentReference"/>
          </w:rPr>
          <w:commentReference w:id="1078"/>
        </w:r>
      </w:del>
      <w:ins w:id="1080" w:author="Jason Rhee" w:date="2024-06-25T17:10:00Z" w16du:dateUtc="2024-06-25T07:10:00Z">
        <w:r w:rsidR="00226688">
          <w:t>Ship speed in metres per second</w:t>
        </w:r>
      </w:ins>
    </w:p>
    <w:p w14:paraId="30383A9F" w14:textId="4C55D007" w:rsidR="00605ED9" w:rsidRPr="00411798" w:rsidRDefault="00434664" w:rsidP="00AC168D">
      <w:pPr>
        <w:pStyle w:val="ListParagraph"/>
        <w:numPr>
          <w:ilvl w:val="0"/>
          <w:numId w:val="29"/>
        </w:numPr>
        <w:spacing w:before="0" w:after="60" w:line="240" w:lineRule="auto"/>
      </w:pPr>
      <w:ins w:id="1081" w:author="Jason Rhee" w:date="2024-07-16T17:02:00Z" w16du:dateUtc="2024-07-16T07:02:00Z">
        <w:r>
          <w:rPr>
            <w:rFonts w:eastAsiaTheme="minorEastAsia" w:hint="eastAsia"/>
            <w:lang w:eastAsia="ko-KR"/>
          </w:rPr>
          <w:t xml:space="preserve">UKC </w:t>
        </w:r>
      </w:ins>
      <w:ins w:id="1082" w:author="Jason Rhee" w:date="2024-07-16T17:01:00Z" w16du:dateUtc="2024-07-16T07:01:00Z">
        <w:r>
          <w:rPr>
            <w:rFonts w:eastAsiaTheme="minorEastAsia" w:hint="eastAsia"/>
            <w:lang w:eastAsia="ko-KR"/>
          </w:rPr>
          <w:t>a</w:t>
        </w:r>
      </w:ins>
      <w:ins w:id="1083" w:author="Jason Rhee" w:date="2024-07-16T17:02:00Z" w16du:dateUtc="2024-07-16T07:02:00Z">
        <w:r>
          <w:rPr>
            <w:rFonts w:eastAsiaTheme="minorEastAsia" w:hint="eastAsia"/>
            <w:lang w:eastAsia="ko-KR"/>
          </w:rPr>
          <w:t>bove the established UKC Limit, in metres</w:t>
        </w:r>
      </w:ins>
    </w:p>
    <w:p w14:paraId="023B162A" w14:textId="432C181F" w:rsidR="00922A73" w:rsidRPr="00411798" w:rsidDel="009E59F8" w:rsidRDefault="00922A73" w:rsidP="00AC168D">
      <w:pPr>
        <w:pStyle w:val="ListParagraph"/>
        <w:numPr>
          <w:ilvl w:val="0"/>
          <w:numId w:val="29"/>
        </w:numPr>
        <w:spacing w:before="0" w:after="60" w:line="240" w:lineRule="auto"/>
        <w:rPr>
          <w:del w:id="1084" w:author="Jason Rhee" w:date="2024-07-21T21:44:00Z" w16du:dateUtc="2024-07-21T11:44:00Z"/>
        </w:rPr>
      </w:pPr>
      <w:commentRangeStart w:id="1085"/>
      <w:del w:id="1086" w:author="Jason Rhee" w:date="2024-07-21T21:44:00Z" w16du:dateUtc="2024-07-21T11:44:00Z">
        <w:r w:rsidRPr="00411798" w:rsidDel="009E59F8">
          <w:delText>Water depth in metres</w:delText>
        </w:r>
      </w:del>
    </w:p>
    <w:p w14:paraId="2FCE00DB" w14:textId="3CF0D4E6" w:rsidR="00922A73" w:rsidDel="009E59F8" w:rsidRDefault="00922A73" w:rsidP="00AC168D">
      <w:pPr>
        <w:pStyle w:val="ListParagraph"/>
        <w:numPr>
          <w:ilvl w:val="0"/>
          <w:numId w:val="29"/>
        </w:numPr>
        <w:spacing w:before="0" w:line="240" w:lineRule="auto"/>
        <w:ind w:left="714" w:hanging="357"/>
        <w:rPr>
          <w:del w:id="1087" w:author="Jason Rhee" w:date="2024-07-21T21:44:00Z" w16du:dateUtc="2024-07-21T11:44:00Z"/>
        </w:rPr>
      </w:pPr>
      <w:del w:id="1088" w:author="Jason Rhee" w:date="2024-07-21T21:44:00Z" w16du:dateUtc="2024-07-21T11:44:00Z">
        <w:r w:rsidRPr="00411798" w:rsidDel="009E59F8">
          <w:delText>Direction in decimal degrees</w:delText>
        </w:r>
        <w:commentRangeEnd w:id="1085"/>
        <w:r w:rsidR="0082443F" w:rsidDel="009E59F8">
          <w:rPr>
            <w:rStyle w:val="CommentReference"/>
          </w:rPr>
          <w:commentReference w:id="1085"/>
        </w:r>
      </w:del>
    </w:p>
    <w:p w14:paraId="667F09E3" w14:textId="77777777" w:rsidR="00AC168D" w:rsidRPr="00411798" w:rsidRDefault="00AC168D" w:rsidP="00AC168D">
      <w:pPr>
        <w:spacing w:before="0"/>
      </w:pPr>
    </w:p>
    <w:p w14:paraId="0D03A2DD" w14:textId="77777777" w:rsidR="000B40A1" w:rsidRPr="003458C9" w:rsidRDefault="000B40A1" w:rsidP="002721B0">
      <w:pPr>
        <w:pStyle w:val="Heading1"/>
      </w:pPr>
      <w:bookmarkStart w:id="1089" w:name="_Toc127463834"/>
      <w:bookmarkStart w:id="1090" w:name="_Toc128125460"/>
      <w:bookmarkStart w:id="1091" w:name="_Toc141176185"/>
      <w:bookmarkStart w:id="1092" w:name="_Toc141176340"/>
      <w:bookmarkStart w:id="1093" w:name="_Toc141176971"/>
      <w:bookmarkStart w:id="1094" w:name="_Toc150177856"/>
      <w:bookmarkStart w:id="1095" w:name="_Toc225648315"/>
      <w:bookmarkStart w:id="1096" w:name="_Toc225065172"/>
      <w:r w:rsidRPr="003458C9">
        <w:t xml:space="preserve">Dataset </w:t>
      </w:r>
      <w:r w:rsidR="00C342BE" w:rsidRPr="003458C9">
        <w:t>Types</w:t>
      </w:r>
      <w:bookmarkEnd w:id="1089"/>
      <w:bookmarkEnd w:id="1090"/>
      <w:bookmarkEnd w:id="1091"/>
      <w:bookmarkEnd w:id="1092"/>
      <w:bookmarkEnd w:id="1093"/>
      <w:bookmarkEnd w:id="1094"/>
    </w:p>
    <w:p w14:paraId="5F8B9F79" w14:textId="6E40ECE3" w:rsidR="00A302AF" w:rsidRDefault="00922A73" w:rsidP="00AC168D">
      <w:pPr>
        <w:spacing w:before="0"/>
        <w:rPr>
          <w:rFonts w:cs="Arial"/>
          <w:szCs w:val="20"/>
        </w:rPr>
      </w:pPr>
      <w:r w:rsidRPr="00922A73">
        <w:rPr>
          <w:rFonts w:cs="Arial"/>
          <w:szCs w:val="20"/>
        </w:rPr>
        <w:t xml:space="preserve">UKCM datasets consists of a UKC plan, </w:t>
      </w:r>
      <w:ins w:id="1097" w:author="Jason Rhee" w:date="2024-07-16T17:15:00Z" w16du:dateUtc="2024-07-16T07:15:00Z">
        <w:r w:rsidR="0011640D">
          <w:rPr>
            <w:rFonts w:eastAsiaTheme="minorEastAsia" w:cs="Arial" w:hint="eastAsia"/>
            <w:szCs w:val="20"/>
            <w:lang w:eastAsia="ko-KR"/>
          </w:rPr>
          <w:t xml:space="preserve">UKC plan area, </w:t>
        </w:r>
      </w:ins>
      <w:r w:rsidRPr="00922A73">
        <w:rPr>
          <w:rFonts w:cs="Arial"/>
          <w:szCs w:val="20"/>
        </w:rPr>
        <w:t>control points and areas considered non-navigable and almost non-navigable.</w:t>
      </w:r>
      <w:r w:rsidR="001A76D2">
        <w:rPr>
          <w:rFonts w:cs="Arial"/>
          <w:szCs w:val="20"/>
        </w:rPr>
        <w:t xml:space="preserve"> The </w:t>
      </w:r>
      <w:r w:rsidRPr="00922A73">
        <w:rPr>
          <w:rFonts w:cs="Arial"/>
          <w:szCs w:val="20"/>
        </w:rPr>
        <w:t xml:space="preserve">datasets are generally intended </w:t>
      </w:r>
      <w:r w:rsidR="001A76D2">
        <w:rPr>
          <w:rFonts w:cs="Arial"/>
          <w:szCs w:val="20"/>
        </w:rPr>
        <w:t>for u</w:t>
      </w:r>
      <w:r w:rsidRPr="00922A73">
        <w:rPr>
          <w:rFonts w:cs="Arial"/>
          <w:szCs w:val="20"/>
        </w:rPr>
        <w:t xml:space="preserve">se with ENC, and </w:t>
      </w:r>
      <w:r w:rsidR="009F2A29">
        <w:rPr>
          <w:rFonts w:cs="Arial"/>
          <w:szCs w:val="20"/>
        </w:rPr>
        <w:t>(</w:t>
      </w:r>
      <w:r w:rsidRPr="00922A73">
        <w:rPr>
          <w:rFonts w:cs="Arial"/>
          <w:szCs w:val="20"/>
        </w:rPr>
        <w:t>optionally</w:t>
      </w:r>
      <w:r w:rsidR="009F2A29">
        <w:rPr>
          <w:rFonts w:cs="Arial"/>
          <w:szCs w:val="20"/>
        </w:rPr>
        <w:t>)</w:t>
      </w:r>
      <w:r w:rsidRPr="00922A73">
        <w:rPr>
          <w:rFonts w:cs="Arial"/>
          <w:szCs w:val="20"/>
        </w:rPr>
        <w:t xml:space="preserve"> with S-102 bathymetr</w:t>
      </w:r>
      <w:r w:rsidR="00AC168D">
        <w:rPr>
          <w:rFonts w:cs="Arial"/>
          <w:szCs w:val="20"/>
        </w:rPr>
        <w:t>ic surface</w:t>
      </w:r>
      <w:r w:rsidRPr="00922A73">
        <w:rPr>
          <w:rFonts w:cs="Arial"/>
          <w:szCs w:val="20"/>
        </w:rPr>
        <w:t xml:space="preserve"> datasets. Dataset content will change over</w:t>
      </w:r>
      <w:r w:rsidR="001A76D2">
        <w:rPr>
          <w:rFonts w:cs="Arial"/>
          <w:szCs w:val="20"/>
        </w:rPr>
        <w:t xml:space="preserve"> time during a ship’s transit. </w:t>
      </w:r>
      <w:r w:rsidRPr="00922A73">
        <w:rPr>
          <w:rFonts w:cs="Arial"/>
          <w:szCs w:val="20"/>
        </w:rPr>
        <w:t xml:space="preserve">Updating </w:t>
      </w:r>
      <w:r w:rsidR="009F2A29">
        <w:rPr>
          <w:rFonts w:cs="Arial"/>
          <w:szCs w:val="20"/>
        </w:rPr>
        <w:t xml:space="preserve">of </w:t>
      </w:r>
      <w:r w:rsidRPr="00922A73">
        <w:rPr>
          <w:rFonts w:cs="Arial"/>
          <w:szCs w:val="20"/>
        </w:rPr>
        <w:t>dataset</w:t>
      </w:r>
      <w:r w:rsidR="001A76D2">
        <w:rPr>
          <w:rFonts w:cs="Arial"/>
          <w:szCs w:val="20"/>
        </w:rPr>
        <w:t>s is achieved by replacement.</w:t>
      </w:r>
    </w:p>
    <w:p w14:paraId="58D22FA3" w14:textId="77777777" w:rsidR="00AC168D" w:rsidRPr="00D129DC" w:rsidRDefault="00AC168D" w:rsidP="00AC168D">
      <w:pPr>
        <w:spacing w:before="0"/>
        <w:rPr>
          <w:rFonts w:cs="Arial"/>
          <w:szCs w:val="20"/>
        </w:rPr>
      </w:pPr>
    </w:p>
    <w:p w14:paraId="0A71BEBA" w14:textId="77777777" w:rsidR="002D3F05" w:rsidRPr="00D129DC" w:rsidRDefault="002D3F05" w:rsidP="002721B0">
      <w:pPr>
        <w:pStyle w:val="Heading1"/>
      </w:pPr>
      <w:bookmarkStart w:id="1098" w:name="_Toc127463835"/>
      <w:bookmarkStart w:id="1099" w:name="_Toc128125461"/>
      <w:bookmarkStart w:id="1100" w:name="_Toc141176186"/>
      <w:bookmarkStart w:id="1101" w:name="_Toc141176341"/>
      <w:bookmarkStart w:id="1102" w:name="_Toc141176972"/>
      <w:bookmarkStart w:id="1103" w:name="_Toc150177857"/>
      <w:r w:rsidRPr="00D129DC">
        <w:t>Dataset Loading and Unloading</w:t>
      </w:r>
      <w:bookmarkEnd w:id="1098"/>
      <w:bookmarkEnd w:id="1099"/>
      <w:bookmarkEnd w:id="1100"/>
      <w:bookmarkEnd w:id="1101"/>
      <w:bookmarkEnd w:id="1102"/>
      <w:bookmarkEnd w:id="1103"/>
    </w:p>
    <w:p w14:paraId="48AE89E9" w14:textId="5B1075DA" w:rsidR="002D3F05" w:rsidRPr="00D129DC" w:rsidRDefault="002D3F05" w:rsidP="00AC168D">
      <w:pPr>
        <w:spacing w:before="0"/>
      </w:pPr>
      <w:r w:rsidRPr="00D129DC">
        <w:t xml:space="preserve">S-129 datasets are </w:t>
      </w:r>
      <w:r>
        <w:t xml:space="preserve">typically </w:t>
      </w:r>
      <w:r w:rsidRPr="00D129DC">
        <w:t xml:space="preserve">intended to be overlays to ENC and always displayed with </w:t>
      </w:r>
      <w:r>
        <w:t>ENC data</w:t>
      </w:r>
      <w:r w:rsidRPr="00D129DC">
        <w:t xml:space="preserve"> in the background</w:t>
      </w:r>
      <w:r>
        <w:t xml:space="preserve">. </w:t>
      </w:r>
      <w:r w:rsidRPr="00D129DC">
        <w:t xml:space="preserve">Systems that support the display of S-129 datasets should provide the user with </w:t>
      </w:r>
      <w:r w:rsidR="009F2A29">
        <w:t>simple</w:t>
      </w:r>
      <w:r w:rsidR="009F2A29" w:rsidRPr="00D129DC">
        <w:t xml:space="preserve"> </w:t>
      </w:r>
      <w:r w:rsidRPr="00D129DC">
        <w:t>functions to turn</w:t>
      </w:r>
      <w:r>
        <w:t xml:space="preserve"> the display of</w:t>
      </w:r>
      <w:r w:rsidRPr="00D129DC">
        <w:t xml:space="preserve"> S-129 datasets</w:t>
      </w:r>
      <w:r>
        <w:t xml:space="preserve"> on and off.</w:t>
      </w:r>
    </w:p>
    <w:p w14:paraId="6AED8D27" w14:textId="3EFCA5B7" w:rsidR="002D3F05" w:rsidRDefault="002D3F05" w:rsidP="00AC168D">
      <w:pPr>
        <w:spacing w:before="0"/>
      </w:pPr>
      <w:r w:rsidRPr="00D129DC">
        <w:t xml:space="preserve">All S-129 datasets are scale independent and will therefore be usable </w:t>
      </w:r>
      <w:r>
        <w:t>across</w:t>
      </w:r>
      <w:r w:rsidRPr="00D129DC">
        <w:t xml:space="preserve"> the </w:t>
      </w:r>
      <w:r>
        <w:t>entire</w:t>
      </w:r>
      <w:r w:rsidRPr="00D129DC">
        <w:t xml:space="preserve"> scale range of </w:t>
      </w:r>
      <w:r>
        <w:t>underlying chart data</w:t>
      </w:r>
      <w:r w:rsidRPr="00D129DC">
        <w:t xml:space="preserve"> </w:t>
      </w:r>
      <w:r>
        <w:t>for</w:t>
      </w:r>
      <w:r w:rsidRPr="00D129DC">
        <w:t xml:space="preserve"> the </w:t>
      </w:r>
      <w:r>
        <w:t xml:space="preserve">UKCM </w:t>
      </w:r>
      <w:ins w:id="1104" w:author="Jason Rhee" w:date="2024-07-26T13:01:00Z" w16du:dateUtc="2024-07-26T03:01:00Z">
        <w:r w:rsidR="008C763C">
          <w:rPr>
            <w:rFonts w:eastAsiaTheme="minorEastAsia" w:hint="eastAsia"/>
            <w:lang w:eastAsia="ko-KR"/>
          </w:rPr>
          <w:t xml:space="preserve">Operational </w:t>
        </w:r>
      </w:ins>
      <w:del w:id="1105" w:author="Jason Rhee" w:date="2024-07-26T13:01:00Z" w16du:dateUtc="2024-07-26T03:01:00Z">
        <w:r w:rsidDel="008C763C">
          <w:delText>area</w:delText>
        </w:r>
      </w:del>
      <w:ins w:id="1106" w:author="Jason Rhee" w:date="2024-07-26T13:01:00Z" w16du:dateUtc="2024-07-26T03:01:00Z">
        <w:r w:rsidR="008C763C">
          <w:rPr>
            <w:rFonts w:eastAsiaTheme="minorEastAsia" w:hint="eastAsia"/>
            <w:lang w:eastAsia="ko-KR"/>
          </w:rPr>
          <w:t>A</w:t>
        </w:r>
        <w:r w:rsidR="008C763C">
          <w:t>rea</w:t>
        </w:r>
      </w:ins>
      <w:r>
        <w:t xml:space="preserve">. </w:t>
      </w:r>
      <w:r w:rsidRPr="00D129DC">
        <w:t xml:space="preserve">The various feature instances within the dataset may include scaleMinimum attributes, but these do not change the resolution or validity of the data, only </w:t>
      </w:r>
      <w:r>
        <w:t>whether</w:t>
      </w:r>
      <w:r w:rsidRPr="00D129DC">
        <w:t xml:space="preserve"> the data should be visible at a particular </w:t>
      </w:r>
      <w:r>
        <w:t>display scale.</w:t>
      </w:r>
    </w:p>
    <w:p w14:paraId="364D0562" w14:textId="77777777" w:rsidR="002D3F05" w:rsidRDefault="002D3F05" w:rsidP="00AC168D">
      <w:pPr>
        <w:spacing w:before="0"/>
      </w:pPr>
      <w:r w:rsidRPr="00D129DC">
        <w:lastRenderedPageBreak/>
        <w:t>Optionally, S-129 datasets can be viewed as overlays to a combination of ENC and S-102 datasets</w:t>
      </w:r>
      <w:r>
        <w:t xml:space="preserve">. </w:t>
      </w:r>
      <w:r w:rsidRPr="00D129DC">
        <w:t>The same requirements to allow the user to easily toggle the S-129 dataset on/off persist.</w:t>
      </w:r>
    </w:p>
    <w:p w14:paraId="6C901DE4" w14:textId="77777777" w:rsidR="00AC168D" w:rsidRDefault="00AC168D" w:rsidP="00AC168D">
      <w:pPr>
        <w:spacing w:before="0"/>
        <w:rPr>
          <w:rFonts w:cs="Arial"/>
          <w:szCs w:val="20"/>
        </w:rPr>
      </w:pPr>
    </w:p>
    <w:p w14:paraId="43D44FF3" w14:textId="5713606A" w:rsidR="00C3427E" w:rsidRPr="003458C9" w:rsidRDefault="0053708D" w:rsidP="002721B0">
      <w:pPr>
        <w:pStyle w:val="Heading1"/>
      </w:pPr>
      <w:bookmarkStart w:id="1107" w:name="_Toc127463836"/>
      <w:bookmarkStart w:id="1108" w:name="_Toc128125462"/>
      <w:bookmarkStart w:id="1109" w:name="_Toc141176187"/>
      <w:bookmarkStart w:id="1110" w:name="_Toc141176342"/>
      <w:bookmarkStart w:id="1111" w:name="_Toc141176973"/>
      <w:bookmarkStart w:id="1112" w:name="_Toc150177858"/>
      <w:r w:rsidRPr="003458C9">
        <w:t>Geometry</w:t>
      </w:r>
      <w:bookmarkEnd w:id="1095"/>
      <w:bookmarkEnd w:id="1096"/>
      <w:bookmarkEnd w:id="1107"/>
      <w:bookmarkEnd w:id="1108"/>
      <w:bookmarkEnd w:id="1109"/>
      <w:bookmarkEnd w:id="1110"/>
      <w:bookmarkEnd w:id="1111"/>
      <w:bookmarkEnd w:id="1112"/>
      <w:r w:rsidR="00F73215" w:rsidRPr="003458C9">
        <w:t xml:space="preserve"> </w:t>
      </w:r>
    </w:p>
    <w:p w14:paraId="430C04D4" w14:textId="77777777" w:rsidR="00941F24" w:rsidRDefault="007058EA" w:rsidP="00AC168D">
      <w:pPr>
        <w:pStyle w:val="note0"/>
        <w:spacing w:before="0"/>
        <w:rPr>
          <w:rFonts w:cs="Arial"/>
          <w:i w:val="0"/>
          <w:color w:val="auto"/>
        </w:rPr>
      </w:pPr>
      <w:bookmarkStart w:id="1113" w:name="_Toc288810288"/>
      <w:bookmarkStart w:id="1114" w:name="_Toc288812335"/>
      <w:r w:rsidRPr="00D129DC">
        <w:rPr>
          <w:rFonts w:cs="Arial"/>
          <w:i w:val="0"/>
          <w:color w:val="auto"/>
        </w:rPr>
        <w:t xml:space="preserve">Geometry in </w:t>
      </w:r>
      <w:bookmarkStart w:id="1115" w:name="_Toc225648316"/>
      <w:bookmarkStart w:id="1116" w:name="_Toc225065173"/>
      <w:bookmarkEnd w:id="1113"/>
      <w:bookmarkEnd w:id="1114"/>
      <w:r w:rsidRPr="00D129DC">
        <w:rPr>
          <w:rFonts w:cs="Arial"/>
          <w:i w:val="0"/>
          <w:color w:val="auto"/>
        </w:rPr>
        <w:t>S-129 datasets conforms to S-100 Geometry level 3a</w:t>
      </w:r>
      <w:r w:rsidR="00A302AF" w:rsidRPr="00D129DC">
        <w:rPr>
          <w:rFonts w:cs="Arial"/>
          <w:i w:val="0"/>
          <w:color w:val="auto"/>
        </w:rPr>
        <w:t xml:space="preserve"> constrained to 2-dimensional geometry.</w:t>
      </w:r>
    </w:p>
    <w:p w14:paraId="4A58736B" w14:textId="77777777" w:rsidR="00190653" w:rsidRPr="00D129DC" w:rsidRDefault="00190653" w:rsidP="00AC168D">
      <w:pPr>
        <w:pStyle w:val="note0"/>
        <w:spacing w:before="0"/>
        <w:rPr>
          <w:rFonts w:cs="Arial"/>
          <w:i w:val="0"/>
          <w:color w:val="auto"/>
        </w:rPr>
      </w:pPr>
    </w:p>
    <w:p w14:paraId="3F2213E7" w14:textId="7DD6B750" w:rsidR="00053F52" w:rsidRPr="003458C9" w:rsidRDefault="00BB0421" w:rsidP="002721B0">
      <w:pPr>
        <w:pStyle w:val="Heading1"/>
      </w:pPr>
      <w:bookmarkStart w:id="1117" w:name="_Toc127463837"/>
      <w:bookmarkStart w:id="1118" w:name="_Toc128125463"/>
      <w:bookmarkStart w:id="1119" w:name="_Toc141176188"/>
      <w:bookmarkStart w:id="1120" w:name="_Toc141176343"/>
      <w:bookmarkStart w:id="1121" w:name="_Toc141176974"/>
      <w:bookmarkStart w:id="1122" w:name="_Toc150177859"/>
      <w:r w:rsidRPr="003458C9">
        <w:t>Coordinate Reference Systems</w:t>
      </w:r>
      <w:r w:rsidR="004504B9" w:rsidRPr="003458C9">
        <w:t xml:space="preserve"> (CRS)</w:t>
      </w:r>
      <w:bookmarkEnd w:id="1115"/>
      <w:bookmarkEnd w:id="1116"/>
      <w:bookmarkEnd w:id="1117"/>
      <w:bookmarkEnd w:id="1118"/>
      <w:bookmarkEnd w:id="1119"/>
      <w:bookmarkEnd w:id="1120"/>
      <w:bookmarkEnd w:id="1121"/>
      <w:bookmarkEnd w:id="1122"/>
    </w:p>
    <w:p w14:paraId="19626B6C" w14:textId="4FD851FF" w:rsidR="00E039A5" w:rsidRDefault="00E039A5" w:rsidP="00B3435A">
      <w:pPr>
        <w:pStyle w:val="Heading2"/>
      </w:pPr>
      <w:bookmarkStart w:id="1123" w:name="_Toc127463838"/>
      <w:bookmarkStart w:id="1124" w:name="_Toc128125464"/>
      <w:bookmarkStart w:id="1125" w:name="_Toc141176189"/>
      <w:bookmarkStart w:id="1126" w:name="_Toc141176344"/>
      <w:bookmarkStart w:id="1127" w:name="_Toc141176975"/>
      <w:bookmarkStart w:id="1128" w:name="_Toc150177860"/>
      <w:r>
        <w:t>Introduction</w:t>
      </w:r>
      <w:bookmarkEnd w:id="1123"/>
      <w:bookmarkEnd w:id="1124"/>
      <w:bookmarkEnd w:id="1125"/>
      <w:bookmarkEnd w:id="1126"/>
      <w:bookmarkEnd w:id="1127"/>
      <w:bookmarkEnd w:id="1128"/>
    </w:p>
    <w:p w14:paraId="6FBFD44A" w14:textId="77777777" w:rsidR="00A0577E" w:rsidRPr="00D129DC" w:rsidRDefault="00053F52" w:rsidP="004B433D">
      <w:pPr>
        <w:spacing w:before="0"/>
      </w:pPr>
      <w:r w:rsidRPr="00D129DC">
        <w:t>The location of a feature in the S-100 standard is defined by means of coordinates, which relate a feature to a position</w:t>
      </w:r>
      <w:r w:rsidR="00D96BD6">
        <w:t>.</w:t>
      </w:r>
    </w:p>
    <w:p w14:paraId="2D4014B8" w14:textId="17E50E9D" w:rsidR="002F035B" w:rsidRDefault="00190653" w:rsidP="004B433D">
      <w:pPr>
        <w:pStyle w:val="Label1"/>
        <w:spacing w:before="0" w:after="0" w:line="360" w:lineRule="auto"/>
        <w:ind w:left="3969" w:hanging="3969"/>
        <w:rPr>
          <w:rFonts w:cs="Arial"/>
          <w:b w:val="0"/>
          <w:szCs w:val="20"/>
        </w:rPr>
      </w:pPr>
      <w:bookmarkStart w:id="1129" w:name="_Toc288810277"/>
      <w:bookmarkStart w:id="1130" w:name="_Toc288812324"/>
      <w:r w:rsidRPr="00190653">
        <w:t>Horizontal coordinate reference system</w:t>
      </w:r>
      <w:r w:rsidR="002F035B" w:rsidRPr="00D129DC">
        <w:rPr>
          <w:rFonts w:cs="Arial"/>
          <w:szCs w:val="20"/>
        </w:rPr>
        <w:t>:</w:t>
      </w:r>
      <w:r w:rsidR="002F035B" w:rsidRPr="00D129DC">
        <w:rPr>
          <w:rFonts w:cs="Arial"/>
          <w:szCs w:val="20"/>
        </w:rPr>
        <w:tab/>
      </w:r>
      <w:r w:rsidR="00C13B4C" w:rsidRPr="00D129DC">
        <w:rPr>
          <w:rFonts w:cs="Arial"/>
          <w:b w:val="0"/>
          <w:szCs w:val="20"/>
        </w:rPr>
        <w:t>EPSG:4326 (WGS84)</w:t>
      </w:r>
      <w:bookmarkStart w:id="1131" w:name="_Toc288810278"/>
      <w:bookmarkStart w:id="1132" w:name="_Toc288812325"/>
      <w:bookmarkEnd w:id="1129"/>
      <w:bookmarkEnd w:id="1130"/>
    </w:p>
    <w:p w14:paraId="6A504293" w14:textId="051C98A6" w:rsidR="00190653" w:rsidRDefault="00190653" w:rsidP="004B433D">
      <w:pPr>
        <w:pStyle w:val="Label1"/>
        <w:spacing w:before="0" w:after="0" w:line="360" w:lineRule="auto"/>
        <w:ind w:left="3969" w:hanging="3969"/>
        <w:rPr>
          <w:rFonts w:cs="Arial"/>
          <w:b w:val="0"/>
          <w:szCs w:val="20"/>
        </w:rPr>
      </w:pPr>
      <w:r>
        <w:rPr>
          <w:rFonts w:cs="Arial"/>
          <w:szCs w:val="20"/>
        </w:rPr>
        <w:t>Projection:</w:t>
      </w:r>
      <w:r>
        <w:rPr>
          <w:rFonts w:cs="Arial"/>
          <w:b w:val="0"/>
          <w:szCs w:val="20"/>
        </w:rPr>
        <w:tab/>
        <w:t>None</w:t>
      </w:r>
    </w:p>
    <w:p w14:paraId="3518BED2" w14:textId="7D318179" w:rsidR="00190653" w:rsidRPr="00190653" w:rsidRDefault="00190653" w:rsidP="004B433D">
      <w:pPr>
        <w:pStyle w:val="Label1"/>
        <w:spacing w:before="0" w:after="0" w:line="360" w:lineRule="auto"/>
        <w:ind w:left="3969" w:hanging="3969"/>
        <w:rPr>
          <w:rFonts w:cs="Arial"/>
          <w:b w:val="0"/>
          <w:szCs w:val="20"/>
        </w:rPr>
      </w:pPr>
      <w:r>
        <w:rPr>
          <w:rFonts w:cs="Arial"/>
          <w:szCs w:val="20"/>
        </w:rPr>
        <w:t>Temporal reference system:</w:t>
      </w:r>
      <w:r>
        <w:rPr>
          <w:rFonts w:cs="Arial"/>
          <w:b w:val="0"/>
          <w:szCs w:val="20"/>
        </w:rPr>
        <w:tab/>
        <w:t xml:space="preserve">Gregorian </w:t>
      </w:r>
      <w:r w:rsidR="004B433D">
        <w:rPr>
          <w:rFonts w:cs="Arial"/>
          <w:b w:val="0"/>
          <w:szCs w:val="20"/>
        </w:rPr>
        <w:t>calendar</w:t>
      </w:r>
    </w:p>
    <w:p w14:paraId="0E6797CF" w14:textId="77777777" w:rsidR="002F035B" w:rsidRPr="00D129DC" w:rsidRDefault="002F035B" w:rsidP="004B433D">
      <w:pPr>
        <w:pStyle w:val="Label1"/>
        <w:spacing w:before="0" w:after="0" w:line="360" w:lineRule="auto"/>
        <w:ind w:left="3969" w:hanging="3969"/>
        <w:rPr>
          <w:rFonts w:cs="Arial"/>
          <w:szCs w:val="20"/>
        </w:rPr>
      </w:pPr>
      <w:bookmarkStart w:id="1133" w:name="_Toc288810280"/>
      <w:bookmarkStart w:id="1134" w:name="_Toc288812327"/>
      <w:bookmarkEnd w:id="1131"/>
      <w:bookmarkEnd w:id="1132"/>
      <w:r w:rsidRPr="00D129DC">
        <w:rPr>
          <w:rFonts w:cs="Arial"/>
          <w:szCs w:val="20"/>
        </w:rPr>
        <w:t>Coordi</w:t>
      </w:r>
      <w:r w:rsidR="00D96BD6">
        <w:rPr>
          <w:rFonts w:cs="Arial"/>
          <w:szCs w:val="20"/>
        </w:rPr>
        <w:t>nate reference system registry:</w:t>
      </w:r>
      <w:r w:rsidRPr="00D129DC">
        <w:rPr>
          <w:rFonts w:cs="Arial"/>
          <w:szCs w:val="20"/>
        </w:rPr>
        <w:tab/>
      </w:r>
      <w:hyperlink r:id="rId37" w:history="1">
        <w:r w:rsidRPr="00D129DC">
          <w:rPr>
            <w:rStyle w:val="Hyperlink"/>
            <w:rFonts w:cs="Arial"/>
            <w:b w:val="0"/>
            <w:szCs w:val="20"/>
            <w:lang w:val="en-US"/>
          </w:rPr>
          <w:t xml:space="preserve">EPSG Geodetic Parameter </w:t>
        </w:r>
        <w:bookmarkEnd w:id="1133"/>
        <w:bookmarkEnd w:id="1134"/>
        <w:r w:rsidRPr="00D129DC">
          <w:rPr>
            <w:rStyle w:val="Hyperlink"/>
            <w:rFonts w:cs="Arial"/>
            <w:b w:val="0"/>
            <w:szCs w:val="20"/>
            <w:lang w:val="en-US"/>
          </w:rPr>
          <w:t>Registry</w:t>
        </w:r>
      </w:hyperlink>
    </w:p>
    <w:p w14:paraId="3737A62F" w14:textId="77777777" w:rsidR="002F035B" w:rsidRPr="00D129DC" w:rsidRDefault="002F035B" w:rsidP="004B433D">
      <w:pPr>
        <w:pStyle w:val="Label1"/>
        <w:spacing w:before="0" w:after="0" w:line="360" w:lineRule="auto"/>
        <w:ind w:left="3969" w:hanging="3969"/>
        <w:rPr>
          <w:rFonts w:cs="Arial"/>
          <w:szCs w:val="20"/>
        </w:rPr>
      </w:pPr>
      <w:bookmarkStart w:id="1135" w:name="_Toc288810282"/>
      <w:bookmarkStart w:id="1136" w:name="_Toc288812329"/>
      <w:r w:rsidRPr="00D129DC">
        <w:rPr>
          <w:rFonts w:cs="Arial"/>
          <w:szCs w:val="20"/>
        </w:rPr>
        <w:t xml:space="preserve">Date </w:t>
      </w:r>
      <w:r w:rsidR="00D96BD6">
        <w:rPr>
          <w:rFonts w:cs="Arial"/>
          <w:szCs w:val="20"/>
        </w:rPr>
        <w:t>type (according to ISO 19115):</w:t>
      </w:r>
      <w:r w:rsidRPr="00D129DC">
        <w:rPr>
          <w:rFonts w:cs="Arial"/>
          <w:szCs w:val="20"/>
        </w:rPr>
        <w:tab/>
      </w:r>
      <w:r w:rsidR="00E6090D" w:rsidRPr="003458C9">
        <w:rPr>
          <w:rFonts w:cs="Arial"/>
          <w:b w:val="0"/>
          <w:szCs w:val="20"/>
        </w:rPr>
        <w:t>002 – publication</w:t>
      </w:r>
      <w:bookmarkEnd w:id="1135"/>
      <w:bookmarkEnd w:id="1136"/>
      <w:r w:rsidRPr="00D129DC">
        <w:rPr>
          <w:rFonts w:cs="Arial"/>
          <w:szCs w:val="20"/>
        </w:rPr>
        <w:t xml:space="preserve"> </w:t>
      </w:r>
    </w:p>
    <w:p w14:paraId="6CEF2593" w14:textId="77777777" w:rsidR="002F035B" w:rsidRPr="00D129DC" w:rsidRDefault="002F035B" w:rsidP="004B433D">
      <w:pPr>
        <w:spacing w:before="0" w:after="0" w:line="360" w:lineRule="auto"/>
        <w:ind w:left="3969" w:hanging="3969"/>
        <w:rPr>
          <w:rStyle w:val="LabeldataChar"/>
          <w:rFonts w:cs="Arial"/>
          <w:szCs w:val="20"/>
        </w:rPr>
      </w:pPr>
      <w:bookmarkStart w:id="1137" w:name="_Toc288810283"/>
      <w:bookmarkStart w:id="1138" w:name="_Toc288812330"/>
      <w:r w:rsidRPr="00D129DC">
        <w:rPr>
          <w:rStyle w:val="Label1Char"/>
          <w:rFonts w:cs="Arial"/>
          <w:sz w:val="20"/>
          <w:szCs w:val="20"/>
        </w:rPr>
        <w:t>Responsible party:</w:t>
      </w:r>
      <w:r w:rsidRPr="00D129DC">
        <w:rPr>
          <w:rFonts w:cs="Arial"/>
          <w:szCs w:val="20"/>
        </w:rPr>
        <w:tab/>
      </w:r>
      <w:r w:rsidRPr="00D129DC">
        <w:rPr>
          <w:rStyle w:val="LabeldataChar"/>
          <w:rFonts w:cs="Arial"/>
          <w:szCs w:val="20"/>
        </w:rPr>
        <w:t xml:space="preserve">International </w:t>
      </w:r>
      <w:r w:rsidR="005842CD" w:rsidRPr="00D129DC">
        <w:rPr>
          <w:rStyle w:val="LabeldataChar"/>
          <w:rFonts w:cs="Arial"/>
          <w:szCs w:val="20"/>
        </w:rPr>
        <w:t xml:space="preserve">Association </w:t>
      </w:r>
      <w:r w:rsidRPr="00D129DC">
        <w:rPr>
          <w:rStyle w:val="LabeldataChar"/>
          <w:rFonts w:cs="Arial"/>
          <w:szCs w:val="20"/>
        </w:rPr>
        <w:t>of Oil and Gas Producers</w:t>
      </w:r>
      <w:bookmarkEnd w:id="1137"/>
      <w:bookmarkEnd w:id="1138"/>
      <w:r w:rsidRPr="00D129DC">
        <w:rPr>
          <w:rStyle w:val="LabeldataChar"/>
          <w:rFonts w:cs="Arial"/>
          <w:szCs w:val="20"/>
        </w:rPr>
        <w:t xml:space="preserve"> (</w:t>
      </w:r>
      <w:r w:rsidR="005842CD" w:rsidRPr="00D129DC">
        <w:rPr>
          <w:rStyle w:val="LabeldataChar"/>
          <w:rFonts w:cs="Arial"/>
          <w:szCs w:val="20"/>
        </w:rPr>
        <w:t>I</w:t>
      </w:r>
      <w:r w:rsidRPr="00D129DC">
        <w:rPr>
          <w:rStyle w:val="LabeldataChar"/>
          <w:rFonts w:cs="Arial"/>
          <w:szCs w:val="20"/>
        </w:rPr>
        <w:t>OGP)</w:t>
      </w:r>
    </w:p>
    <w:p w14:paraId="2D8163B3" w14:textId="3EB6F15E" w:rsidR="002F035B" w:rsidRPr="00D129DC" w:rsidRDefault="002F035B" w:rsidP="004B433D">
      <w:pPr>
        <w:spacing w:before="0"/>
        <w:ind w:left="3969" w:hanging="3969"/>
        <w:rPr>
          <w:rFonts w:cs="Arial"/>
          <w:szCs w:val="20"/>
        </w:rPr>
      </w:pPr>
      <w:bookmarkStart w:id="1139" w:name="_Toc288810284"/>
      <w:bookmarkStart w:id="1140" w:name="_Toc288812331"/>
      <w:r w:rsidRPr="00D129DC">
        <w:rPr>
          <w:rStyle w:val="Label1Char"/>
          <w:rFonts w:cs="Arial"/>
          <w:sz w:val="20"/>
          <w:szCs w:val="20"/>
        </w:rPr>
        <w:t>URL:</w:t>
      </w:r>
      <w:bookmarkEnd w:id="1139"/>
      <w:bookmarkEnd w:id="1140"/>
      <w:r w:rsidR="00221A42" w:rsidRPr="00D129DC">
        <w:rPr>
          <w:rFonts w:cs="Arial"/>
          <w:szCs w:val="20"/>
        </w:rPr>
        <w:tab/>
      </w:r>
      <w:hyperlink r:id="rId38" w:history="1">
        <w:r w:rsidRPr="00B86481">
          <w:rPr>
            <w:rStyle w:val="Hyperlink"/>
            <w:rFonts w:cs="Arial"/>
            <w:szCs w:val="20"/>
            <w:lang w:val="en-GB" w:eastAsia="ja-JP"/>
          </w:rPr>
          <w:t>http://www.</w:t>
        </w:r>
        <w:r w:rsidR="005842CD" w:rsidRPr="00B86481">
          <w:rPr>
            <w:rStyle w:val="Hyperlink"/>
            <w:rFonts w:cs="Arial"/>
            <w:szCs w:val="20"/>
            <w:lang w:val="en-GB" w:eastAsia="ja-JP"/>
          </w:rPr>
          <w:t>i</w:t>
        </w:r>
        <w:r w:rsidRPr="00B86481">
          <w:rPr>
            <w:rStyle w:val="Hyperlink"/>
            <w:rFonts w:cs="Arial"/>
            <w:szCs w:val="20"/>
            <w:lang w:val="en-GB" w:eastAsia="ja-JP"/>
          </w:rPr>
          <w:t>ogp.org</w:t>
        </w:r>
      </w:hyperlink>
    </w:p>
    <w:p w14:paraId="57DAA810" w14:textId="65DA260A" w:rsidR="00E6090D" w:rsidRPr="00D129DC" w:rsidRDefault="00E6090D" w:rsidP="00B3435A">
      <w:pPr>
        <w:pStyle w:val="Heading2"/>
      </w:pPr>
      <w:bookmarkStart w:id="1141" w:name="_Geometric_representation_M"/>
      <w:bookmarkStart w:id="1142" w:name="_Toc127463839"/>
      <w:bookmarkStart w:id="1143" w:name="_Toc128125465"/>
      <w:bookmarkStart w:id="1144" w:name="_Toc141176190"/>
      <w:bookmarkStart w:id="1145" w:name="_Toc141176345"/>
      <w:bookmarkStart w:id="1146" w:name="_Toc141176976"/>
      <w:bookmarkStart w:id="1147" w:name="_Toc150177861"/>
      <w:bookmarkEnd w:id="1141"/>
      <w:r w:rsidRPr="00D129DC">
        <w:t>Horizontal Reference System</w:t>
      </w:r>
      <w:bookmarkEnd w:id="1142"/>
      <w:bookmarkEnd w:id="1143"/>
      <w:bookmarkEnd w:id="1144"/>
      <w:bookmarkEnd w:id="1145"/>
      <w:bookmarkEnd w:id="1146"/>
      <w:bookmarkEnd w:id="1147"/>
    </w:p>
    <w:p w14:paraId="60ADA7EA" w14:textId="09F447DB" w:rsidR="004952F9" w:rsidRDefault="00E6090D" w:rsidP="004B433D">
      <w:pPr>
        <w:spacing w:before="0"/>
      </w:pPr>
      <w:r w:rsidRPr="00D129DC">
        <w:t>In S-129 datasets the horizontal CRS must be the ellipsoidal (geodetic) system EPSG: 4326 (WGS84)</w:t>
      </w:r>
      <w:r w:rsidR="0066549D">
        <w:t>.</w:t>
      </w:r>
      <w:r w:rsidR="004E1105">
        <w:t xml:space="preserve"> </w:t>
      </w:r>
      <w:r w:rsidRPr="00D129DC">
        <w:t xml:space="preserve">The full reference to EPSG: 4326 can be found at </w:t>
      </w:r>
      <w:hyperlink r:id="rId39" w:history="1">
        <w:r w:rsidR="00B86481" w:rsidRPr="00A46482">
          <w:rPr>
            <w:rStyle w:val="Hyperlink"/>
            <w:lang w:val="en-AU"/>
          </w:rPr>
          <w:t>https://epsg.org/</w:t>
        </w:r>
      </w:hyperlink>
    </w:p>
    <w:p w14:paraId="7383460E" w14:textId="5F9167ED" w:rsidR="0020149E" w:rsidRPr="003458C9" w:rsidRDefault="0020149E" w:rsidP="00B3435A">
      <w:pPr>
        <w:pStyle w:val="Heading2"/>
      </w:pPr>
      <w:bookmarkStart w:id="1148" w:name="_Toc127463840"/>
      <w:bookmarkStart w:id="1149" w:name="_Toc128125466"/>
      <w:bookmarkStart w:id="1150" w:name="_Toc141176191"/>
      <w:bookmarkStart w:id="1151" w:name="_Toc141176346"/>
      <w:bookmarkStart w:id="1152" w:name="_Toc141176977"/>
      <w:bookmarkStart w:id="1153" w:name="_Toc150177862"/>
      <w:r w:rsidRPr="003458C9">
        <w:t>Vertical Reference System</w:t>
      </w:r>
      <w:bookmarkEnd w:id="1148"/>
      <w:bookmarkEnd w:id="1149"/>
      <w:bookmarkEnd w:id="1150"/>
      <w:bookmarkEnd w:id="1151"/>
      <w:bookmarkEnd w:id="1152"/>
      <w:bookmarkEnd w:id="1153"/>
    </w:p>
    <w:p w14:paraId="0E236A5F" w14:textId="6F192CE1" w:rsidR="0020149E" w:rsidRPr="00D129DC" w:rsidRDefault="0020149E" w:rsidP="004B433D">
      <w:pPr>
        <w:pStyle w:val="Label1"/>
        <w:spacing w:before="0" w:line="240" w:lineRule="auto"/>
        <w:ind w:left="0" w:firstLine="0"/>
        <w:rPr>
          <w:rFonts w:cs="Arial"/>
          <w:b w:val="0"/>
          <w:szCs w:val="20"/>
        </w:rPr>
      </w:pPr>
      <w:r w:rsidRPr="00D129DC">
        <w:rPr>
          <w:rFonts w:cs="Arial"/>
          <w:b w:val="0"/>
          <w:szCs w:val="20"/>
        </w:rPr>
        <w:t xml:space="preserve">The vertical coordinate is directed </w:t>
      </w:r>
      <w:r w:rsidR="004B433D" w:rsidRPr="00D129DC">
        <w:rPr>
          <w:rFonts w:cs="Arial"/>
          <w:b w:val="0"/>
          <w:szCs w:val="20"/>
        </w:rPr>
        <w:t>upward from</w:t>
      </w:r>
      <w:r w:rsidRPr="00D129DC">
        <w:rPr>
          <w:rFonts w:cs="Arial"/>
          <w:b w:val="0"/>
          <w:szCs w:val="20"/>
        </w:rPr>
        <w:t xml:space="preserve"> its origin</w:t>
      </w:r>
      <w:r w:rsidR="00712A4F">
        <w:rPr>
          <w:rFonts w:cs="Arial"/>
          <w:b w:val="0"/>
          <w:szCs w:val="20"/>
        </w:rPr>
        <w:t xml:space="preserve"> </w:t>
      </w:r>
      <w:r w:rsidR="00712A4F" w:rsidRPr="00D129DC">
        <w:rPr>
          <w:rFonts w:cs="Arial"/>
          <w:b w:val="0"/>
          <w:szCs w:val="20"/>
        </w:rPr>
        <w:t>(</w:t>
      </w:r>
      <w:r w:rsidR="004B433D">
        <w:rPr>
          <w:rFonts w:cs="Arial"/>
          <w:b w:val="0"/>
          <w:szCs w:val="20"/>
        </w:rPr>
        <w:t>that is,</w:t>
      </w:r>
      <w:r w:rsidR="00712A4F" w:rsidRPr="00D129DC">
        <w:rPr>
          <w:rFonts w:cs="Arial"/>
          <w:b w:val="0"/>
          <w:szCs w:val="20"/>
        </w:rPr>
        <w:t xml:space="preserve"> away from the Earth’s centre)</w:t>
      </w:r>
      <w:r w:rsidR="00712A4F">
        <w:rPr>
          <w:rFonts w:cs="Arial"/>
          <w:b w:val="0"/>
          <w:szCs w:val="20"/>
        </w:rPr>
        <w:t xml:space="preserve"> –</w:t>
      </w:r>
      <w:r w:rsidRPr="00D129DC">
        <w:rPr>
          <w:rFonts w:cs="Arial"/>
          <w:b w:val="0"/>
          <w:szCs w:val="20"/>
        </w:rPr>
        <w:t xml:space="preserve"> the vertical datum</w:t>
      </w:r>
      <w:r w:rsidR="00712A4F">
        <w:rPr>
          <w:rFonts w:cs="Arial"/>
          <w:b w:val="0"/>
          <w:szCs w:val="20"/>
        </w:rPr>
        <w:t xml:space="preserve"> –</w:t>
      </w:r>
      <w:r w:rsidRPr="00D129DC">
        <w:rPr>
          <w:rFonts w:cs="Arial"/>
          <w:b w:val="0"/>
          <w:szCs w:val="20"/>
        </w:rPr>
        <w:t xml:space="preserve"> and has units of metres</w:t>
      </w:r>
      <w:r w:rsidR="0066549D">
        <w:rPr>
          <w:rFonts w:cs="Arial"/>
          <w:b w:val="0"/>
          <w:szCs w:val="20"/>
        </w:rPr>
        <w:t xml:space="preserve">. </w:t>
      </w:r>
      <w:r w:rsidRPr="00D129DC">
        <w:rPr>
          <w:rFonts w:cs="Arial"/>
          <w:b w:val="0"/>
          <w:szCs w:val="20"/>
        </w:rPr>
        <w:t>That is, a positive value for the level relative to the vertical datum means that the level is above the vertical datum</w:t>
      </w:r>
      <w:r w:rsidR="0066549D">
        <w:rPr>
          <w:rFonts w:cs="Arial"/>
          <w:b w:val="0"/>
          <w:szCs w:val="20"/>
        </w:rPr>
        <w:t xml:space="preserve">. </w:t>
      </w:r>
      <w:r w:rsidRPr="00D129DC">
        <w:rPr>
          <w:rFonts w:cs="Arial"/>
          <w:b w:val="0"/>
          <w:szCs w:val="20"/>
        </w:rPr>
        <w:t>This is consistent with the bathymetric CRS in S-102</w:t>
      </w:r>
      <w:r w:rsidR="00455A92" w:rsidRPr="00D129DC">
        <w:rPr>
          <w:rFonts w:cs="Arial"/>
          <w:b w:val="0"/>
          <w:szCs w:val="20"/>
        </w:rPr>
        <w:t xml:space="preserve"> </w:t>
      </w:r>
      <w:r w:rsidR="004B433D">
        <w:rPr>
          <w:rFonts w:cs="Arial"/>
          <w:b w:val="0"/>
          <w:szCs w:val="20"/>
        </w:rPr>
        <w:t xml:space="preserve">Edition </w:t>
      </w:r>
      <w:r w:rsidR="00455A92" w:rsidRPr="00D129DC">
        <w:rPr>
          <w:rFonts w:cs="Arial"/>
          <w:b w:val="0"/>
          <w:szCs w:val="20"/>
        </w:rPr>
        <w:t>1.0.0</w:t>
      </w:r>
      <w:r w:rsidR="0066549D">
        <w:rPr>
          <w:rFonts w:cs="Arial"/>
          <w:b w:val="0"/>
          <w:szCs w:val="20"/>
        </w:rPr>
        <w:t xml:space="preserve">. </w:t>
      </w:r>
      <w:r w:rsidRPr="00D129DC">
        <w:rPr>
          <w:rFonts w:cs="Arial"/>
          <w:b w:val="0"/>
          <w:szCs w:val="20"/>
        </w:rPr>
        <w:t>The vertical datum is not an ellipsoid but is one of the following: (a) the sea surface (</w:t>
      </w:r>
      <w:r w:rsidRPr="00C62437">
        <w:rPr>
          <w:rFonts w:cs="Arial"/>
          <w:b w:val="0"/>
          <w:szCs w:val="20"/>
        </w:rPr>
        <w:t xml:space="preserve">defined in </w:t>
      </w:r>
      <w:r w:rsidR="002429AD">
        <w:rPr>
          <w:rFonts w:cs="Arial"/>
          <w:b w:val="0"/>
          <w:szCs w:val="20"/>
        </w:rPr>
        <w:t>clause</w:t>
      </w:r>
      <w:r w:rsidR="000D3C93" w:rsidRPr="00C62437">
        <w:rPr>
          <w:rFonts w:cs="Arial"/>
          <w:b w:val="0"/>
          <w:szCs w:val="20"/>
        </w:rPr>
        <w:t xml:space="preserve"> </w:t>
      </w:r>
      <w:r w:rsidR="002429AD">
        <w:rPr>
          <w:rFonts w:cs="Arial"/>
          <w:b w:val="0"/>
          <w:szCs w:val="20"/>
        </w:rPr>
        <w:t>3.2</w:t>
      </w:r>
      <w:r w:rsidRPr="00C62437">
        <w:rPr>
          <w:rFonts w:cs="Arial"/>
          <w:b w:val="0"/>
          <w:szCs w:val="20"/>
        </w:rPr>
        <w:t>), (b) a vertical, sounding, or chart datum (MSL, LAT, etc.), or (c) the sea floor.</w:t>
      </w:r>
    </w:p>
    <w:p w14:paraId="7FB4658C" w14:textId="2632F3C1" w:rsidR="00DF3C07" w:rsidRPr="00D129DC" w:rsidRDefault="00DF3C07" w:rsidP="00B3435A">
      <w:pPr>
        <w:pStyle w:val="Heading2"/>
      </w:pPr>
      <w:bookmarkStart w:id="1154" w:name="_Toc528325684"/>
      <w:bookmarkStart w:id="1155" w:name="_Toc127463841"/>
      <w:bookmarkStart w:id="1156" w:name="_Toc128125467"/>
      <w:bookmarkStart w:id="1157" w:name="_Toc141176192"/>
      <w:bookmarkStart w:id="1158" w:name="_Toc141176347"/>
      <w:bookmarkStart w:id="1159" w:name="_Toc141176978"/>
      <w:bookmarkStart w:id="1160" w:name="_Toc150177863"/>
      <w:bookmarkEnd w:id="1154"/>
      <w:r w:rsidRPr="00D129DC">
        <w:t>Temporal Reference System</w:t>
      </w:r>
      <w:bookmarkEnd w:id="1155"/>
      <w:bookmarkEnd w:id="1156"/>
      <w:bookmarkEnd w:id="1157"/>
      <w:bookmarkEnd w:id="1158"/>
      <w:bookmarkEnd w:id="1159"/>
      <w:bookmarkEnd w:id="1160"/>
    </w:p>
    <w:p w14:paraId="46A89E0D" w14:textId="77777777" w:rsidR="00453950" w:rsidRPr="00D129DC" w:rsidRDefault="00DF3C07" w:rsidP="002429AD">
      <w:pPr>
        <w:spacing w:before="0" w:after="60"/>
        <w:rPr>
          <w:rFonts w:eastAsia="MS Mincho" w:cs="Arial"/>
          <w:bCs/>
          <w:szCs w:val="20"/>
          <w:lang w:val="en-GB" w:eastAsia="ja-JP"/>
        </w:rPr>
      </w:pPr>
      <w:r w:rsidRPr="00D129DC">
        <w:rPr>
          <w:rFonts w:eastAsia="MS Mincho" w:cs="Arial"/>
          <w:bCs/>
          <w:szCs w:val="20"/>
          <w:lang w:val="en-GB" w:eastAsia="ja-JP"/>
        </w:rPr>
        <w:t>The temporal reference system is the Gregorian calendar for date and UTC for time</w:t>
      </w:r>
      <w:r w:rsidR="0066549D">
        <w:rPr>
          <w:rFonts w:eastAsia="MS Mincho" w:cs="Arial"/>
          <w:bCs/>
          <w:szCs w:val="20"/>
          <w:lang w:val="en-GB" w:eastAsia="ja-JP"/>
        </w:rPr>
        <w:t xml:space="preserve">. </w:t>
      </w:r>
      <w:r w:rsidRPr="00D129DC">
        <w:rPr>
          <w:rFonts w:eastAsia="MS Mincho" w:cs="Arial"/>
          <w:bCs/>
          <w:szCs w:val="20"/>
          <w:lang w:val="en-GB" w:eastAsia="ja-JP"/>
        </w:rPr>
        <w:t>Time is measured by reference to Calendar dates and Clock time in accordance with ISO 19108:2002, Temporal Schema clause 5.4.4</w:t>
      </w:r>
      <w:r w:rsidR="0066549D">
        <w:rPr>
          <w:rFonts w:eastAsia="MS Mincho" w:cs="Arial"/>
          <w:bCs/>
          <w:szCs w:val="20"/>
          <w:lang w:val="en-GB" w:eastAsia="ja-JP"/>
        </w:rPr>
        <w:t xml:space="preserve">. </w:t>
      </w:r>
      <w:r w:rsidR="00453950" w:rsidRPr="00D129DC">
        <w:rPr>
          <w:rFonts w:eastAsia="MS Mincho" w:cs="Arial"/>
          <w:bCs/>
          <w:szCs w:val="20"/>
          <w:lang w:val="en-GB" w:eastAsia="ja-JP"/>
        </w:rPr>
        <w:t>All date and time variables must follow the format specified in ISO 8601</w:t>
      </w:r>
      <w:r w:rsidR="00C55D16">
        <w:rPr>
          <w:rFonts w:eastAsia="MS Mincho" w:cs="Arial"/>
          <w:bCs/>
          <w:szCs w:val="20"/>
          <w:lang w:val="en-GB" w:eastAsia="ja-JP"/>
        </w:rPr>
        <w:t>-1:2019 and ISO 8601-2</w:t>
      </w:r>
      <w:r w:rsidR="00453950" w:rsidRPr="00D129DC">
        <w:rPr>
          <w:rFonts w:eastAsia="MS Mincho" w:cs="Arial"/>
          <w:bCs/>
          <w:szCs w:val="20"/>
          <w:lang w:val="en-GB" w:eastAsia="ja-JP"/>
        </w:rPr>
        <w:t>:20</w:t>
      </w:r>
      <w:r w:rsidR="00C55D16">
        <w:rPr>
          <w:rFonts w:eastAsia="MS Mincho" w:cs="Arial"/>
          <w:bCs/>
          <w:szCs w:val="20"/>
          <w:lang w:val="en-GB" w:eastAsia="ja-JP"/>
        </w:rPr>
        <w:t>19</w:t>
      </w:r>
      <w:r w:rsidR="0066549D">
        <w:rPr>
          <w:rFonts w:eastAsia="MS Mincho" w:cs="Arial"/>
          <w:bCs/>
          <w:szCs w:val="20"/>
          <w:lang w:val="en-GB" w:eastAsia="ja-JP"/>
        </w:rPr>
        <w:t>.</w:t>
      </w:r>
    </w:p>
    <w:p w14:paraId="4DC42BAB"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date variable will have the following 8-character format:</w:t>
      </w:r>
      <w:r w:rsidR="00AD21B9">
        <w:rPr>
          <w:rFonts w:cs="Arial"/>
          <w:bCs/>
        </w:rPr>
        <w:t xml:space="preserve"> </w:t>
      </w:r>
      <w:r w:rsidRPr="00D129DC">
        <w:rPr>
          <w:rFonts w:cs="Arial"/>
          <w:bCs/>
        </w:rPr>
        <w:t>yyyymmdd</w:t>
      </w:r>
      <w:r w:rsidR="0066549D">
        <w:rPr>
          <w:rFonts w:cs="Arial"/>
          <w:bCs/>
        </w:rPr>
        <w:t>.</w:t>
      </w:r>
    </w:p>
    <w:p w14:paraId="79CC1BE1"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time variable will have the following 7-character format:</w:t>
      </w:r>
      <w:r w:rsidR="00AD21B9">
        <w:rPr>
          <w:rFonts w:cs="Arial"/>
          <w:bCs/>
        </w:rPr>
        <w:t xml:space="preserve"> </w:t>
      </w:r>
      <w:r w:rsidRPr="00D129DC">
        <w:rPr>
          <w:rFonts w:cs="Arial"/>
          <w:bCs/>
        </w:rPr>
        <w:t>hhmmssZ</w:t>
      </w:r>
      <w:r w:rsidR="0066549D">
        <w:rPr>
          <w:rFonts w:cs="Arial"/>
          <w:bCs/>
        </w:rPr>
        <w:t>.</w:t>
      </w:r>
    </w:p>
    <w:p w14:paraId="265681FF" w14:textId="77777777" w:rsidR="00DF3C07" w:rsidRPr="00D129DC" w:rsidRDefault="00DF3C07" w:rsidP="002429AD">
      <w:pPr>
        <w:pStyle w:val="ListParagraph"/>
        <w:numPr>
          <w:ilvl w:val="0"/>
          <w:numId w:val="22"/>
        </w:numPr>
        <w:spacing w:before="0" w:line="240" w:lineRule="auto"/>
        <w:ind w:left="714" w:hanging="357"/>
        <w:rPr>
          <w:rFonts w:cs="Arial"/>
          <w:bCs/>
        </w:rPr>
      </w:pPr>
      <w:r w:rsidRPr="00D129DC">
        <w:rPr>
          <w:rFonts w:cs="Arial"/>
          <w:bCs/>
        </w:rPr>
        <w:t>A date-time variable will have the following 16-character format:</w:t>
      </w:r>
      <w:r w:rsidR="00AD21B9">
        <w:rPr>
          <w:rFonts w:cs="Arial"/>
          <w:bCs/>
        </w:rPr>
        <w:t xml:space="preserve"> </w:t>
      </w:r>
      <w:r w:rsidRPr="00D129DC">
        <w:rPr>
          <w:rFonts w:cs="Arial"/>
          <w:bCs/>
        </w:rPr>
        <w:t>yyyymmddThhmmssZ</w:t>
      </w:r>
      <w:r w:rsidR="0066549D">
        <w:rPr>
          <w:rFonts w:cs="Arial"/>
          <w:bCs/>
        </w:rPr>
        <w:t>.</w:t>
      </w:r>
    </w:p>
    <w:p w14:paraId="5FC5E5D5" w14:textId="47BB01DD" w:rsidR="00BB0421" w:rsidRPr="003458C9" w:rsidRDefault="00DE2145" w:rsidP="002721B0">
      <w:pPr>
        <w:pStyle w:val="Heading1"/>
      </w:pPr>
      <w:bookmarkStart w:id="1161" w:name="_Toc225648327"/>
      <w:bookmarkStart w:id="1162" w:name="_Toc225065184"/>
      <w:bookmarkStart w:id="1163" w:name="_Toc127463842"/>
      <w:bookmarkStart w:id="1164" w:name="_Toc128125468"/>
      <w:bookmarkStart w:id="1165" w:name="_Toc141176193"/>
      <w:bookmarkStart w:id="1166" w:name="_Toc141176348"/>
      <w:bookmarkStart w:id="1167" w:name="_Toc141176979"/>
      <w:bookmarkStart w:id="1168" w:name="_Toc150177864"/>
      <w:r w:rsidRPr="003458C9">
        <w:lastRenderedPageBreak/>
        <w:t>Data Quality</w:t>
      </w:r>
      <w:bookmarkEnd w:id="1161"/>
      <w:bookmarkEnd w:id="1162"/>
      <w:bookmarkEnd w:id="1163"/>
      <w:bookmarkEnd w:id="1164"/>
      <w:bookmarkEnd w:id="1165"/>
      <w:bookmarkEnd w:id="1166"/>
      <w:bookmarkEnd w:id="1167"/>
      <w:bookmarkEnd w:id="1168"/>
    </w:p>
    <w:p w14:paraId="460F002F" w14:textId="4536063C" w:rsidR="00AD21B9" w:rsidRDefault="00AD21B9" w:rsidP="00B3435A">
      <w:pPr>
        <w:pStyle w:val="Heading2"/>
      </w:pPr>
      <w:bookmarkStart w:id="1169" w:name="_Toc127463843"/>
      <w:bookmarkStart w:id="1170" w:name="_Toc128125469"/>
      <w:bookmarkStart w:id="1171" w:name="_Toc141176194"/>
      <w:bookmarkStart w:id="1172" w:name="_Toc141176349"/>
      <w:bookmarkStart w:id="1173" w:name="_Toc141176980"/>
      <w:bookmarkStart w:id="1174" w:name="_Toc150177865"/>
      <w:r>
        <w:t>Introduction</w:t>
      </w:r>
      <w:bookmarkEnd w:id="1169"/>
      <w:bookmarkEnd w:id="1170"/>
      <w:bookmarkEnd w:id="1171"/>
      <w:bookmarkEnd w:id="1172"/>
      <w:bookmarkEnd w:id="1173"/>
      <w:bookmarkEnd w:id="1174"/>
    </w:p>
    <w:p w14:paraId="4886E2D1" w14:textId="77FED0C5" w:rsidR="00E6016B" w:rsidRDefault="00E6016B" w:rsidP="002429AD">
      <w:pPr>
        <w:spacing w:before="0"/>
        <w:rPr>
          <w:rFonts w:eastAsia="MS Mincho" w:cs="Arial"/>
          <w:bCs/>
          <w:szCs w:val="20"/>
          <w:lang w:val="en-GB" w:eastAsia="ja-JP"/>
        </w:rPr>
      </w:pPr>
      <w:r w:rsidRPr="00D129DC">
        <w:rPr>
          <w:rFonts w:eastAsia="MS Mincho" w:cs="Arial"/>
          <w:bCs/>
          <w:szCs w:val="20"/>
          <w:lang w:val="en-GB" w:eastAsia="ja-JP"/>
        </w:rPr>
        <w:t xml:space="preserve">Areas where </w:t>
      </w:r>
      <w:del w:id="1175" w:author="Jason Rhee" w:date="2024-07-16T17:18:00Z" w16du:dateUtc="2024-07-16T07:18:00Z">
        <w:r w:rsidR="0066549D" w:rsidDel="001B54AD">
          <w:rPr>
            <w:rFonts w:eastAsia="MS Mincho" w:cs="Arial"/>
            <w:bCs/>
            <w:szCs w:val="20"/>
            <w:lang w:val="en-GB" w:eastAsia="ja-JP"/>
          </w:rPr>
          <w:delText>UKCM service</w:delText>
        </w:r>
      </w:del>
      <w:ins w:id="1176"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s are in place are </w:t>
      </w:r>
      <w:r w:rsidR="001A76D2">
        <w:rPr>
          <w:rFonts w:eastAsia="MS Mincho" w:cs="Arial"/>
          <w:bCs/>
          <w:szCs w:val="20"/>
          <w:lang w:val="en-GB" w:eastAsia="ja-JP"/>
        </w:rPr>
        <w:t xml:space="preserve">typically </w:t>
      </w:r>
      <w:r w:rsidRPr="00D129DC">
        <w:rPr>
          <w:rFonts w:eastAsia="MS Mincho" w:cs="Arial"/>
          <w:bCs/>
          <w:szCs w:val="20"/>
          <w:lang w:val="en-GB" w:eastAsia="ja-JP"/>
        </w:rPr>
        <w:t xml:space="preserve">covered by very high definition </w:t>
      </w:r>
      <w:del w:id="1177" w:author="Jason Rhee" w:date="2024-07-21T21:44:00Z" w16du:dateUtc="2024-07-21T11:44:00Z">
        <w:r w:rsidRPr="00D129DC" w:rsidDel="007C11A0">
          <w:rPr>
            <w:rFonts w:eastAsia="MS Mincho" w:cs="Arial"/>
            <w:bCs/>
            <w:szCs w:val="20"/>
            <w:lang w:val="en-GB" w:eastAsia="ja-JP"/>
          </w:rPr>
          <w:delText xml:space="preserve">and </w:delText>
        </w:r>
        <w:commentRangeStart w:id="1178"/>
        <w:commentRangeStart w:id="1179"/>
        <w:r w:rsidRPr="00D129DC" w:rsidDel="007C11A0">
          <w:rPr>
            <w:rFonts w:eastAsia="MS Mincho" w:cs="Arial"/>
            <w:bCs/>
            <w:szCs w:val="20"/>
            <w:lang w:val="en-GB" w:eastAsia="ja-JP"/>
          </w:rPr>
          <w:delText>up</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to</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date</w:delText>
        </w:r>
        <w:commentRangeEnd w:id="1178"/>
        <w:r w:rsidR="00BE5F21" w:rsidDel="007C11A0">
          <w:rPr>
            <w:rStyle w:val="CommentReference"/>
            <w:rFonts w:eastAsia="MS Mincho"/>
            <w:szCs w:val="20"/>
            <w:lang w:eastAsia="ja-JP"/>
          </w:rPr>
          <w:commentReference w:id="1178"/>
        </w:r>
        <w:commentRangeEnd w:id="1179"/>
        <w:r w:rsidR="002C6C72" w:rsidDel="007C11A0">
          <w:rPr>
            <w:rStyle w:val="CommentReference"/>
            <w:rFonts w:eastAsia="MS Mincho"/>
            <w:szCs w:val="20"/>
            <w:lang w:eastAsia="ja-JP"/>
          </w:rPr>
          <w:commentReference w:id="1179"/>
        </w:r>
        <w:r w:rsidRPr="00D129DC" w:rsidDel="007C11A0">
          <w:rPr>
            <w:rFonts w:eastAsia="MS Mincho" w:cs="Arial"/>
            <w:bCs/>
            <w:szCs w:val="20"/>
            <w:lang w:val="en-GB" w:eastAsia="ja-JP"/>
          </w:rPr>
          <w:delText xml:space="preserve"> </w:delText>
        </w:r>
      </w:del>
      <w:r w:rsidRPr="00D129DC">
        <w:rPr>
          <w:rFonts w:eastAsia="MS Mincho" w:cs="Arial"/>
          <w:bCs/>
          <w:szCs w:val="20"/>
          <w:lang w:val="en-GB" w:eastAsia="ja-JP"/>
        </w:rPr>
        <w:t xml:space="preserve">bathymetry, and have available </w:t>
      </w:r>
      <w:r w:rsidR="00712A4F">
        <w:rPr>
          <w:rFonts w:eastAsia="MS Mincho" w:cs="Arial"/>
          <w:bCs/>
          <w:szCs w:val="20"/>
          <w:lang w:val="en-GB" w:eastAsia="ja-JP"/>
        </w:rPr>
        <w:t>predicted and observed (</w:t>
      </w:r>
      <w:r w:rsidR="002502BF">
        <w:rPr>
          <w:rFonts w:eastAsia="MS Mincho" w:cs="Arial"/>
          <w:bCs/>
          <w:szCs w:val="20"/>
          <w:lang w:val="en-GB" w:eastAsia="ja-JP"/>
        </w:rPr>
        <w:t>that is,</w:t>
      </w:r>
      <w:r w:rsidR="00712A4F">
        <w:rPr>
          <w:rFonts w:eastAsia="MS Mincho" w:cs="Arial"/>
          <w:bCs/>
          <w:szCs w:val="20"/>
          <w:lang w:val="en-GB" w:eastAsia="ja-JP"/>
        </w:rPr>
        <w:t xml:space="preserve"> real time</w:t>
      </w:r>
      <w:r w:rsidR="00D56BB4">
        <w:rPr>
          <w:rFonts w:eastAsia="MS Mincho" w:cs="Arial"/>
          <w:bCs/>
          <w:szCs w:val="20"/>
          <w:lang w:val="en-GB" w:eastAsia="ja-JP"/>
        </w:rPr>
        <w:t xml:space="preserve"> or near real time</w:t>
      </w:r>
      <w:r w:rsidR="00712A4F">
        <w:rPr>
          <w:rFonts w:eastAsia="MS Mincho" w:cs="Arial"/>
          <w:bCs/>
          <w:szCs w:val="20"/>
          <w:lang w:val="en-GB" w:eastAsia="ja-JP"/>
        </w:rPr>
        <w:t xml:space="preserve">) </w:t>
      </w:r>
      <w:r w:rsidRPr="00D129DC">
        <w:rPr>
          <w:rFonts w:eastAsia="MS Mincho" w:cs="Arial"/>
          <w:bCs/>
          <w:szCs w:val="20"/>
          <w:lang w:val="en-GB" w:eastAsia="ja-JP"/>
        </w:rPr>
        <w:t>met-ocean data</w:t>
      </w:r>
      <w:r w:rsidR="0066549D">
        <w:rPr>
          <w:rFonts w:eastAsia="MS Mincho" w:cs="Arial"/>
          <w:bCs/>
          <w:szCs w:val="20"/>
          <w:lang w:val="en-GB" w:eastAsia="ja-JP"/>
        </w:rPr>
        <w:t>.</w:t>
      </w:r>
    </w:p>
    <w:p w14:paraId="79B83A4C" w14:textId="77777777" w:rsidR="00723718" w:rsidRPr="00D129DC" w:rsidRDefault="009A40A4" w:rsidP="002429AD">
      <w:pPr>
        <w:spacing w:before="0"/>
        <w:rPr>
          <w:rFonts w:eastAsia="MS Mincho" w:cs="Arial"/>
          <w:bCs/>
          <w:szCs w:val="20"/>
          <w:lang w:val="en-GB" w:eastAsia="ja-JP"/>
        </w:rPr>
      </w:pPr>
      <w:r w:rsidRPr="00D129DC">
        <w:rPr>
          <w:rFonts w:eastAsia="MS Mincho" w:cs="Arial"/>
          <w:bCs/>
          <w:szCs w:val="20"/>
          <w:lang w:val="en-GB" w:eastAsia="ja-JP"/>
        </w:rPr>
        <w:t>Bathymetric</w:t>
      </w:r>
      <w:r w:rsidR="001A76D2">
        <w:rPr>
          <w:rFonts w:eastAsia="MS Mincho" w:cs="Arial"/>
          <w:bCs/>
          <w:szCs w:val="20"/>
          <w:lang w:val="en-GB" w:eastAsia="ja-JP"/>
        </w:rPr>
        <w:t xml:space="preserve">, tidal and other met-ocean </w:t>
      </w:r>
      <w:r w:rsidRPr="00D129DC">
        <w:rPr>
          <w:rFonts w:eastAsia="MS Mincho" w:cs="Arial"/>
          <w:bCs/>
          <w:szCs w:val="20"/>
          <w:lang w:val="en-GB" w:eastAsia="ja-JP"/>
        </w:rPr>
        <w:t xml:space="preserve">data used </w:t>
      </w:r>
      <w:r w:rsidR="00A427DC" w:rsidRPr="00D129DC">
        <w:rPr>
          <w:rFonts w:eastAsia="MS Mincho" w:cs="Arial"/>
          <w:bCs/>
          <w:szCs w:val="20"/>
          <w:lang w:val="en-GB" w:eastAsia="ja-JP"/>
        </w:rPr>
        <w:t xml:space="preserve">to generate products in compliance with this </w:t>
      </w:r>
      <w:r w:rsidR="001A76D2">
        <w:rPr>
          <w:rFonts w:eastAsia="MS Mincho" w:cs="Arial"/>
          <w:bCs/>
          <w:szCs w:val="20"/>
          <w:lang w:val="en-GB" w:eastAsia="ja-JP"/>
        </w:rPr>
        <w:t>P</w:t>
      </w:r>
      <w:r w:rsidR="0066549D">
        <w:rPr>
          <w:rFonts w:eastAsia="MS Mincho" w:cs="Arial"/>
          <w:bCs/>
          <w:szCs w:val="20"/>
          <w:lang w:val="en-GB" w:eastAsia="ja-JP"/>
        </w:rPr>
        <w:t>roduct Specification</w:t>
      </w:r>
      <w:r w:rsidRPr="00D129DC">
        <w:rPr>
          <w:rFonts w:eastAsia="MS Mincho" w:cs="Arial"/>
          <w:bCs/>
          <w:szCs w:val="20"/>
          <w:lang w:val="en-GB" w:eastAsia="ja-JP"/>
        </w:rPr>
        <w:t xml:space="preserve"> </w:t>
      </w:r>
      <w:r w:rsidR="00A427DC" w:rsidRPr="00D129DC">
        <w:rPr>
          <w:rFonts w:eastAsia="MS Mincho" w:cs="Arial"/>
          <w:bCs/>
          <w:szCs w:val="20"/>
          <w:lang w:val="en-GB" w:eastAsia="ja-JP"/>
        </w:rPr>
        <w:t>are</w:t>
      </w:r>
      <w:r w:rsidRPr="00D129DC">
        <w:rPr>
          <w:rFonts w:eastAsia="MS Mincho" w:cs="Arial"/>
          <w:bCs/>
          <w:szCs w:val="20"/>
          <w:lang w:val="en-GB" w:eastAsia="ja-JP"/>
        </w:rPr>
        <w:t xml:space="preserve"> provided by </w:t>
      </w:r>
      <w:r w:rsidR="00A427DC" w:rsidRPr="00D129DC">
        <w:rPr>
          <w:rFonts w:eastAsia="MS Mincho" w:cs="Arial"/>
          <w:bCs/>
          <w:szCs w:val="20"/>
          <w:lang w:val="en-GB" w:eastAsia="ja-JP"/>
        </w:rPr>
        <w:t>official</w:t>
      </w:r>
      <w:r w:rsidRPr="00D129DC">
        <w:rPr>
          <w:rFonts w:eastAsia="MS Mincho" w:cs="Arial"/>
          <w:bCs/>
          <w:szCs w:val="20"/>
          <w:lang w:val="en-GB" w:eastAsia="ja-JP"/>
        </w:rPr>
        <w:t xml:space="preserve"> sources </w:t>
      </w:r>
      <w:r w:rsidR="00A427DC" w:rsidRPr="00D129DC">
        <w:rPr>
          <w:rFonts w:eastAsia="MS Mincho" w:cs="Arial"/>
          <w:bCs/>
          <w:szCs w:val="20"/>
          <w:lang w:val="en-GB" w:eastAsia="ja-JP"/>
        </w:rPr>
        <w:t xml:space="preserve">using quality assured processes outside the scope of this </w:t>
      </w:r>
      <w:r w:rsidR="0066549D">
        <w:rPr>
          <w:rFonts w:eastAsia="MS Mincho" w:cs="Arial"/>
          <w:bCs/>
          <w:szCs w:val="20"/>
          <w:lang w:val="en-GB" w:eastAsia="ja-JP"/>
        </w:rPr>
        <w:t xml:space="preserve">Product Specification. </w:t>
      </w:r>
      <w:r w:rsidR="00A427DC" w:rsidRPr="00D129DC">
        <w:rPr>
          <w:rFonts w:eastAsia="MS Mincho" w:cs="Arial"/>
          <w:bCs/>
          <w:szCs w:val="20"/>
          <w:lang w:val="en-GB" w:eastAsia="ja-JP"/>
        </w:rPr>
        <w:t>This</w:t>
      </w:r>
      <w:r w:rsidRPr="00D129DC">
        <w:rPr>
          <w:rFonts w:eastAsia="MS Mincho" w:cs="Arial"/>
          <w:bCs/>
          <w:szCs w:val="20"/>
          <w:lang w:val="en-GB" w:eastAsia="ja-JP"/>
        </w:rPr>
        <w:t xml:space="preserve"> information is, therefore, </w:t>
      </w:r>
      <w:r w:rsidR="00605483">
        <w:rPr>
          <w:rFonts w:eastAsia="MS Mincho" w:cs="Arial"/>
          <w:bCs/>
          <w:szCs w:val="20"/>
          <w:lang w:val="en-GB" w:eastAsia="ja-JP"/>
        </w:rPr>
        <w:t xml:space="preserve">assumed to be </w:t>
      </w:r>
      <w:r w:rsidRPr="00D129DC">
        <w:rPr>
          <w:rFonts w:eastAsia="MS Mincho" w:cs="Arial"/>
          <w:bCs/>
          <w:szCs w:val="20"/>
          <w:lang w:val="en-GB" w:eastAsia="ja-JP"/>
        </w:rPr>
        <w:t>of high quality and guaranteed by th</w:t>
      </w:r>
      <w:r w:rsidR="00E6016B" w:rsidRPr="00D129DC">
        <w:rPr>
          <w:rFonts w:eastAsia="MS Mincho" w:cs="Arial"/>
          <w:bCs/>
          <w:szCs w:val="20"/>
          <w:lang w:val="en-GB" w:eastAsia="ja-JP"/>
        </w:rPr>
        <w:t xml:space="preserve">e processes employed by the relevant </w:t>
      </w:r>
      <w:r w:rsidRPr="00D129DC">
        <w:rPr>
          <w:rFonts w:eastAsia="MS Mincho" w:cs="Arial"/>
          <w:bCs/>
          <w:szCs w:val="20"/>
          <w:lang w:val="en-GB" w:eastAsia="ja-JP"/>
        </w:rPr>
        <w:t>authorities.</w:t>
      </w:r>
    </w:p>
    <w:p w14:paraId="2BA175AA" w14:textId="2912A6EB" w:rsidR="00E6016B"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Quality of </w:t>
      </w:r>
      <w:r w:rsidR="001A76D2">
        <w:rPr>
          <w:rFonts w:eastAsia="MS Mincho" w:cs="Arial"/>
          <w:bCs/>
          <w:szCs w:val="20"/>
          <w:lang w:val="en-GB" w:eastAsia="ja-JP"/>
        </w:rPr>
        <w:t>UKCM</w:t>
      </w:r>
      <w:r w:rsidRPr="00D129DC">
        <w:rPr>
          <w:rFonts w:eastAsia="MS Mincho" w:cs="Arial"/>
          <w:bCs/>
          <w:szCs w:val="20"/>
          <w:lang w:val="en-GB" w:eastAsia="ja-JP"/>
        </w:rPr>
        <w:t xml:space="preserve"> </w:t>
      </w:r>
      <w:r w:rsidR="00A427DC" w:rsidRPr="00D129DC">
        <w:rPr>
          <w:rFonts w:eastAsia="MS Mincho" w:cs="Arial"/>
          <w:bCs/>
          <w:szCs w:val="20"/>
          <w:lang w:val="en-GB" w:eastAsia="ja-JP"/>
        </w:rPr>
        <w:t>products used</w:t>
      </w:r>
      <w:r w:rsidRPr="00D129DC">
        <w:rPr>
          <w:rFonts w:eastAsia="MS Mincho" w:cs="Arial"/>
          <w:bCs/>
          <w:szCs w:val="20"/>
          <w:lang w:val="en-GB" w:eastAsia="ja-JP"/>
        </w:rPr>
        <w:t xml:space="preserve"> for navigation </w:t>
      </w:r>
      <w:r w:rsidR="00A427DC" w:rsidRPr="00D129DC">
        <w:rPr>
          <w:rFonts w:eastAsia="MS Mincho" w:cs="Arial"/>
          <w:bCs/>
          <w:szCs w:val="20"/>
          <w:lang w:val="en-GB" w:eastAsia="ja-JP"/>
        </w:rPr>
        <w:t>depends on the combined quality of</w:t>
      </w:r>
      <w:r w:rsidRPr="00D129DC">
        <w:rPr>
          <w:rFonts w:eastAsia="MS Mincho" w:cs="Arial"/>
          <w:bCs/>
          <w:szCs w:val="20"/>
          <w:lang w:val="en-GB" w:eastAsia="ja-JP"/>
        </w:rPr>
        <w:t xml:space="preserve"> </w:t>
      </w:r>
      <w:r w:rsidR="00A427DC" w:rsidRPr="00D129DC">
        <w:rPr>
          <w:rFonts w:eastAsia="MS Mincho" w:cs="Arial"/>
          <w:bCs/>
          <w:szCs w:val="20"/>
          <w:lang w:val="en-GB" w:eastAsia="ja-JP"/>
        </w:rPr>
        <w:t xml:space="preserve">many inputs including </w:t>
      </w:r>
      <w:r w:rsidRPr="00D129DC">
        <w:rPr>
          <w:rFonts w:eastAsia="MS Mincho" w:cs="Arial"/>
          <w:bCs/>
          <w:szCs w:val="20"/>
          <w:lang w:val="en-GB" w:eastAsia="ja-JP"/>
        </w:rPr>
        <w:t>observed</w:t>
      </w:r>
      <w:r w:rsidR="00A427DC" w:rsidRPr="00D129DC">
        <w:rPr>
          <w:rFonts w:eastAsia="MS Mincho" w:cs="Arial"/>
          <w:bCs/>
          <w:szCs w:val="20"/>
          <w:lang w:val="en-GB" w:eastAsia="ja-JP"/>
        </w:rPr>
        <w:t xml:space="preserve"> and forecast data</w:t>
      </w:r>
      <w:r w:rsidRPr="00D129DC">
        <w:rPr>
          <w:rFonts w:eastAsia="MS Mincho" w:cs="Arial"/>
          <w:bCs/>
          <w:szCs w:val="20"/>
          <w:lang w:val="en-GB" w:eastAsia="ja-JP"/>
        </w:rPr>
        <w:t xml:space="preserve"> (</w:t>
      </w:r>
      <w:r w:rsidR="002502BF">
        <w:rPr>
          <w:rFonts w:eastAsia="MS Mincho" w:cs="Arial"/>
          <w:bCs/>
          <w:szCs w:val="20"/>
          <w:lang w:val="en-GB" w:eastAsia="ja-JP"/>
        </w:rPr>
        <w:t>for example</w:t>
      </w:r>
      <w:r w:rsidR="0066549D">
        <w:rPr>
          <w:rFonts w:eastAsia="MS Mincho" w:cs="Arial"/>
          <w:bCs/>
          <w:szCs w:val="20"/>
          <w:lang w:val="en-GB" w:eastAsia="ja-JP"/>
        </w:rPr>
        <w:t xml:space="preserve"> </w:t>
      </w:r>
      <w:r w:rsidRPr="00D129DC">
        <w:rPr>
          <w:rFonts w:eastAsia="MS Mincho" w:cs="Arial"/>
          <w:bCs/>
          <w:szCs w:val="20"/>
          <w:lang w:val="en-GB" w:eastAsia="ja-JP"/>
        </w:rPr>
        <w:t xml:space="preserve">bathymetry, tide, water levels, currents, </w:t>
      </w:r>
      <w:r w:rsidR="00712A4F">
        <w:rPr>
          <w:rFonts w:eastAsia="MS Mincho" w:cs="Arial"/>
          <w:bCs/>
          <w:szCs w:val="20"/>
          <w:lang w:val="en-GB" w:eastAsia="ja-JP"/>
        </w:rPr>
        <w:t xml:space="preserve">tidal streams </w:t>
      </w:r>
      <w:r w:rsidRPr="00D129DC">
        <w:rPr>
          <w:rFonts w:eastAsia="MS Mincho" w:cs="Arial"/>
          <w:bCs/>
          <w:szCs w:val="20"/>
          <w:lang w:val="en-GB" w:eastAsia="ja-JP"/>
        </w:rPr>
        <w:t>etc.)</w:t>
      </w:r>
      <w:r w:rsidR="00A427DC" w:rsidRPr="00D129DC">
        <w:rPr>
          <w:rFonts w:eastAsia="MS Mincho" w:cs="Arial"/>
          <w:bCs/>
          <w:szCs w:val="20"/>
          <w:lang w:val="en-GB" w:eastAsia="ja-JP"/>
        </w:rPr>
        <w:t xml:space="preserve"> and</w:t>
      </w:r>
      <w:r w:rsidRPr="00D129DC">
        <w:rPr>
          <w:rFonts w:eastAsia="MS Mincho" w:cs="Arial"/>
          <w:bCs/>
          <w:szCs w:val="20"/>
          <w:lang w:val="en-GB" w:eastAsia="ja-JP"/>
        </w:rPr>
        <w:t xml:space="preserve"> </w:t>
      </w:r>
      <w:r w:rsidR="0066549D">
        <w:rPr>
          <w:rFonts w:eastAsia="MS Mincho" w:cs="Arial"/>
          <w:bCs/>
          <w:szCs w:val="20"/>
          <w:lang w:val="en-GB" w:eastAsia="ja-JP"/>
        </w:rPr>
        <w:t>ship</w:t>
      </w:r>
      <w:r w:rsidR="00A427DC" w:rsidRPr="00D129DC">
        <w:rPr>
          <w:rFonts w:eastAsia="MS Mincho" w:cs="Arial"/>
          <w:bCs/>
          <w:szCs w:val="20"/>
          <w:lang w:val="en-GB" w:eastAsia="ja-JP"/>
        </w:rPr>
        <w:t xml:space="preserve"> positional data</w:t>
      </w:r>
      <w:r w:rsidR="0066549D">
        <w:rPr>
          <w:rFonts w:eastAsia="MS Mincho" w:cs="Arial"/>
          <w:bCs/>
          <w:szCs w:val="20"/>
          <w:lang w:val="en-GB" w:eastAsia="ja-JP"/>
        </w:rPr>
        <w:t>.</w:t>
      </w:r>
      <w:r w:rsidR="004E1105">
        <w:rPr>
          <w:rFonts w:eastAsia="MS Mincho" w:cs="Arial"/>
          <w:bCs/>
          <w:szCs w:val="20"/>
          <w:lang w:val="en-GB" w:eastAsia="ja-JP"/>
        </w:rPr>
        <w:t xml:space="preserve"> </w:t>
      </w:r>
      <w:r w:rsidRPr="00D129DC">
        <w:rPr>
          <w:rFonts w:eastAsia="MS Mincho" w:cs="Arial"/>
          <w:bCs/>
          <w:szCs w:val="20"/>
          <w:lang w:val="en-GB" w:eastAsia="ja-JP"/>
        </w:rPr>
        <w:t xml:space="preserve">Quality information relevant to the many data inputs used by a </w:t>
      </w:r>
      <w:del w:id="1180" w:author="Jason Rhee" w:date="2024-07-16T17:18:00Z" w16du:dateUtc="2024-07-16T07:18:00Z">
        <w:r w:rsidR="0066549D" w:rsidDel="001B54AD">
          <w:rPr>
            <w:rFonts w:eastAsia="MS Mincho" w:cs="Arial"/>
            <w:bCs/>
            <w:szCs w:val="20"/>
            <w:lang w:val="en-GB" w:eastAsia="ja-JP"/>
          </w:rPr>
          <w:delText>UKCM service</w:delText>
        </w:r>
      </w:del>
      <w:ins w:id="1181"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 is difficult to produce as a meaningful metric of UKCM product quality able to be understood by the mariner</w:t>
      </w:r>
      <w:r w:rsidR="0066549D">
        <w:rPr>
          <w:rFonts w:eastAsia="MS Mincho" w:cs="Arial"/>
          <w:bCs/>
          <w:szCs w:val="20"/>
          <w:lang w:val="en-GB" w:eastAsia="ja-JP"/>
        </w:rPr>
        <w:t>.</w:t>
      </w:r>
    </w:p>
    <w:p w14:paraId="6C2BBE91" w14:textId="77777777" w:rsidR="00002981"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Data validity is time</w:t>
      </w:r>
      <w:r w:rsidR="00344EC3">
        <w:rPr>
          <w:rFonts w:eastAsia="MS Mincho" w:cs="Arial"/>
          <w:bCs/>
          <w:szCs w:val="20"/>
          <w:lang w:val="en-GB" w:eastAsia="ja-JP"/>
        </w:rPr>
        <w:t>-</w:t>
      </w:r>
      <w:r w:rsidRPr="00D129DC">
        <w:rPr>
          <w:rFonts w:eastAsia="MS Mincho" w:cs="Arial"/>
          <w:bCs/>
          <w:szCs w:val="20"/>
          <w:lang w:val="en-GB" w:eastAsia="ja-JP"/>
        </w:rPr>
        <w:t xml:space="preserve">limited and </w:t>
      </w:r>
      <w:r w:rsidR="001A76D2">
        <w:rPr>
          <w:rFonts w:eastAsia="MS Mincho" w:cs="Arial"/>
          <w:bCs/>
          <w:szCs w:val="20"/>
          <w:lang w:val="en-GB" w:eastAsia="ja-JP"/>
        </w:rPr>
        <w:t xml:space="preserve">is another reason why </w:t>
      </w:r>
      <w:r w:rsidRPr="00D129DC">
        <w:rPr>
          <w:rFonts w:eastAsia="MS Mincho" w:cs="Arial"/>
          <w:bCs/>
          <w:szCs w:val="20"/>
          <w:lang w:val="en-GB" w:eastAsia="ja-JP"/>
        </w:rPr>
        <w:t>it is not practical to provide a meaningful measure of data quality for UKCM products</w:t>
      </w:r>
      <w:r w:rsidR="00D9539E">
        <w:rPr>
          <w:rFonts w:eastAsia="MS Mincho" w:cs="Arial"/>
          <w:bCs/>
          <w:szCs w:val="20"/>
          <w:lang w:val="en-GB" w:eastAsia="ja-JP"/>
        </w:rPr>
        <w:t>.</w:t>
      </w:r>
    </w:p>
    <w:p w14:paraId="653AA946" w14:textId="77777777" w:rsidR="009A40A4"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UKCM products are generated containing margins </w:t>
      </w:r>
      <w:r w:rsidR="00E6016B" w:rsidRPr="00D129DC">
        <w:rPr>
          <w:rFonts w:eastAsia="MS Mincho" w:cs="Arial"/>
          <w:bCs/>
          <w:szCs w:val="20"/>
          <w:lang w:val="en-GB" w:eastAsia="ja-JP"/>
        </w:rPr>
        <w:t xml:space="preserve">that account for uncertainty </w:t>
      </w:r>
      <w:r w:rsidRPr="00D129DC">
        <w:rPr>
          <w:rFonts w:eastAsia="MS Mincho" w:cs="Arial"/>
          <w:bCs/>
          <w:szCs w:val="20"/>
          <w:lang w:val="en-GB" w:eastAsia="ja-JP"/>
        </w:rPr>
        <w:t xml:space="preserve">to guarantee </w:t>
      </w:r>
      <w:r w:rsidR="00344EC3">
        <w:rPr>
          <w:rFonts w:eastAsia="MS Mincho" w:cs="Arial"/>
          <w:bCs/>
          <w:szCs w:val="20"/>
          <w:lang w:val="en-GB" w:eastAsia="ja-JP"/>
        </w:rPr>
        <w:t xml:space="preserve">the </w:t>
      </w:r>
      <w:r w:rsidRPr="00D129DC">
        <w:rPr>
          <w:rFonts w:eastAsia="MS Mincho" w:cs="Arial"/>
          <w:bCs/>
          <w:szCs w:val="20"/>
          <w:lang w:val="en-GB" w:eastAsia="ja-JP"/>
        </w:rPr>
        <w:t xml:space="preserve">safety </w:t>
      </w:r>
      <w:r w:rsidR="00344EC3">
        <w:rPr>
          <w:rFonts w:eastAsia="MS Mincho" w:cs="Arial"/>
          <w:bCs/>
          <w:szCs w:val="20"/>
          <w:lang w:val="en-GB" w:eastAsia="ja-JP"/>
        </w:rPr>
        <w:t>of</w:t>
      </w:r>
      <w:r w:rsidRPr="00D129DC">
        <w:rPr>
          <w:rFonts w:eastAsia="MS Mincho" w:cs="Arial"/>
          <w:bCs/>
          <w:szCs w:val="20"/>
          <w:lang w:val="en-GB" w:eastAsia="ja-JP"/>
        </w:rPr>
        <w:t xml:space="preserve"> individual </w:t>
      </w:r>
      <w:r w:rsidR="0066549D">
        <w:rPr>
          <w:rFonts w:eastAsia="MS Mincho" w:cs="Arial"/>
          <w:bCs/>
          <w:szCs w:val="20"/>
          <w:lang w:val="en-GB" w:eastAsia="ja-JP"/>
        </w:rPr>
        <w:t>ship</w:t>
      </w:r>
      <w:r w:rsidRPr="00D129DC">
        <w:rPr>
          <w:rFonts w:eastAsia="MS Mincho" w:cs="Arial"/>
          <w:bCs/>
          <w:szCs w:val="20"/>
          <w:lang w:val="en-GB" w:eastAsia="ja-JP"/>
        </w:rPr>
        <w:t>s for stated periods of validity.</w:t>
      </w:r>
    </w:p>
    <w:p w14:paraId="4C76558C" w14:textId="77777777" w:rsidR="002502BF" w:rsidRPr="00D129DC" w:rsidRDefault="002502BF" w:rsidP="002429AD">
      <w:pPr>
        <w:spacing w:before="0"/>
        <w:rPr>
          <w:rFonts w:eastAsia="MS Mincho" w:cs="Arial"/>
          <w:bCs/>
          <w:szCs w:val="20"/>
          <w:lang w:val="en-GB" w:eastAsia="ja-JP"/>
        </w:rPr>
      </w:pPr>
    </w:p>
    <w:p w14:paraId="167CD227" w14:textId="53F58CB2" w:rsidR="00056ECE" w:rsidRPr="006671C6" w:rsidRDefault="00056ECE" w:rsidP="002721B0">
      <w:pPr>
        <w:pStyle w:val="Heading1"/>
      </w:pPr>
      <w:bookmarkStart w:id="1182" w:name="_Toc225648349"/>
      <w:bookmarkStart w:id="1183" w:name="_Toc225065206"/>
      <w:bookmarkStart w:id="1184" w:name="_Toc127463844"/>
      <w:bookmarkStart w:id="1185" w:name="_Toc128125470"/>
      <w:bookmarkStart w:id="1186" w:name="_Toc141176195"/>
      <w:bookmarkStart w:id="1187" w:name="_Toc141176350"/>
      <w:bookmarkStart w:id="1188" w:name="_Toc141176981"/>
      <w:bookmarkStart w:id="1189" w:name="_Toc150177866"/>
      <w:r w:rsidRPr="006671C6">
        <w:t>Data Capture and Classification</w:t>
      </w:r>
      <w:bookmarkEnd w:id="1182"/>
      <w:bookmarkEnd w:id="1183"/>
      <w:bookmarkEnd w:id="1184"/>
      <w:bookmarkEnd w:id="1185"/>
      <w:bookmarkEnd w:id="1186"/>
      <w:bookmarkEnd w:id="1187"/>
      <w:bookmarkEnd w:id="1188"/>
      <w:bookmarkEnd w:id="1189"/>
    </w:p>
    <w:p w14:paraId="4D96CEF9" w14:textId="1E33D541" w:rsidR="00CE2392" w:rsidRDefault="001F5F7F" w:rsidP="002502BF">
      <w:pPr>
        <w:spacing w:before="0"/>
        <w:rPr>
          <w:rFonts w:cs="Arial"/>
          <w:bCs/>
          <w:szCs w:val="20"/>
        </w:rPr>
      </w:pPr>
      <w:r w:rsidRPr="00D129DC">
        <w:rPr>
          <w:rFonts w:cs="Arial"/>
          <w:szCs w:val="20"/>
        </w:rPr>
        <w:t xml:space="preserve">The </w:t>
      </w:r>
      <w:r w:rsidR="002502BF">
        <w:rPr>
          <w:rFonts w:cs="Arial"/>
          <w:szCs w:val="20"/>
        </w:rPr>
        <w:t xml:space="preserve">S-129 </w:t>
      </w:r>
      <w:r w:rsidRPr="00D129DC">
        <w:rPr>
          <w:rFonts w:cs="Arial"/>
          <w:szCs w:val="20"/>
        </w:rPr>
        <w:t>Data C</w:t>
      </w:r>
      <w:r w:rsidR="002502BF">
        <w:rPr>
          <w:rFonts w:cs="Arial"/>
          <w:szCs w:val="20"/>
        </w:rPr>
        <w:t>lassification</w:t>
      </w:r>
      <w:r w:rsidRPr="00D129DC">
        <w:rPr>
          <w:rFonts w:cs="Arial"/>
          <w:szCs w:val="20"/>
        </w:rPr>
        <w:t xml:space="preserve"> and Encoding Guide (DCEG) gives guidance for how to encod</w:t>
      </w:r>
      <w:r w:rsidR="003C3D5F">
        <w:rPr>
          <w:rFonts w:cs="Arial"/>
          <w:szCs w:val="20"/>
        </w:rPr>
        <w:t>e</w:t>
      </w:r>
      <w:r w:rsidRPr="00D129DC">
        <w:rPr>
          <w:rFonts w:cs="Arial"/>
          <w:szCs w:val="20"/>
        </w:rPr>
        <w:t xml:space="preserve"> UKCM datasets for the various stages of a journey to and through a </w:t>
      </w:r>
      <w:del w:id="1190" w:author="Jason Rhee" w:date="2024-07-26T13:02:00Z" w16du:dateUtc="2024-07-26T03:02:00Z">
        <w:r w:rsidR="0066549D" w:rsidDel="0098509A">
          <w:rPr>
            <w:rFonts w:cs="Arial"/>
            <w:szCs w:val="20"/>
          </w:rPr>
          <w:delText>UKCM area</w:delText>
        </w:r>
      </w:del>
      <w:ins w:id="1191" w:author="Jason Rhee" w:date="2024-07-26T13:02:00Z" w16du:dateUtc="2024-07-26T03:02:00Z">
        <w:r w:rsidR="0098509A">
          <w:rPr>
            <w:rFonts w:cs="Arial"/>
            <w:szCs w:val="20"/>
          </w:rPr>
          <w:t>UKCM Operational Area</w:t>
        </w:r>
      </w:ins>
      <w:r w:rsidR="0066549D">
        <w:rPr>
          <w:rFonts w:cs="Arial"/>
          <w:szCs w:val="20"/>
        </w:rPr>
        <w:t xml:space="preserve">. </w:t>
      </w:r>
      <w:r w:rsidRPr="00D129DC">
        <w:rPr>
          <w:rFonts w:cs="Arial"/>
          <w:szCs w:val="20"/>
        </w:rPr>
        <w:t xml:space="preserve">The document can be found in </w:t>
      </w:r>
      <w:r w:rsidR="000D0A65" w:rsidRPr="003A1DEA">
        <w:rPr>
          <w:rFonts w:cs="Arial"/>
          <w:bCs/>
          <w:szCs w:val="20"/>
        </w:rPr>
        <w:t>Annex</w:t>
      </w:r>
      <w:r w:rsidRPr="003A1DEA">
        <w:rPr>
          <w:rFonts w:cs="Arial"/>
          <w:bCs/>
          <w:szCs w:val="20"/>
        </w:rPr>
        <w:t xml:space="preserve"> </w:t>
      </w:r>
      <w:r w:rsidR="000D0A65" w:rsidRPr="003A1DEA">
        <w:rPr>
          <w:rFonts w:cs="Arial"/>
          <w:bCs/>
          <w:szCs w:val="20"/>
        </w:rPr>
        <w:t>A</w:t>
      </w:r>
      <w:r w:rsidR="003458C9" w:rsidRPr="003A1DEA">
        <w:rPr>
          <w:rFonts w:cs="Arial"/>
          <w:bCs/>
          <w:szCs w:val="20"/>
        </w:rPr>
        <w:t>.</w:t>
      </w:r>
    </w:p>
    <w:p w14:paraId="63A22D9D" w14:textId="77777777" w:rsidR="003A1DEA" w:rsidRPr="00D129DC" w:rsidRDefault="003A1DEA" w:rsidP="002502BF">
      <w:pPr>
        <w:spacing w:before="0"/>
        <w:rPr>
          <w:rFonts w:cs="Arial"/>
          <w:szCs w:val="20"/>
        </w:rPr>
      </w:pPr>
    </w:p>
    <w:p w14:paraId="2D8F1820" w14:textId="65C3573E" w:rsidR="00056ECE" w:rsidRPr="006671C6" w:rsidRDefault="00056ECE" w:rsidP="002721B0">
      <w:pPr>
        <w:pStyle w:val="Heading1"/>
      </w:pPr>
      <w:bookmarkStart w:id="1192" w:name="_Toc8629863"/>
      <w:bookmarkStart w:id="1193" w:name="_Toc8629995"/>
      <w:bookmarkStart w:id="1194" w:name="_Toc19077382"/>
      <w:bookmarkStart w:id="1195" w:name="_Toc191284919"/>
      <w:bookmarkStart w:id="1196" w:name="_Toc225648351"/>
      <w:bookmarkStart w:id="1197" w:name="_Toc225065208"/>
      <w:bookmarkStart w:id="1198" w:name="_Toc127463845"/>
      <w:bookmarkStart w:id="1199" w:name="_Toc128125471"/>
      <w:bookmarkStart w:id="1200" w:name="_Toc141176196"/>
      <w:bookmarkStart w:id="1201" w:name="_Toc141176351"/>
      <w:bookmarkStart w:id="1202" w:name="_Toc141176982"/>
      <w:bookmarkStart w:id="1203" w:name="_Toc150177867"/>
      <w:bookmarkEnd w:id="1192"/>
      <w:bookmarkEnd w:id="1193"/>
      <w:bookmarkEnd w:id="1194"/>
      <w:bookmarkEnd w:id="1195"/>
      <w:r w:rsidRPr="006671C6">
        <w:t>Maintenance</w:t>
      </w:r>
      <w:bookmarkEnd w:id="1196"/>
      <w:bookmarkEnd w:id="1197"/>
      <w:bookmarkEnd w:id="1198"/>
      <w:bookmarkEnd w:id="1199"/>
      <w:bookmarkEnd w:id="1200"/>
      <w:bookmarkEnd w:id="1201"/>
      <w:bookmarkEnd w:id="1202"/>
      <w:bookmarkEnd w:id="1203"/>
    </w:p>
    <w:p w14:paraId="659D4C27" w14:textId="513077B2" w:rsidR="00CE2392" w:rsidRDefault="00497FCD" w:rsidP="003A1DEA">
      <w:pPr>
        <w:spacing w:before="0"/>
        <w:rPr>
          <w:rFonts w:cs="Arial"/>
          <w:szCs w:val="20"/>
        </w:rPr>
      </w:pPr>
      <w:r w:rsidRPr="00D129DC">
        <w:rPr>
          <w:rFonts w:cs="Arial"/>
          <w:szCs w:val="20"/>
        </w:rPr>
        <w:t xml:space="preserve">Dataset maintenance </w:t>
      </w:r>
      <w:r w:rsidR="00E859CC" w:rsidRPr="00D129DC">
        <w:rPr>
          <w:rFonts w:cs="Arial"/>
          <w:szCs w:val="20"/>
        </w:rPr>
        <w:t xml:space="preserve">is dependent on local conditions and the policies of the </w:t>
      </w:r>
      <w:del w:id="1204" w:author="Jason Rhee" w:date="2024-07-16T17:18:00Z" w16du:dateUtc="2024-07-16T07:18:00Z">
        <w:r w:rsidR="00E859CC" w:rsidRPr="00D129DC" w:rsidDel="001B54AD">
          <w:rPr>
            <w:rFonts w:cs="Arial"/>
            <w:szCs w:val="20"/>
          </w:rPr>
          <w:delText>UKCM service</w:delText>
        </w:r>
      </w:del>
      <w:del w:id="1205" w:author="Jason Rhee" w:date="2024-07-16T17:19:00Z" w16du:dateUtc="2024-07-16T07:19:00Z">
        <w:r w:rsidR="00E859CC" w:rsidRPr="00D129DC" w:rsidDel="001B54AD">
          <w:rPr>
            <w:rFonts w:cs="Arial"/>
            <w:szCs w:val="20"/>
          </w:rPr>
          <w:delText xml:space="preserve"> provider</w:delText>
        </w:r>
      </w:del>
      <w:ins w:id="1206" w:author="Jason Rhee" w:date="2024-07-16T17:19:00Z" w16du:dateUtc="2024-07-16T07:19:00Z">
        <w:r w:rsidR="001B54AD">
          <w:rPr>
            <w:rFonts w:cs="Arial"/>
            <w:szCs w:val="20"/>
          </w:rPr>
          <w:t>UKCM Service Provider</w:t>
        </w:r>
      </w:ins>
      <w:r w:rsidR="0066549D">
        <w:rPr>
          <w:rFonts w:cs="Arial"/>
          <w:szCs w:val="20"/>
        </w:rPr>
        <w:t xml:space="preserve">. </w:t>
      </w:r>
      <w:r w:rsidR="003C3D5F">
        <w:rPr>
          <w:rFonts w:cs="Arial"/>
          <w:szCs w:val="20"/>
        </w:rPr>
        <w:t xml:space="preserve">Typically, a </w:t>
      </w:r>
      <w:r w:rsidR="0066549D">
        <w:rPr>
          <w:rFonts w:cs="Arial"/>
          <w:szCs w:val="20"/>
        </w:rPr>
        <w:t>ship</w:t>
      </w:r>
      <w:r w:rsidR="003C3D5F">
        <w:rPr>
          <w:rFonts w:cs="Arial"/>
          <w:szCs w:val="20"/>
        </w:rPr>
        <w:t xml:space="preserve"> would be sent several UKCM information products during a transit of a </w:t>
      </w:r>
      <w:del w:id="1207" w:author="Jason Rhee" w:date="2024-07-26T13:02:00Z" w16du:dateUtc="2024-07-26T03:02:00Z">
        <w:r w:rsidR="0066549D" w:rsidDel="0098509A">
          <w:rPr>
            <w:rFonts w:cs="Arial"/>
            <w:szCs w:val="20"/>
          </w:rPr>
          <w:delText>UKCM area</w:delText>
        </w:r>
      </w:del>
      <w:ins w:id="1208" w:author="Jason Rhee" w:date="2024-07-26T13:02:00Z" w16du:dateUtc="2024-07-26T03:02:00Z">
        <w:r w:rsidR="0098509A">
          <w:rPr>
            <w:rFonts w:cs="Arial"/>
            <w:szCs w:val="20"/>
          </w:rPr>
          <w:t>UKCM Operational Area</w:t>
        </w:r>
      </w:ins>
      <w:r w:rsidR="003C3D5F">
        <w:rPr>
          <w:rFonts w:cs="Arial"/>
          <w:szCs w:val="20"/>
        </w:rPr>
        <w:t xml:space="preserve"> in order to ensure the </w:t>
      </w:r>
      <w:r w:rsidR="0066549D">
        <w:rPr>
          <w:rFonts w:cs="Arial"/>
          <w:szCs w:val="20"/>
        </w:rPr>
        <w:t>ship</w:t>
      </w:r>
      <w:r w:rsidR="003C3D5F">
        <w:rPr>
          <w:rFonts w:cs="Arial"/>
          <w:szCs w:val="20"/>
        </w:rPr>
        <w:t xml:space="preserve"> has correct and up</w:t>
      </w:r>
      <w:r w:rsidR="00712A4F">
        <w:rPr>
          <w:rFonts w:cs="Arial"/>
          <w:szCs w:val="20"/>
        </w:rPr>
        <w:t>-</w:t>
      </w:r>
      <w:r w:rsidR="003C3D5F">
        <w:rPr>
          <w:rFonts w:cs="Arial"/>
          <w:szCs w:val="20"/>
        </w:rPr>
        <w:t>to</w:t>
      </w:r>
      <w:r w:rsidR="00712A4F">
        <w:rPr>
          <w:rFonts w:cs="Arial"/>
          <w:szCs w:val="20"/>
        </w:rPr>
        <w:t>-</w:t>
      </w:r>
      <w:r w:rsidR="003C3D5F">
        <w:rPr>
          <w:rFonts w:cs="Arial"/>
          <w:szCs w:val="20"/>
        </w:rPr>
        <w:t>date UKCM information.</w:t>
      </w:r>
    </w:p>
    <w:p w14:paraId="5E7F6DC6" w14:textId="75A76B3D" w:rsidR="00497FCD" w:rsidRPr="00D129DC" w:rsidRDefault="00C53830" w:rsidP="00B3435A">
      <w:pPr>
        <w:pStyle w:val="Heading2"/>
      </w:pPr>
      <w:bookmarkStart w:id="1209" w:name="_Toc127463846"/>
      <w:bookmarkStart w:id="1210" w:name="_Toc128125472"/>
      <w:bookmarkStart w:id="1211" w:name="_Toc141176197"/>
      <w:bookmarkStart w:id="1212" w:name="_Toc141176352"/>
      <w:bookmarkStart w:id="1213" w:name="_Toc141176983"/>
      <w:bookmarkStart w:id="1214" w:name="_Toc150177868"/>
      <w:r w:rsidRPr="006671C6">
        <w:t>Maintenance</w:t>
      </w:r>
      <w:r w:rsidRPr="00D129DC">
        <w:t xml:space="preserve"> and Update Frequency</w:t>
      </w:r>
      <w:bookmarkEnd w:id="1209"/>
      <w:bookmarkEnd w:id="1210"/>
      <w:bookmarkEnd w:id="1211"/>
      <w:bookmarkEnd w:id="1212"/>
      <w:bookmarkEnd w:id="1213"/>
      <w:bookmarkEnd w:id="1214"/>
    </w:p>
    <w:p w14:paraId="59A33D90" w14:textId="2C274C3B" w:rsidR="00F06F3E" w:rsidRDefault="00497FCD" w:rsidP="003A1DEA">
      <w:pPr>
        <w:spacing w:before="0"/>
      </w:pPr>
      <w:r w:rsidRPr="00D129DC">
        <w:t xml:space="preserve">In the pre-planning use case </w:t>
      </w:r>
      <w:r w:rsidR="00E859CC" w:rsidRPr="00D129DC">
        <w:t>the</w:t>
      </w:r>
      <w:r w:rsidR="00F06F3E" w:rsidRPr="00D129DC">
        <w:t xml:space="preserve"> </w:t>
      </w:r>
      <w:del w:id="1215" w:author="Jason Rhee" w:date="2024-07-16T17:18:00Z" w16du:dateUtc="2024-07-16T07:18:00Z">
        <w:r w:rsidR="0066549D" w:rsidDel="001B54AD">
          <w:delText>UKCM service</w:delText>
        </w:r>
      </w:del>
      <w:ins w:id="1216" w:author="Jason Rhee" w:date="2024-07-16T17:18:00Z" w16du:dateUtc="2024-07-16T07:18:00Z">
        <w:r w:rsidR="001B54AD">
          <w:t>UKCM Service</w:t>
        </w:r>
      </w:ins>
      <w:r w:rsidR="00F06F3E" w:rsidRPr="00D129DC">
        <w:t xml:space="preserve"> may simply compute a tidal window based on </w:t>
      </w:r>
      <w:r w:rsidR="003C3D5F">
        <w:t xml:space="preserve">predicted </w:t>
      </w:r>
      <w:r w:rsidR="00F06F3E" w:rsidRPr="00D129DC">
        <w:t>tid</w:t>
      </w:r>
      <w:r w:rsidR="004E1105">
        <w:t>e</w:t>
      </w:r>
      <w:r w:rsidR="00F06F3E" w:rsidRPr="00D129DC">
        <w:t xml:space="preserve">, forecast navigable depths </w:t>
      </w:r>
      <w:r w:rsidR="00712A4F">
        <w:t>(</w:t>
      </w:r>
      <w:r w:rsidR="00F06F3E" w:rsidRPr="00D129DC">
        <w:t>including safety/manoeuvrability margins</w:t>
      </w:r>
      <w:r w:rsidR="00712A4F">
        <w:t>)</w:t>
      </w:r>
      <w:r w:rsidR="00F06F3E" w:rsidRPr="00D129DC">
        <w:t xml:space="preserve"> </w:t>
      </w:r>
      <w:r w:rsidR="0066549D">
        <w:t>ship</w:t>
      </w:r>
      <w:r w:rsidR="00F06F3E" w:rsidRPr="00D129DC">
        <w:t xml:space="preserve"> maximum draught, speed and squat predictions, other forecast environmental conditions and standard assumed route</w:t>
      </w:r>
      <w:r w:rsidR="004E1105">
        <w:t xml:space="preserve">. </w:t>
      </w:r>
      <w:r w:rsidR="00F06F3E" w:rsidRPr="00D129DC">
        <w:t>In this</w:t>
      </w:r>
      <w:r w:rsidR="003C3D5F">
        <w:t xml:space="preserve"> pre-planning</w:t>
      </w:r>
      <w:r w:rsidR="00F06F3E" w:rsidRPr="00D129DC">
        <w:t xml:space="preserve"> scenario, the </w:t>
      </w:r>
      <w:del w:id="1217" w:author="Jason Rhee" w:date="2024-07-16T17:18:00Z" w16du:dateUtc="2024-07-16T07:18:00Z">
        <w:r w:rsidR="0066549D" w:rsidDel="001B54AD">
          <w:delText>UKCM service</w:delText>
        </w:r>
      </w:del>
      <w:ins w:id="1218" w:author="Jason Rhee" w:date="2024-07-16T17:18:00Z" w16du:dateUtc="2024-07-16T07:18:00Z">
        <w:r w:rsidR="001B54AD">
          <w:t>UKCM Service</w:t>
        </w:r>
      </w:ins>
      <w:r w:rsidR="00F06F3E" w:rsidRPr="00D129DC">
        <w:t xml:space="preserve"> could only return a single dataset and generally no updates </w:t>
      </w:r>
      <w:r w:rsidR="003C3D5F">
        <w:t>would be</w:t>
      </w:r>
      <w:r w:rsidR="00F06F3E" w:rsidRPr="00D129DC">
        <w:t xml:space="preserve"> required until </w:t>
      </w:r>
      <w:ins w:id="1219" w:author="Jason Rhee" w:date="2024-07-25T23:50:00Z" w16du:dateUtc="2024-07-25T13:50:00Z">
        <w:r w:rsidR="00275755">
          <w:rPr>
            <w:rFonts w:eastAsiaTheme="minorEastAsia" w:hint="eastAsia"/>
            <w:lang w:eastAsia="ko-KR"/>
          </w:rPr>
          <w:t xml:space="preserve">closer to the </w:t>
        </w:r>
      </w:ins>
      <w:ins w:id="1220" w:author="Jason Rhee" w:date="2024-07-26T12:58:00Z" w16du:dateUtc="2024-07-26T02:58:00Z">
        <w:r w:rsidR="0068561E">
          <w:rPr>
            <w:rFonts w:eastAsiaTheme="minorEastAsia" w:hint="eastAsia"/>
            <w:lang w:eastAsia="ko-KR"/>
          </w:rPr>
          <w:t xml:space="preserve">time </w:t>
        </w:r>
      </w:ins>
      <w:ins w:id="1221" w:author="Jason Rhee" w:date="2024-07-25T23:50:00Z" w16du:dateUtc="2024-07-25T13:50:00Z">
        <w:r w:rsidR="00275755">
          <w:rPr>
            <w:rFonts w:eastAsiaTheme="minorEastAsia" w:hint="eastAsia"/>
            <w:lang w:eastAsia="ko-KR"/>
          </w:rPr>
          <w:t xml:space="preserve">of </w:t>
        </w:r>
        <w:r w:rsidR="00275755" w:rsidRPr="00D129DC">
          <w:t xml:space="preserve">the </w:t>
        </w:r>
        <w:r w:rsidR="00275755">
          <w:t>ship</w:t>
        </w:r>
        <w:r w:rsidR="00275755" w:rsidRPr="00D129DC">
          <w:t xml:space="preserve"> enter</w:t>
        </w:r>
        <w:r w:rsidR="00275755">
          <w:rPr>
            <w:rFonts w:eastAsiaTheme="minorEastAsia" w:hint="eastAsia"/>
            <w:lang w:eastAsia="ko-KR"/>
          </w:rPr>
          <w:t>ing</w:t>
        </w:r>
        <w:r w:rsidR="00275755" w:rsidRPr="00D129DC">
          <w:t xml:space="preserve"> the </w:t>
        </w:r>
        <w:r w:rsidR="00275755">
          <w:t xml:space="preserve">UKCM </w:t>
        </w:r>
        <w:r w:rsidR="00275755">
          <w:rPr>
            <w:rFonts w:eastAsiaTheme="minorEastAsia" w:hint="eastAsia"/>
            <w:lang w:eastAsia="ko-KR"/>
          </w:rPr>
          <w:t>Operational A</w:t>
        </w:r>
        <w:r w:rsidR="00275755">
          <w:t>rea</w:t>
        </w:r>
        <w:r w:rsidR="00275755">
          <w:rPr>
            <w:rFonts w:eastAsiaTheme="minorEastAsia" w:hint="eastAsia"/>
            <w:lang w:eastAsia="ko-KR"/>
          </w:rPr>
          <w:t xml:space="preserve"> (for example, 24 hours prior)</w:t>
        </w:r>
      </w:ins>
      <w:del w:id="1222" w:author="Jason Rhee" w:date="2024-07-25T23:50:00Z" w16du:dateUtc="2024-07-25T13:50:00Z">
        <w:r w:rsidR="00F06F3E" w:rsidRPr="00B663A0" w:rsidDel="00275755">
          <w:rPr>
            <w:highlight w:val="cyan"/>
            <w:rPrChange w:id="1223" w:author="Jason Rhee" w:date="2024-02-29T16:07:00Z">
              <w:rPr/>
            </w:rPrChange>
          </w:rPr>
          <w:delText>approximately 24 h</w:delText>
        </w:r>
        <w:r w:rsidR="00A765BF" w:rsidRPr="00B663A0" w:rsidDel="00275755">
          <w:rPr>
            <w:highlight w:val="cyan"/>
            <w:rPrChange w:id="1224" w:author="Jason Rhee" w:date="2024-02-29T16:07:00Z">
              <w:rPr/>
            </w:rPrChange>
          </w:rPr>
          <w:delText>ou</w:delText>
        </w:r>
        <w:r w:rsidR="00F06F3E" w:rsidRPr="00B663A0" w:rsidDel="00275755">
          <w:rPr>
            <w:highlight w:val="cyan"/>
            <w:rPrChange w:id="1225" w:author="Jason Rhee" w:date="2024-02-29T16:07:00Z">
              <w:rPr/>
            </w:rPrChange>
          </w:rPr>
          <w:delText>rs</w:delText>
        </w:r>
        <w:r w:rsidR="00F06F3E" w:rsidRPr="00D129DC" w:rsidDel="00275755">
          <w:delText xml:space="preserve"> before the time when the </w:delText>
        </w:r>
        <w:r w:rsidR="0066549D" w:rsidDel="00275755">
          <w:delText>ship</w:delText>
        </w:r>
        <w:r w:rsidR="00F06F3E" w:rsidRPr="00D129DC" w:rsidDel="00275755">
          <w:delText xml:space="preserve"> enters the </w:delText>
        </w:r>
        <w:r w:rsidR="0066549D" w:rsidDel="00275755">
          <w:delText>UKCM area</w:delText>
        </w:r>
      </w:del>
      <w:r w:rsidR="0066549D">
        <w:t>.</w:t>
      </w:r>
    </w:p>
    <w:p w14:paraId="667DA815" w14:textId="589DF5EA" w:rsidR="00497FCD" w:rsidRDefault="00497FCD" w:rsidP="003A1DEA">
      <w:pPr>
        <w:spacing w:before="0"/>
      </w:pPr>
      <w:del w:id="1226" w:author="Jason Rhee" w:date="2024-07-25T23:50:00Z" w16du:dateUtc="2024-07-25T13:50:00Z">
        <w:r w:rsidRPr="00D129DC" w:rsidDel="00A544FA">
          <w:delText>About 24 h</w:delText>
        </w:r>
        <w:r w:rsidR="00A765BF" w:rsidRPr="00D129DC" w:rsidDel="00A544FA">
          <w:delText>ou</w:delText>
        </w:r>
        <w:r w:rsidRPr="00D129DC" w:rsidDel="00A544FA">
          <w:delText xml:space="preserve">rs before </w:delText>
        </w:r>
      </w:del>
      <w:ins w:id="1227" w:author="Jason Rhee" w:date="2024-07-25T23:50:00Z" w16du:dateUtc="2024-07-25T13:50:00Z">
        <w:r w:rsidR="00A544FA">
          <w:rPr>
            <w:rFonts w:eastAsiaTheme="minorEastAsia" w:hint="eastAsia"/>
            <w:lang w:eastAsia="ko-KR"/>
          </w:rPr>
          <w:t>Close</w:t>
        </w:r>
      </w:ins>
      <w:ins w:id="1228" w:author="Jason Rhee" w:date="2024-07-26T12:58:00Z" w16du:dateUtc="2024-07-26T02:58:00Z">
        <w:r w:rsidR="0081015C">
          <w:rPr>
            <w:rFonts w:eastAsiaTheme="minorEastAsia" w:hint="eastAsia"/>
            <w:lang w:eastAsia="ko-KR"/>
          </w:rPr>
          <w:t>r</w:t>
        </w:r>
      </w:ins>
      <w:ins w:id="1229" w:author="Jason Rhee" w:date="2024-07-25T23:50:00Z" w16du:dateUtc="2024-07-25T13:50:00Z">
        <w:r w:rsidR="00A544FA">
          <w:rPr>
            <w:rFonts w:eastAsiaTheme="minorEastAsia" w:hint="eastAsia"/>
            <w:lang w:eastAsia="ko-KR"/>
          </w:rPr>
          <w:t xml:space="preserve"> to </w:t>
        </w:r>
      </w:ins>
      <w:r w:rsidRPr="00D129DC">
        <w:t xml:space="preserve">the time </w:t>
      </w:r>
      <w:del w:id="1230" w:author="Jason Rhee" w:date="2024-07-25T23:50:00Z" w16du:dateUtc="2024-07-25T13:50:00Z">
        <w:r w:rsidRPr="00D129DC" w:rsidDel="00A544FA">
          <w:delText xml:space="preserve">when </w:delText>
        </w:r>
      </w:del>
      <w:ins w:id="1231" w:author="Jason Rhee" w:date="2024-07-25T23:50:00Z" w16du:dateUtc="2024-07-25T13:50:00Z">
        <w:r w:rsidR="00A544FA">
          <w:rPr>
            <w:rFonts w:eastAsiaTheme="minorEastAsia" w:hint="eastAsia"/>
            <w:lang w:eastAsia="ko-KR"/>
          </w:rPr>
          <w:t xml:space="preserve">of </w:t>
        </w:r>
      </w:ins>
      <w:r w:rsidRPr="00D129DC">
        <w:t xml:space="preserve">the </w:t>
      </w:r>
      <w:r w:rsidR="0066549D">
        <w:t>ship</w:t>
      </w:r>
      <w:r w:rsidRPr="00D129DC">
        <w:t xml:space="preserve"> enter</w:t>
      </w:r>
      <w:ins w:id="1232" w:author="Jason Rhee" w:date="2024-07-25T23:50:00Z" w16du:dateUtc="2024-07-25T13:50:00Z">
        <w:r w:rsidR="00A544FA">
          <w:rPr>
            <w:rFonts w:eastAsiaTheme="minorEastAsia" w:hint="eastAsia"/>
            <w:lang w:eastAsia="ko-KR"/>
          </w:rPr>
          <w:t>ing</w:t>
        </w:r>
      </w:ins>
      <w:del w:id="1233" w:author="Jason Rhee" w:date="2024-07-25T23:50:00Z" w16du:dateUtc="2024-07-25T13:50:00Z">
        <w:r w:rsidRPr="00D129DC" w:rsidDel="00A544FA">
          <w:delText>s</w:delText>
        </w:r>
      </w:del>
      <w:r w:rsidRPr="00D129DC">
        <w:t xml:space="preserve"> the </w:t>
      </w:r>
      <w:r w:rsidR="0066549D">
        <w:t xml:space="preserve">UKCM </w:t>
      </w:r>
      <w:ins w:id="1234" w:author="Jason Rhee" w:date="2024-07-25T23:50:00Z" w16du:dateUtc="2024-07-25T13:50:00Z">
        <w:r w:rsidR="00A544FA">
          <w:rPr>
            <w:rFonts w:eastAsiaTheme="minorEastAsia" w:hint="eastAsia"/>
            <w:lang w:eastAsia="ko-KR"/>
          </w:rPr>
          <w:t>Operati</w:t>
        </w:r>
      </w:ins>
      <w:ins w:id="1235" w:author="Jason Rhee" w:date="2024-07-25T23:51:00Z" w16du:dateUtc="2024-07-25T13:51:00Z">
        <w:r w:rsidR="00A544FA">
          <w:rPr>
            <w:rFonts w:eastAsiaTheme="minorEastAsia" w:hint="eastAsia"/>
            <w:lang w:eastAsia="ko-KR"/>
          </w:rPr>
          <w:t xml:space="preserve">onal </w:t>
        </w:r>
      </w:ins>
      <w:del w:id="1236" w:author="Jason Rhee" w:date="2024-07-25T23:51:00Z" w16du:dateUtc="2024-07-25T13:51:00Z">
        <w:r w:rsidR="0066549D" w:rsidDel="00A544FA">
          <w:delText>area</w:delText>
        </w:r>
        <w:r w:rsidRPr="00D129DC" w:rsidDel="00A544FA">
          <w:delText xml:space="preserve"> </w:delText>
        </w:r>
      </w:del>
      <w:ins w:id="1237" w:author="Jason Rhee" w:date="2024-07-25T23:51:00Z" w16du:dateUtc="2024-07-25T13:51:00Z">
        <w:r w:rsidR="00A544FA">
          <w:rPr>
            <w:rFonts w:eastAsiaTheme="minorEastAsia" w:hint="eastAsia"/>
            <w:lang w:eastAsia="ko-KR"/>
          </w:rPr>
          <w:t>A</w:t>
        </w:r>
        <w:r w:rsidR="00A544FA">
          <w:t>rea</w:t>
        </w:r>
        <w:r w:rsidR="002107B5">
          <w:rPr>
            <w:rFonts w:eastAsiaTheme="minorEastAsia" w:hint="eastAsia"/>
            <w:lang w:eastAsia="ko-KR"/>
          </w:rPr>
          <w:t>,</w:t>
        </w:r>
        <w:r w:rsidR="00A544FA" w:rsidRPr="00D129DC">
          <w:t xml:space="preserve"> </w:t>
        </w:r>
      </w:ins>
      <w:r w:rsidRPr="00D129DC">
        <w:t xml:space="preserve">the </w:t>
      </w:r>
      <w:r w:rsidR="0066549D">
        <w:t>ship</w:t>
      </w:r>
      <w:r w:rsidRPr="00D129DC">
        <w:t xml:space="preserve"> will need a more detailed passage plan, which will be updated more frequently</w:t>
      </w:r>
      <w:r w:rsidR="0066549D">
        <w:t>.</w:t>
      </w:r>
      <w:r w:rsidR="004E1105">
        <w:t xml:space="preserve"> </w:t>
      </w:r>
      <w:r w:rsidRPr="00D129DC">
        <w:t xml:space="preserve">Depending on the variability of the </w:t>
      </w:r>
      <w:r w:rsidR="00F06F3E" w:rsidRPr="00D129DC">
        <w:t>observed and forecast</w:t>
      </w:r>
      <w:r w:rsidRPr="00D129DC">
        <w:t xml:space="preserve"> conditions </w:t>
      </w:r>
      <w:r w:rsidR="003C3D5F">
        <w:t xml:space="preserve">in the </w:t>
      </w:r>
      <w:del w:id="1238" w:author="Jason Rhee" w:date="2024-07-26T13:02:00Z" w16du:dateUtc="2024-07-26T03:02:00Z">
        <w:r w:rsidR="0066549D" w:rsidDel="0098509A">
          <w:delText>UKCM area</w:delText>
        </w:r>
      </w:del>
      <w:ins w:id="1239" w:author="Jason Rhee" w:date="2024-07-26T13:02:00Z" w16du:dateUtc="2024-07-26T03:02:00Z">
        <w:r w:rsidR="0098509A">
          <w:t>UKCM Operational Area</w:t>
        </w:r>
      </w:ins>
      <w:r w:rsidRPr="00D129DC">
        <w:t xml:space="preserve">, the update frequency </w:t>
      </w:r>
      <w:r w:rsidR="003C3D5F">
        <w:t xml:space="preserve">might </w:t>
      </w:r>
      <w:r w:rsidRPr="00D129DC">
        <w:t>range between 10 minutes to 60 minutes.</w:t>
      </w:r>
    </w:p>
    <w:p w14:paraId="7DA6279C" w14:textId="1BDF35D0" w:rsidR="005C26E0" w:rsidRDefault="003C3D5F" w:rsidP="003A1DEA">
      <w:pPr>
        <w:spacing w:before="0"/>
      </w:pPr>
      <w:r>
        <w:t>As</w:t>
      </w:r>
      <w:r w:rsidR="00497FCD" w:rsidRPr="00D129DC">
        <w:t xml:space="preserve"> the </w:t>
      </w:r>
      <w:r w:rsidR="0066549D">
        <w:t>ship</w:t>
      </w:r>
      <w:r w:rsidR="00497FCD" w:rsidRPr="00D129DC">
        <w:t xml:space="preserve"> is </w:t>
      </w:r>
      <w:r>
        <w:t xml:space="preserve">approaching </w:t>
      </w:r>
      <w:r w:rsidR="00497FCD" w:rsidRPr="00D129DC">
        <w:t xml:space="preserve">the </w:t>
      </w:r>
      <w:r w:rsidR="0066549D">
        <w:t xml:space="preserve">UKCM </w:t>
      </w:r>
      <w:ins w:id="1240" w:author="Jason Rhee" w:date="2024-07-25T23:51:00Z" w16du:dateUtc="2024-07-25T13:51:00Z">
        <w:r w:rsidR="00035815">
          <w:rPr>
            <w:rFonts w:eastAsiaTheme="minorEastAsia" w:hint="eastAsia"/>
            <w:lang w:eastAsia="ko-KR"/>
          </w:rPr>
          <w:t xml:space="preserve">Operational </w:t>
        </w:r>
      </w:ins>
      <w:del w:id="1241" w:author="Jason Rhee" w:date="2024-07-25T23:51:00Z" w16du:dateUtc="2024-07-25T13:51:00Z">
        <w:r w:rsidR="0066549D" w:rsidDel="00035815">
          <w:delText>area</w:delText>
        </w:r>
      </w:del>
      <w:ins w:id="1242" w:author="Jason Rhee" w:date="2024-07-25T23:51:00Z" w16du:dateUtc="2024-07-25T13:51:00Z">
        <w:r w:rsidR="00035815">
          <w:rPr>
            <w:rFonts w:eastAsiaTheme="minorEastAsia" w:hint="eastAsia"/>
            <w:lang w:eastAsia="ko-KR"/>
          </w:rPr>
          <w:t>A</w:t>
        </w:r>
        <w:r w:rsidR="00035815">
          <w:t>rea</w:t>
        </w:r>
      </w:ins>
      <w:r w:rsidR="00497FCD" w:rsidRPr="00D129DC">
        <w:t xml:space="preserve">, more up-to-date information </w:t>
      </w:r>
      <w:r w:rsidR="007F2E4C">
        <w:t xml:space="preserve">will be </w:t>
      </w:r>
      <w:r w:rsidR="00497FCD" w:rsidRPr="00D129DC">
        <w:t xml:space="preserve">required and </w:t>
      </w:r>
      <w:r w:rsidR="007F2E4C">
        <w:t xml:space="preserve">UKCM product </w:t>
      </w:r>
      <w:r w:rsidR="00497FCD" w:rsidRPr="00D129DC">
        <w:t>datasets</w:t>
      </w:r>
      <w:r w:rsidR="00A765BF" w:rsidRPr="00D129DC">
        <w:t xml:space="preserve"> may</w:t>
      </w:r>
      <w:r w:rsidR="00497FCD" w:rsidRPr="00D129DC">
        <w:t xml:space="preserve"> be updated </w:t>
      </w:r>
      <w:r w:rsidR="00A765BF" w:rsidRPr="00D129DC">
        <w:t>as frequently as</w:t>
      </w:r>
      <w:ins w:id="1243" w:author="Jason Rhee" w:date="2024-07-25T23:51:00Z" w16du:dateUtc="2024-07-25T13:51:00Z">
        <w:r w:rsidR="00035815">
          <w:rPr>
            <w:rFonts w:eastAsiaTheme="minorEastAsia" w:hint="eastAsia"/>
            <w:lang w:eastAsia="ko-KR"/>
          </w:rPr>
          <w:t>, for example,</w:t>
        </w:r>
      </w:ins>
      <w:r w:rsidR="00497FCD" w:rsidRPr="00D129DC">
        <w:t xml:space="preserve"> every </w:t>
      </w:r>
      <w:r w:rsidR="004A2DD1">
        <w:t>five</w:t>
      </w:r>
      <w:r w:rsidR="00497FCD" w:rsidRPr="00D129DC">
        <w:t xml:space="preserve"> to </w:t>
      </w:r>
      <w:r w:rsidR="004A2DD1">
        <w:t>ten</w:t>
      </w:r>
      <w:r w:rsidR="00497FCD" w:rsidRPr="00D129DC">
        <w:t xml:space="preserve"> minutes.</w:t>
      </w:r>
    </w:p>
    <w:p w14:paraId="6A4A80C8" w14:textId="19A97285" w:rsidR="009B0E2F" w:rsidRPr="00D129DC" w:rsidRDefault="00C53830" w:rsidP="00B3435A">
      <w:pPr>
        <w:pStyle w:val="Heading2"/>
      </w:pPr>
      <w:bookmarkStart w:id="1244" w:name="_Toc127463847"/>
      <w:bookmarkStart w:id="1245" w:name="_Toc128125473"/>
      <w:bookmarkStart w:id="1246" w:name="_Toc141176198"/>
      <w:bookmarkStart w:id="1247" w:name="_Toc141176353"/>
      <w:bookmarkStart w:id="1248" w:name="_Toc141176984"/>
      <w:bookmarkStart w:id="1249" w:name="_Toc150177869"/>
      <w:r w:rsidRPr="00D129DC">
        <w:lastRenderedPageBreak/>
        <w:t xml:space="preserve">Data </w:t>
      </w:r>
      <w:r w:rsidRPr="006671C6">
        <w:t>Source</w:t>
      </w:r>
      <w:bookmarkEnd w:id="1244"/>
      <w:bookmarkEnd w:id="1245"/>
      <w:bookmarkEnd w:id="1246"/>
      <w:bookmarkEnd w:id="1247"/>
      <w:bookmarkEnd w:id="1248"/>
      <w:bookmarkEnd w:id="1249"/>
    </w:p>
    <w:p w14:paraId="473B7543" w14:textId="64BEA152" w:rsidR="00C53830" w:rsidRDefault="006A3B8E" w:rsidP="003A1DEA">
      <w:pPr>
        <w:spacing w:before="0"/>
      </w:pPr>
      <w:r w:rsidRPr="00D129DC">
        <w:t xml:space="preserve">Data sources used when creating UKCM </w:t>
      </w:r>
      <w:r w:rsidR="00470039">
        <w:t xml:space="preserve">product </w:t>
      </w:r>
      <w:r w:rsidRPr="00D129DC">
        <w:t xml:space="preserve">datasets </w:t>
      </w:r>
      <w:r w:rsidR="00470039">
        <w:t xml:space="preserve">can </w:t>
      </w:r>
      <w:r w:rsidRPr="00D129DC">
        <w:t xml:space="preserve">vary with each </w:t>
      </w:r>
      <w:del w:id="1250" w:author="Jason Rhee" w:date="2024-07-26T13:02:00Z" w16du:dateUtc="2024-07-26T03:02:00Z">
        <w:r w:rsidR="0066549D" w:rsidDel="0098509A">
          <w:delText>UKCM area</w:delText>
        </w:r>
      </w:del>
      <w:ins w:id="1251" w:author="Jason Rhee" w:date="2024-07-26T13:02:00Z" w16du:dateUtc="2024-07-26T03:02:00Z">
        <w:r w:rsidR="0098509A">
          <w:t>UKCM Operational Area</w:t>
        </w:r>
      </w:ins>
      <w:r w:rsidR="0066549D">
        <w:t xml:space="preserve">. </w:t>
      </w:r>
      <w:r w:rsidR="00470039">
        <w:t xml:space="preserve">Source </w:t>
      </w:r>
      <w:r w:rsidR="00F06F3E" w:rsidRPr="00D129DC">
        <w:t>information</w:t>
      </w:r>
      <w:r w:rsidRPr="00D129DC">
        <w:t xml:space="preserve"> </w:t>
      </w:r>
      <w:r w:rsidR="00470039">
        <w:t xml:space="preserve">can include </w:t>
      </w:r>
      <w:del w:id="1252" w:author="Jason Rhee" w:date="2024-07-16T17:23:00Z" w16du:dateUtc="2024-07-16T07:23:00Z">
        <w:r w:rsidRPr="00D129DC" w:rsidDel="00EF452A">
          <w:delText xml:space="preserve">high </w:delText>
        </w:r>
      </w:del>
      <w:ins w:id="1253" w:author="Jason Rhee" w:date="2024-07-16T17:23:00Z" w16du:dateUtc="2024-07-16T07:23:00Z">
        <w:r w:rsidR="00EF452A" w:rsidRPr="00D129DC">
          <w:t>high</w:t>
        </w:r>
        <w:r w:rsidR="00EF452A">
          <w:rPr>
            <w:rFonts w:eastAsiaTheme="minorEastAsia" w:hint="eastAsia"/>
            <w:lang w:eastAsia="ko-KR"/>
          </w:rPr>
          <w:t>-</w:t>
        </w:r>
      </w:ins>
      <w:r w:rsidRPr="00D129DC">
        <w:t>definition bathymetric data, observed or forecast water level</w:t>
      </w:r>
      <w:r w:rsidR="00712A4F">
        <w:t>,</w:t>
      </w:r>
      <w:r w:rsidR="00470039">
        <w:t xml:space="preserve"> </w:t>
      </w:r>
      <w:r w:rsidR="0078008D" w:rsidRPr="00D129DC">
        <w:t>current</w:t>
      </w:r>
      <w:r w:rsidR="00470039">
        <w:t>,</w:t>
      </w:r>
      <w:r w:rsidRPr="00D129DC">
        <w:t xml:space="preserve"> </w:t>
      </w:r>
      <w:r w:rsidR="00712A4F">
        <w:t xml:space="preserve">tidal stream, </w:t>
      </w:r>
      <w:r w:rsidRPr="00D129DC">
        <w:t>and observed or forecast climatic data</w:t>
      </w:r>
      <w:r w:rsidR="0066549D">
        <w:t>.</w:t>
      </w:r>
      <w:r w:rsidR="004E1105">
        <w:t xml:space="preserve"> </w:t>
      </w:r>
      <w:r w:rsidR="007B502E" w:rsidRPr="00D129DC">
        <w:t xml:space="preserve">This information is </w:t>
      </w:r>
      <w:r w:rsidR="00470039">
        <w:t xml:space="preserve">combined into </w:t>
      </w:r>
      <w:r w:rsidR="000345D9">
        <w:t xml:space="preserve">a </w:t>
      </w:r>
      <w:r w:rsidR="00470039">
        <w:t>model</w:t>
      </w:r>
      <w:r w:rsidR="00B10839">
        <w:t xml:space="preserve"> that contains</w:t>
      </w:r>
      <w:r w:rsidR="00470039">
        <w:t xml:space="preserve"> </w:t>
      </w:r>
      <w:r w:rsidR="0066549D">
        <w:t>ship</w:t>
      </w:r>
      <w:r w:rsidR="00470039">
        <w:t xml:space="preserve"> details </w:t>
      </w:r>
      <w:r w:rsidR="00F06F3E" w:rsidRPr="00D129DC">
        <w:t xml:space="preserve">such as </w:t>
      </w:r>
      <w:r w:rsidR="007B502E" w:rsidRPr="00D129DC">
        <w:t>draught</w:t>
      </w:r>
      <w:r w:rsidR="00470039">
        <w:t>s</w:t>
      </w:r>
      <w:r w:rsidR="007B502E" w:rsidRPr="00D129DC">
        <w:t>, speed and posit</w:t>
      </w:r>
      <w:r w:rsidR="00A765BF" w:rsidRPr="00D129DC">
        <w:t>i</w:t>
      </w:r>
      <w:r w:rsidR="007B502E" w:rsidRPr="00D129DC">
        <w:t xml:space="preserve">on to create UKCM </w:t>
      </w:r>
      <w:r w:rsidR="00470039">
        <w:t xml:space="preserve">product </w:t>
      </w:r>
      <w:r w:rsidR="007B502E" w:rsidRPr="00D129DC">
        <w:t>datasets that are individua</w:t>
      </w:r>
      <w:r w:rsidR="00470039">
        <w:t>l</w:t>
      </w:r>
      <w:r w:rsidR="007B502E" w:rsidRPr="00D129DC">
        <w:t>l</w:t>
      </w:r>
      <w:r w:rsidR="00470039">
        <w:t>y</w:t>
      </w:r>
      <w:r w:rsidR="007B502E" w:rsidRPr="00D129DC">
        <w:t xml:space="preserve"> </w:t>
      </w:r>
      <w:r w:rsidR="00470039">
        <w:t xml:space="preserve">tailored for </w:t>
      </w:r>
      <w:r w:rsidR="00981D09" w:rsidRPr="00D129DC">
        <w:t xml:space="preserve">each </w:t>
      </w:r>
      <w:r w:rsidR="0066549D">
        <w:t>ship</w:t>
      </w:r>
      <w:r w:rsidR="007B502E" w:rsidRPr="00D129DC">
        <w:t>.</w:t>
      </w:r>
    </w:p>
    <w:p w14:paraId="4F0E67CD" w14:textId="10A09DFD" w:rsidR="009B0E2F" w:rsidRPr="00D129DC" w:rsidRDefault="00C53830" w:rsidP="00B3435A">
      <w:pPr>
        <w:pStyle w:val="Heading2"/>
      </w:pPr>
      <w:bookmarkStart w:id="1254" w:name="_Toc127463848"/>
      <w:bookmarkStart w:id="1255" w:name="_Toc128125474"/>
      <w:bookmarkStart w:id="1256" w:name="_Toc141176199"/>
      <w:bookmarkStart w:id="1257" w:name="_Toc141176354"/>
      <w:bookmarkStart w:id="1258" w:name="_Toc141176985"/>
      <w:bookmarkStart w:id="1259" w:name="_Toc150177870"/>
      <w:r w:rsidRPr="00D129DC">
        <w:t xml:space="preserve">Production </w:t>
      </w:r>
      <w:r w:rsidRPr="000D3100">
        <w:t>Process</w:t>
      </w:r>
      <w:bookmarkEnd w:id="1254"/>
      <w:bookmarkEnd w:id="1255"/>
      <w:bookmarkEnd w:id="1256"/>
      <w:bookmarkEnd w:id="1257"/>
      <w:bookmarkEnd w:id="1258"/>
      <w:bookmarkEnd w:id="1259"/>
    </w:p>
    <w:p w14:paraId="76B102DA" w14:textId="16EFBC9F" w:rsidR="00C53830" w:rsidRDefault="009B0E2F" w:rsidP="003A1DEA">
      <w:pPr>
        <w:spacing w:before="0"/>
      </w:pPr>
      <w:r w:rsidRPr="00D129DC">
        <w:t xml:space="preserve">The production process of UKCM </w:t>
      </w:r>
      <w:r w:rsidR="00470039">
        <w:t xml:space="preserve">product </w:t>
      </w:r>
      <w:r w:rsidRPr="00D129DC">
        <w:t xml:space="preserve">datasets will vary depending on the </w:t>
      </w:r>
      <w:r w:rsidR="00470039">
        <w:t xml:space="preserve">environmental </w:t>
      </w:r>
      <w:r w:rsidRPr="00D129DC">
        <w:t xml:space="preserve">sensors </w:t>
      </w:r>
      <w:r w:rsidR="00470039">
        <w:t xml:space="preserve">used in each </w:t>
      </w:r>
      <w:del w:id="1260" w:author="Jason Rhee" w:date="2024-07-26T13:02:00Z" w16du:dateUtc="2024-07-26T03:02:00Z">
        <w:r w:rsidR="0066549D" w:rsidDel="0098509A">
          <w:delText>UKCM area</w:delText>
        </w:r>
      </w:del>
      <w:ins w:id="1261" w:author="Jason Rhee" w:date="2024-07-26T13:02:00Z" w16du:dateUtc="2024-07-26T03:02:00Z">
        <w:r w:rsidR="0098509A">
          <w:t>UKCM Operational Area</w:t>
        </w:r>
      </w:ins>
      <w:r w:rsidRPr="00D129DC">
        <w:t xml:space="preserve"> and may also vary depending on the stage of </w:t>
      </w:r>
      <w:r w:rsidR="00470039">
        <w:t xml:space="preserve">a </w:t>
      </w:r>
      <w:r w:rsidR="0066549D">
        <w:t>ship</w:t>
      </w:r>
      <w:r w:rsidR="00712A4F">
        <w:t>’s passage</w:t>
      </w:r>
      <w:r w:rsidRPr="00D129DC">
        <w:t>.</w:t>
      </w:r>
    </w:p>
    <w:p w14:paraId="299205D3" w14:textId="77777777" w:rsidR="003A1DEA" w:rsidRDefault="003A1DEA" w:rsidP="003A1DEA">
      <w:pPr>
        <w:spacing w:before="0"/>
      </w:pPr>
    </w:p>
    <w:p w14:paraId="7FC76E29" w14:textId="3FCD1D1C" w:rsidR="008018B3" w:rsidRPr="00D129DC" w:rsidRDefault="008018B3" w:rsidP="002721B0">
      <w:pPr>
        <w:pStyle w:val="Heading1"/>
      </w:pPr>
      <w:bookmarkStart w:id="1262" w:name="_Toc225648363"/>
      <w:bookmarkStart w:id="1263" w:name="_Toc225065220"/>
      <w:bookmarkStart w:id="1264" w:name="_Toc127463849"/>
      <w:bookmarkStart w:id="1265" w:name="_Toc128125475"/>
      <w:bookmarkStart w:id="1266" w:name="_Toc141176200"/>
      <w:bookmarkStart w:id="1267" w:name="_Toc141176355"/>
      <w:bookmarkStart w:id="1268" w:name="_Toc141176986"/>
      <w:bookmarkStart w:id="1269" w:name="_Toc150177871"/>
      <w:r w:rsidRPr="000D3100">
        <w:t>Portrayal</w:t>
      </w:r>
      <w:bookmarkEnd w:id="1262"/>
      <w:bookmarkEnd w:id="1263"/>
      <w:bookmarkEnd w:id="1264"/>
      <w:bookmarkEnd w:id="1265"/>
      <w:bookmarkEnd w:id="1266"/>
      <w:bookmarkEnd w:id="1267"/>
      <w:bookmarkEnd w:id="1268"/>
      <w:bookmarkEnd w:id="1269"/>
    </w:p>
    <w:p w14:paraId="20DA1C99" w14:textId="77777777" w:rsidR="001D2A3D" w:rsidRDefault="001D2A3D" w:rsidP="001B1E64">
      <w:pPr>
        <w:spacing w:before="0"/>
      </w:pPr>
      <w:r>
        <w:t xml:space="preserve">The </w:t>
      </w:r>
      <w:r w:rsidR="004E1105">
        <w:t>P</w:t>
      </w:r>
      <w:r w:rsidRPr="00FA4944">
        <w:t xml:space="preserve">ortrayal </w:t>
      </w:r>
      <w:r w:rsidR="004E1105">
        <w:t>C</w:t>
      </w:r>
      <w:r w:rsidRPr="00FA4944">
        <w:t>atalogue</w:t>
      </w:r>
      <w:r w:rsidR="004E1105">
        <w:t xml:space="preserve"> (PC) in </w:t>
      </w:r>
      <w:r>
        <w:t xml:space="preserve">Annex D </w:t>
      </w:r>
      <w:r w:rsidRPr="00FA4944">
        <w:t>define</w:t>
      </w:r>
      <w:r w:rsidR="004E1105">
        <w:t>s how S-129 datasets are to be</w:t>
      </w:r>
      <w:r w:rsidRPr="00FA4944">
        <w:t xml:space="preserve"> portray</w:t>
      </w:r>
      <w:r w:rsidR="004E1105">
        <w:t>ed.</w:t>
      </w:r>
      <w:r w:rsidR="0066549D">
        <w:t xml:space="preserve"> </w:t>
      </w:r>
      <w:r w:rsidR="004E1105">
        <w:t xml:space="preserve">The PC </w:t>
      </w:r>
      <w:r w:rsidRPr="00FA21E9">
        <w:t xml:space="preserve">specifies the symbols and portrayal rules </w:t>
      </w:r>
      <w:r w:rsidR="004E1105">
        <w:t xml:space="preserve">needed to display S-129 </w:t>
      </w:r>
      <w:r w:rsidR="003F0777">
        <w:t>f</w:t>
      </w:r>
      <w:r w:rsidRPr="00FA21E9">
        <w:t>eatures.</w:t>
      </w:r>
    </w:p>
    <w:p w14:paraId="6A87DD3D" w14:textId="496F25DA" w:rsidR="001D2A3D" w:rsidRDefault="004E1105" w:rsidP="001B1E64">
      <w:pPr>
        <w:spacing w:before="0"/>
      </w:pPr>
      <w:r>
        <w:t>T</w:t>
      </w:r>
      <w:r w:rsidR="001D2A3D">
        <w:t xml:space="preserve">he </w:t>
      </w:r>
      <w:r>
        <w:t xml:space="preserve">PC </w:t>
      </w:r>
      <w:r w:rsidR="001D2A3D" w:rsidRPr="00FA21E9">
        <w:t>c</w:t>
      </w:r>
      <w:r w:rsidR="001D2A3D">
        <w:t xml:space="preserve">ontains portrayal functions to map the features to symbols, </w:t>
      </w:r>
      <w:r w:rsidR="001D2A3D" w:rsidRPr="00FA21E9">
        <w:t xml:space="preserve">symbol definitions, </w:t>
      </w:r>
      <w:ins w:id="1270" w:author="Jason Rhee" w:date="2024-07-16T17:28:00Z" w16du:dateUtc="2024-07-16T07:28:00Z">
        <w:r w:rsidR="00A061F8">
          <w:rPr>
            <w:rFonts w:eastAsiaTheme="minorEastAsia" w:hint="eastAsia"/>
            <w:lang w:eastAsia="ko-KR"/>
          </w:rPr>
          <w:t xml:space="preserve">line styles, </w:t>
        </w:r>
      </w:ins>
      <w:r w:rsidR="001D2A3D" w:rsidRPr="00FA21E9">
        <w:t>colour definitions, portrayal parameters and portrayal management co</w:t>
      </w:r>
      <w:r w:rsidR="001D2A3D">
        <w:t>ncepts such as viewing groups.</w:t>
      </w:r>
    </w:p>
    <w:p w14:paraId="5B284FE8" w14:textId="77777777" w:rsidR="001B1E64" w:rsidRDefault="001B1E64" w:rsidP="001B1E64">
      <w:pPr>
        <w:spacing w:before="0"/>
      </w:pPr>
    </w:p>
    <w:p w14:paraId="793F6E2F" w14:textId="60BB199B" w:rsidR="006C34D9" w:rsidRPr="000D3100" w:rsidRDefault="001B1E64" w:rsidP="002721B0">
      <w:pPr>
        <w:pStyle w:val="Heading1"/>
      </w:pPr>
      <w:bookmarkStart w:id="1271" w:name="_Toc514641"/>
      <w:bookmarkStart w:id="1272" w:name="_Toc515419"/>
      <w:bookmarkStart w:id="1273" w:name="_Toc515612"/>
      <w:bookmarkStart w:id="1274" w:name="_Toc515716"/>
      <w:bookmarkStart w:id="1275" w:name="_Toc516232"/>
      <w:bookmarkStart w:id="1276" w:name="_Toc516336"/>
      <w:bookmarkStart w:id="1277" w:name="_Toc127463850"/>
      <w:bookmarkStart w:id="1278" w:name="_Toc128125476"/>
      <w:bookmarkStart w:id="1279" w:name="_Toc141176201"/>
      <w:bookmarkStart w:id="1280" w:name="_Toc141176356"/>
      <w:bookmarkStart w:id="1281" w:name="_Toc141176987"/>
      <w:bookmarkStart w:id="1282" w:name="_Toc150177872"/>
      <w:bookmarkEnd w:id="1271"/>
      <w:bookmarkEnd w:id="1272"/>
      <w:bookmarkEnd w:id="1273"/>
      <w:bookmarkEnd w:id="1274"/>
      <w:bookmarkEnd w:id="1275"/>
      <w:bookmarkEnd w:id="1276"/>
      <w:r w:rsidRPr="000D3100">
        <w:t>Data</w:t>
      </w:r>
      <w:r>
        <w:t xml:space="preserve"> Product</w:t>
      </w:r>
      <w:r w:rsidRPr="000D3100">
        <w:t xml:space="preserve"> </w:t>
      </w:r>
      <w:r w:rsidR="00587922">
        <w:t>F</w:t>
      </w:r>
      <w:r w:rsidR="00866DFE" w:rsidRPr="000D3100">
        <w:t>ormat (</w:t>
      </w:r>
      <w:r w:rsidR="00587922">
        <w:t>E</w:t>
      </w:r>
      <w:r w:rsidR="00866DFE" w:rsidRPr="000D3100">
        <w:t>ncoding)</w:t>
      </w:r>
      <w:bookmarkEnd w:id="1277"/>
      <w:bookmarkEnd w:id="1278"/>
      <w:bookmarkEnd w:id="1279"/>
      <w:bookmarkEnd w:id="1280"/>
      <w:bookmarkEnd w:id="1281"/>
      <w:bookmarkEnd w:id="1282"/>
    </w:p>
    <w:p w14:paraId="1172F90A" w14:textId="5CAC308A" w:rsidR="000D0A65" w:rsidRPr="00D129DC" w:rsidRDefault="000D0A65"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GML encoding of S-129 datasets is based on the S-100 profile of GML 3.2.1</w:t>
      </w:r>
      <w:r w:rsidR="0066549D">
        <w:rPr>
          <w:rFonts w:cs="Arial"/>
          <w:szCs w:val="20"/>
        </w:rPr>
        <w:t xml:space="preserve">. </w:t>
      </w:r>
      <w:r w:rsidRPr="00D129DC">
        <w:rPr>
          <w:rFonts w:cs="Arial"/>
          <w:szCs w:val="20"/>
        </w:rPr>
        <w:t xml:space="preserve">This is described in S-100 Edition </w:t>
      </w:r>
      <w:r w:rsidR="009F1340">
        <w:rPr>
          <w:rFonts w:cs="Arial"/>
          <w:szCs w:val="20"/>
        </w:rPr>
        <w:t>5</w:t>
      </w:r>
      <w:r w:rsidRPr="000D3100">
        <w:rPr>
          <w:rFonts w:cs="Arial"/>
          <w:szCs w:val="20"/>
        </w:rPr>
        <w:t>.0.0</w:t>
      </w:r>
      <w:r w:rsidRPr="00D129DC">
        <w:rPr>
          <w:rFonts w:cs="Arial"/>
          <w:szCs w:val="20"/>
        </w:rPr>
        <w:t xml:space="preserve"> Part 10b.</w:t>
      </w:r>
    </w:p>
    <w:p w14:paraId="02C8A0C5" w14:textId="77777777" w:rsidR="000D0A65" w:rsidRDefault="000D0A65" w:rsidP="001B1E64">
      <w:pPr>
        <w:spacing w:before="0"/>
        <w:rPr>
          <w:rFonts w:cs="Arial"/>
          <w:szCs w:val="20"/>
        </w:rPr>
      </w:pPr>
      <w:r w:rsidRPr="00D129DC">
        <w:rPr>
          <w:rFonts w:cs="Arial"/>
          <w:szCs w:val="20"/>
        </w:rPr>
        <w:t>Detailed documentation of the S-</w:t>
      </w:r>
      <w:r w:rsidR="00B10839">
        <w:rPr>
          <w:rFonts w:cs="Arial"/>
          <w:szCs w:val="20"/>
        </w:rPr>
        <w:t>129</w:t>
      </w:r>
      <w:r w:rsidRPr="00D129DC">
        <w:rPr>
          <w:rFonts w:cs="Arial"/>
          <w:szCs w:val="20"/>
        </w:rPr>
        <w:t xml:space="preserve"> encoding schema is provided in Annex B of this document.</w:t>
      </w:r>
    </w:p>
    <w:p w14:paraId="65CC5884" w14:textId="77777777" w:rsidR="005C26E0" w:rsidRPr="00D129DC" w:rsidRDefault="005C26E0" w:rsidP="001B1E64">
      <w:pPr>
        <w:pStyle w:val="Label1"/>
        <w:spacing w:before="0" w:line="240" w:lineRule="auto"/>
        <w:rPr>
          <w:rFonts w:cs="Arial"/>
          <w:szCs w:val="20"/>
        </w:rPr>
      </w:pPr>
      <w:r w:rsidRPr="00D129DC">
        <w:rPr>
          <w:rFonts w:cs="Arial"/>
          <w:szCs w:val="20"/>
        </w:rPr>
        <w:t>Format Name:</w:t>
      </w:r>
      <w:r w:rsidRPr="00D129DC">
        <w:rPr>
          <w:rFonts w:cs="Arial"/>
          <w:szCs w:val="20"/>
        </w:rPr>
        <w:tab/>
      </w:r>
      <w:r w:rsidRPr="00D129DC">
        <w:rPr>
          <w:rFonts w:cs="Arial"/>
          <w:szCs w:val="20"/>
        </w:rPr>
        <w:tab/>
      </w:r>
      <w:r w:rsidR="00E20E0E" w:rsidRPr="00D129DC">
        <w:rPr>
          <w:rFonts w:cs="Arial"/>
          <w:b w:val="0"/>
          <w:szCs w:val="20"/>
        </w:rPr>
        <w:t>GML</w:t>
      </w:r>
    </w:p>
    <w:p w14:paraId="6B6CAD93" w14:textId="77777777" w:rsidR="005C26E0" w:rsidRPr="00D129DC" w:rsidRDefault="005C26E0" w:rsidP="001B1E64">
      <w:pPr>
        <w:pStyle w:val="Label1"/>
        <w:spacing w:before="0" w:line="240" w:lineRule="auto"/>
        <w:rPr>
          <w:rFonts w:cs="Arial"/>
          <w:szCs w:val="20"/>
        </w:rPr>
      </w:pPr>
      <w:r w:rsidRPr="00D129DC">
        <w:rPr>
          <w:rFonts w:cs="Arial"/>
          <w:szCs w:val="20"/>
        </w:rPr>
        <w:t>Version:</w:t>
      </w:r>
      <w:r w:rsidRPr="00D129DC">
        <w:rPr>
          <w:rFonts w:cs="Arial"/>
          <w:szCs w:val="20"/>
        </w:rPr>
        <w:tab/>
      </w:r>
      <w:r w:rsidR="00E20E0E" w:rsidRPr="00D129DC">
        <w:rPr>
          <w:rFonts w:cs="Arial"/>
          <w:b w:val="0"/>
          <w:szCs w:val="20"/>
        </w:rPr>
        <w:t>3.2.1</w:t>
      </w:r>
    </w:p>
    <w:p w14:paraId="434BC747" w14:textId="77777777" w:rsidR="005C26E0" w:rsidRPr="00D129DC" w:rsidRDefault="005C26E0" w:rsidP="001B1E64">
      <w:pPr>
        <w:pStyle w:val="Label1"/>
        <w:spacing w:before="0" w:line="240" w:lineRule="auto"/>
        <w:rPr>
          <w:rFonts w:cs="Arial"/>
          <w:szCs w:val="20"/>
        </w:rPr>
      </w:pPr>
      <w:r w:rsidRPr="00D129DC">
        <w:rPr>
          <w:rFonts w:cs="Arial"/>
          <w:szCs w:val="20"/>
        </w:rPr>
        <w:t>Character Set:</w:t>
      </w:r>
      <w:r w:rsidRPr="00D129DC">
        <w:rPr>
          <w:rFonts w:cs="Arial"/>
          <w:szCs w:val="20"/>
        </w:rPr>
        <w:tab/>
      </w:r>
      <w:r w:rsidR="00E20E0E" w:rsidRPr="00D129DC">
        <w:rPr>
          <w:rFonts w:cs="Arial"/>
          <w:b w:val="0"/>
          <w:szCs w:val="20"/>
        </w:rPr>
        <w:t>UTF-8</w:t>
      </w:r>
    </w:p>
    <w:p w14:paraId="4D28D7C4" w14:textId="54CEF546" w:rsidR="005C26E0" w:rsidRPr="00D129DC" w:rsidRDefault="005C26E0" w:rsidP="001B1E64">
      <w:pPr>
        <w:pStyle w:val="Label1"/>
        <w:spacing w:before="0" w:line="240" w:lineRule="auto"/>
        <w:rPr>
          <w:rFonts w:cs="Arial"/>
          <w:b w:val="0"/>
          <w:szCs w:val="20"/>
        </w:rPr>
      </w:pPr>
      <w:r w:rsidRPr="00D129DC">
        <w:rPr>
          <w:rFonts w:cs="Arial"/>
          <w:szCs w:val="20"/>
        </w:rPr>
        <w:t>Specification:</w:t>
      </w:r>
      <w:r w:rsidRPr="00D129DC">
        <w:rPr>
          <w:rFonts w:cs="Arial"/>
          <w:szCs w:val="20"/>
        </w:rPr>
        <w:tab/>
      </w:r>
      <w:r w:rsidRPr="00D129DC">
        <w:rPr>
          <w:rFonts w:cs="Arial"/>
          <w:szCs w:val="20"/>
        </w:rPr>
        <w:tab/>
      </w:r>
      <w:r w:rsidR="008E7D91" w:rsidRPr="002A356D">
        <w:rPr>
          <w:rFonts w:cs="Arial"/>
          <w:b w:val="0"/>
          <w:szCs w:val="20"/>
        </w:rPr>
        <w:t xml:space="preserve">S-100 </w:t>
      </w:r>
      <w:r w:rsidR="009F1340" w:rsidRPr="002A356D">
        <w:rPr>
          <w:rFonts w:cs="Arial"/>
          <w:b w:val="0"/>
          <w:szCs w:val="20"/>
        </w:rPr>
        <w:t>5</w:t>
      </w:r>
      <w:r w:rsidR="008E7D91" w:rsidRPr="002A356D">
        <w:rPr>
          <w:rFonts w:cs="Arial"/>
          <w:b w:val="0"/>
          <w:szCs w:val="20"/>
        </w:rPr>
        <w:t>.0.0</w:t>
      </w:r>
      <w:r w:rsidR="008E7D91" w:rsidRPr="000D3100">
        <w:rPr>
          <w:rFonts w:cs="Arial"/>
          <w:b w:val="0"/>
          <w:szCs w:val="20"/>
        </w:rPr>
        <w:t xml:space="preserve"> </w:t>
      </w:r>
      <w:r w:rsidR="008E7D91" w:rsidRPr="00D129DC">
        <w:rPr>
          <w:rFonts w:cs="Arial"/>
          <w:b w:val="0"/>
          <w:szCs w:val="20"/>
        </w:rPr>
        <w:t>profile of GML 3.2.1</w:t>
      </w:r>
    </w:p>
    <w:p w14:paraId="32EA6667" w14:textId="773234C0" w:rsidR="00933CEC" w:rsidRPr="000D3100" w:rsidRDefault="00933CEC" w:rsidP="00B3435A">
      <w:pPr>
        <w:pStyle w:val="Heading2"/>
      </w:pPr>
      <w:bookmarkStart w:id="1283" w:name="_Toc127463851"/>
      <w:bookmarkStart w:id="1284" w:name="_Toc128125477"/>
      <w:bookmarkStart w:id="1285" w:name="_Toc141176202"/>
      <w:bookmarkStart w:id="1286" w:name="_Toc141176357"/>
      <w:bookmarkStart w:id="1287" w:name="_Toc141176988"/>
      <w:bookmarkStart w:id="1288" w:name="_Toc150177873"/>
      <w:r w:rsidRPr="000D3100">
        <w:t>Encoding of Latitude and Longitude</w:t>
      </w:r>
      <w:bookmarkEnd w:id="1283"/>
      <w:bookmarkEnd w:id="1284"/>
      <w:bookmarkEnd w:id="1285"/>
      <w:bookmarkEnd w:id="1286"/>
      <w:bookmarkEnd w:id="1287"/>
      <w:bookmarkEnd w:id="1288"/>
    </w:p>
    <w:p w14:paraId="65673BFB" w14:textId="77777777" w:rsidR="00933CE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Values of latitude and longitude must be expressed with a precision of 9 decimal places</w:t>
      </w:r>
      <w:r w:rsidR="0066549D">
        <w:rPr>
          <w:rFonts w:cs="Arial"/>
          <w:szCs w:val="20"/>
        </w:rPr>
        <w:t xml:space="preserve">. </w:t>
      </w:r>
      <w:r w:rsidRPr="00D129DC">
        <w:rPr>
          <w:rFonts w:cs="Arial"/>
          <w:szCs w:val="20"/>
        </w:rPr>
        <w:t>Coordinates must be encoded as decimals in the format described below</w:t>
      </w:r>
      <w:r w:rsidR="0066549D">
        <w:rPr>
          <w:rFonts w:cs="Arial"/>
          <w:szCs w:val="20"/>
        </w:rPr>
        <w:t xml:space="preserve">. </w:t>
      </w:r>
      <w:r w:rsidRPr="00D129DC">
        <w:rPr>
          <w:rFonts w:cs="Arial"/>
          <w:szCs w:val="20"/>
        </w:rPr>
        <w:t xml:space="preserve">The encoding is indicated by multiplication factor fields defined in the </w:t>
      </w:r>
      <w:r w:rsidR="007B1FC0">
        <w:rPr>
          <w:rFonts w:cs="Arial"/>
          <w:szCs w:val="20"/>
        </w:rPr>
        <w:t>S-100 GML schema</w:t>
      </w:r>
      <w:r w:rsidR="007B1FC0" w:rsidRPr="00D129DC">
        <w:rPr>
          <w:rFonts w:cs="Arial"/>
          <w:szCs w:val="20"/>
        </w:rPr>
        <w:t xml:space="preserve"> </w:t>
      </w:r>
      <w:r w:rsidRPr="00D129DC">
        <w:rPr>
          <w:rFonts w:cs="Arial"/>
          <w:szCs w:val="20"/>
        </w:rPr>
        <w:t>dataset identification record.</w:t>
      </w:r>
    </w:p>
    <w:p w14:paraId="4474FFB9" w14:textId="77777777" w:rsidR="00933CEC" w:rsidRPr="00D129DC" w:rsidRDefault="00933CEC" w:rsidP="003C7647">
      <w:pPr>
        <w:pStyle w:val="Heading3"/>
      </w:pPr>
      <w:bookmarkStart w:id="1289" w:name="_Toc490487463"/>
      <w:r w:rsidRPr="00D129DC">
        <w:t>Encoding of coordinates as decimals</w:t>
      </w:r>
      <w:bookmarkEnd w:id="1289"/>
    </w:p>
    <w:p w14:paraId="5783397E" w14:textId="70756312" w:rsidR="00E52680"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Values should be coded as decimal numbers with </w:t>
      </w:r>
      <w:r w:rsidR="00D60F9F">
        <w:rPr>
          <w:rFonts w:cs="Arial"/>
          <w:szCs w:val="20"/>
        </w:rPr>
        <w:t>7</w:t>
      </w:r>
      <w:r w:rsidRPr="00D129DC">
        <w:rPr>
          <w:rFonts w:cs="Arial"/>
          <w:szCs w:val="20"/>
        </w:rPr>
        <w:t xml:space="preserve"> or fewer digits after the decimal</w:t>
      </w:r>
      <w:r w:rsidR="0066549D">
        <w:rPr>
          <w:rFonts w:cs="Arial"/>
          <w:szCs w:val="20"/>
        </w:rPr>
        <w:t xml:space="preserve">. </w:t>
      </w:r>
      <w:r w:rsidRPr="00D129DC">
        <w:rPr>
          <w:rFonts w:cs="Arial"/>
          <w:szCs w:val="20"/>
        </w:rPr>
        <w:t>The normative encoding is in degrees, with an accuracy of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w:t>
      </w:r>
      <w:r w:rsidR="007B1FC0">
        <w:rPr>
          <w:rFonts w:cs="Arial"/>
          <w:szCs w:val="20"/>
        </w:rPr>
        <w:t xml:space="preserve"> (</w:t>
      </w:r>
      <w:r w:rsidR="001B1E64">
        <w:rPr>
          <w:rFonts w:cs="Arial"/>
          <w:szCs w:val="20"/>
        </w:rPr>
        <w:t>that is,</w:t>
      </w:r>
      <w:r w:rsidRPr="00D129DC">
        <w:rPr>
          <w:rFonts w:cs="Arial"/>
          <w:szCs w:val="20"/>
        </w:rPr>
        <w:t xml:space="preserve"> </w:t>
      </w:r>
      <w:r w:rsidR="00D60F9F">
        <w:rPr>
          <w:rFonts w:cs="Arial"/>
          <w:szCs w:val="20"/>
        </w:rPr>
        <w:t>7</w:t>
      </w:r>
      <w:r w:rsidRPr="00D129DC">
        <w:rPr>
          <w:rFonts w:cs="Arial"/>
          <w:szCs w:val="20"/>
        </w:rPr>
        <w:t xml:space="preserve"> digits after the decimal point</w:t>
      </w:r>
      <w:r w:rsidR="007B1FC0">
        <w:rPr>
          <w:rFonts w:cs="Arial"/>
          <w:szCs w:val="20"/>
        </w:rPr>
        <w:t>)</w:t>
      </w:r>
      <w:r w:rsidR="0066549D">
        <w:rPr>
          <w:rFonts w:cs="Arial"/>
          <w:szCs w:val="20"/>
        </w:rPr>
        <w:t>.</w:t>
      </w:r>
      <w:r w:rsidR="004E1105">
        <w:rPr>
          <w:rFonts w:cs="Arial"/>
          <w:szCs w:val="20"/>
        </w:rPr>
        <w:t xml:space="preserve"> </w:t>
      </w:r>
      <w:r w:rsidRPr="00D129DC">
        <w:rPr>
          <w:rFonts w:cs="Arial"/>
          <w:szCs w:val="20"/>
        </w:rPr>
        <w:t>The decimal point must be indicated by the “.” character</w:t>
      </w:r>
      <w:r w:rsidR="0066549D">
        <w:rPr>
          <w:rFonts w:cs="Arial"/>
          <w:szCs w:val="20"/>
        </w:rPr>
        <w:t>.</w:t>
      </w:r>
    </w:p>
    <w:p w14:paraId="60417615" w14:textId="18511529"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Trailing zeroes after the decimal point (and the decimal point itself if appropriate) may be omitted at producer discretion, but the accuracy must still be as indicated (</w:t>
      </w:r>
      <w:r w:rsidR="001B1E64">
        <w:rPr>
          <w:rFonts w:cs="Arial"/>
          <w:szCs w:val="20"/>
        </w:rPr>
        <w:t>for example</w:t>
      </w:r>
      <w:r w:rsidRPr="00D129DC">
        <w:rPr>
          <w:rFonts w:cs="Arial"/>
          <w:szCs w:val="20"/>
        </w:rPr>
        <w:t xml:space="preserve">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 for coordinates of default accuracy).</w:t>
      </w:r>
    </w:p>
    <w:p w14:paraId="4A5BDF44" w14:textId="5EC6054F"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lastRenderedPageBreak/>
        <w:t>Latitude and longitude multiplication factors held in the Dataset Structure Information field under [</w:t>
      </w:r>
      <w:r w:rsidRPr="00D129DC">
        <w:rPr>
          <w:rFonts w:cs="Arial"/>
          <w:szCs w:val="20"/>
          <w:lang w:val="en-US"/>
        </w:rPr>
        <w:t>coordMultFactorX</w:t>
      </w:r>
      <w:r w:rsidRPr="00D129DC">
        <w:rPr>
          <w:rFonts w:cs="Arial"/>
          <w:szCs w:val="20"/>
        </w:rPr>
        <w:t>] and [</w:t>
      </w:r>
      <w:r w:rsidRPr="00D129DC">
        <w:rPr>
          <w:rFonts w:cs="Arial"/>
          <w:szCs w:val="20"/>
          <w:lang w:val="en-US"/>
        </w:rPr>
        <w:t>coordMultFactorY</w:t>
      </w:r>
      <w:r w:rsidRPr="00D129DC">
        <w:rPr>
          <w:rFonts w:cs="Arial"/>
          <w:szCs w:val="20"/>
        </w:rPr>
        <w:t xml:space="preserve">] must be set to a value corresponding to the encoding </w:t>
      </w:r>
      <w:r w:rsidR="00D9539E">
        <w:rPr>
          <w:rFonts w:cs="Arial"/>
          <w:szCs w:val="20"/>
        </w:rPr>
        <w:t>(</w:t>
      </w:r>
      <w:r w:rsidR="001B1E64">
        <w:rPr>
          <w:rFonts w:cs="Arial"/>
          <w:szCs w:val="20"/>
        </w:rPr>
        <w:t>for example</w:t>
      </w:r>
      <w:r w:rsidRPr="00D129DC">
        <w:rPr>
          <w:rFonts w:cs="Arial"/>
          <w:szCs w:val="20"/>
        </w:rPr>
        <w:t xml:space="preserve"> {1} for coordinates encoded in decimal degrees</w:t>
      </w:r>
      <w:r w:rsidR="00D9539E">
        <w:rPr>
          <w:rFonts w:cs="Arial"/>
          <w:szCs w:val="20"/>
        </w:rPr>
        <w:t>)</w:t>
      </w:r>
      <w:r w:rsidRPr="00D129DC">
        <w:rPr>
          <w:rFonts w:cs="Arial"/>
          <w:szCs w:val="20"/>
        </w:rPr>
        <w:t>.</w:t>
      </w:r>
    </w:p>
    <w:p w14:paraId="41911329" w14:textId="310A5E63" w:rsidR="00933CEC" w:rsidRDefault="001B1E64"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Pr>
          <w:rFonts w:cs="Arial"/>
          <w:szCs w:val="20"/>
        </w:rPr>
        <w:t xml:space="preserve">EXAMPLE: </w:t>
      </w:r>
      <w:r w:rsidR="00933CEC" w:rsidRPr="00D129DC">
        <w:rPr>
          <w:rFonts w:cs="Arial"/>
          <w:szCs w:val="20"/>
        </w:rPr>
        <w:tab/>
        <w:t xml:space="preserve">A longitude = 42.0000 is converted into X = longitude * coordMultFactorX = 42.0000 * 1 = </w:t>
      </w:r>
      <w:r w:rsidR="00933CEC" w:rsidRPr="00D129DC">
        <w:rPr>
          <w:rFonts w:cs="Arial"/>
          <w:szCs w:val="20"/>
        </w:rPr>
        <w:tab/>
        <w:t>42.000000000.</w:t>
      </w:r>
    </w:p>
    <w:p w14:paraId="7598F577" w14:textId="29F448F3" w:rsidR="00E04340" w:rsidRPr="000D3100" w:rsidRDefault="00E04340" w:rsidP="00B3435A">
      <w:pPr>
        <w:pStyle w:val="Heading2"/>
      </w:pPr>
      <w:bookmarkStart w:id="1290" w:name="_Toc490487464"/>
      <w:bookmarkStart w:id="1291" w:name="_Toc127463852"/>
      <w:bookmarkStart w:id="1292" w:name="_Toc128125478"/>
      <w:bookmarkStart w:id="1293" w:name="_Toc141176203"/>
      <w:bookmarkStart w:id="1294" w:name="_Toc141176358"/>
      <w:bookmarkStart w:id="1295" w:name="_Toc141176989"/>
      <w:bookmarkStart w:id="1296" w:name="_Toc150177874"/>
      <w:r w:rsidRPr="000D3100">
        <w:t>Numeric Attribute Encoding</w:t>
      </w:r>
      <w:bookmarkEnd w:id="1290"/>
      <w:bookmarkEnd w:id="1291"/>
      <w:bookmarkEnd w:id="1292"/>
      <w:bookmarkEnd w:id="1293"/>
      <w:bookmarkEnd w:id="1294"/>
      <w:bookmarkEnd w:id="1295"/>
      <w:bookmarkEnd w:id="1296"/>
    </w:p>
    <w:p w14:paraId="080DD3D0" w14:textId="77777777"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Floating point and integer attribute values must not contain leading zeros</w:t>
      </w:r>
      <w:r w:rsidR="0066549D">
        <w:rPr>
          <w:rFonts w:cs="Arial"/>
          <w:szCs w:val="20"/>
        </w:rPr>
        <w:t>.</w:t>
      </w:r>
      <w:r w:rsidR="004E1105">
        <w:rPr>
          <w:rFonts w:cs="Arial"/>
          <w:szCs w:val="20"/>
        </w:rPr>
        <w:t xml:space="preserve"> </w:t>
      </w:r>
      <w:r w:rsidRPr="00D129DC">
        <w:rPr>
          <w:rFonts w:cs="Arial"/>
          <w:szCs w:val="20"/>
        </w:rPr>
        <w:t>Floating point attribute values must not contain non-significant trailing zeros.</w:t>
      </w:r>
    </w:p>
    <w:p w14:paraId="15839686" w14:textId="33AB1ADA" w:rsidR="00E04340" w:rsidRPr="000D3100" w:rsidRDefault="00E04340" w:rsidP="00B3435A">
      <w:pPr>
        <w:pStyle w:val="Heading2"/>
      </w:pPr>
      <w:bookmarkStart w:id="1297" w:name="_Toc490487465"/>
      <w:bookmarkStart w:id="1298" w:name="_Toc127463853"/>
      <w:bookmarkStart w:id="1299" w:name="_Toc128125479"/>
      <w:bookmarkStart w:id="1300" w:name="_Toc141176204"/>
      <w:bookmarkStart w:id="1301" w:name="_Toc141176359"/>
      <w:bookmarkStart w:id="1302" w:name="_Toc141176990"/>
      <w:bookmarkStart w:id="1303" w:name="_Toc150177875"/>
      <w:r w:rsidRPr="000D3100">
        <w:t>Text Attribute Values</w:t>
      </w:r>
      <w:bookmarkEnd w:id="1297"/>
      <w:bookmarkEnd w:id="1298"/>
      <w:bookmarkEnd w:id="1299"/>
      <w:bookmarkEnd w:id="1300"/>
      <w:bookmarkEnd w:id="1301"/>
      <w:bookmarkEnd w:id="1302"/>
      <w:bookmarkEnd w:id="1303"/>
    </w:p>
    <w:p w14:paraId="743262DA" w14:textId="77777777" w:rsidR="007B1FC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Character strings must be encoded using the character set defined in ISO 10646-1, in Unicode Transformation Format-8 (UTF-8).</w:t>
      </w:r>
    </w:p>
    <w:p w14:paraId="4C072CAC" w14:textId="213F16E7" w:rsidR="00E04340" w:rsidRPr="000D3100" w:rsidRDefault="00E04340" w:rsidP="00B3435A">
      <w:pPr>
        <w:pStyle w:val="Heading2"/>
      </w:pPr>
      <w:bookmarkStart w:id="1304" w:name="_Toc514647"/>
      <w:bookmarkStart w:id="1305" w:name="_Toc515425"/>
      <w:bookmarkStart w:id="1306" w:name="_Toc515617"/>
      <w:bookmarkStart w:id="1307" w:name="_Toc515721"/>
      <w:bookmarkStart w:id="1308" w:name="_Toc516237"/>
      <w:bookmarkStart w:id="1309" w:name="_Toc516341"/>
      <w:bookmarkStart w:id="1310" w:name="_Toc490487466"/>
      <w:bookmarkStart w:id="1311" w:name="_Toc127463854"/>
      <w:bookmarkStart w:id="1312" w:name="_Toc128125480"/>
      <w:bookmarkStart w:id="1313" w:name="_Toc141176205"/>
      <w:bookmarkStart w:id="1314" w:name="_Toc141176360"/>
      <w:bookmarkStart w:id="1315" w:name="_Toc141176991"/>
      <w:bookmarkStart w:id="1316" w:name="_Toc150177876"/>
      <w:bookmarkEnd w:id="1304"/>
      <w:bookmarkEnd w:id="1305"/>
      <w:bookmarkEnd w:id="1306"/>
      <w:bookmarkEnd w:id="1307"/>
      <w:bookmarkEnd w:id="1308"/>
      <w:bookmarkEnd w:id="1309"/>
      <w:r w:rsidRPr="000D3100">
        <w:t>Mandatory Attribute Values</w:t>
      </w:r>
      <w:bookmarkEnd w:id="1310"/>
      <w:bookmarkEnd w:id="1311"/>
      <w:bookmarkEnd w:id="1312"/>
      <w:bookmarkEnd w:id="1313"/>
      <w:bookmarkEnd w:id="1314"/>
      <w:bookmarkEnd w:id="1315"/>
      <w:bookmarkEnd w:id="1316"/>
    </w:p>
    <w:p w14:paraId="4A49967B" w14:textId="77777777" w:rsidR="00E04340" w:rsidRPr="00D129DC"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There are four reasons why attribute values may be considered mandatory:</w:t>
      </w:r>
    </w:p>
    <w:p w14:paraId="041EB7EA"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They determine whether a</w:t>
      </w:r>
      <w:r w:rsidR="00D9539E">
        <w:rPr>
          <w:rFonts w:cs="Arial"/>
          <w:szCs w:val="20"/>
        </w:rPr>
        <w:t xml:space="preserve"> feature is in the display base.</w:t>
      </w:r>
    </w:p>
    <w:p w14:paraId="29824D92"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Certain features make no logical se</w:t>
      </w:r>
      <w:r w:rsidR="00D9539E">
        <w:rPr>
          <w:rFonts w:cs="Arial"/>
          <w:szCs w:val="20"/>
        </w:rPr>
        <w:t>nse without specific attributes.</w:t>
      </w:r>
    </w:p>
    <w:p w14:paraId="06E6B169"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Some attributes are necessary to determine which symbol</w:t>
      </w:r>
      <w:r w:rsidR="00D9539E">
        <w:rPr>
          <w:rFonts w:cs="Arial"/>
          <w:szCs w:val="20"/>
        </w:rPr>
        <w:t xml:space="preserve"> is to be displayed.</w:t>
      </w:r>
    </w:p>
    <w:p w14:paraId="5B30B4AD"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Some attributes are required for safety of navigation.</w:t>
      </w:r>
    </w:p>
    <w:p w14:paraId="76903F24" w14:textId="3006EBCF"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All mandatory attributes are identified in the F</w:t>
      </w:r>
      <w:r w:rsidR="00891971">
        <w:rPr>
          <w:rFonts w:cs="Arial"/>
          <w:szCs w:val="20"/>
        </w:rPr>
        <w:t xml:space="preserve">eature </w:t>
      </w:r>
      <w:r w:rsidR="00E52680">
        <w:rPr>
          <w:rFonts w:cs="Arial"/>
          <w:szCs w:val="20"/>
        </w:rPr>
        <w:t>C</w:t>
      </w:r>
      <w:r w:rsidR="00891971">
        <w:rPr>
          <w:rFonts w:cs="Arial"/>
          <w:szCs w:val="20"/>
        </w:rPr>
        <w:t>atalogue</w:t>
      </w:r>
      <w:r w:rsidRPr="00D129DC">
        <w:rPr>
          <w:rFonts w:cs="Arial"/>
          <w:szCs w:val="20"/>
        </w:rPr>
        <w:t xml:space="preserve"> and summarised in Annex A – Data Classification and Encoding Guide.</w:t>
      </w:r>
    </w:p>
    <w:p w14:paraId="16D3304E" w14:textId="1A50EE1E" w:rsidR="00480034" w:rsidRPr="000D3100" w:rsidRDefault="00480034" w:rsidP="00B3435A">
      <w:pPr>
        <w:pStyle w:val="Heading2"/>
      </w:pPr>
      <w:bookmarkStart w:id="1317" w:name="_Toc490487467"/>
      <w:bookmarkStart w:id="1318" w:name="_Toc127463855"/>
      <w:bookmarkStart w:id="1319" w:name="_Toc128125481"/>
      <w:bookmarkStart w:id="1320" w:name="_Toc141176206"/>
      <w:bookmarkStart w:id="1321" w:name="_Toc141176361"/>
      <w:bookmarkStart w:id="1322" w:name="_Toc141176992"/>
      <w:bookmarkStart w:id="1323" w:name="_Toc150177877"/>
      <w:r w:rsidRPr="006671C6">
        <w:t>Unknown Attribute Values</w:t>
      </w:r>
      <w:bookmarkEnd w:id="1317"/>
      <w:bookmarkEnd w:id="1318"/>
      <w:bookmarkEnd w:id="1319"/>
      <w:bookmarkEnd w:id="1320"/>
      <w:bookmarkEnd w:id="1321"/>
      <w:bookmarkEnd w:id="1322"/>
      <w:bookmarkEnd w:id="1323"/>
    </w:p>
    <w:p w14:paraId="3EF0ED4A" w14:textId="1EC8D6B5" w:rsidR="00480034" w:rsidRPr="00D129DC"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When a mandatory attribute code or tag is present</w:t>
      </w:r>
      <w:r w:rsidR="00BA4437">
        <w:rPr>
          <w:rFonts w:cs="Arial"/>
          <w:szCs w:val="20"/>
        </w:rPr>
        <w:t>,</w:t>
      </w:r>
      <w:r w:rsidRPr="00D129DC">
        <w:rPr>
          <w:rFonts w:cs="Arial"/>
          <w:szCs w:val="20"/>
        </w:rPr>
        <w:t xml:space="preserve"> but the attribute value is missing, it means that the producer wishes to indicate that this attribute value is unknown</w:t>
      </w:r>
      <w:r w:rsidR="0066549D">
        <w:rPr>
          <w:rFonts w:cs="Arial"/>
          <w:szCs w:val="20"/>
        </w:rPr>
        <w:t>.</w:t>
      </w:r>
      <w:r w:rsidR="004E1105">
        <w:rPr>
          <w:rFonts w:cs="Arial"/>
          <w:szCs w:val="20"/>
        </w:rPr>
        <w:t xml:space="preserve"> </w:t>
      </w:r>
      <w:r w:rsidRPr="00D129DC">
        <w:rPr>
          <w:rFonts w:cs="Arial"/>
          <w:szCs w:val="20"/>
        </w:rPr>
        <w:t xml:space="preserve">Missing mandatory attributes must be “nilled” with a GML </w:t>
      </w:r>
      <w:r w:rsidRPr="00D129DC">
        <w:rPr>
          <w:rFonts w:cs="Arial"/>
          <w:i/>
          <w:szCs w:val="20"/>
        </w:rPr>
        <w:t>nilReason</w:t>
      </w:r>
      <w:r w:rsidRPr="00D129DC">
        <w:rPr>
          <w:rFonts w:cs="Arial"/>
          <w:szCs w:val="20"/>
        </w:rPr>
        <w:t xml:space="preserve"> attribute giving the reason for omission.</w:t>
      </w:r>
    </w:p>
    <w:p w14:paraId="3BCBF844" w14:textId="77777777" w:rsidR="00480034"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Optional attributes must be omitted altogether if the value is unknown or missing</w:t>
      </w:r>
      <w:r w:rsidR="0066549D">
        <w:rPr>
          <w:rFonts w:cs="Arial"/>
          <w:szCs w:val="20"/>
        </w:rPr>
        <w:t xml:space="preserve">. </w:t>
      </w:r>
      <w:r w:rsidRPr="00D129DC">
        <w:rPr>
          <w:rFonts w:cs="Arial"/>
          <w:szCs w:val="20"/>
        </w:rPr>
        <w:t>They must not be “nilled.”</w:t>
      </w:r>
    </w:p>
    <w:p w14:paraId="1B000E04" w14:textId="7E6920C1" w:rsidR="00D149EE" w:rsidRPr="000D3100" w:rsidRDefault="00D149EE" w:rsidP="00B3435A">
      <w:pPr>
        <w:pStyle w:val="Heading2"/>
      </w:pPr>
      <w:bookmarkStart w:id="1324" w:name="_Toc490487468"/>
      <w:bookmarkStart w:id="1325" w:name="_Toc127463856"/>
      <w:bookmarkStart w:id="1326" w:name="_Toc128125482"/>
      <w:bookmarkStart w:id="1327" w:name="_Toc141176207"/>
      <w:bookmarkStart w:id="1328" w:name="_Toc141176362"/>
      <w:bookmarkStart w:id="1329" w:name="_Toc141176993"/>
      <w:bookmarkStart w:id="1330" w:name="_Toc150177878"/>
      <w:r w:rsidRPr="006671C6">
        <w:t>Structure of dataset files</w:t>
      </w:r>
      <w:bookmarkEnd w:id="1324"/>
      <w:bookmarkEnd w:id="1325"/>
      <w:bookmarkEnd w:id="1326"/>
      <w:bookmarkEnd w:id="1327"/>
      <w:bookmarkEnd w:id="1328"/>
      <w:bookmarkEnd w:id="1329"/>
      <w:bookmarkEnd w:id="1330"/>
    </w:p>
    <w:p w14:paraId="6C26639A" w14:textId="7BB3F190" w:rsidR="00D149EE" w:rsidRPr="00D129DC" w:rsidRDefault="00D149EE" w:rsidP="00AE7DD0">
      <w:pPr>
        <w:pStyle w:val="Heading3"/>
      </w:pPr>
      <w:bookmarkStart w:id="1331" w:name="_Toc490487469"/>
      <w:r w:rsidRPr="00D129DC">
        <w:t>Sequence of objects</w:t>
      </w:r>
      <w:bookmarkEnd w:id="1331"/>
    </w:p>
    <w:p w14:paraId="17C7F4F9"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order of data objects in each dataset file is described below:</w:t>
      </w:r>
    </w:p>
    <w:p w14:paraId="6D0DA8D4" w14:textId="785CEB10"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 xml:space="preserve">Dataset </w:t>
      </w:r>
      <w:r w:rsidR="00712A4F">
        <w:rPr>
          <w:rFonts w:cs="Arial"/>
        </w:rPr>
        <w:t>i</w:t>
      </w:r>
      <w:r w:rsidRPr="00D129DC">
        <w:rPr>
          <w:rFonts w:cs="Arial"/>
        </w:rPr>
        <w:t xml:space="preserve">dentification </w:t>
      </w:r>
      <w:r w:rsidR="00712A4F">
        <w:rPr>
          <w:rFonts w:cs="Arial"/>
        </w:rPr>
        <w:t>i</w:t>
      </w:r>
      <w:r w:rsidRPr="00D129DC">
        <w:rPr>
          <w:rFonts w:cs="Arial"/>
        </w:rPr>
        <w:t>nformation</w:t>
      </w:r>
    </w:p>
    <w:p w14:paraId="4012CBF2"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Dataset structure information</w:t>
      </w:r>
    </w:p>
    <w:p w14:paraId="2C26D15E"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Spatial records for by-reference geometries</w:t>
      </w:r>
    </w:p>
    <w:p w14:paraId="683ABD71"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Point</w:t>
      </w:r>
    </w:p>
    <w:p w14:paraId="30827E0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Multi point</w:t>
      </w:r>
    </w:p>
    <w:p w14:paraId="1929B48D"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Pr>
          <w:rFonts w:cs="Arial"/>
          <w:lang w:val="fr-CA"/>
        </w:rPr>
        <w:t>Curve</w:t>
      </w:r>
    </w:p>
    <w:p w14:paraId="70004F2D" w14:textId="593D9D3E"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 xml:space="preserve">Composite </w:t>
      </w:r>
      <w:r w:rsidR="00712A4F">
        <w:rPr>
          <w:rFonts w:cs="Arial"/>
          <w:lang w:val="fr-CA"/>
        </w:rPr>
        <w:t>c</w:t>
      </w:r>
      <w:r w:rsidRPr="00D129DC">
        <w:rPr>
          <w:rFonts w:cs="Arial"/>
          <w:lang w:val="fr-CA"/>
        </w:rPr>
        <w:t>urve</w:t>
      </w:r>
    </w:p>
    <w:p w14:paraId="56EA55E6"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lang w:val="fr-CA"/>
        </w:rPr>
      </w:pPr>
      <w:r>
        <w:rPr>
          <w:rFonts w:cs="Arial"/>
          <w:lang w:val="fr-CA"/>
        </w:rPr>
        <w:t>Surface</w:t>
      </w:r>
    </w:p>
    <w:p w14:paraId="76EE4FC3"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Information objects</w:t>
      </w:r>
    </w:p>
    <w:p w14:paraId="2F76EBAB"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lastRenderedPageBreak/>
        <w:t>Feature objects (Geometry may be encoded inline or by reference)</w:t>
      </w:r>
    </w:p>
    <w:p w14:paraId="003BD47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Meta features</w:t>
      </w:r>
    </w:p>
    <w:p w14:paraId="1252AECD"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Geo features</w:t>
      </w:r>
    </w:p>
    <w:p w14:paraId="0908B296"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S-129 Collection objects</w:t>
      </w:r>
    </w:p>
    <w:p w14:paraId="2DB7EA9C" w14:textId="4B432495" w:rsidR="00D149EE" w:rsidRPr="000D3100" w:rsidRDefault="00D149EE" w:rsidP="00B3435A">
      <w:pPr>
        <w:pStyle w:val="Heading2"/>
      </w:pPr>
      <w:bookmarkStart w:id="1332" w:name="__RefHeading__2980_1382180727"/>
      <w:bookmarkStart w:id="1333" w:name="_Toc490487470"/>
      <w:bookmarkStart w:id="1334" w:name="_Toc127463857"/>
      <w:bookmarkStart w:id="1335" w:name="_Toc128125483"/>
      <w:bookmarkStart w:id="1336" w:name="_Toc141176208"/>
      <w:bookmarkStart w:id="1337" w:name="_Toc141176363"/>
      <w:bookmarkStart w:id="1338" w:name="_Toc141176994"/>
      <w:bookmarkStart w:id="1339" w:name="_Toc150177879"/>
      <w:bookmarkEnd w:id="1332"/>
      <w:r w:rsidRPr="006671C6">
        <w:t>Object identifiers</w:t>
      </w:r>
      <w:bookmarkEnd w:id="1333"/>
      <w:bookmarkEnd w:id="1334"/>
      <w:bookmarkEnd w:id="1335"/>
      <w:bookmarkEnd w:id="1336"/>
      <w:bookmarkEnd w:id="1337"/>
      <w:bookmarkEnd w:id="1338"/>
      <w:bookmarkEnd w:id="1339"/>
    </w:p>
    <w:p w14:paraId="03B01E9A" w14:textId="60FBCAD0"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name of feature records must provide a unique world-wide identifier of feature records</w:t>
      </w:r>
      <w:r w:rsidR="0066549D">
        <w:rPr>
          <w:rFonts w:cs="Arial"/>
          <w:szCs w:val="20"/>
        </w:rPr>
        <w:t xml:space="preserve">. </w:t>
      </w:r>
      <w:r w:rsidRPr="00D129DC">
        <w:rPr>
          <w:rFonts w:cs="Arial"/>
          <w:szCs w:val="20"/>
        </w:rPr>
        <w:t>The name of the record is the combination of the sub</w:t>
      </w:r>
      <w:r w:rsidR="00BA4437">
        <w:rPr>
          <w:rFonts w:cs="Arial"/>
          <w:szCs w:val="20"/>
        </w:rPr>
        <w:t>-</w:t>
      </w:r>
      <w:r w:rsidRPr="00D129DC">
        <w:rPr>
          <w:rFonts w:cs="Arial"/>
          <w:szCs w:val="20"/>
        </w:rPr>
        <w:t xml:space="preserve">fields </w:t>
      </w:r>
      <w:r w:rsidRPr="00D129DC">
        <w:rPr>
          <w:rFonts w:cs="Arial"/>
          <w:b/>
          <w:szCs w:val="20"/>
        </w:rPr>
        <w:t>agency</w:t>
      </w:r>
      <w:r w:rsidRPr="00D129DC">
        <w:rPr>
          <w:rFonts w:cs="Arial"/>
          <w:szCs w:val="20"/>
        </w:rPr>
        <w:t xml:space="preserve">, </w:t>
      </w:r>
      <w:r w:rsidRPr="00D129DC">
        <w:rPr>
          <w:rFonts w:cs="Arial"/>
          <w:b/>
          <w:szCs w:val="20"/>
        </w:rPr>
        <w:t>featureObjectIdentifier</w:t>
      </w:r>
      <w:r w:rsidRPr="00D129DC">
        <w:rPr>
          <w:rFonts w:cs="Arial"/>
          <w:szCs w:val="20"/>
        </w:rPr>
        <w:t xml:space="preserve"> and </w:t>
      </w:r>
      <w:r w:rsidRPr="00D129DC">
        <w:rPr>
          <w:rFonts w:cs="Arial"/>
          <w:b/>
          <w:szCs w:val="20"/>
        </w:rPr>
        <w:t>featureIdentificationSubdivision</w:t>
      </w:r>
      <w:r w:rsidRPr="00D129DC">
        <w:rPr>
          <w:rFonts w:cs="Arial"/>
          <w:szCs w:val="20"/>
        </w:rPr>
        <w:t xml:space="preserve"> elements of the </w:t>
      </w:r>
      <w:r w:rsidRPr="00D129DC">
        <w:rPr>
          <w:rFonts w:cs="Arial"/>
          <w:b/>
          <w:szCs w:val="20"/>
        </w:rPr>
        <w:t>featureObjectIdentifier</w:t>
      </w:r>
      <w:r w:rsidRPr="00D129DC">
        <w:rPr>
          <w:rFonts w:cs="Arial"/>
          <w:szCs w:val="20"/>
        </w:rPr>
        <w:t xml:space="preserve"> element of the object.</w:t>
      </w:r>
    </w:p>
    <w:p w14:paraId="16929AEB"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Features, information types, collection objects, meta features, and geometries (inline or external) are all required by the schema to have a </w:t>
      </w:r>
      <w:r w:rsidRPr="00D129DC">
        <w:rPr>
          <w:rFonts w:cs="Arial"/>
          <w:b/>
          <w:szCs w:val="20"/>
        </w:rPr>
        <w:t>gml:id</w:t>
      </w:r>
      <w:r w:rsidRPr="00D129DC">
        <w:rPr>
          <w:rFonts w:cs="Arial"/>
          <w:szCs w:val="20"/>
        </w:rPr>
        <w:t xml:space="preserve"> attribute with a value that is unique within the dataset</w:t>
      </w:r>
      <w:r w:rsidR="0066549D">
        <w:rPr>
          <w:rFonts w:cs="Arial"/>
          <w:szCs w:val="20"/>
        </w:rPr>
        <w:t xml:space="preserve">. </w:t>
      </w:r>
      <w:r w:rsidRPr="00D129DC">
        <w:rPr>
          <w:rFonts w:cs="Arial"/>
          <w:szCs w:val="20"/>
        </w:rPr>
        <w:t xml:space="preserve">The </w:t>
      </w:r>
      <w:r w:rsidRPr="00D129DC">
        <w:rPr>
          <w:rFonts w:cs="Arial"/>
          <w:b/>
          <w:szCs w:val="20"/>
        </w:rPr>
        <w:t>gml:id</w:t>
      </w:r>
      <w:r w:rsidRPr="00D129DC">
        <w:rPr>
          <w:rFonts w:cs="Arial"/>
          <w:szCs w:val="20"/>
        </w:rPr>
        <w:t xml:space="preserve"> values must be used as the reference for the object from another object in the same dataset or another dataset.</w:t>
      </w:r>
    </w:p>
    <w:p w14:paraId="114DD9DA" w14:textId="011B42AD" w:rsidR="00D149EE" w:rsidRPr="000D3100" w:rsidRDefault="00D149EE" w:rsidP="00B3435A">
      <w:pPr>
        <w:pStyle w:val="Heading2"/>
      </w:pPr>
      <w:bookmarkStart w:id="1340" w:name="__RefHeading__2982_1382180727"/>
      <w:bookmarkStart w:id="1341" w:name="_Toc490487471"/>
      <w:bookmarkStart w:id="1342" w:name="_Toc127463858"/>
      <w:bookmarkStart w:id="1343" w:name="_Toc128125484"/>
      <w:bookmarkStart w:id="1344" w:name="_Toc141176209"/>
      <w:bookmarkStart w:id="1345" w:name="_Toc141176364"/>
      <w:bookmarkStart w:id="1346" w:name="_Toc141176995"/>
      <w:bookmarkStart w:id="1347" w:name="_Toc150177880"/>
      <w:bookmarkEnd w:id="1340"/>
      <w:r w:rsidRPr="006671C6">
        <w:t>Dataset validation</w:t>
      </w:r>
      <w:bookmarkEnd w:id="1341"/>
      <w:bookmarkEnd w:id="1342"/>
      <w:bookmarkEnd w:id="1343"/>
      <w:bookmarkEnd w:id="1344"/>
      <w:bookmarkEnd w:id="1345"/>
      <w:bookmarkEnd w:id="1346"/>
      <w:bookmarkEnd w:id="1347"/>
    </w:p>
    <w:p w14:paraId="72AB47AD" w14:textId="77777777"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Fields may be repeated or omitted as permitted by the XML schemas and the validation tests</w:t>
      </w:r>
      <w:r w:rsidR="0066549D">
        <w:rPr>
          <w:rFonts w:cs="Arial"/>
          <w:szCs w:val="20"/>
        </w:rPr>
        <w:t xml:space="preserve">. </w:t>
      </w:r>
      <w:r w:rsidRPr="00D129DC">
        <w:rPr>
          <w:rFonts w:cs="Arial"/>
          <w:szCs w:val="20"/>
        </w:rPr>
        <w:t xml:space="preserve">Since XML schema cannot encode rules for conditional presence or attributes, these rules </w:t>
      </w:r>
      <w:r w:rsidR="00F03395">
        <w:rPr>
          <w:rFonts w:cs="Arial"/>
          <w:szCs w:val="20"/>
        </w:rPr>
        <w:t xml:space="preserve">can be </w:t>
      </w:r>
      <w:r w:rsidRPr="00D129DC">
        <w:rPr>
          <w:rFonts w:cs="Arial"/>
          <w:szCs w:val="20"/>
        </w:rPr>
        <w:t>checked by Schematron rules or other validation code.</w:t>
      </w:r>
    </w:p>
    <w:p w14:paraId="2FE99CA1" w14:textId="5E8127C3" w:rsidR="00D072D5" w:rsidRPr="000D3100" w:rsidRDefault="00D072D5" w:rsidP="00B3435A">
      <w:pPr>
        <w:pStyle w:val="Heading2"/>
      </w:pPr>
      <w:bookmarkStart w:id="1348" w:name="_Toc481684046"/>
      <w:bookmarkStart w:id="1349" w:name="_Toc127463859"/>
      <w:bookmarkStart w:id="1350" w:name="_Toc128125485"/>
      <w:bookmarkStart w:id="1351" w:name="_Toc141176210"/>
      <w:bookmarkStart w:id="1352" w:name="_Toc141176365"/>
      <w:bookmarkStart w:id="1353" w:name="_Toc141176996"/>
      <w:bookmarkStart w:id="1354" w:name="_Toc150177881"/>
      <w:r w:rsidRPr="006671C6">
        <w:t>Data overlap</w:t>
      </w:r>
      <w:bookmarkEnd w:id="1348"/>
      <w:bookmarkEnd w:id="1349"/>
      <w:bookmarkEnd w:id="1350"/>
      <w:bookmarkEnd w:id="1351"/>
      <w:bookmarkEnd w:id="1352"/>
      <w:bookmarkEnd w:id="1353"/>
      <w:bookmarkEnd w:id="1354"/>
    </w:p>
    <w:p w14:paraId="302A8BCE" w14:textId="22A461C9" w:rsidR="00D072D5" w:rsidRPr="00D129DC" w:rsidRDefault="00D072D5" w:rsidP="00B51614">
      <w:pPr>
        <w:suppressAutoHyphens/>
        <w:spacing w:before="0"/>
        <w:rPr>
          <w:rFonts w:cs="Arial"/>
          <w:szCs w:val="20"/>
        </w:rPr>
      </w:pPr>
      <w:r w:rsidRPr="00D129DC">
        <w:rPr>
          <w:rFonts w:cs="Arial"/>
          <w:szCs w:val="20"/>
        </w:rPr>
        <w:t xml:space="preserve">S-129 datasets </w:t>
      </w:r>
      <w:r w:rsidR="000D5E51">
        <w:rPr>
          <w:rFonts w:cs="Arial"/>
          <w:szCs w:val="20"/>
        </w:rPr>
        <w:t>must</w:t>
      </w:r>
      <w:r w:rsidRPr="00D129DC">
        <w:rPr>
          <w:rFonts w:cs="Arial"/>
          <w:szCs w:val="20"/>
        </w:rPr>
        <w:t xml:space="preserve"> not overlap </w:t>
      </w:r>
      <w:r w:rsidR="00943366" w:rsidRPr="00D129DC">
        <w:rPr>
          <w:rFonts w:cs="Arial"/>
          <w:szCs w:val="20"/>
        </w:rPr>
        <w:t>tempor</w:t>
      </w:r>
      <w:r w:rsidR="00A765BF" w:rsidRPr="00D129DC">
        <w:rPr>
          <w:rFonts w:cs="Arial"/>
          <w:szCs w:val="20"/>
        </w:rPr>
        <w:t xml:space="preserve">ally but may spatially overlap </w:t>
      </w:r>
      <w:r w:rsidRPr="00D129DC">
        <w:rPr>
          <w:rFonts w:cs="Arial"/>
          <w:szCs w:val="20"/>
        </w:rPr>
        <w:t>other S-129</w:t>
      </w:r>
      <w:r w:rsidR="00A765BF" w:rsidRPr="00D129DC">
        <w:rPr>
          <w:rFonts w:cs="Arial"/>
          <w:szCs w:val="20"/>
        </w:rPr>
        <w:t xml:space="preserve"> datasets</w:t>
      </w:r>
      <w:r w:rsidR="0066549D">
        <w:rPr>
          <w:rFonts w:cs="Arial"/>
          <w:szCs w:val="20"/>
        </w:rPr>
        <w:t>.</w:t>
      </w:r>
    </w:p>
    <w:p w14:paraId="6B4223F7" w14:textId="6DB76AE5" w:rsidR="00D072D5" w:rsidRPr="000D3100" w:rsidRDefault="00D072D5" w:rsidP="00B3435A">
      <w:pPr>
        <w:pStyle w:val="Heading2"/>
      </w:pPr>
      <w:bookmarkStart w:id="1355" w:name="_Toc481684047"/>
      <w:bookmarkStart w:id="1356" w:name="_Toc127463860"/>
      <w:bookmarkStart w:id="1357" w:name="_Toc128125486"/>
      <w:bookmarkStart w:id="1358" w:name="_Toc141176211"/>
      <w:bookmarkStart w:id="1359" w:name="_Toc141176366"/>
      <w:bookmarkStart w:id="1360" w:name="_Toc141176997"/>
      <w:bookmarkStart w:id="1361" w:name="_Toc150177882"/>
      <w:r w:rsidRPr="006671C6">
        <w:t>Data quality</w:t>
      </w:r>
      <w:bookmarkEnd w:id="1355"/>
      <w:bookmarkEnd w:id="1356"/>
      <w:bookmarkEnd w:id="1357"/>
      <w:bookmarkEnd w:id="1358"/>
      <w:bookmarkEnd w:id="1359"/>
      <w:bookmarkEnd w:id="1360"/>
      <w:bookmarkEnd w:id="1361"/>
    </w:p>
    <w:p w14:paraId="636ABB88" w14:textId="77777777" w:rsidR="00D072D5" w:rsidRDefault="00D072D5" w:rsidP="00B51614">
      <w:pPr>
        <w:suppressAutoHyphens/>
        <w:spacing w:before="0"/>
        <w:rPr>
          <w:rFonts w:cs="Arial"/>
          <w:szCs w:val="20"/>
        </w:rPr>
      </w:pPr>
      <w:r w:rsidRPr="00D129DC">
        <w:rPr>
          <w:rFonts w:cs="Arial"/>
          <w:szCs w:val="20"/>
        </w:rPr>
        <w:t xml:space="preserve">One or more QualityOfNonbathymetricData feature </w:t>
      </w:r>
      <w:r w:rsidR="000D5E51">
        <w:rPr>
          <w:rFonts w:cs="Arial"/>
          <w:szCs w:val="20"/>
        </w:rPr>
        <w:t>must</w:t>
      </w:r>
      <w:r w:rsidRPr="00D129DC">
        <w:rPr>
          <w:rFonts w:cs="Arial"/>
          <w:szCs w:val="20"/>
        </w:rPr>
        <w:t xml:space="preserve"> cover the dataset.</w:t>
      </w:r>
    </w:p>
    <w:p w14:paraId="1711FF12" w14:textId="77777777" w:rsidR="00B51614" w:rsidRPr="00D129DC" w:rsidRDefault="00B51614" w:rsidP="00B51614">
      <w:pPr>
        <w:suppressAutoHyphens/>
        <w:spacing w:before="0"/>
        <w:rPr>
          <w:rFonts w:cs="Arial"/>
          <w:szCs w:val="20"/>
        </w:rPr>
      </w:pPr>
    </w:p>
    <w:p w14:paraId="10A9338A" w14:textId="6F4816FE" w:rsidR="0054652A" w:rsidRPr="006671C6" w:rsidRDefault="00B51614" w:rsidP="002721B0">
      <w:pPr>
        <w:pStyle w:val="Heading1"/>
      </w:pPr>
      <w:bookmarkStart w:id="1362" w:name="_Toc225648364"/>
      <w:bookmarkStart w:id="1363" w:name="_Toc225065221"/>
      <w:bookmarkStart w:id="1364" w:name="_Toc127463861"/>
      <w:bookmarkStart w:id="1365" w:name="_Toc128125487"/>
      <w:bookmarkStart w:id="1366" w:name="_Toc141176212"/>
      <w:bookmarkStart w:id="1367" w:name="_Toc141176367"/>
      <w:bookmarkStart w:id="1368" w:name="_Toc141176998"/>
      <w:bookmarkStart w:id="1369" w:name="_Toc150177883"/>
      <w:bookmarkStart w:id="1370" w:name="_Toc225648340"/>
      <w:bookmarkStart w:id="1371" w:name="_Toc225065197"/>
      <w:r w:rsidRPr="006671C6">
        <w:t>Data</w:t>
      </w:r>
      <w:r>
        <w:t xml:space="preserve"> Product</w:t>
      </w:r>
      <w:r w:rsidRPr="006671C6">
        <w:t xml:space="preserve"> </w:t>
      </w:r>
      <w:r w:rsidR="0054652A" w:rsidRPr="006671C6">
        <w:t>Delivery</w:t>
      </w:r>
      <w:bookmarkEnd w:id="1362"/>
      <w:bookmarkEnd w:id="1363"/>
      <w:bookmarkEnd w:id="1364"/>
      <w:bookmarkEnd w:id="1365"/>
      <w:bookmarkEnd w:id="1366"/>
      <w:bookmarkEnd w:id="1367"/>
      <w:bookmarkEnd w:id="1368"/>
      <w:bookmarkEnd w:id="1369"/>
    </w:p>
    <w:p w14:paraId="462AF486" w14:textId="77777777" w:rsidR="00ED586A" w:rsidRPr="006671C6" w:rsidRDefault="00ED586A" w:rsidP="00B3435A">
      <w:pPr>
        <w:pStyle w:val="Heading2"/>
      </w:pPr>
      <w:bookmarkStart w:id="1372" w:name="_Toc127463862"/>
      <w:bookmarkStart w:id="1373" w:name="_Toc128125488"/>
      <w:bookmarkStart w:id="1374" w:name="_Toc141176213"/>
      <w:bookmarkStart w:id="1375" w:name="_Toc141176368"/>
      <w:bookmarkStart w:id="1376" w:name="_Toc141176999"/>
      <w:bookmarkStart w:id="1377" w:name="_Toc150177884"/>
      <w:r w:rsidRPr="006671C6">
        <w:t>Introduction</w:t>
      </w:r>
      <w:bookmarkEnd w:id="1372"/>
      <w:bookmarkEnd w:id="1373"/>
      <w:bookmarkEnd w:id="1374"/>
      <w:bookmarkEnd w:id="1375"/>
      <w:bookmarkEnd w:id="1376"/>
      <w:bookmarkEnd w:id="1377"/>
    </w:p>
    <w:p w14:paraId="78F385C7" w14:textId="77777777" w:rsidR="00AE47AC" w:rsidRDefault="00AE47AC" w:rsidP="00B51614">
      <w:pPr>
        <w:spacing w:before="0"/>
        <w:rPr>
          <w:rFonts w:cs="Arial"/>
          <w:szCs w:val="20"/>
        </w:rPr>
      </w:pPr>
      <w:r w:rsidRPr="00D129DC">
        <w:rPr>
          <w:rFonts w:cs="Arial"/>
          <w:szCs w:val="20"/>
        </w:rPr>
        <w:t>This clause specifies the encoding and delivery mechanisms for an S-</w:t>
      </w:r>
      <w:r w:rsidR="00F207F3" w:rsidRPr="00D129DC">
        <w:rPr>
          <w:rFonts w:cs="Arial"/>
          <w:szCs w:val="20"/>
        </w:rPr>
        <w:t>129</w:t>
      </w:r>
      <w:r w:rsidRPr="00D129DC">
        <w:rPr>
          <w:rFonts w:cs="Arial"/>
          <w:szCs w:val="20"/>
        </w:rPr>
        <w:t xml:space="preserve"> dataset</w:t>
      </w:r>
      <w:r w:rsidR="0066549D">
        <w:rPr>
          <w:rFonts w:cs="Arial"/>
          <w:szCs w:val="20"/>
        </w:rPr>
        <w:t>.</w:t>
      </w:r>
      <w:r w:rsidR="004E1105">
        <w:rPr>
          <w:rFonts w:cs="Arial"/>
          <w:szCs w:val="20"/>
        </w:rPr>
        <w:t xml:space="preserve"> </w:t>
      </w:r>
      <w:r w:rsidRPr="00D129DC">
        <w:rPr>
          <w:rFonts w:cs="Arial"/>
          <w:szCs w:val="20"/>
        </w:rPr>
        <w:t xml:space="preserve">Data which conforms to this </w:t>
      </w:r>
      <w:r w:rsidR="0066549D">
        <w:rPr>
          <w:rFonts w:cs="Arial"/>
          <w:szCs w:val="20"/>
        </w:rPr>
        <w:t>Product Specification</w:t>
      </w:r>
      <w:r w:rsidRPr="00D129DC">
        <w:rPr>
          <w:rFonts w:cs="Arial"/>
          <w:szCs w:val="20"/>
        </w:rPr>
        <w:t xml:space="preserve"> must be delivered by means of an exchange set.</w:t>
      </w:r>
    </w:p>
    <w:p w14:paraId="4FB776E3" w14:textId="77777777" w:rsidR="00FB54AB" w:rsidRPr="00D129DC" w:rsidRDefault="00FB54AB" w:rsidP="00B51614">
      <w:pPr>
        <w:pStyle w:val="Label1"/>
        <w:tabs>
          <w:tab w:val="left" w:pos="3119"/>
        </w:tabs>
        <w:spacing w:before="0" w:line="240" w:lineRule="auto"/>
        <w:rPr>
          <w:rFonts w:cs="Arial"/>
          <w:szCs w:val="20"/>
        </w:rPr>
      </w:pPr>
      <w:r w:rsidRPr="00D129DC">
        <w:rPr>
          <w:rFonts w:cs="Arial"/>
          <w:szCs w:val="20"/>
        </w:rPr>
        <w:t>Units of Delivery:</w:t>
      </w:r>
      <w:r w:rsidRPr="00D129DC">
        <w:rPr>
          <w:rFonts w:cs="Arial"/>
          <w:szCs w:val="20"/>
        </w:rPr>
        <w:tab/>
      </w:r>
      <w:r w:rsidRPr="00D129DC">
        <w:rPr>
          <w:rFonts w:cs="Arial"/>
          <w:szCs w:val="20"/>
        </w:rPr>
        <w:tab/>
      </w:r>
      <w:r w:rsidR="00943366" w:rsidRPr="00D129DC">
        <w:rPr>
          <w:rFonts w:cs="Arial"/>
          <w:b w:val="0"/>
          <w:szCs w:val="20"/>
        </w:rPr>
        <w:t>Exchange s</w:t>
      </w:r>
      <w:r w:rsidR="00AE47AC" w:rsidRPr="00D129DC">
        <w:rPr>
          <w:rFonts w:cs="Arial"/>
          <w:b w:val="0"/>
          <w:szCs w:val="20"/>
        </w:rPr>
        <w:t>et</w:t>
      </w:r>
    </w:p>
    <w:p w14:paraId="4C58BDBA" w14:textId="37402571" w:rsidR="00FB54AB" w:rsidRPr="00D129DC" w:rsidRDefault="007E42FB" w:rsidP="00B51614">
      <w:pPr>
        <w:pStyle w:val="Label1"/>
        <w:tabs>
          <w:tab w:val="left" w:pos="3119"/>
        </w:tabs>
        <w:spacing w:before="0" w:line="240" w:lineRule="auto"/>
        <w:rPr>
          <w:rFonts w:cs="Arial"/>
          <w:szCs w:val="20"/>
        </w:rPr>
      </w:pPr>
      <w:r>
        <w:rPr>
          <w:rFonts w:cs="Arial"/>
          <w:szCs w:val="20"/>
        </w:rPr>
        <w:t>Transfer Size:</w:t>
      </w:r>
      <w:r>
        <w:rPr>
          <w:rFonts w:cs="Arial"/>
          <w:szCs w:val="20"/>
        </w:rPr>
        <w:tab/>
      </w:r>
      <w:r>
        <w:rPr>
          <w:rFonts w:cs="Arial"/>
          <w:szCs w:val="20"/>
        </w:rPr>
        <w:tab/>
      </w:r>
      <w:commentRangeStart w:id="1378"/>
      <w:del w:id="1379" w:author="Jason Rhee" w:date="2024-03-07T17:23:00Z">
        <w:r w:rsidR="00AE47AC" w:rsidRPr="00D129DC" w:rsidDel="009C06D4">
          <w:rPr>
            <w:rFonts w:cs="Arial"/>
            <w:b w:val="0"/>
            <w:szCs w:val="20"/>
          </w:rPr>
          <w:delText>Unlimited</w:delText>
        </w:r>
      </w:del>
      <w:ins w:id="1380" w:author="Jason Rhee" w:date="2024-03-07T17:23:00Z">
        <w:r w:rsidR="009C06D4">
          <w:rPr>
            <w:rFonts w:cs="Arial"/>
            <w:b w:val="0"/>
            <w:szCs w:val="20"/>
          </w:rPr>
          <w:t xml:space="preserve">See </w:t>
        </w:r>
        <w:r w:rsidR="001C2D53">
          <w:rPr>
            <w:rFonts w:cs="Arial"/>
            <w:b w:val="0"/>
            <w:szCs w:val="20"/>
          </w:rPr>
          <w:t>Clause</w:t>
        </w:r>
        <w:r w:rsidR="009C06D4">
          <w:rPr>
            <w:rFonts w:cs="Arial"/>
            <w:b w:val="0"/>
            <w:szCs w:val="20"/>
          </w:rPr>
          <w:t xml:space="preserve"> 18.2.2</w:t>
        </w:r>
        <w:commentRangeEnd w:id="1378"/>
        <w:r w:rsidR="003572D3">
          <w:rPr>
            <w:rStyle w:val="CommentReference"/>
            <w:b w:val="0"/>
            <w:szCs w:val="20"/>
          </w:rPr>
          <w:commentReference w:id="1378"/>
        </w:r>
      </w:ins>
    </w:p>
    <w:p w14:paraId="03736B8E" w14:textId="77777777" w:rsidR="00FB54AB" w:rsidRPr="00D129DC" w:rsidRDefault="00FB54AB" w:rsidP="00B51614">
      <w:pPr>
        <w:pStyle w:val="Label1"/>
        <w:tabs>
          <w:tab w:val="left" w:pos="3119"/>
        </w:tabs>
        <w:spacing w:before="0" w:line="240" w:lineRule="auto"/>
        <w:ind w:left="0" w:firstLine="0"/>
        <w:rPr>
          <w:rFonts w:cs="Arial"/>
          <w:szCs w:val="20"/>
        </w:rPr>
      </w:pPr>
      <w:r w:rsidRPr="00D129DC">
        <w:rPr>
          <w:rFonts w:cs="Arial"/>
          <w:szCs w:val="20"/>
        </w:rPr>
        <w:t>Medium Name:</w:t>
      </w:r>
      <w:r w:rsidRPr="00D129DC">
        <w:rPr>
          <w:rFonts w:cs="Arial"/>
          <w:szCs w:val="20"/>
        </w:rPr>
        <w:tab/>
      </w:r>
      <w:r w:rsidR="00AE47AC" w:rsidRPr="00D129DC">
        <w:rPr>
          <w:rFonts w:cs="Arial"/>
          <w:b w:val="0"/>
          <w:szCs w:val="20"/>
        </w:rPr>
        <w:t>Digital data delivery</w:t>
      </w:r>
    </w:p>
    <w:p w14:paraId="7DF1D809" w14:textId="77777777" w:rsidR="00FB54AB" w:rsidRPr="00D129DC" w:rsidRDefault="007E42FB" w:rsidP="00B51614">
      <w:pPr>
        <w:pStyle w:val="Label1"/>
        <w:spacing w:before="0" w:line="240" w:lineRule="auto"/>
        <w:ind w:left="0" w:firstLine="0"/>
        <w:rPr>
          <w:rFonts w:cs="Arial"/>
          <w:szCs w:val="20"/>
        </w:rPr>
      </w:pPr>
      <w:r>
        <w:rPr>
          <w:rFonts w:cs="Arial"/>
          <w:szCs w:val="20"/>
        </w:rPr>
        <w:t>Other Delivery Information:</w:t>
      </w:r>
    </w:p>
    <w:p w14:paraId="41F9CCFA" w14:textId="77777777" w:rsidR="00546B06" w:rsidRPr="00D129DC" w:rsidRDefault="00546B06" w:rsidP="00B51614">
      <w:pPr>
        <w:suppressAutoHyphens/>
        <w:spacing w:before="0"/>
        <w:rPr>
          <w:rFonts w:cs="Arial"/>
          <w:szCs w:val="20"/>
        </w:rPr>
      </w:pPr>
      <w:r w:rsidRPr="00D129DC">
        <w:rPr>
          <w:rFonts w:cs="Arial"/>
          <w:szCs w:val="20"/>
        </w:rPr>
        <w:t>Each dataset must be contained in a separate, uniquely identified file on the transfer medium.</w:t>
      </w:r>
    </w:p>
    <w:p w14:paraId="27396877" w14:textId="77777777" w:rsidR="00546B06" w:rsidRPr="00D129DC" w:rsidRDefault="00546B06" w:rsidP="00B51614">
      <w:pPr>
        <w:suppressAutoHyphens/>
        <w:spacing w:before="0"/>
        <w:rPr>
          <w:rFonts w:cs="Arial"/>
          <w:szCs w:val="20"/>
        </w:rPr>
      </w:pPr>
      <w:r w:rsidRPr="00D129DC">
        <w:rPr>
          <w:rFonts w:cs="Arial"/>
          <w:szCs w:val="20"/>
        </w:rPr>
        <w:t>Each exchange set has a single exchange catalogue</w:t>
      </w:r>
      <w:r w:rsidR="00DC4B7C">
        <w:rPr>
          <w:rFonts w:cs="Arial"/>
          <w:szCs w:val="20"/>
        </w:rPr>
        <w:t>,</w:t>
      </w:r>
      <w:r w:rsidRPr="00D129DC">
        <w:rPr>
          <w:rFonts w:cs="Arial"/>
          <w:szCs w:val="20"/>
        </w:rPr>
        <w:t xml:space="preserve"> which contains the discovery metadata for each dataset and references to any support files.</w:t>
      </w:r>
    </w:p>
    <w:p w14:paraId="6069684F" w14:textId="6D059B1B" w:rsidR="00546B06" w:rsidRPr="00D129DC" w:rsidRDefault="00546B06" w:rsidP="00B51614">
      <w:pPr>
        <w:suppressAutoHyphens/>
        <w:spacing w:before="0"/>
        <w:rPr>
          <w:rFonts w:cs="Arial"/>
          <w:szCs w:val="20"/>
        </w:rPr>
      </w:pPr>
      <w:r w:rsidRPr="00D129DC">
        <w:rPr>
          <w:rFonts w:cs="Arial"/>
          <w:szCs w:val="20"/>
        </w:rPr>
        <w:t xml:space="preserve">Support files </w:t>
      </w:r>
      <w:r w:rsidR="00DC4B7C">
        <w:rPr>
          <w:rFonts w:cs="Arial"/>
          <w:szCs w:val="20"/>
        </w:rPr>
        <w:t>contain</w:t>
      </w:r>
      <w:r w:rsidR="00DC4B7C" w:rsidRPr="00D129DC">
        <w:rPr>
          <w:rFonts w:cs="Arial"/>
          <w:szCs w:val="20"/>
        </w:rPr>
        <w:t xml:space="preserve"> </w:t>
      </w:r>
      <w:r w:rsidRPr="00D129DC">
        <w:rPr>
          <w:rFonts w:cs="Arial"/>
          <w:szCs w:val="20"/>
        </w:rPr>
        <w:t xml:space="preserve">supplementary information which </w:t>
      </w:r>
      <w:r w:rsidR="00DC4B7C">
        <w:rPr>
          <w:rFonts w:cs="Arial"/>
          <w:szCs w:val="20"/>
        </w:rPr>
        <w:t>is</w:t>
      </w:r>
      <w:r w:rsidRPr="00D129DC">
        <w:rPr>
          <w:rFonts w:cs="Arial"/>
          <w:szCs w:val="20"/>
        </w:rPr>
        <w:t xml:space="preserve"> linked to the features and information types by attributes</w:t>
      </w:r>
      <w:r w:rsidR="0066549D">
        <w:rPr>
          <w:rFonts w:cs="Arial"/>
          <w:szCs w:val="20"/>
        </w:rPr>
        <w:t>.</w:t>
      </w:r>
      <w:r w:rsidR="004E1105">
        <w:rPr>
          <w:rFonts w:cs="Arial"/>
          <w:szCs w:val="20"/>
        </w:rPr>
        <w:t xml:space="preserve"> </w:t>
      </w:r>
      <w:r w:rsidRPr="00D129DC">
        <w:rPr>
          <w:rFonts w:cs="Arial"/>
          <w:szCs w:val="20"/>
        </w:rPr>
        <w:t xml:space="preserve">The attributes containing these links are described in the </w:t>
      </w:r>
      <w:r w:rsidR="00B51614">
        <w:rPr>
          <w:rFonts w:cs="Arial"/>
          <w:szCs w:val="20"/>
        </w:rPr>
        <w:t>A</w:t>
      </w:r>
      <w:r w:rsidRPr="00D129DC">
        <w:rPr>
          <w:rFonts w:cs="Arial"/>
          <w:szCs w:val="20"/>
        </w:rPr>
        <w:t xml:space="preserve">pplication </w:t>
      </w:r>
      <w:r w:rsidR="00B51614">
        <w:rPr>
          <w:rFonts w:cs="Arial"/>
          <w:szCs w:val="20"/>
        </w:rPr>
        <w:t>S</w:t>
      </w:r>
      <w:r w:rsidRPr="00D129DC">
        <w:rPr>
          <w:rFonts w:cs="Arial"/>
          <w:szCs w:val="20"/>
        </w:rPr>
        <w:t xml:space="preserve">chema and </w:t>
      </w:r>
      <w:r w:rsidR="00B51614">
        <w:rPr>
          <w:rFonts w:cs="Arial"/>
          <w:szCs w:val="20"/>
        </w:rPr>
        <w:t>F</w:t>
      </w:r>
      <w:r w:rsidRPr="00D129DC">
        <w:rPr>
          <w:rFonts w:cs="Arial"/>
          <w:szCs w:val="20"/>
        </w:rPr>
        <w:t xml:space="preserve">eature </w:t>
      </w:r>
      <w:r w:rsidR="00B51614">
        <w:rPr>
          <w:rFonts w:cs="Arial"/>
          <w:szCs w:val="20"/>
        </w:rPr>
        <w:t>C</w:t>
      </w:r>
      <w:r w:rsidRPr="00D129DC">
        <w:rPr>
          <w:rFonts w:cs="Arial"/>
          <w:szCs w:val="20"/>
        </w:rPr>
        <w:t>atalogue.</w:t>
      </w:r>
    </w:p>
    <w:p w14:paraId="46D378B0" w14:textId="569AB957" w:rsidR="00546B06" w:rsidRPr="00D129DC" w:rsidRDefault="00546B06" w:rsidP="00B51614">
      <w:pPr>
        <w:suppressAutoHyphens/>
        <w:spacing w:before="0"/>
        <w:rPr>
          <w:rFonts w:cs="Arial"/>
          <w:szCs w:val="20"/>
        </w:rPr>
      </w:pPr>
      <w:r w:rsidRPr="00D129DC">
        <w:rPr>
          <w:rFonts w:cs="Arial"/>
          <w:szCs w:val="20"/>
        </w:rPr>
        <w:lastRenderedPageBreak/>
        <w:t>An exchange set may be encapsulated in a form suitable for transmission by a mapping called a transmission encoding</w:t>
      </w:r>
      <w:r w:rsidR="0066549D">
        <w:rPr>
          <w:rFonts w:cs="Arial"/>
          <w:szCs w:val="20"/>
        </w:rPr>
        <w:t>.</w:t>
      </w:r>
      <w:r w:rsidR="004E1105">
        <w:rPr>
          <w:rFonts w:cs="Arial"/>
          <w:szCs w:val="20"/>
        </w:rPr>
        <w:t xml:space="preserve"> </w:t>
      </w:r>
      <w:r w:rsidRPr="00D129DC">
        <w:rPr>
          <w:rFonts w:cs="Arial"/>
          <w:szCs w:val="20"/>
        </w:rPr>
        <w:t>An encoding translates each of the elements of the exchange set into a logical form suitable for writing to media and for transmission</w:t>
      </w:r>
      <w:r w:rsidR="0066549D">
        <w:rPr>
          <w:rFonts w:cs="Arial"/>
          <w:szCs w:val="20"/>
        </w:rPr>
        <w:t>.</w:t>
      </w:r>
      <w:r w:rsidR="004E1105">
        <w:rPr>
          <w:rFonts w:cs="Arial"/>
          <w:szCs w:val="20"/>
        </w:rPr>
        <w:t xml:space="preserve"> </w:t>
      </w:r>
      <w:r w:rsidRPr="00D129DC">
        <w:rPr>
          <w:rFonts w:cs="Arial"/>
          <w:szCs w:val="20"/>
        </w:rPr>
        <w:t>An encoding may also define other elements in addition to the exchange set contents (</w:t>
      </w:r>
      <w:r w:rsidR="00B51614">
        <w:rPr>
          <w:rFonts w:cs="Arial"/>
          <w:szCs w:val="20"/>
        </w:rPr>
        <w:t>for example</w:t>
      </w:r>
      <w:r w:rsidRPr="00D129DC">
        <w:rPr>
          <w:rFonts w:cs="Arial"/>
          <w:szCs w:val="20"/>
        </w:rPr>
        <w:t xml:space="preserve"> media identification, data extents</w:t>
      </w:r>
      <w:r w:rsidR="00371853">
        <w:rPr>
          <w:rFonts w:cs="Arial"/>
          <w:szCs w:val="20"/>
        </w:rPr>
        <w:t>,</w:t>
      </w:r>
      <w:r w:rsidRPr="00D129DC">
        <w:rPr>
          <w:rFonts w:cs="Arial"/>
          <w:szCs w:val="20"/>
        </w:rPr>
        <w:t xml:space="preserve"> etc</w:t>
      </w:r>
      <w:r w:rsidR="000D3100">
        <w:rPr>
          <w:rFonts w:cs="Arial"/>
          <w:szCs w:val="20"/>
        </w:rPr>
        <w:t>.</w:t>
      </w:r>
      <w:r w:rsidRPr="00D129DC">
        <w:rPr>
          <w:rFonts w:cs="Arial"/>
          <w:szCs w:val="20"/>
        </w:rPr>
        <w:t>) and also may define commercial constructs such as encryption and compression methods.</w:t>
      </w:r>
    </w:p>
    <w:p w14:paraId="39C9D78C" w14:textId="77777777" w:rsidR="00CA2E6A" w:rsidRDefault="00CA2E6A" w:rsidP="00B51614">
      <w:pPr>
        <w:suppressAutoHyphens/>
        <w:spacing w:before="0"/>
        <w:rPr>
          <w:rFonts w:cs="Arial"/>
          <w:szCs w:val="20"/>
        </w:rPr>
      </w:pPr>
      <w:r w:rsidRPr="002348B7">
        <w:rPr>
          <w:rFonts w:cs="Arial"/>
          <w:szCs w:val="20"/>
        </w:rPr>
        <w:t>Depending on the</w:t>
      </w:r>
      <w:r>
        <w:rPr>
          <w:rFonts w:cs="Arial"/>
          <w:szCs w:val="20"/>
        </w:rPr>
        <w:t xml:space="preserve"> required level of detail, particularly when non-navigable and almost non-navigable areas are included, </w:t>
      </w:r>
      <w:r w:rsidRPr="002348B7">
        <w:rPr>
          <w:rFonts w:cs="Arial"/>
          <w:szCs w:val="20"/>
        </w:rPr>
        <w:t xml:space="preserve">S-129 files </w:t>
      </w:r>
      <w:r>
        <w:rPr>
          <w:rFonts w:cs="Arial"/>
          <w:szCs w:val="20"/>
        </w:rPr>
        <w:t xml:space="preserve">can </w:t>
      </w:r>
      <w:r w:rsidRPr="002348B7">
        <w:rPr>
          <w:rFonts w:cs="Arial"/>
          <w:szCs w:val="20"/>
        </w:rPr>
        <w:t xml:space="preserve">be </w:t>
      </w:r>
      <w:r>
        <w:rPr>
          <w:rFonts w:cs="Arial"/>
          <w:szCs w:val="20"/>
        </w:rPr>
        <w:t xml:space="preserve">constructed accordingly to maximise efficiency of transmission. </w:t>
      </w:r>
    </w:p>
    <w:p w14:paraId="0F5EE703" w14:textId="6E4503FD" w:rsidR="002348B7" w:rsidRPr="002348B7" w:rsidRDefault="00CA2E6A" w:rsidP="00B51614">
      <w:pPr>
        <w:suppressAutoHyphens/>
        <w:spacing w:before="0"/>
        <w:rPr>
          <w:rFonts w:cs="Arial"/>
          <w:szCs w:val="20"/>
        </w:rPr>
      </w:pPr>
      <w:r>
        <w:rPr>
          <w:rFonts w:cs="Arial"/>
          <w:szCs w:val="20"/>
        </w:rPr>
        <w:t xml:space="preserve">Further, </w:t>
      </w:r>
      <w:r w:rsidR="002348B7" w:rsidRPr="002348B7">
        <w:rPr>
          <w:rFonts w:cs="Arial"/>
          <w:szCs w:val="20"/>
        </w:rPr>
        <w:t xml:space="preserve">S-129 files </w:t>
      </w:r>
      <w:r>
        <w:rPr>
          <w:rFonts w:cs="Arial"/>
          <w:szCs w:val="20"/>
        </w:rPr>
        <w:t>can be compressed us</w:t>
      </w:r>
      <w:r w:rsidR="00B51614">
        <w:rPr>
          <w:rFonts w:cs="Arial"/>
          <w:szCs w:val="20"/>
        </w:rPr>
        <w:t>ing guidance provided in S-100 Part 15</w:t>
      </w:r>
      <w:r>
        <w:rPr>
          <w:rFonts w:cs="Arial"/>
          <w:szCs w:val="20"/>
        </w:rPr>
        <w:t xml:space="preserve"> in cases where files would otherwise take too long to transmit. </w:t>
      </w:r>
    </w:p>
    <w:p w14:paraId="46D106B3" w14:textId="17483051" w:rsidR="002348B7" w:rsidRDefault="00CA2E6A" w:rsidP="00B51614">
      <w:pPr>
        <w:suppressAutoHyphens/>
        <w:spacing w:before="0"/>
        <w:rPr>
          <w:rFonts w:cs="Arial"/>
          <w:szCs w:val="20"/>
        </w:rPr>
      </w:pPr>
      <w:r>
        <w:rPr>
          <w:rFonts w:cs="Arial"/>
          <w:szCs w:val="20"/>
        </w:rPr>
        <w:t xml:space="preserve">It is anticipated that uncompressed </w:t>
      </w:r>
      <w:r w:rsidR="002348B7" w:rsidRPr="002348B7">
        <w:rPr>
          <w:rFonts w:cs="Arial"/>
          <w:szCs w:val="20"/>
        </w:rPr>
        <w:t xml:space="preserve">S-129 files </w:t>
      </w:r>
      <w:r w:rsidR="006F75F9">
        <w:rPr>
          <w:rFonts w:cs="Arial"/>
          <w:szCs w:val="20"/>
        </w:rPr>
        <w:t xml:space="preserve">for an area of </w:t>
      </w:r>
      <w:r w:rsidR="006F75F9" w:rsidRPr="006F75F9">
        <w:rPr>
          <w:rFonts w:cs="Arial"/>
          <w:szCs w:val="20"/>
        </w:rPr>
        <w:t>36 by 10 nautical miles</w:t>
      </w:r>
      <w:r w:rsidR="006F75F9">
        <w:rPr>
          <w:rFonts w:cs="Arial"/>
          <w:szCs w:val="20"/>
        </w:rPr>
        <w:t xml:space="preserve">, </w:t>
      </w:r>
      <w:r>
        <w:rPr>
          <w:rFonts w:cs="Arial"/>
          <w:szCs w:val="20"/>
        </w:rPr>
        <w:t xml:space="preserve">may </w:t>
      </w:r>
      <w:r w:rsidR="002348B7" w:rsidRPr="002348B7">
        <w:rPr>
          <w:rFonts w:cs="Arial"/>
          <w:szCs w:val="20"/>
        </w:rPr>
        <w:t xml:space="preserve">range </w:t>
      </w:r>
      <w:r>
        <w:rPr>
          <w:rFonts w:cs="Arial"/>
          <w:szCs w:val="20"/>
        </w:rPr>
        <w:t xml:space="preserve">in size </w:t>
      </w:r>
      <w:r w:rsidR="002348B7" w:rsidRPr="002348B7">
        <w:rPr>
          <w:rFonts w:cs="Arial"/>
          <w:szCs w:val="20"/>
        </w:rPr>
        <w:t xml:space="preserve">between 0.7MB </w:t>
      </w:r>
      <w:r>
        <w:rPr>
          <w:rFonts w:cs="Arial"/>
          <w:szCs w:val="20"/>
        </w:rPr>
        <w:t xml:space="preserve">and </w:t>
      </w:r>
      <w:r w:rsidR="002348B7" w:rsidRPr="002348B7">
        <w:rPr>
          <w:rFonts w:cs="Arial"/>
          <w:szCs w:val="20"/>
        </w:rPr>
        <w:t>2.5MB</w:t>
      </w:r>
      <w:r>
        <w:rPr>
          <w:rFonts w:cs="Arial"/>
          <w:szCs w:val="20"/>
        </w:rPr>
        <w:t>,</w:t>
      </w:r>
      <w:r w:rsidR="002348B7" w:rsidRPr="002348B7">
        <w:rPr>
          <w:rFonts w:cs="Arial"/>
          <w:szCs w:val="20"/>
        </w:rPr>
        <w:t xml:space="preserve"> depending on the complexity and extent of the no-go areas. Compressed </w:t>
      </w:r>
      <w:r>
        <w:rPr>
          <w:rFonts w:cs="Arial"/>
          <w:szCs w:val="20"/>
        </w:rPr>
        <w:t xml:space="preserve">versions of such files can </w:t>
      </w:r>
      <w:r w:rsidR="002348B7" w:rsidRPr="002348B7">
        <w:rPr>
          <w:rFonts w:cs="Arial"/>
          <w:szCs w:val="20"/>
        </w:rPr>
        <w:t>reduce</w:t>
      </w:r>
      <w:r>
        <w:rPr>
          <w:rFonts w:cs="Arial"/>
          <w:szCs w:val="20"/>
        </w:rPr>
        <w:t xml:space="preserve"> </w:t>
      </w:r>
      <w:r w:rsidR="006F75F9">
        <w:rPr>
          <w:rFonts w:cs="Arial"/>
          <w:szCs w:val="20"/>
        </w:rPr>
        <w:t xml:space="preserve">file </w:t>
      </w:r>
      <w:r>
        <w:rPr>
          <w:rFonts w:cs="Arial"/>
          <w:szCs w:val="20"/>
        </w:rPr>
        <w:t xml:space="preserve">sizes to between </w:t>
      </w:r>
      <w:r w:rsidR="002348B7" w:rsidRPr="002348B7">
        <w:rPr>
          <w:rFonts w:cs="Arial"/>
          <w:szCs w:val="20"/>
        </w:rPr>
        <w:t xml:space="preserve">28KB </w:t>
      </w:r>
      <w:r>
        <w:rPr>
          <w:rFonts w:cs="Arial"/>
          <w:szCs w:val="20"/>
        </w:rPr>
        <w:t xml:space="preserve">and </w:t>
      </w:r>
      <w:r w:rsidR="002348B7" w:rsidRPr="002348B7">
        <w:rPr>
          <w:rFonts w:cs="Arial"/>
          <w:szCs w:val="20"/>
        </w:rPr>
        <w:t>93KB</w:t>
      </w:r>
      <w:r>
        <w:rPr>
          <w:rFonts w:cs="Arial"/>
          <w:szCs w:val="20"/>
        </w:rPr>
        <w:t xml:space="preserve"> respectively</w:t>
      </w:r>
      <w:r w:rsidR="002348B7" w:rsidRPr="002348B7">
        <w:rPr>
          <w:rFonts w:cs="Arial"/>
          <w:szCs w:val="20"/>
        </w:rPr>
        <w:t xml:space="preserve">. </w:t>
      </w:r>
      <w:r>
        <w:rPr>
          <w:rFonts w:cs="Arial"/>
          <w:szCs w:val="20"/>
        </w:rPr>
        <w:t xml:space="preserve"> </w:t>
      </w:r>
    </w:p>
    <w:p w14:paraId="5BFAEC19" w14:textId="336D9C43" w:rsidR="00546B06" w:rsidRPr="00D129DC" w:rsidRDefault="00546B06" w:rsidP="00B51614">
      <w:pPr>
        <w:suppressAutoHyphens/>
        <w:spacing w:before="0"/>
        <w:rPr>
          <w:rFonts w:cs="Arial"/>
          <w:szCs w:val="20"/>
        </w:rPr>
      </w:pPr>
      <w:r w:rsidRPr="00D129DC">
        <w:rPr>
          <w:rFonts w:cs="Arial"/>
          <w:szCs w:val="20"/>
        </w:rPr>
        <w:t>If the data is transformed (</w:t>
      </w:r>
      <w:r w:rsidR="00273F78">
        <w:rPr>
          <w:rFonts w:cs="Arial"/>
          <w:szCs w:val="20"/>
        </w:rPr>
        <w:t>for example</w:t>
      </w:r>
      <w:r w:rsidRPr="00D129DC">
        <w:rPr>
          <w:rFonts w:cs="Arial"/>
          <w:szCs w:val="20"/>
        </w:rPr>
        <w:t xml:space="preserve"> for encryption or compression purposes) its content must not be changed</w:t>
      </w:r>
      <w:r w:rsidR="0066549D">
        <w:rPr>
          <w:rFonts w:cs="Arial"/>
          <w:szCs w:val="20"/>
        </w:rPr>
        <w:t>.</w:t>
      </w:r>
    </w:p>
    <w:p w14:paraId="44406A93" w14:textId="77777777" w:rsidR="00546B06" w:rsidRPr="00D129DC" w:rsidRDefault="00546B06" w:rsidP="00B51614">
      <w:pPr>
        <w:suppressAutoHyphens/>
        <w:spacing w:before="0"/>
        <w:rPr>
          <w:rFonts w:cs="Arial"/>
          <w:szCs w:val="20"/>
        </w:rPr>
      </w:pPr>
      <w:r w:rsidRPr="00D129DC">
        <w:rPr>
          <w:rFonts w:cs="Arial"/>
          <w:szCs w:val="20"/>
        </w:rPr>
        <w:t xml:space="preserve">This </w:t>
      </w:r>
      <w:r w:rsidR="0066549D">
        <w:rPr>
          <w:rFonts w:cs="Arial"/>
          <w:szCs w:val="20"/>
        </w:rPr>
        <w:t>Product Specification</w:t>
      </w:r>
      <w:r w:rsidRPr="00D129DC">
        <w:rPr>
          <w:rFonts w:cs="Arial"/>
          <w:szCs w:val="20"/>
        </w:rPr>
        <w:t xml:space="preserve"> define</w:t>
      </w:r>
      <w:r w:rsidR="0050635D">
        <w:rPr>
          <w:rFonts w:cs="Arial"/>
          <w:szCs w:val="20"/>
        </w:rPr>
        <w:t>s</w:t>
      </w:r>
      <w:r w:rsidRPr="00D129DC">
        <w:rPr>
          <w:rFonts w:cs="Arial"/>
          <w:szCs w:val="20"/>
        </w:rPr>
        <w:t xml:space="preserve"> the transmission encoding which must be used as a default for transmission of data.</w:t>
      </w:r>
    </w:p>
    <w:p w14:paraId="76456E07" w14:textId="77777777" w:rsidR="00546B06" w:rsidRPr="00D129DC" w:rsidRDefault="00546B06" w:rsidP="00B51614">
      <w:pPr>
        <w:suppressAutoHyphens/>
        <w:spacing w:before="0"/>
        <w:rPr>
          <w:rFonts w:cs="Arial"/>
          <w:szCs w:val="20"/>
        </w:rPr>
      </w:pPr>
      <w:r w:rsidRPr="00D129DC">
        <w:rPr>
          <w:rFonts w:cs="Arial"/>
          <w:szCs w:val="20"/>
        </w:rPr>
        <w:t>The exchange set elements are as follows:</w:t>
      </w:r>
    </w:p>
    <w:p w14:paraId="609B0092" w14:textId="77777777" w:rsidR="00546B06" w:rsidRDefault="00546B06" w:rsidP="00273F78">
      <w:pPr>
        <w:suppressAutoHyphens/>
        <w:spacing w:before="0" w:after="60"/>
        <w:rPr>
          <w:rFonts w:cs="Arial"/>
          <w:szCs w:val="20"/>
        </w:rPr>
      </w:pPr>
      <w:r w:rsidRPr="00D129DC">
        <w:rPr>
          <w:rFonts w:cs="Arial"/>
          <w:szCs w:val="20"/>
        </w:rPr>
        <w:t>Mandatory Elements</w:t>
      </w:r>
      <w:r w:rsidR="00371853">
        <w:rPr>
          <w:rFonts w:cs="Arial"/>
          <w:szCs w:val="20"/>
        </w:rPr>
        <w:t>:</w:t>
      </w:r>
    </w:p>
    <w:p w14:paraId="3571CEF6" w14:textId="77777777" w:rsidR="00546B06" w:rsidRPr="00D129DC" w:rsidRDefault="00546B06" w:rsidP="00273F78">
      <w:pPr>
        <w:numPr>
          <w:ilvl w:val="0"/>
          <w:numId w:val="17"/>
        </w:numPr>
        <w:suppressAutoHyphens/>
        <w:spacing w:before="0" w:after="60"/>
        <w:rPr>
          <w:rFonts w:cs="Arial"/>
          <w:szCs w:val="20"/>
        </w:rPr>
      </w:pPr>
      <w:r w:rsidRPr="00D129DC">
        <w:rPr>
          <w:rFonts w:cs="Arial"/>
          <w:szCs w:val="20"/>
        </w:rPr>
        <w:t>S-129 datasets – GML encoding of features/attributes and their associated geometry and metadata</w:t>
      </w:r>
      <w:r w:rsidR="0066549D">
        <w:rPr>
          <w:rFonts w:cs="Arial"/>
          <w:szCs w:val="20"/>
        </w:rPr>
        <w:t>.</w:t>
      </w:r>
    </w:p>
    <w:p w14:paraId="6A1D78C0" w14:textId="77777777" w:rsidR="00546B06" w:rsidRPr="00D129DC" w:rsidRDefault="00546B06" w:rsidP="00B51614">
      <w:pPr>
        <w:numPr>
          <w:ilvl w:val="0"/>
          <w:numId w:val="17"/>
        </w:numPr>
        <w:suppressAutoHyphens/>
        <w:spacing w:before="0"/>
        <w:rPr>
          <w:rFonts w:cs="Arial"/>
          <w:szCs w:val="20"/>
        </w:rPr>
      </w:pPr>
      <w:r w:rsidRPr="00D129DC">
        <w:rPr>
          <w:rFonts w:cs="Arial"/>
          <w:szCs w:val="20"/>
        </w:rPr>
        <w:t>Exchange Catalogue – the XML encoded representation of exchange set catalogue features [discovery metadata]</w:t>
      </w:r>
      <w:r w:rsidR="0066549D">
        <w:rPr>
          <w:rFonts w:cs="Arial"/>
          <w:szCs w:val="20"/>
        </w:rPr>
        <w:t>.</w:t>
      </w:r>
    </w:p>
    <w:p w14:paraId="07AE3F3C" w14:textId="77777777" w:rsidR="00546B06" w:rsidRDefault="00546B06" w:rsidP="00273F78">
      <w:pPr>
        <w:suppressAutoHyphens/>
        <w:spacing w:before="0" w:after="60"/>
        <w:rPr>
          <w:rFonts w:cs="Arial"/>
          <w:szCs w:val="20"/>
        </w:rPr>
      </w:pPr>
      <w:r w:rsidRPr="00D129DC">
        <w:rPr>
          <w:rFonts w:cs="Arial"/>
          <w:szCs w:val="20"/>
        </w:rPr>
        <w:t>Optional Elements</w:t>
      </w:r>
      <w:r w:rsidR="00371853">
        <w:rPr>
          <w:rFonts w:cs="Arial"/>
          <w:szCs w:val="20"/>
        </w:rPr>
        <w:t>:</w:t>
      </w:r>
    </w:p>
    <w:p w14:paraId="42BCA056" w14:textId="77777777" w:rsidR="00546B06" w:rsidRPr="00D129DC" w:rsidRDefault="00546B06" w:rsidP="00273F78">
      <w:pPr>
        <w:numPr>
          <w:ilvl w:val="0"/>
          <w:numId w:val="18"/>
        </w:numPr>
        <w:suppressAutoHyphens/>
        <w:spacing w:before="0" w:after="60"/>
        <w:rPr>
          <w:rFonts w:cs="Arial"/>
          <w:szCs w:val="20"/>
        </w:rPr>
      </w:pPr>
      <w:r w:rsidRPr="00D129DC">
        <w:rPr>
          <w:rFonts w:cs="Arial"/>
          <w:szCs w:val="20"/>
        </w:rPr>
        <w:t>Supplementary files – These are contained within the exchange set as files and the map from the name included within the dataset and the physical location is defined within the Exchange Catalogue.</w:t>
      </w:r>
    </w:p>
    <w:p w14:paraId="595FDE47" w14:textId="7A5D4FE8" w:rsidR="00546B06" w:rsidRPr="00D129DC" w:rsidRDefault="00546B06" w:rsidP="00273F78">
      <w:pPr>
        <w:numPr>
          <w:ilvl w:val="0"/>
          <w:numId w:val="18"/>
        </w:numPr>
        <w:suppressAutoHyphens/>
        <w:spacing w:before="0" w:after="60"/>
        <w:rPr>
          <w:rFonts w:cs="Arial"/>
          <w:szCs w:val="20"/>
        </w:rPr>
      </w:pPr>
      <w:r w:rsidRPr="00D129DC">
        <w:rPr>
          <w:rFonts w:cs="Arial"/>
          <w:szCs w:val="20"/>
        </w:rPr>
        <w:t xml:space="preserve">Feature Catalogue – If it is necessary to deliver the latest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4DDF3E3B" w14:textId="082D5506" w:rsidR="00546B06" w:rsidRPr="00D129DC" w:rsidRDefault="00546B06" w:rsidP="00B51614">
      <w:pPr>
        <w:numPr>
          <w:ilvl w:val="0"/>
          <w:numId w:val="18"/>
        </w:numPr>
        <w:suppressAutoHyphens/>
        <w:spacing w:before="0"/>
        <w:rPr>
          <w:rFonts w:cs="Arial"/>
          <w:szCs w:val="20"/>
        </w:rPr>
      </w:pPr>
      <w:r w:rsidRPr="00D129DC">
        <w:rPr>
          <w:rFonts w:cs="Arial"/>
          <w:szCs w:val="20"/>
        </w:rPr>
        <w:t xml:space="preserve">Portrayal Catalogue </w:t>
      </w:r>
      <w:r w:rsidR="007E42FB">
        <w:rPr>
          <w:rFonts w:cs="Arial"/>
          <w:szCs w:val="20"/>
        </w:rPr>
        <w:t>–</w:t>
      </w:r>
      <w:r w:rsidRPr="00D129DC">
        <w:rPr>
          <w:rFonts w:cs="Arial"/>
          <w:szCs w:val="20"/>
        </w:rPr>
        <w:t xml:space="preserve"> If it is necessary to deliver the latest </w:t>
      </w:r>
      <w:r w:rsidR="00273F78">
        <w:rPr>
          <w:rFonts w:cs="Arial"/>
          <w:szCs w:val="20"/>
        </w:rPr>
        <w:t>P</w:t>
      </w:r>
      <w:r w:rsidRPr="00D129DC">
        <w:rPr>
          <w:rFonts w:cs="Arial"/>
          <w:szCs w:val="20"/>
        </w:rPr>
        <w:t xml:space="preserve">ortrayal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Portrayal</w:t>
      </w:r>
      <w:r w:rsidRPr="00D129DC">
        <w:rPr>
          <w:rFonts w:cs="Arial"/>
          <w:szCs w:val="20"/>
        </w:rPr>
        <w:t xml:space="preserv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0863419E" w14:textId="3FC6CBFE" w:rsidR="00FA0C40" w:rsidRDefault="00FA0C40" w:rsidP="00B51614">
      <w:pPr>
        <w:pStyle w:val="BodyText"/>
        <w:spacing w:before="0" w:after="240" w:line="240" w:lineRule="auto"/>
        <w:rPr>
          <w:rFonts w:eastAsia="Calibri" w:cs="Arial"/>
          <w:sz w:val="20"/>
        </w:rPr>
      </w:pPr>
      <w:r w:rsidRPr="00D129DC">
        <w:rPr>
          <w:rFonts w:eastAsia="Calibri" w:cs="Arial"/>
          <w:sz w:val="20"/>
        </w:rPr>
        <w:t xml:space="preserve">S-129 Exchange set structure conforms to S-100 </w:t>
      </w:r>
      <w:r w:rsidR="00273F78">
        <w:rPr>
          <w:rFonts w:eastAsia="Calibri" w:cs="Arial"/>
          <w:sz w:val="20"/>
        </w:rPr>
        <w:t>Part 4a,</w:t>
      </w:r>
      <w:r w:rsidRPr="00D129DC">
        <w:rPr>
          <w:rFonts w:eastAsia="Calibri" w:cs="Arial"/>
          <w:sz w:val="20"/>
        </w:rPr>
        <w:t xml:space="preserve"> Figure 4a-D-3 without modification.</w:t>
      </w:r>
    </w:p>
    <w:p w14:paraId="62D8F841" w14:textId="77777777" w:rsidR="00690360" w:rsidRPr="00D129DC" w:rsidRDefault="00690360" w:rsidP="00B51614">
      <w:pPr>
        <w:pStyle w:val="BodyText"/>
        <w:spacing w:before="0" w:after="240" w:line="240" w:lineRule="auto"/>
        <w:rPr>
          <w:rFonts w:eastAsia="Calibri" w:cs="Arial"/>
          <w:sz w:val="20"/>
        </w:rPr>
      </w:pPr>
    </w:p>
    <w:p w14:paraId="38B8B5BF" w14:textId="77777777" w:rsidR="00FA0C40" w:rsidRPr="00D129DC" w:rsidRDefault="001622C2" w:rsidP="00FA0C40">
      <w:pPr>
        <w:pStyle w:val="BodyText"/>
        <w:keepNext/>
        <w:jc w:val="center"/>
        <w:rPr>
          <w:rFonts w:cs="Arial"/>
          <w:sz w:val="20"/>
        </w:rPr>
      </w:pPr>
      <w:r>
        <w:rPr>
          <w:noProof/>
          <w:lang w:val="en-US" w:eastAsia="ko-KR"/>
        </w:rPr>
        <w:lastRenderedPageBreak/>
        <w:drawing>
          <wp:inline distT="0" distB="0" distL="0" distR="0" wp14:anchorId="2C5CC43D" wp14:editId="7DE1221C">
            <wp:extent cx="5770880" cy="3074670"/>
            <wp:effectExtent l="0" t="0" r="1270" b="0"/>
            <wp:docPr id="9" name="Picture 9" descr="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0880" cy="3074670"/>
                    </a:xfrm>
                    <a:prstGeom prst="rect">
                      <a:avLst/>
                    </a:prstGeom>
                    <a:noFill/>
                    <a:ln>
                      <a:noFill/>
                    </a:ln>
                  </pic:spPr>
                </pic:pic>
              </a:graphicData>
            </a:graphic>
          </wp:inline>
        </w:drawing>
      </w:r>
    </w:p>
    <w:p w14:paraId="21213BF4" w14:textId="1A5BD707" w:rsidR="00FA0C40" w:rsidRPr="00273F78" w:rsidRDefault="00FA0C40" w:rsidP="00273F78">
      <w:pPr>
        <w:pStyle w:val="Caption"/>
        <w:spacing w:line="240" w:lineRule="auto"/>
        <w:jc w:val="center"/>
        <w:rPr>
          <w:rFonts w:cs="Arial"/>
          <w:i/>
          <w:sz w:val="18"/>
          <w:szCs w:val="18"/>
        </w:rPr>
      </w:pPr>
      <w:r w:rsidRPr="00273F78">
        <w:rPr>
          <w:rFonts w:cs="Arial"/>
          <w:i/>
          <w:sz w:val="18"/>
          <w:szCs w:val="18"/>
        </w:rPr>
        <w:t xml:space="preserve">Figure </w:t>
      </w:r>
      <w:r w:rsidR="002F3E4F" w:rsidRPr="00273F78">
        <w:rPr>
          <w:rFonts w:cs="Arial"/>
          <w:i/>
          <w:sz w:val="18"/>
          <w:szCs w:val="18"/>
        </w:rPr>
        <w:t>1</w:t>
      </w:r>
      <w:r w:rsidR="00273F78">
        <w:rPr>
          <w:rFonts w:cs="Arial"/>
          <w:i/>
          <w:sz w:val="18"/>
          <w:szCs w:val="18"/>
        </w:rPr>
        <w:t>8</w:t>
      </w:r>
      <w:r w:rsidR="002F3E4F" w:rsidRPr="00273F78">
        <w:rPr>
          <w:rFonts w:cs="Arial"/>
          <w:i/>
          <w:sz w:val="18"/>
          <w:szCs w:val="18"/>
        </w:rPr>
        <w:t>-1</w:t>
      </w:r>
      <w:r w:rsidRPr="00273F78">
        <w:rPr>
          <w:rFonts w:cs="Arial"/>
          <w:i/>
          <w:sz w:val="18"/>
          <w:szCs w:val="18"/>
        </w:rPr>
        <w:t xml:space="preserve"> </w:t>
      </w:r>
      <w:r w:rsidR="001622C2" w:rsidRPr="00273F78">
        <w:rPr>
          <w:rFonts w:cs="Arial"/>
          <w:i/>
          <w:sz w:val="18"/>
          <w:szCs w:val="18"/>
        </w:rPr>
        <w:t>–</w:t>
      </w:r>
      <w:r w:rsidRPr="00273F78">
        <w:rPr>
          <w:rFonts w:cs="Arial"/>
          <w:i/>
          <w:sz w:val="18"/>
          <w:szCs w:val="18"/>
        </w:rPr>
        <w:t xml:space="preserve"> Exchange set structure</w:t>
      </w:r>
    </w:p>
    <w:p w14:paraId="5C8199E6" w14:textId="77777777" w:rsidR="0093628A" w:rsidRPr="000D3100" w:rsidRDefault="0093628A" w:rsidP="00F72FAB">
      <w:pPr>
        <w:pStyle w:val="Heading3"/>
      </w:pPr>
      <w:bookmarkStart w:id="1381" w:name="_Toc422820149"/>
      <w:bookmarkStart w:id="1382" w:name="_Toc481684054"/>
      <w:r w:rsidRPr="006671C6">
        <w:t>Catalogue File Naming Convention</w:t>
      </w:r>
      <w:bookmarkEnd w:id="1381"/>
      <w:bookmarkEnd w:id="1382"/>
    </w:p>
    <w:p w14:paraId="72F9E365" w14:textId="71E85396" w:rsidR="00AE47AC" w:rsidRPr="00D129DC" w:rsidRDefault="0093628A" w:rsidP="00273F78">
      <w:pPr>
        <w:suppressAutoHyphens/>
        <w:spacing w:before="0"/>
        <w:rPr>
          <w:rFonts w:cs="Arial"/>
          <w:szCs w:val="20"/>
        </w:rPr>
      </w:pPr>
      <w:r w:rsidRPr="00D129DC">
        <w:rPr>
          <w:rFonts w:cs="Arial"/>
          <w:szCs w:val="20"/>
        </w:rPr>
        <w:t>The exchange catalogue acts as the table of contents for the exchange set</w:t>
      </w:r>
      <w:r w:rsidR="0066549D">
        <w:rPr>
          <w:rFonts w:cs="Arial"/>
          <w:szCs w:val="20"/>
        </w:rPr>
        <w:t>.</w:t>
      </w:r>
      <w:r w:rsidR="004E1105">
        <w:rPr>
          <w:rFonts w:cs="Arial"/>
          <w:szCs w:val="20"/>
        </w:rPr>
        <w:t xml:space="preserve"> </w:t>
      </w:r>
      <w:r w:rsidRPr="00D129DC">
        <w:rPr>
          <w:rFonts w:cs="Arial"/>
          <w:szCs w:val="20"/>
        </w:rPr>
        <w:t>The catalogue file of the exchange set must be named CATALOG.XML</w:t>
      </w:r>
      <w:r w:rsidR="0066549D">
        <w:rPr>
          <w:rFonts w:cs="Arial"/>
          <w:szCs w:val="20"/>
        </w:rPr>
        <w:t>.</w:t>
      </w:r>
      <w:r w:rsidR="004E1105">
        <w:rPr>
          <w:rFonts w:cs="Arial"/>
          <w:szCs w:val="20"/>
        </w:rPr>
        <w:t xml:space="preserve"> </w:t>
      </w:r>
      <w:r w:rsidRPr="00D129DC">
        <w:rPr>
          <w:rFonts w:cs="Arial"/>
          <w:szCs w:val="20"/>
        </w:rPr>
        <w:t>No other file in the exchange set may be named CATALOG.XML</w:t>
      </w:r>
      <w:r w:rsidR="0066549D">
        <w:rPr>
          <w:rFonts w:cs="Arial"/>
          <w:szCs w:val="20"/>
        </w:rPr>
        <w:t>.</w:t>
      </w:r>
      <w:r w:rsidR="004E1105">
        <w:rPr>
          <w:rFonts w:cs="Arial"/>
          <w:szCs w:val="20"/>
        </w:rPr>
        <w:t xml:space="preserve"> </w:t>
      </w:r>
      <w:r w:rsidRPr="00D129DC">
        <w:rPr>
          <w:rFonts w:cs="Arial"/>
          <w:szCs w:val="20"/>
        </w:rPr>
        <w:t xml:space="preserve">The content of the exchange catalogue file is described in </w:t>
      </w:r>
      <w:r w:rsidR="00273F78">
        <w:rPr>
          <w:rFonts w:cs="Arial"/>
          <w:szCs w:val="20"/>
        </w:rPr>
        <w:t>clause</w:t>
      </w:r>
      <w:r w:rsidR="009C480A">
        <w:rPr>
          <w:rFonts w:cs="Arial"/>
          <w:szCs w:val="20"/>
        </w:rPr>
        <w:t xml:space="preserve"> </w:t>
      </w:r>
      <w:r w:rsidR="002F4EAB">
        <w:rPr>
          <w:rFonts w:cs="Arial"/>
          <w:szCs w:val="20"/>
        </w:rPr>
        <w:t>19.5</w:t>
      </w:r>
      <w:r w:rsidR="0066549D">
        <w:rPr>
          <w:rFonts w:cs="Arial"/>
          <w:szCs w:val="20"/>
        </w:rPr>
        <w:t>.</w:t>
      </w:r>
    </w:p>
    <w:p w14:paraId="77958789" w14:textId="77777777" w:rsidR="00E83228" w:rsidRPr="006671C6" w:rsidRDefault="00E83228" w:rsidP="00B3435A">
      <w:pPr>
        <w:pStyle w:val="Heading2"/>
      </w:pPr>
      <w:bookmarkStart w:id="1383" w:name="_Toc127463863"/>
      <w:bookmarkStart w:id="1384" w:name="_Toc128125489"/>
      <w:bookmarkStart w:id="1385" w:name="_Toc141176214"/>
      <w:bookmarkStart w:id="1386" w:name="_Toc141176369"/>
      <w:bookmarkStart w:id="1387" w:name="_Toc141177000"/>
      <w:bookmarkStart w:id="1388" w:name="_Toc150177885"/>
      <w:r w:rsidRPr="006671C6">
        <w:t>Dataset</w:t>
      </w:r>
      <w:bookmarkEnd w:id="1383"/>
      <w:bookmarkEnd w:id="1384"/>
      <w:bookmarkEnd w:id="1385"/>
      <w:bookmarkEnd w:id="1386"/>
      <w:bookmarkEnd w:id="1387"/>
      <w:bookmarkEnd w:id="1388"/>
    </w:p>
    <w:p w14:paraId="3E7D77B3" w14:textId="77777777" w:rsidR="00183503" w:rsidRPr="006671C6" w:rsidRDefault="00183503" w:rsidP="00F72FAB">
      <w:pPr>
        <w:pStyle w:val="Heading3"/>
      </w:pPr>
      <w:bookmarkStart w:id="1389" w:name="_Toc225648341"/>
      <w:bookmarkStart w:id="1390" w:name="_Toc225648342"/>
      <w:r w:rsidRPr="006671C6">
        <w:t>Data</w:t>
      </w:r>
      <w:r w:rsidR="00064E25" w:rsidRPr="006671C6">
        <w:t>s</w:t>
      </w:r>
      <w:r w:rsidRPr="006671C6">
        <w:t>ets</w:t>
      </w:r>
      <w:bookmarkEnd w:id="1389"/>
      <w:bookmarkEnd w:id="1390"/>
    </w:p>
    <w:p w14:paraId="6E65DB47" w14:textId="62C5345E" w:rsidR="00AA0989" w:rsidRPr="00D129DC" w:rsidRDefault="00AA0989" w:rsidP="002F4EAB">
      <w:pPr>
        <w:spacing w:before="0"/>
        <w:rPr>
          <w:rFonts w:cs="Arial"/>
          <w:szCs w:val="20"/>
        </w:rPr>
      </w:pPr>
      <w:r w:rsidRPr="00D129DC">
        <w:rPr>
          <w:rFonts w:cs="Arial"/>
          <w:szCs w:val="20"/>
        </w:rPr>
        <w:t xml:space="preserve">Datasets are distributed as files which are part of exchange sets structured as described in this </w:t>
      </w:r>
      <w:r w:rsidR="002F4EAB">
        <w:rPr>
          <w:rFonts w:cs="Arial"/>
          <w:szCs w:val="20"/>
        </w:rPr>
        <w:t>Product S</w:t>
      </w:r>
      <w:r w:rsidRPr="00D129DC">
        <w:rPr>
          <w:rFonts w:cs="Arial"/>
          <w:szCs w:val="20"/>
        </w:rPr>
        <w:t>pecification</w:t>
      </w:r>
      <w:r w:rsidR="0066549D">
        <w:rPr>
          <w:rFonts w:cs="Arial"/>
          <w:szCs w:val="20"/>
        </w:rPr>
        <w:t>.</w:t>
      </w:r>
      <w:r w:rsidR="004E1105">
        <w:rPr>
          <w:rFonts w:cs="Arial"/>
          <w:szCs w:val="20"/>
        </w:rPr>
        <w:t xml:space="preserve"> </w:t>
      </w:r>
      <w:r w:rsidRPr="00D129DC">
        <w:rPr>
          <w:rFonts w:cs="Arial"/>
          <w:szCs w:val="20"/>
        </w:rPr>
        <w:t>The distribution media</w:t>
      </w:r>
      <w:r w:rsidR="00371853">
        <w:rPr>
          <w:rFonts w:cs="Arial"/>
          <w:szCs w:val="20"/>
        </w:rPr>
        <w:t xml:space="preserve"> or transmission method</w:t>
      </w:r>
      <w:r w:rsidRPr="00D129DC">
        <w:rPr>
          <w:rFonts w:cs="Arial"/>
          <w:szCs w:val="20"/>
        </w:rPr>
        <w:t xml:space="preserve"> </w:t>
      </w:r>
      <w:r w:rsidR="00371853">
        <w:rPr>
          <w:rFonts w:cs="Arial"/>
          <w:szCs w:val="20"/>
        </w:rPr>
        <w:t>is at</w:t>
      </w:r>
      <w:r w:rsidRPr="00D129DC">
        <w:rPr>
          <w:rFonts w:cs="Arial"/>
          <w:szCs w:val="20"/>
        </w:rPr>
        <w:t xml:space="preserve"> the discretion of the producer and</w:t>
      </w:r>
      <w:r w:rsidR="00371853">
        <w:rPr>
          <w:rFonts w:cs="Arial"/>
          <w:szCs w:val="20"/>
        </w:rPr>
        <w:t>/or</w:t>
      </w:r>
      <w:r w:rsidRPr="00D129DC">
        <w:rPr>
          <w:rFonts w:cs="Arial"/>
          <w:szCs w:val="20"/>
        </w:rPr>
        <w:t xml:space="preserve"> distributor.</w:t>
      </w:r>
    </w:p>
    <w:p w14:paraId="549A170C" w14:textId="77777777" w:rsidR="00AA0989" w:rsidRPr="00D129DC" w:rsidRDefault="00AA0989" w:rsidP="002F4EAB">
      <w:pPr>
        <w:spacing w:before="0" w:after="60"/>
        <w:rPr>
          <w:rFonts w:cs="Arial"/>
          <w:szCs w:val="20"/>
        </w:rPr>
      </w:pPr>
      <w:r w:rsidRPr="00D129DC">
        <w:rPr>
          <w:rFonts w:cs="Arial"/>
          <w:szCs w:val="20"/>
        </w:rPr>
        <w:t>The following types of dataset files may be produced and contained within an exchange set:</w:t>
      </w:r>
    </w:p>
    <w:p w14:paraId="367302B3" w14:textId="74EEF9E4" w:rsidR="00AA0989" w:rsidRPr="00D129DC" w:rsidRDefault="00AA0989" w:rsidP="002F4EAB">
      <w:pPr>
        <w:pStyle w:val="ListParagraph"/>
        <w:numPr>
          <w:ilvl w:val="0"/>
          <w:numId w:val="53"/>
        </w:numPr>
        <w:tabs>
          <w:tab w:val="clear" w:pos="720"/>
          <w:tab w:val="num" w:pos="426"/>
        </w:tabs>
        <w:suppressAutoHyphens/>
        <w:spacing w:before="0" w:after="60" w:line="240" w:lineRule="auto"/>
        <w:ind w:left="426" w:hanging="426"/>
        <w:rPr>
          <w:rFonts w:cs="Arial"/>
        </w:rPr>
      </w:pPr>
      <w:r w:rsidRPr="00D129DC">
        <w:rPr>
          <w:rFonts w:cs="Arial"/>
        </w:rPr>
        <w:t>New dataset and new edition of a dataset (base dataset): Each new edition of a dataset must have the same name as the dataset that it replaces</w:t>
      </w:r>
      <w:r w:rsidR="0066549D">
        <w:rPr>
          <w:rFonts w:cs="Arial"/>
        </w:rPr>
        <w:t>.</w:t>
      </w:r>
      <w:r w:rsidR="004E1105">
        <w:rPr>
          <w:rFonts w:cs="Arial"/>
        </w:rPr>
        <w:t xml:space="preserve"> </w:t>
      </w:r>
      <w:r w:rsidRPr="00D129DC">
        <w:rPr>
          <w:rFonts w:cs="Arial"/>
        </w:rPr>
        <w:t xml:space="preserve">A new edition can also contain data that has previously been produced for the same </w:t>
      </w:r>
      <w:r w:rsidR="00E855CB">
        <w:rPr>
          <w:rFonts w:cs="Arial"/>
        </w:rPr>
        <w:t>UKCM Operational Area</w:t>
      </w:r>
      <w:r w:rsidR="0066549D">
        <w:rPr>
          <w:rFonts w:cs="Arial"/>
        </w:rPr>
        <w:t>.</w:t>
      </w:r>
      <w:r w:rsidR="004E1105">
        <w:rPr>
          <w:rFonts w:cs="Arial"/>
        </w:rPr>
        <w:t xml:space="preserve"> </w:t>
      </w:r>
      <w:r w:rsidRPr="00D129DC">
        <w:rPr>
          <w:rFonts w:cs="Arial"/>
        </w:rPr>
        <w:t xml:space="preserve">The encoding structure is </w:t>
      </w:r>
      <w:r w:rsidR="00712A4F">
        <w:rPr>
          <w:rFonts w:cs="Arial"/>
        </w:rPr>
        <w:t>included</w:t>
      </w:r>
      <w:r w:rsidR="00712A4F" w:rsidRPr="00D129DC">
        <w:rPr>
          <w:rFonts w:cs="Arial"/>
        </w:rPr>
        <w:t xml:space="preserve"> </w:t>
      </w:r>
      <w:r w:rsidRPr="00D129DC">
        <w:rPr>
          <w:rFonts w:cs="Arial"/>
        </w:rPr>
        <w:t>in Annex B.</w:t>
      </w:r>
    </w:p>
    <w:p w14:paraId="753B509C" w14:textId="6519BA37" w:rsidR="00BA22CA" w:rsidRPr="0050635D" w:rsidRDefault="00AA0989" w:rsidP="002F4EAB">
      <w:pPr>
        <w:pStyle w:val="ListParagraph"/>
        <w:numPr>
          <w:ilvl w:val="0"/>
          <w:numId w:val="53"/>
        </w:numPr>
        <w:tabs>
          <w:tab w:val="clear" w:pos="720"/>
          <w:tab w:val="num" w:pos="426"/>
        </w:tabs>
        <w:suppressAutoHyphens/>
        <w:spacing w:before="0" w:line="240" w:lineRule="auto"/>
        <w:ind w:left="426" w:hanging="426"/>
        <w:rPr>
          <w:rFonts w:cs="Arial"/>
        </w:rPr>
      </w:pPr>
      <w:r w:rsidRPr="0050635D">
        <w:rPr>
          <w:rFonts w:cs="Arial"/>
        </w:rPr>
        <w:t xml:space="preserve">Cancellation: </w:t>
      </w:r>
      <w:r w:rsidR="00BA22CA" w:rsidRPr="0050635D">
        <w:rPr>
          <w:rFonts w:cs="Arial"/>
        </w:rPr>
        <w:t xml:space="preserve">A dataset shall be considered cancelled when </w:t>
      </w:r>
      <w:r w:rsidR="0050635D">
        <w:rPr>
          <w:rFonts w:cs="Arial"/>
        </w:rPr>
        <w:t xml:space="preserve">a newer edition has been received or </w:t>
      </w:r>
      <w:del w:id="1391" w:author="Jason Rhee" w:date="2024-07-21T22:16:00Z" w16du:dateUtc="2024-07-21T12:16:00Z">
        <w:r w:rsidR="00BA22CA" w:rsidRPr="0050635D" w:rsidDel="00654DA0">
          <w:rPr>
            <w:rFonts w:cs="Arial"/>
          </w:rPr>
          <w:delText xml:space="preserve">the </w:delText>
        </w:r>
      </w:del>
      <w:ins w:id="1392" w:author="Jason Rhee" w:date="2024-07-21T22:16:00Z" w16du:dateUtc="2024-07-21T12:16:00Z">
        <w:r w:rsidR="00654DA0">
          <w:rPr>
            <w:rFonts w:eastAsiaTheme="minorEastAsia" w:cs="Arial" w:hint="eastAsia"/>
            <w:lang w:eastAsia="ko-KR"/>
          </w:rPr>
          <w:t xml:space="preserve">its </w:t>
        </w:r>
      </w:ins>
      <w:commentRangeStart w:id="1393"/>
      <w:del w:id="1394" w:author="Jason Rhee" w:date="2024-07-21T22:16:00Z" w16du:dateUtc="2024-07-21T12:16:00Z">
        <w:r w:rsidR="00BA22CA" w:rsidRPr="0050635D" w:rsidDel="00801899">
          <w:rPr>
            <w:rFonts w:cs="Arial"/>
          </w:rPr>
          <w:delText>validTimeEnd</w:delText>
        </w:r>
        <w:commentRangeEnd w:id="1393"/>
        <w:r w:rsidR="00DA29BF" w:rsidDel="00801899">
          <w:rPr>
            <w:rStyle w:val="CommentReference"/>
          </w:rPr>
          <w:commentReference w:id="1393"/>
        </w:r>
        <w:r w:rsidR="00BA22CA" w:rsidRPr="0050635D" w:rsidDel="00801899">
          <w:rPr>
            <w:rFonts w:cs="Arial"/>
          </w:rPr>
          <w:delText xml:space="preserve"> </w:delText>
        </w:r>
      </w:del>
      <w:ins w:id="1395" w:author="Jason Rhee" w:date="2024-07-21T22:16:00Z" w16du:dateUtc="2024-07-21T12:16:00Z">
        <w:r w:rsidR="00801899">
          <w:rPr>
            <w:rFonts w:eastAsiaTheme="minorEastAsia" w:cs="Arial" w:hint="eastAsia"/>
            <w:lang w:eastAsia="ko-KR"/>
          </w:rPr>
          <w:t>temporal</w:t>
        </w:r>
        <w:r w:rsidR="00654DA0">
          <w:rPr>
            <w:rFonts w:eastAsiaTheme="minorEastAsia" w:cs="Arial" w:hint="eastAsia"/>
            <w:lang w:eastAsia="ko-KR"/>
          </w:rPr>
          <w:t xml:space="preserve"> e</w:t>
        </w:r>
        <w:r w:rsidR="00801899">
          <w:rPr>
            <w:rFonts w:eastAsiaTheme="minorEastAsia" w:cs="Arial" w:hint="eastAsia"/>
            <w:lang w:eastAsia="ko-KR"/>
          </w:rPr>
          <w:t>xtent</w:t>
        </w:r>
        <w:r w:rsidR="00801899" w:rsidRPr="0050635D">
          <w:rPr>
            <w:rFonts w:cs="Arial"/>
          </w:rPr>
          <w:t xml:space="preserve"> </w:t>
        </w:r>
        <w:r w:rsidR="00654DA0">
          <w:rPr>
            <w:rFonts w:eastAsiaTheme="minorEastAsia" w:cs="Arial" w:hint="eastAsia"/>
            <w:lang w:eastAsia="ko-KR"/>
          </w:rPr>
          <w:t xml:space="preserve">(i.e. </w:t>
        </w:r>
        <w:r w:rsidR="00654DA0" w:rsidRPr="005A6669">
          <w:rPr>
            <w:rFonts w:eastAsiaTheme="minorEastAsia" w:cs="Arial"/>
            <w:i/>
            <w:iCs/>
            <w:lang w:eastAsia="ko-KR"/>
          </w:rPr>
          <w:t>temp</w:t>
        </w:r>
      </w:ins>
      <w:ins w:id="1396" w:author="Jason Rhee" w:date="2024-07-21T22:17:00Z" w16du:dateUtc="2024-07-21T12:17:00Z">
        <w:r w:rsidR="00654DA0" w:rsidRPr="005A6669">
          <w:rPr>
            <w:rFonts w:eastAsiaTheme="minorEastAsia" w:cs="Arial"/>
            <w:i/>
            <w:iCs/>
            <w:lang w:eastAsia="ko-KR"/>
          </w:rPr>
          <w:t>oralExtent</w:t>
        </w:r>
        <w:r w:rsidR="00654DA0">
          <w:rPr>
            <w:rFonts w:eastAsiaTheme="minorEastAsia" w:cs="Arial" w:hint="eastAsia"/>
            <w:lang w:eastAsia="ko-KR"/>
          </w:rPr>
          <w:t xml:space="preserve"> metadata) </w:t>
        </w:r>
      </w:ins>
      <w:del w:id="1397" w:author="Jason Rhee" w:date="2024-07-21T22:17:00Z" w16du:dateUtc="2024-07-21T12:17:00Z">
        <w:r w:rsidR="00BA22CA" w:rsidRPr="0050635D" w:rsidDel="00654DA0">
          <w:rPr>
            <w:rFonts w:cs="Arial"/>
          </w:rPr>
          <w:delText xml:space="preserve">of the UnderKeelClearancePlan </w:delText>
        </w:r>
      </w:del>
      <w:r w:rsidR="00BA22CA" w:rsidRPr="0050635D">
        <w:rPr>
          <w:rFonts w:cs="Arial"/>
        </w:rPr>
        <w:t>is exceeded.</w:t>
      </w:r>
    </w:p>
    <w:p w14:paraId="7F906ABA" w14:textId="77777777" w:rsidR="00596CE7" w:rsidRPr="006671C6" w:rsidRDefault="00596CE7" w:rsidP="00F72FAB">
      <w:pPr>
        <w:pStyle w:val="Heading3"/>
      </w:pPr>
      <w:r w:rsidRPr="006671C6">
        <w:t>Dataset size</w:t>
      </w:r>
    </w:p>
    <w:p w14:paraId="625B5DBA" w14:textId="1693FD0B" w:rsidR="00FA0C40" w:rsidRPr="00D129DC" w:rsidRDefault="00E52680" w:rsidP="00DE4B17">
      <w:pPr>
        <w:pStyle w:val="BodyText"/>
        <w:spacing w:before="0" w:after="240" w:line="240" w:lineRule="auto"/>
        <w:rPr>
          <w:rFonts w:cs="Arial"/>
          <w:sz w:val="20"/>
        </w:rPr>
      </w:pPr>
      <w:commentRangeStart w:id="1398"/>
      <w:r>
        <w:rPr>
          <w:rFonts w:cs="Arial"/>
          <w:sz w:val="20"/>
        </w:rPr>
        <w:t>The</w:t>
      </w:r>
      <w:del w:id="1399" w:author="Jason Rhee" w:date="2024-03-07T17:20:00Z">
        <w:r w:rsidDel="002807DC">
          <w:rPr>
            <w:rFonts w:cs="Arial"/>
            <w:sz w:val="20"/>
          </w:rPr>
          <w:delText xml:space="preserve">re is no </w:delText>
        </w:r>
      </w:del>
      <w:ins w:id="1400" w:author="Jason Rhee" w:date="2024-03-07T17:20:00Z">
        <w:r w:rsidR="002807DC">
          <w:rPr>
            <w:rFonts w:cs="Arial"/>
            <w:sz w:val="20"/>
          </w:rPr>
          <w:t xml:space="preserve"> </w:t>
        </w:r>
      </w:ins>
      <w:r>
        <w:rPr>
          <w:rFonts w:cs="Arial"/>
          <w:sz w:val="20"/>
        </w:rPr>
        <w:t xml:space="preserve">recommended maximum file size for </w:t>
      </w:r>
      <w:ins w:id="1401" w:author="Jason Rhee" w:date="2024-03-07T17:20:00Z">
        <w:r w:rsidR="002807DC">
          <w:rPr>
            <w:rFonts w:cs="Arial"/>
            <w:sz w:val="20"/>
          </w:rPr>
          <w:t xml:space="preserve">S-129 </w:t>
        </w:r>
      </w:ins>
      <w:r w:rsidR="00FA0C40" w:rsidRPr="00D129DC">
        <w:rPr>
          <w:rFonts w:cs="Arial"/>
          <w:sz w:val="20"/>
        </w:rPr>
        <w:t>UKCM datasets</w:t>
      </w:r>
      <w:ins w:id="1402" w:author="Jason Rhee" w:date="2024-03-07T17:20:00Z">
        <w:r w:rsidR="002807DC">
          <w:rPr>
            <w:rFonts w:cs="Arial"/>
            <w:sz w:val="20"/>
          </w:rPr>
          <w:t xml:space="preserve"> is 20MB</w:t>
        </w:r>
      </w:ins>
      <w:r w:rsidR="00B52507">
        <w:rPr>
          <w:rFonts w:cs="Arial"/>
          <w:sz w:val="20"/>
        </w:rPr>
        <w:t>. F</w:t>
      </w:r>
      <w:r>
        <w:rPr>
          <w:rFonts w:cs="Arial"/>
          <w:sz w:val="20"/>
        </w:rPr>
        <w:t xml:space="preserve">uture </w:t>
      </w:r>
      <w:ins w:id="1403" w:author="Jason Rhee" w:date="2024-07-26T12:59:00Z" w16du:dateUtc="2024-07-26T02:59:00Z">
        <w:r w:rsidR="00D31CA3">
          <w:rPr>
            <w:rFonts w:eastAsiaTheme="minorEastAsia" w:cs="Arial" w:hint="eastAsia"/>
            <w:sz w:val="20"/>
            <w:lang w:eastAsia="ko-KR"/>
          </w:rPr>
          <w:t xml:space="preserve">usage or </w:t>
        </w:r>
      </w:ins>
      <w:r>
        <w:rPr>
          <w:rFonts w:cs="Arial"/>
          <w:sz w:val="20"/>
        </w:rPr>
        <w:t xml:space="preserve">testing may </w:t>
      </w:r>
      <w:r w:rsidR="00B52507">
        <w:rPr>
          <w:rFonts w:cs="Arial"/>
          <w:sz w:val="20"/>
        </w:rPr>
        <w:t xml:space="preserve">result in a </w:t>
      </w:r>
      <w:ins w:id="1404" w:author="Jason Rhee" w:date="2024-03-07T17:21:00Z">
        <w:r w:rsidR="002807DC">
          <w:rPr>
            <w:rFonts w:cs="Arial"/>
            <w:sz w:val="20"/>
          </w:rPr>
          <w:t xml:space="preserve">different </w:t>
        </w:r>
      </w:ins>
      <w:r w:rsidR="00B52507">
        <w:rPr>
          <w:rFonts w:cs="Arial"/>
          <w:sz w:val="20"/>
        </w:rPr>
        <w:t xml:space="preserve">recommended file </w:t>
      </w:r>
      <w:r>
        <w:rPr>
          <w:rFonts w:cs="Arial"/>
          <w:sz w:val="20"/>
        </w:rPr>
        <w:t>size</w:t>
      </w:r>
      <w:r w:rsidR="00B52507">
        <w:rPr>
          <w:rFonts w:cs="Arial"/>
          <w:sz w:val="20"/>
        </w:rPr>
        <w:t xml:space="preserve"> limit.</w:t>
      </w:r>
      <w:r>
        <w:rPr>
          <w:rFonts w:cs="Arial"/>
          <w:sz w:val="20"/>
        </w:rPr>
        <w:t xml:space="preserve"> </w:t>
      </w:r>
      <w:commentRangeEnd w:id="1398"/>
      <w:r w:rsidR="003572D3">
        <w:rPr>
          <w:rStyle w:val="CommentReference"/>
        </w:rPr>
        <w:commentReference w:id="1398"/>
      </w:r>
    </w:p>
    <w:p w14:paraId="14A6091D" w14:textId="77777777" w:rsidR="00183503" w:rsidRPr="00D129DC" w:rsidRDefault="002875C5" w:rsidP="00F72FAB">
      <w:pPr>
        <w:pStyle w:val="Heading3"/>
      </w:pPr>
      <w:bookmarkStart w:id="1405" w:name="_Toc225648343"/>
      <w:bookmarkStart w:id="1406" w:name="_Toc225065200"/>
      <w:r w:rsidRPr="00D129DC">
        <w:t>Data</w:t>
      </w:r>
      <w:r w:rsidR="00183503" w:rsidRPr="00D129DC">
        <w:t>set file naming</w:t>
      </w:r>
      <w:bookmarkEnd w:id="1405"/>
      <w:bookmarkEnd w:id="1406"/>
    </w:p>
    <w:p w14:paraId="40B85369" w14:textId="77777777" w:rsidR="003F7D55" w:rsidRDefault="003F7D55" w:rsidP="00DE4B17">
      <w:pPr>
        <w:spacing w:before="0"/>
        <w:rPr>
          <w:rFonts w:cs="Arial"/>
          <w:szCs w:val="20"/>
        </w:rPr>
      </w:pPr>
      <w:r w:rsidRPr="00D129DC">
        <w:rPr>
          <w:rFonts w:cs="Arial"/>
          <w:szCs w:val="20"/>
        </w:rPr>
        <w:t>Dataset files shall be named</w:t>
      </w:r>
      <w:r w:rsidR="00371853">
        <w:rPr>
          <w:rFonts w:cs="Arial"/>
          <w:szCs w:val="20"/>
        </w:rPr>
        <w:t>:</w:t>
      </w:r>
    </w:p>
    <w:p w14:paraId="7A64AD9F" w14:textId="77777777" w:rsidR="003F7D55" w:rsidRPr="00D129DC" w:rsidRDefault="003F7D55" w:rsidP="00DE4B17">
      <w:pPr>
        <w:spacing w:before="0"/>
        <w:rPr>
          <w:rFonts w:cs="Arial"/>
          <w:szCs w:val="20"/>
        </w:rPr>
      </w:pPr>
      <w:r w:rsidRPr="00D129DC">
        <w:rPr>
          <w:rFonts w:cs="Arial"/>
          <w:szCs w:val="20"/>
        </w:rPr>
        <w:t xml:space="preserve">129XXXXYYYYYYYY.GML </w:t>
      </w:r>
    </w:p>
    <w:p w14:paraId="03659BBC" w14:textId="77777777" w:rsidR="003F7D55" w:rsidRDefault="003F7D55" w:rsidP="00E1761D">
      <w:pPr>
        <w:spacing w:before="0" w:after="60"/>
        <w:rPr>
          <w:rFonts w:cs="Arial"/>
          <w:szCs w:val="20"/>
        </w:rPr>
      </w:pPr>
      <w:r w:rsidRPr="00D129DC">
        <w:rPr>
          <w:rFonts w:cs="Arial"/>
          <w:szCs w:val="20"/>
        </w:rPr>
        <w:t>The file name forms a unique identifier where:</w:t>
      </w:r>
    </w:p>
    <w:p w14:paraId="6C142F38" w14:textId="77777777"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first three characters are fixed to 129, and identify the dataset as a S-129 dataset.</w:t>
      </w:r>
    </w:p>
    <w:p w14:paraId="5D6472D3" w14:textId="15D12B1E" w:rsidR="003F7D55" w:rsidRPr="00D129DC" w:rsidRDefault="00712A4F" w:rsidP="00E1761D">
      <w:pPr>
        <w:pStyle w:val="ListParagraph"/>
        <w:numPr>
          <w:ilvl w:val="0"/>
          <w:numId w:val="20"/>
        </w:numPr>
        <w:suppressAutoHyphens/>
        <w:spacing w:before="0" w:after="60" w:line="240" w:lineRule="auto"/>
        <w:jc w:val="left"/>
        <w:rPr>
          <w:rFonts w:cs="Arial"/>
        </w:rPr>
      </w:pPr>
      <w:r>
        <w:rPr>
          <w:rFonts w:cs="Arial"/>
        </w:rPr>
        <w:lastRenderedPageBreak/>
        <w:t>t</w:t>
      </w:r>
      <w:r w:rsidR="003F7D55" w:rsidRPr="00D129DC">
        <w:rPr>
          <w:rFonts w:cs="Arial"/>
        </w:rPr>
        <w:t>he fourth to seventh characters indicate the issuing agency (mandatory) in accordance with IHO S-62.</w:t>
      </w:r>
    </w:p>
    <w:p w14:paraId="7195EFAD" w14:textId="3C26A089"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w:t>
      </w:r>
      <w:r w:rsidR="004E1105">
        <w:rPr>
          <w:rFonts w:cs="Arial"/>
        </w:rPr>
        <w:t xml:space="preserve"> </w:t>
      </w:r>
      <w:r w:rsidRPr="00D129DC">
        <w:rPr>
          <w:rFonts w:cs="Arial"/>
        </w:rPr>
        <w:t>It is not required to use all characters</w:t>
      </w:r>
      <w:r w:rsidR="0066549D">
        <w:rPr>
          <w:rFonts w:cs="Arial"/>
        </w:rPr>
        <w:t>.</w:t>
      </w:r>
      <w:r w:rsidR="004E1105">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 _ (underscore)</w:t>
      </w:r>
      <w:r w:rsidR="0066549D">
        <w:rPr>
          <w:rFonts w:cs="Arial"/>
        </w:rPr>
        <w:t>.</w:t>
      </w:r>
    </w:p>
    <w:p w14:paraId="2018B6B0" w14:textId="4C2AE459" w:rsidR="003F7D55" w:rsidRDefault="003F7D55" w:rsidP="00DE4B17">
      <w:pPr>
        <w:pStyle w:val="ListParagraph"/>
        <w:numPr>
          <w:ilvl w:val="0"/>
          <w:numId w:val="20"/>
        </w:numPr>
        <w:suppressAutoHyphens/>
        <w:spacing w:before="0" w:line="240" w:lineRule="auto"/>
        <w:jc w:val="left"/>
        <w:rPr>
          <w:rFonts w:cs="Arial"/>
        </w:rPr>
      </w:pPr>
      <w:r w:rsidRPr="00D129DC">
        <w:rPr>
          <w:rFonts w:cs="Arial"/>
        </w:rPr>
        <w:t>GML – the character sequence “GML” or “gml”.</w:t>
      </w:r>
    </w:p>
    <w:p w14:paraId="2486F6D6" w14:textId="04E5B402" w:rsidR="003B67D5" w:rsidRDefault="003B67D5" w:rsidP="00B3435A">
      <w:pPr>
        <w:pStyle w:val="Heading2"/>
      </w:pPr>
      <w:bookmarkStart w:id="1407" w:name="_Toc127463864"/>
      <w:bookmarkStart w:id="1408" w:name="_Toc128125490"/>
      <w:bookmarkStart w:id="1409" w:name="_Toc141176215"/>
      <w:bookmarkStart w:id="1410" w:name="_Toc141176370"/>
      <w:bookmarkStart w:id="1411" w:name="_Toc141177001"/>
      <w:bookmarkStart w:id="1412" w:name="_Toc150177886"/>
      <w:r>
        <w:t>Data Integrity</w:t>
      </w:r>
      <w:bookmarkEnd w:id="1407"/>
      <w:bookmarkEnd w:id="1408"/>
      <w:bookmarkEnd w:id="1409"/>
      <w:bookmarkEnd w:id="1410"/>
      <w:bookmarkEnd w:id="1411"/>
      <w:bookmarkEnd w:id="1412"/>
    </w:p>
    <w:p w14:paraId="7B375DD5" w14:textId="1ABACDF7" w:rsidR="003B67D5" w:rsidRDefault="0024485B" w:rsidP="0024485B">
      <w:r w:rsidRPr="0024485B">
        <w:t>S-100 Part 15 defines the algorithms for compressing, encrypting and digitally signing datasets based on the S-100 Data Model. The individual Product Specifications provide details about which of the elements are being used and on which files in the dataset.</w:t>
      </w:r>
    </w:p>
    <w:p w14:paraId="0B7C2FD6" w14:textId="1B08AA7F" w:rsidR="0024485B" w:rsidRDefault="0024485B" w:rsidP="002721B0">
      <w:pPr>
        <w:pStyle w:val="Heading3"/>
      </w:pPr>
      <w:r>
        <w:t>Data Encryption</w:t>
      </w:r>
    </w:p>
    <w:p w14:paraId="36817DD7" w14:textId="3BFAB991" w:rsidR="0024485B" w:rsidRDefault="0024485B" w:rsidP="0024485B">
      <w:pPr>
        <w:rPr>
          <w:lang w:val="en-GB" w:eastAsia="ja-JP"/>
        </w:rPr>
      </w:pPr>
      <w:r w:rsidRPr="0024485B">
        <w:rPr>
          <w:lang w:val="en-GB" w:eastAsia="ja-JP"/>
        </w:rPr>
        <w:t xml:space="preserve">Dataset files may or may not be encrypted. If encrypted, the encryption method defined in </w:t>
      </w:r>
      <w:r w:rsidRPr="00864799">
        <w:rPr>
          <w:lang w:val="en-GB" w:eastAsia="ja-JP"/>
        </w:rPr>
        <w:t>S-100 Part 15</w:t>
      </w:r>
      <w:r w:rsidRPr="0024485B">
        <w:rPr>
          <w:lang w:val="en-GB" w:eastAsia="ja-JP"/>
        </w:rPr>
        <w:t xml:space="preserve"> must be applied.</w:t>
      </w:r>
    </w:p>
    <w:p w14:paraId="1CADB297" w14:textId="131580D5" w:rsidR="0024485B" w:rsidRDefault="0024485B" w:rsidP="002721B0">
      <w:pPr>
        <w:pStyle w:val="Heading3"/>
      </w:pPr>
      <w:r>
        <w:t>Use o</w:t>
      </w:r>
      <w:r w:rsidR="00CB54B9">
        <w:t>f</w:t>
      </w:r>
      <w:r>
        <w:t xml:space="preserve"> Digital Signatures</w:t>
      </w:r>
    </w:p>
    <w:p w14:paraId="121D7D9E" w14:textId="45A2D72B" w:rsidR="0024485B" w:rsidRPr="009B23C4" w:rsidRDefault="0024485B" w:rsidP="009B23C4">
      <w:pPr>
        <w:rPr>
          <w:lang w:val="en-GB" w:eastAsia="ja-JP"/>
        </w:rPr>
      </w:pPr>
      <w:r w:rsidRPr="0024485B">
        <w:rPr>
          <w:lang w:val="en-GB" w:eastAsia="ja-JP"/>
        </w:rPr>
        <w:t xml:space="preserve">Digital signatures shall be used on all files. The signature method is defined in </w:t>
      </w:r>
      <w:r w:rsidRPr="00864799">
        <w:rPr>
          <w:lang w:val="en-GB" w:eastAsia="ja-JP"/>
        </w:rPr>
        <w:t>S-100 Part 15</w:t>
      </w:r>
      <w:r w:rsidRPr="0024485B">
        <w:rPr>
          <w:lang w:val="en-GB" w:eastAsia="ja-JP"/>
        </w:rPr>
        <w:t>.</w:t>
      </w:r>
    </w:p>
    <w:p w14:paraId="0163FB7E" w14:textId="77777777" w:rsidR="00E83228" w:rsidRPr="006671C6" w:rsidRDefault="00E83228" w:rsidP="00B3435A">
      <w:pPr>
        <w:pStyle w:val="Heading2"/>
      </w:pPr>
      <w:bookmarkStart w:id="1413" w:name="_Toc127463865"/>
      <w:bookmarkStart w:id="1414" w:name="_Toc128125491"/>
      <w:bookmarkStart w:id="1415" w:name="_Toc141176216"/>
      <w:bookmarkStart w:id="1416" w:name="_Toc141176371"/>
      <w:bookmarkStart w:id="1417" w:name="_Toc141177002"/>
      <w:bookmarkStart w:id="1418" w:name="_Toc150177887"/>
      <w:r w:rsidRPr="006671C6">
        <w:t>Support Files</w:t>
      </w:r>
      <w:bookmarkEnd w:id="1413"/>
      <w:bookmarkEnd w:id="1414"/>
      <w:bookmarkEnd w:id="1415"/>
      <w:bookmarkEnd w:id="1416"/>
      <w:bookmarkEnd w:id="1417"/>
      <w:bookmarkEnd w:id="1418"/>
    </w:p>
    <w:p w14:paraId="73B3CE70" w14:textId="77777777" w:rsidR="00EF4A6D" w:rsidRDefault="009C480A" w:rsidP="00E1761D">
      <w:pPr>
        <w:spacing w:before="0" w:after="60"/>
        <w:rPr>
          <w:rFonts w:cs="Arial"/>
          <w:szCs w:val="20"/>
        </w:rPr>
      </w:pPr>
      <w:r>
        <w:rPr>
          <w:rFonts w:cs="Arial"/>
          <w:szCs w:val="20"/>
          <w:lang w:val="fi-FI"/>
        </w:rPr>
        <w:t xml:space="preserve">The only </w:t>
      </w:r>
      <w:r>
        <w:rPr>
          <w:rFonts w:cs="Arial"/>
          <w:szCs w:val="20"/>
        </w:rPr>
        <w:t>s</w:t>
      </w:r>
      <w:r w:rsidR="00933FE9" w:rsidRPr="00D129DC">
        <w:rPr>
          <w:rFonts w:cs="Arial"/>
          <w:szCs w:val="20"/>
        </w:rPr>
        <w:t>upport file</w:t>
      </w:r>
      <w:r>
        <w:rPr>
          <w:rFonts w:cs="Arial"/>
          <w:szCs w:val="20"/>
        </w:rPr>
        <w:t xml:space="preserve"> type</w:t>
      </w:r>
      <w:r w:rsidR="00933FE9" w:rsidRPr="00D129DC">
        <w:rPr>
          <w:rFonts w:cs="Arial"/>
          <w:szCs w:val="20"/>
        </w:rPr>
        <w:t xml:space="preserve"> </w:t>
      </w:r>
      <w:r>
        <w:rPr>
          <w:rFonts w:cs="Arial"/>
          <w:szCs w:val="20"/>
        </w:rPr>
        <w:t>allowed for S-129 is an optional file describing the route which was used to calculate the S-129 dataset</w:t>
      </w:r>
      <w:r w:rsidR="0066549D">
        <w:rPr>
          <w:rFonts w:cs="Arial"/>
          <w:szCs w:val="20"/>
        </w:rPr>
        <w:t>.</w:t>
      </w:r>
      <w:r w:rsidR="004E1105">
        <w:rPr>
          <w:rFonts w:cs="Arial"/>
          <w:szCs w:val="20"/>
        </w:rPr>
        <w:t xml:space="preserve"> </w:t>
      </w:r>
      <w:r>
        <w:rPr>
          <w:rFonts w:cs="Arial"/>
          <w:szCs w:val="20"/>
        </w:rPr>
        <w:t xml:space="preserve">Changes to the route during transit should be kept to a minimum, and the file should be included only when it </w:t>
      </w:r>
      <w:r w:rsidR="00E710B7">
        <w:rPr>
          <w:rFonts w:cs="Arial"/>
          <w:szCs w:val="20"/>
        </w:rPr>
        <w:t>is</w:t>
      </w:r>
      <w:r>
        <w:rPr>
          <w:rFonts w:cs="Arial"/>
          <w:szCs w:val="20"/>
        </w:rPr>
        <w:t xml:space="preserve"> changed</w:t>
      </w:r>
      <w:r w:rsidR="0066549D">
        <w:rPr>
          <w:rFonts w:cs="Arial"/>
          <w:szCs w:val="20"/>
        </w:rPr>
        <w:t>.</w:t>
      </w:r>
      <w:r w:rsidR="004E1105">
        <w:rPr>
          <w:rFonts w:cs="Arial"/>
          <w:szCs w:val="20"/>
        </w:rPr>
        <w:t xml:space="preserve"> </w:t>
      </w:r>
      <w:r w:rsidR="00EF4A6D">
        <w:rPr>
          <w:rFonts w:cs="Arial"/>
          <w:szCs w:val="20"/>
        </w:rPr>
        <w:t xml:space="preserve">The specific route file is identified within </w:t>
      </w:r>
      <w:r w:rsidR="00EF4A6D" w:rsidRPr="009C480A">
        <w:rPr>
          <w:rFonts w:cs="Arial"/>
          <w:szCs w:val="20"/>
        </w:rPr>
        <w:t xml:space="preserve">the </w:t>
      </w:r>
      <w:r w:rsidR="00EF4A6D">
        <w:rPr>
          <w:rFonts w:cs="Arial"/>
          <w:szCs w:val="20"/>
        </w:rPr>
        <w:t xml:space="preserve">S-129 dataset by </w:t>
      </w:r>
      <w:r w:rsidR="00EF4A6D" w:rsidRPr="009C480A">
        <w:rPr>
          <w:rFonts w:cs="Arial"/>
          <w:szCs w:val="20"/>
        </w:rPr>
        <w:t>the following simple attributes</w:t>
      </w:r>
      <w:r w:rsidR="00E710B7">
        <w:rPr>
          <w:rFonts w:cs="Arial"/>
          <w:szCs w:val="20"/>
        </w:rPr>
        <w:t>:</w:t>
      </w:r>
    </w:p>
    <w:p w14:paraId="54038B55" w14:textId="7CBC0AAC" w:rsidR="00EF4A6D" w:rsidRPr="009C480A" w:rsidRDefault="00B16610" w:rsidP="00E1761D">
      <w:pPr>
        <w:pStyle w:val="ListParagraph"/>
        <w:numPr>
          <w:ilvl w:val="0"/>
          <w:numId w:val="20"/>
        </w:numPr>
        <w:suppressAutoHyphens/>
        <w:spacing w:before="0" w:after="60" w:line="240" w:lineRule="auto"/>
        <w:jc w:val="left"/>
        <w:rPr>
          <w:rFonts w:cs="Arial"/>
        </w:rPr>
      </w:pPr>
      <w:r>
        <w:rPr>
          <w:rFonts w:cs="Arial"/>
        </w:rPr>
        <w:t>sourceRouteName</w:t>
      </w:r>
    </w:p>
    <w:p w14:paraId="27052FCB" w14:textId="54F25F2B" w:rsidR="009C480A" w:rsidRDefault="00B16610" w:rsidP="00E1761D">
      <w:pPr>
        <w:pStyle w:val="ListParagraph"/>
        <w:numPr>
          <w:ilvl w:val="0"/>
          <w:numId w:val="20"/>
        </w:numPr>
        <w:suppressAutoHyphens/>
        <w:spacing w:before="0" w:line="240" w:lineRule="auto"/>
        <w:jc w:val="left"/>
        <w:rPr>
          <w:rFonts w:cs="Arial"/>
        </w:rPr>
      </w:pPr>
      <w:r>
        <w:rPr>
          <w:rFonts w:cs="Arial"/>
        </w:rPr>
        <w:t>sourceRouteVersion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EF4A6D" w:rsidRPr="005C1DB9" w14:paraId="1F1723CB" w14:textId="77777777" w:rsidTr="009C6D69">
        <w:trPr>
          <w:trHeight w:val="220"/>
          <w:jc w:val="center"/>
        </w:trPr>
        <w:tc>
          <w:tcPr>
            <w:tcW w:w="1493" w:type="dxa"/>
            <w:shd w:val="clear" w:color="auto" w:fill="D9D9D9" w:themeFill="background1" w:themeFillShade="D9"/>
          </w:tcPr>
          <w:p w14:paraId="6DDB644A"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File Types</w:t>
            </w:r>
          </w:p>
        </w:tc>
        <w:tc>
          <w:tcPr>
            <w:tcW w:w="1299" w:type="dxa"/>
            <w:shd w:val="clear" w:color="auto" w:fill="D9D9D9" w:themeFill="background1" w:themeFillShade="D9"/>
          </w:tcPr>
          <w:p w14:paraId="14A36EC2"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 xml:space="preserve"> Extensions</w:t>
            </w:r>
          </w:p>
        </w:tc>
        <w:tc>
          <w:tcPr>
            <w:tcW w:w="5310" w:type="dxa"/>
            <w:shd w:val="clear" w:color="auto" w:fill="D9D9D9" w:themeFill="background1" w:themeFillShade="D9"/>
          </w:tcPr>
          <w:p w14:paraId="5CDCD653"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Comment</w:t>
            </w:r>
          </w:p>
        </w:tc>
      </w:tr>
      <w:tr w:rsidR="00EF4A6D" w:rsidRPr="005C1DB9" w14:paraId="3031250A" w14:textId="77777777" w:rsidTr="003C3D5F">
        <w:trPr>
          <w:trHeight w:val="220"/>
          <w:jc w:val="center"/>
        </w:trPr>
        <w:tc>
          <w:tcPr>
            <w:tcW w:w="1493" w:type="dxa"/>
          </w:tcPr>
          <w:p w14:paraId="55C4DCF7"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XML</w:t>
            </w:r>
          </w:p>
        </w:tc>
        <w:tc>
          <w:tcPr>
            <w:tcW w:w="1299" w:type="dxa"/>
          </w:tcPr>
          <w:p w14:paraId="7C5DCEBC"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35D10ECA" w14:textId="77777777" w:rsidR="00EF4A6D" w:rsidRPr="005C1DB9" w:rsidRDefault="00EF4A6D" w:rsidP="00E1761D">
            <w:pPr>
              <w:pStyle w:val="NormalWeb"/>
              <w:spacing w:before="60" w:beforeAutospacing="0" w:after="60" w:afterAutospacing="0"/>
              <w:jc w:val="left"/>
              <w:rPr>
                <w:rFonts w:cs="Arial"/>
                <w:sz w:val="18"/>
                <w:szCs w:val="18"/>
              </w:rPr>
            </w:pPr>
          </w:p>
        </w:tc>
      </w:tr>
      <w:tr w:rsidR="00EF4A6D" w:rsidRPr="005C1DB9" w14:paraId="48D4F988" w14:textId="77777777" w:rsidTr="003C3D5F">
        <w:trPr>
          <w:trHeight w:val="204"/>
          <w:jc w:val="center"/>
        </w:trPr>
        <w:tc>
          <w:tcPr>
            <w:tcW w:w="1493" w:type="dxa"/>
          </w:tcPr>
          <w:p w14:paraId="6866B950"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47E0133F" w14:textId="77777777" w:rsidR="00EF4A6D" w:rsidRPr="005C1DB9" w:rsidRDefault="00EF4A6D" w:rsidP="00E1761D">
            <w:pPr>
              <w:pStyle w:val="NormalWeb"/>
              <w:spacing w:before="60" w:beforeAutospacing="0" w:after="60" w:afterAutospacing="0"/>
              <w:jc w:val="left"/>
              <w:rPr>
                <w:rFonts w:cs="Arial"/>
                <w:sz w:val="18"/>
                <w:szCs w:val="18"/>
              </w:rPr>
            </w:pPr>
            <w:r>
              <w:rPr>
                <w:rFonts w:cs="Arial"/>
                <w:sz w:val="18"/>
                <w:szCs w:val="18"/>
              </w:rPr>
              <w:t>RTZ</w:t>
            </w:r>
          </w:p>
        </w:tc>
        <w:tc>
          <w:tcPr>
            <w:tcW w:w="5310" w:type="dxa"/>
          </w:tcPr>
          <w:p w14:paraId="7A4F21EA" w14:textId="46B7A981" w:rsidR="00EF4A6D" w:rsidRPr="00834888" w:rsidRDefault="00EF4A6D" w:rsidP="00E1761D">
            <w:pPr>
              <w:pStyle w:val="NormalWeb"/>
              <w:spacing w:before="60" w:beforeAutospacing="0" w:after="60" w:afterAutospacing="0"/>
              <w:jc w:val="left"/>
              <w:rPr>
                <w:rFonts w:cs="Arial"/>
                <w:sz w:val="18"/>
                <w:szCs w:val="18"/>
              </w:rPr>
            </w:pPr>
            <w:r>
              <w:rPr>
                <w:rFonts w:cs="Arial"/>
                <w:sz w:val="18"/>
                <w:szCs w:val="18"/>
              </w:rPr>
              <w:t xml:space="preserve">An XML file </w:t>
            </w:r>
            <w:r w:rsidRPr="00EF4A6D">
              <w:rPr>
                <w:rFonts w:cs="Arial"/>
                <w:sz w:val="18"/>
                <w:szCs w:val="18"/>
              </w:rPr>
              <w:t>format for Route Exchange</w:t>
            </w:r>
            <w:r>
              <w:rPr>
                <w:rFonts w:cs="Arial"/>
                <w:sz w:val="18"/>
                <w:szCs w:val="18"/>
              </w:rPr>
              <w:t xml:space="preserve"> as specified in </w:t>
            </w:r>
            <w:r w:rsidRPr="00EF4A6D">
              <w:rPr>
                <w:rFonts w:cs="Arial"/>
                <w:sz w:val="18"/>
                <w:szCs w:val="18"/>
              </w:rPr>
              <w:t xml:space="preserve">edition 4 of IEC </w:t>
            </w:r>
            <w:ins w:id="1419" w:author="Jason Rhee" w:date="2024-03-06T13:43:00Z">
              <w:r w:rsidR="00A236E6" w:rsidRPr="00FD4CCF">
                <w:rPr>
                  <w:rFonts w:cs="Arial"/>
                  <w:sz w:val="18"/>
                  <w:szCs w:val="18"/>
                </w:rPr>
                <w:t>63173-1</w:t>
              </w:r>
            </w:ins>
            <w:del w:id="1420" w:author="Jason Rhee" w:date="2024-03-06T13:43:00Z">
              <w:r w:rsidRPr="00EF4A6D" w:rsidDel="00A236E6">
                <w:rPr>
                  <w:rFonts w:cs="Arial"/>
                  <w:sz w:val="18"/>
                  <w:szCs w:val="18"/>
                </w:rPr>
                <w:delText>61174 Annex S</w:delText>
              </w:r>
            </w:del>
            <w:r>
              <w:rPr>
                <w:rFonts w:cs="Arial"/>
                <w:sz w:val="18"/>
                <w:szCs w:val="18"/>
              </w:rPr>
              <w:t>.</w:t>
            </w:r>
          </w:p>
        </w:tc>
      </w:tr>
      <w:tr w:rsidR="00EF4A6D" w:rsidRPr="005C1DB9" w14:paraId="1EA0C125" w14:textId="77777777" w:rsidTr="003C3D5F">
        <w:trPr>
          <w:trHeight w:val="220"/>
          <w:jc w:val="center"/>
        </w:trPr>
        <w:tc>
          <w:tcPr>
            <w:tcW w:w="1493" w:type="dxa"/>
          </w:tcPr>
          <w:p w14:paraId="2D75A30F"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14FD4953"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53F2A495" w14:textId="77777777" w:rsidR="00EF4A6D" w:rsidRPr="00834888" w:rsidRDefault="00F528A5" w:rsidP="00E1761D">
            <w:pPr>
              <w:pStyle w:val="NormalWeb"/>
              <w:spacing w:before="60" w:beforeAutospacing="0" w:after="60" w:afterAutospacing="0"/>
              <w:jc w:val="left"/>
              <w:rPr>
                <w:rFonts w:cs="Arial"/>
                <w:sz w:val="18"/>
                <w:szCs w:val="18"/>
              </w:rPr>
            </w:pPr>
            <w:r>
              <w:rPr>
                <w:rFonts w:cs="Arial"/>
                <w:sz w:val="18"/>
                <w:szCs w:val="18"/>
              </w:rPr>
              <w:t>An XML file format for Route Exchange as specified in S-421 when published.</w:t>
            </w:r>
          </w:p>
        </w:tc>
      </w:tr>
    </w:tbl>
    <w:p w14:paraId="5991B441" w14:textId="52D60BAF" w:rsidR="00E1761D" w:rsidRPr="00273F78" w:rsidRDefault="00E1761D" w:rsidP="00E1761D">
      <w:pPr>
        <w:pStyle w:val="Caption"/>
        <w:spacing w:line="240" w:lineRule="auto"/>
        <w:jc w:val="center"/>
        <w:rPr>
          <w:rFonts w:cs="Arial"/>
          <w:i/>
          <w:sz w:val="18"/>
          <w:szCs w:val="18"/>
        </w:rPr>
      </w:pPr>
      <w:r>
        <w:rPr>
          <w:rFonts w:cs="Arial"/>
          <w:i/>
          <w:sz w:val="18"/>
          <w:szCs w:val="18"/>
        </w:rPr>
        <w:t>Table</w:t>
      </w:r>
      <w:r w:rsidRPr="00273F78">
        <w:rPr>
          <w:rFonts w:cs="Arial"/>
          <w:i/>
          <w:sz w:val="18"/>
          <w:szCs w:val="18"/>
        </w:rPr>
        <w:t xml:space="preserve"> 1</w:t>
      </w:r>
      <w:r>
        <w:rPr>
          <w:rFonts w:cs="Arial"/>
          <w:i/>
          <w:sz w:val="18"/>
          <w:szCs w:val="18"/>
        </w:rPr>
        <w:t>8</w:t>
      </w:r>
      <w:r w:rsidRPr="00273F78">
        <w:rPr>
          <w:rFonts w:cs="Arial"/>
          <w:i/>
          <w:sz w:val="18"/>
          <w:szCs w:val="18"/>
        </w:rPr>
        <w:t xml:space="preserve">-1 – </w:t>
      </w:r>
      <w:r>
        <w:rPr>
          <w:rFonts w:cs="Arial"/>
          <w:i/>
          <w:sz w:val="18"/>
          <w:szCs w:val="18"/>
        </w:rPr>
        <w:t>Suppo</w:t>
      </w:r>
      <w:r w:rsidR="00A003BB">
        <w:rPr>
          <w:rFonts w:cs="Arial"/>
          <w:i/>
          <w:sz w:val="18"/>
          <w:szCs w:val="18"/>
        </w:rPr>
        <w:t>rt file format</w:t>
      </w:r>
    </w:p>
    <w:p w14:paraId="181E7A31" w14:textId="2FB56C9A" w:rsidR="00F528A5" w:rsidRDefault="00933FE9" w:rsidP="00A003BB">
      <w:pPr>
        <w:spacing w:before="0"/>
        <w:rPr>
          <w:rFonts w:cs="Arial"/>
          <w:szCs w:val="20"/>
        </w:rPr>
      </w:pPr>
      <w:r w:rsidRPr="00D129DC">
        <w:rPr>
          <w:rFonts w:cs="Arial"/>
          <w:szCs w:val="20"/>
        </w:rPr>
        <w:t>Note:</w:t>
      </w:r>
      <w:r w:rsidR="00EF4A6D">
        <w:rPr>
          <w:rFonts w:cs="Arial"/>
          <w:szCs w:val="20"/>
        </w:rPr>
        <w:t xml:space="preserve"> </w:t>
      </w:r>
      <w:r w:rsidR="00EF4A6D">
        <w:rPr>
          <w:rFonts w:cs="Arial"/>
          <w:sz w:val="18"/>
          <w:szCs w:val="18"/>
        </w:rPr>
        <w:t xml:space="preserve">The route file </w:t>
      </w:r>
      <w:r w:rsidR="00E710B7">
        <w:rPr>
          <w:rFonts w:cs="Arial"/>
          <w:sz w:val="18"/>
          <w:szCs w:val="18"/>
        </w:rPr>
        <w:t>e</w:t>
      </w:r>
      <w:r w:rsidR="00EF4A6D">
        <w:rPr>
          <w:rFonts w:cs="Arial"/>
          <w:sz w:val="18"/>
          <w:szCs w:val="18"/>
        </w:rPr>
        <w:t xml:space="preserve">xchange format </w:t>
      </w:r>
      <w:r w:rsidR="00F528A5">
        <w:rPr>
          <w:rFonts w:cs="Arial"/>
          <w:szCs w:val="20"/>
        </w:rPr>
        <w:t xml:space="preserve">specified in </w:t>
      </w:r>
      <w:r w:rsidR="006F099E">
        <w:rPr>
          <w:rFonts w:cs="Arial"/>
          <w:szCs w:val="20"/>
        </w:rPr>
        <w:t>IEC 63173-1</w:t>
      </w:r>
      <w:r w:rsidR="0066549D">
        <w:rPr>
          <w:rFonts w:cs="Arial"/>
          <w:szCs w:val="20"/>
        </w:rPr>
        <w:t>.</w:t>
      </w:r>
      <w:r w:rsidR="004E1105">
        <w:rPr>
          <w:rFonts w:cs="Arial"/>
          <w:szCs w:val="20"/>
        </w:rPr>
        <w:t xml:space="preserve"> </w:t>
      </w:r>
      <w:r w:rsidR="006F099E">
        <w:rPr>
          <w:rFonts w:cs="Arial"/>
          <w:szCs w:val="20"/>
        </w:rPr>
        <w:t xml:space="preserve">The </w:t>
      </w:r>
      <w:r w:rsidR="006665C6">
        <w:rPr>
          <w:rFonts w:cs="Arial"/>
          <w:szCs w:val="20"/>
        </w:rPr>
        <w:t xml:space="preserve">S-421 </w:t>
      </w:r>
      <w:r w:rsidR="006F099E">
        <w:rPr>
          <w:rFonts w:cs="Arial"/>
          <w:szCs w:val="20"/>
        </w:rPr>
        <w:t xml:space="preserve">Product Specification </w:t>
      </w:r>
      <w:del w:id="1421" w:author="Jason Rhee" w:date="2024-03-06T15:24:00Z">
        <w:r w:rsidR="006665C6" w:rsidDel="00367C6D">
          <w:rPr>
            <w:rFonts w:cs="Arial"/>
            <w:szCs w:val="20"/>
          </w:rPr>
          <w:delText xml:space="preserve">will </w:delText>
        </w:r>
      </w:del>
      <w:ins w:id="1422" w:author="Jason Rhee" w:date="2024-03-06T15:24:00Z">
        <w:r w:rsidR="00367C6D">
          <w:rPr>
            <w:rFonts w:cs="Arial"/>
            <w:szCs w:val="20"/>
          </w:rPr>
          <w:t xml:space="preserve">is intended to </w:t>
        </w:r>
      </w:ins>
      <w:r w:rsidR="006665C6">
        <w:rPr>
          <w:rFonts w:cs="Arial"/>
          <w:szCs w:val="20"/>
        </w:rPr>
        <w:t>provide g</w:t>
      </w:r>
      <w:r w:rsidR="00F528A5">
        <w:rPr>
          <w:rFonts w:cs="Arial"/>
          <w:szCs w:val="20"/>
        </w:rPr>
        <w:t xml:space="preserve">uidelines for using the </w:t>
      </w:r>
      <w:r w:rsidR="00F528A5" w:rsidRPr="00F528A5">
        <w:rPr>
          <w:rFonts w:cs="Arial"/>
          <w:szCs w:val="20"/>
        </w:rPr>
        <w:t>Route Plan with S-</w:t>
      </w:r>
      <w:r w:rsidR="00F528A5">
        <w:rPr>
          <w:rFonts w:cs="Arial"/>
          <w:szCs w:val="20"/>
        </w:rPr>
        <w:t xml:space="preserve">129 </w:t>
      </w:r>
      <w:r w:rsidR="006665C6">
        <w:rPr>
          <w:rFonts w:cs="Arial"/>
          <w:szCs w:val="20"/>
        </w:rPr>
        <w:t>in an ECDIS</w:t>
      </w:r>
      <w:r w:rsidR="00E710B7">
        <w:rPr>
          <w:rFonts w:cs="Arial"/>
          <w:szCs w:val="20"/>
        </w:rPr>
        <w:t xml:space="preserve"> or other navigation </w:t>
      </w:r>
      <w:r w:rsidR="006665C6">
        <w:rPr>
          <w:rFonts w:cs="Arial"/>
          <w:szCs w:val="20"/>
        </w:rPr>
        <w:t>system</w:t>
      </w:r>
      <w:r w:rsidR="00F528A5" w:rsidRPr="00F528A5">
        <w:rPr>
          <w:rFonts w:cs="Arial"/>
          <w:szCs w:val="20"/>
        </w:rPr>
        <w:t>.</w:t>
      </w:r>
    </w:p>
    <w:p w14:paraId="644263CB" w14:textId="77777777" w:rsidR="00183503" w:rsidRPr="00450010" w:rsidRDefault="00183503" w:rsidP="00A2216E">
      <w:pPr>
        <w:pStyle w:val="Heading3"/>
      </w:pPr>
      <w:bookmarkStart w:id="1423" w:name="_Toc225648345"/>
      <w:bookmarkStart w:id="1424" w:name="_Toc225065202"/>
      <w:bookmarkStart w:id="1425" w:name="_Toc226430998"/>
      <w:r w:rsidRPr="00450010">
        <w:t>Support File Naming</w:t>
      </w:r>
      <w:bookmarkEnd w:id="1423"/>
      <w:bookmarkEnd w:id="1424"/>
      <w:bookmarkEnd w:id="1425"/>
    </w:p>
    <w:p w14:paraId="61FB5336" w14:textId="77777777" w:rsidR="0010376A" w:rsidRDefault="00E710B7" w:rsidP="00A003BB">
      <w:pPr>
        <w:spacing w:before="0"/>
        <w:rPr>
          <w:rFonts w:cs="Arial"/>
          <w:szCs w:val="20"/>
        </w:rPr>
      </w:pPr>
      <w:r>
        <w:rPr>
          <w:rFonts w:cs="Arial"/>
          <w:szCs w:val="20"/>
        </w:rPr>
        <w:t>F</w:t>
      </w:r>
      <w:r w:rsidR="0010376A" w:rsidRPr="00D129DC">
        <w:rPr>
          <w:rFonts w:cs="Arial"/>
          <w:szCs w:val="20"/>
        </w:rPr>
        <w:t>iles shall be named</w:t>
      </w:r>
      <w:r>
        <w:rPr>
          <w:rFonts w:cs="Arial"/>
          <w:szCs w:val="20"/>
        </w:rPr>
        <w:t xml:space="preserve"> as follows:</w:t>
      </w:r>
    </w:p>
    <w:p w14:paraId="01B4311D" w14:textId="77777777" w:rsidR="0010376A" w:rsidRPr="00D129DC" w:rsidRDefault="0010376A" w:rsidP="00A003BB">
      <w:pPr>
        <w:spacing w:before="0"/>
        <w:rPr>
          <w:rFonts w:cs="Arial"/>
          <w:szCs w:val="20"/>
        </w:rPr>
      </w:pPr>
      <w:r w:rsidRPr="00D129DC">
        <w:rPr>
          <w:rFonts w:cs="Arial"/>
          <w:szCs w:val="20"/>
        </w:rPr>
        <w:t xml:space="preserve">129XXXXYYYYYYYY.EEE </w:t>
      </w:r>
    </w:p>
    <w:p w14:paraId="78CCC7A0" w14:textId="77777777" w:rsidR="0010376A" w:rsidRDefault="0010376A" w:rsidP="00A003BB">
      <w:pPr>
        <w:spacing w:before="0" w:after="60"/>
        <w:rPr>
          <w:rFonts w:cs="Arial"/>
          <w:szCs w:val="20"/>
        </w:rPr>
      </w:pPr>
      <w:r w:rsidRPr="00D129DC">
        <w:rPr>
          <w:rFonts w:cs="Arial"/>
          <w:szCs w:val="20"/>
        </w:rPr>
        <w:t>The file name forms a unique identifier where:</w:t>
      </w:r>
    </w:p>
    <w:p w14:paraId="631337C4" w14:textId="77777777"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 xml:space="preserve">the first three characters are fixed </w:t>
      </w:r>
      <w:r w:rsidR="001622C2">
        <w:rPr>
          <w:rFonts w:cs="Arial"/>
        </w:rPr>
        <w:t>as</w:t>
      </w:r>
      <w:r w:rsidR="001622C2" w:rsidRPr="00D129DC">
        <w:rPr>
          <w:rFonts w:cs="Arial"/>
        </w:rPr>
        <w:t xml:space="preserve"> </w:t>
      </w:r>
      <w:r w:rsidRPr="00D129DC">
        <w:rPr>
          <w:rFonts w:cs="Arial"/>
        </w:rPr>
        <w:t>129, and identify the dataset as a S-129 based dataset.</w:t>
      </w:r>
    </w:p>
    <w:p w14:paraId="734F47AC" w14:textId="5D05B2C4" w:rsidR="0010376A" w:rsidRPr="00D129DC" w:rsidRDefault="00712A4F" w:rsidP="00A003BB">
      <w:pPr>
        <w:pStyle w:val="ListParagraph"/>
        <w:numPr>
          <w:ilvl w:val="0"/>
          <w:numId w:val="20"/>
        </w:numPr>
        <w:suppressAutoHyphens/>
        <w:spacing w:before="0" w:after="60" w:line="240" w:lineRule="auto"/>
        <w:jc w:val="left"/>
        <w:rPr>
          <w:rFonts w:cs="Arial"/>
        </w:rPr>
      </w:pPr>
      <w:r>
        <w:rPr>
          <w:rFonts w:cs="Arial"/>
        </w:rPr>
        <w:t>t</w:t>
      </w:r>
      <w:r w:rsidR="0010376A" w:rsidRPr="00D129DC">
        <w:rPr>
          <w:rFonts w:cs="Arial"/>
        </w:rPr>
        <w:t>he fourth to seventh characters indicate the issuing agency (mandatory) in accordance with IHO S-62.</w:t>
      </w:r>
    </w:p>
    <w:p w14:paraId="437D79C9" w14:textId="7BC5E13B"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lastRenderedPageBreak/>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 xml:space="preserve">. </w:t>
      </w:r>
      <w:r w:rsidRPr="00D129DC">
        <w:rPr>
          <w:rFonts w:cs="Arial"/>
        </w:rPr>
        <w:t>It is not required to use all characters</w:t>
      </w:r>
      <w:r w:rsidR="0066549D">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character_ (underscore)</w:t>
      </w:r>
      <w:r w:rsidR="0066549D">
        <w:rPr>
          <w:rFonts w:cs="Arial"/>
        </w:rPr>
        <w:t>.</w:t>
      </w:r>
    </w:p>
    <w:p w14:paraId="3FB5E7DD" w14:textId="77777777" w:rsidR="0010376A" w:rsidRDefault="0010376A" w:rsidP="00A003BB">
      <w:pPr>
        <w:pStyle w:val="ListParagraph"/>
        <w:numPr>
          <w:ilvl w:val="0"/>
          <w:numId w:val="20"/>
        </w:numPr>
        <w:suppressAutoHyphens/>
        <w:spacing w:before="0" w:line="240" w:lineRule="auto"/>
        <w:jc w:val="left"/>
        <w:rPr>
          <w:rFonts w:cs="Arial"/>
        </w:rPr>
      </w:pPr>
      <w:r w:rsidRPr="00D129DC">
        <w:rPr>
          <w:rFonts w:cs="Arial"/>
        </w:rPr>
        <w:t>EEE – support file extension (</w:t>
      </w:r>
      <w:r w:rsidR="00E710B7">
        <w:rPr>
          <w:rFonts w:cs="Arial"/>
        </w:rPr>
        <w:t xml:space="preserve">note </w:t>
      </w:r>
      <w:r w:rsidR="008D05D2">
        <w:rPr>
          <w:rFonts w:cs="Arial"/>
        </w:rPr>
        <w:t>–</w:t>
      </w:r>
      <w:r w:rsidR="00E710B7">
        <w:rPr>
          <w:rFonts w:cs="Arial"/>
        </w:rPr>
        <w:t xml:space="preserve"> m</w:t>
      </w:r>
      <w:r w:rsidRPr="00D129DC">
        <w:rPr>
          <w:rFonts w:cs="Arial"/>
        </w:rPr>
        <w:t>ust conform to the file format)</w:t>
      </w:r>
      <w:r w:rsidR="00E710B7">
        <w:rPr>
          <w:rFonts w:cs="Arial"/>
        </w:rPr>
        <w:t>.</w:t>
      </w:r>
    </w:p>
    <w:p w14:paraId="4C748AA4" w14:textId="77777777" w:rsidR="00A003BB" w:rsidRPr="00A003BB" w:rsidRDefault="00A003BB" w:rsidP="00A003BB">
      <w:pPr>
        <w:suppressAutoHyphens/>
        <w:spacing w:before="0"/>
        <w:jc w:val="left"/>
        <w:rPr>
          <w:rFonts w:cs="Arial"/>
        </w:rPr>
      </w:pPr>
    </w:p>
    <w:p w14:paraId="796AA35A" w14:textId="7CC4B860" w:rsidR="00B3315D" w:rsidRPr="008D05D2" w:rsidRDefault="00B3315D" w:rsidP="002721B0">
      <w:pPr>
        <w:pStyle w:val="Heading1"/>
      </w:pPr>
      <w:bookmarkStart w:id="1426" w:name="_Toc225648311"/>
      <w:bookmarkStart w:id="1427" w:name="_Toc225065168"/>
      <w:bookmarkStart w:id="1428" w:name="_Toc127463866"/>
      <w:bookmarkStart w:id="1429" w:name="_Toc128125492"/>
      <w:bookmarkStart w:id="1430" w:name="_Toc141176217"/>
      <w:bookmarkStart w:id="1431" w:name="_Toc141176372"/>
      <w:bookmarkStart w:id="1432" w:name="_Toc141177003"/>
      <w:bookmarkStart w:id="1433" w:name="_Toc150177888"/>
      <w:bookmarkStart w:id="1434" w:name="_Ref150531304"/>
      <w:bookmarkStart w:id="1435" w:name="_Ref150531311"/>
      <w:bookmarkStart w:id="1436" w:name="_Ref150531355"/>
      <w:bookmarkEnd w:id="1370"/>
      <w:bookmarkEnd w:id="1371"/>
      <w:r w:rsidRPr="006671C6">
        <w:t>Metadata</w:t>
      </w:r>
      <w:bookmarkEnd w:id="1426"/>
      <w:bookmarkEnd w:id="1427"/>
      <w:bookmarkEnd w:id="1428"/>
      <w:bookmarkEnd w:id="1429"/>
      <w:bookmarkEnd w:id="1430"/>
      <w:bookmarkEnd w:id="1431"/>
      <w:bookmarkEnd w:id="1432"/>
      <w:bookmarkEnd w:id="1433"/>
      <w:bookmarkEnd w:id="1434"/>
      <w:bookmarkEnd w:id="1435"/>
      <w:bookmarkEnd w:id="1436"/>
    </w:p>
    <w:p w14:paraId="0B09B0AE" w14:textId="0C9E80BE" w:rsidR="00780142" w:rsidRPr="00D129DC" w:rsidRDefault="00780142" w:rsidP="00B3435A">
      <w:pPr>
        <w:pStyle w:val="Heading2"/>
      </w:pPr>
      <w:bookmarkStart w:id="1437" w:name="_Toc127463867"/>
      <w:bookmarkStart w:id="1438" w:name="_Toc128125493"/>
      <w:bookmarkStart w:id="1439" w:name="_Toc141176218"/>
      <w:bookmarkStart w:id="1440" w:name="_Toc141176373"/>
      <w:bookmarkStart w:id="1441" w:name="_Toc141177004"/>
      <w:bookmarkStart w:id="1442" w:name="_Toc150177889"/>
      <w:r w:rsidRPr="00D129DC">
        <w:t>Introduction</w:t>
      </w:r>
      <w:bookmarkEnd w:id="1437"/>
      <w:bookmarkEnd w:id="1438"/>
      <w:bookmarkEnd w:id="1439"/>
      <w:bookmarkEnd w:id="1440"/>
      <w:bookmarkEnd w:id="1441"/>
      <w:bookmarkEnd w:id="1442"/>
    </w:p>
    <w:p w14:paraId="3496187F" w14:textId="77777777" w:rsidR="00583592" w:rsidRDefault="00251A73" w:rsidP="00A003BB">
      <w:pPr>
        <w:spacing w:before="0"/>
        <w:rPr>
          <w:ins w:id="1443" w:author="Jason Rhee" w:date="2024-03-06T13:46:00Z"/>
          <w:rFonts w:cs="Arial"/>
          <w:szCs w:val="20"/>
        </w:rPr>
      </w:pPr>
      <w:r w:rsidRPr="00D129DC">
        <w:rPr>
          <w:rFonts w:cs="Arial"/>
          <w:szCs w:val="20"/>
        </w:rPr>
        <w:t>The</w:t>
      </w:r>
      <w:r w:rsidR="00E710B7">
        <w:rPr>
          <w:rFonts w:cs="Arial"/>
          <w:szCs w:val="20"/>
        </w:rPr>
        <w:t xml:space="preserve"> S-129</w:t>
      </w:r>
      <w:r w:rsidRPr="00D129DC">
        <w:rPr>
          <w:rFonts w:cs="Arial"/>
          <w:szCs w:val="20"/>
        </w:rPr>
        <w:t xml:space="preserve"> UKCM metadata description is based on </w:t>
      </w:r>
      <w:del w:id="1444" w:author="Jason Rhee" w:date="2024-03-06T13:45:00Z">
        <w:r w:rsidRPr="00D129DC" w:rsidDel="00E34FCD">
          <w:rPr>
            <w:rFonts w:cs="Arial"/>
            <w:szCs w:val="20"/>
          </w:rPr>
          <w:delText xml:space="preserve">the </w:delText>
        </w:r>
      </w:del>
      <w:r w:rsidRPr="00D129DC">
        <w:rPr>
          <w:rFonts w:cs="Arial"/>
          <w:szCs w:val="20"/>
        </w:rPr>
        <w:t xml:space="preserve">S-100 </w:t>
      </w:r>
      <w:ins w:id="1445" w:author="Jason Rhee" w:date="2024-03-06T13:45:00Z">
        <w:r w:rsidR="00E34FCD">
          <w:rPr>
            <w:rFonts w:cs="Arial"/>
            <w:szCs w:val="20"/>
          </w:rPr>
          <w:t xml:space="preserve">Part 17 </w:t>
        </w:r>
      </w:ins>
      <w:r w:rsidR="008D48C3">
        <w:rPr>
          <w:rFonts w:cs="Arial"/>
          <w:szCs w:val="20"/>
        </w:rPr>
        <w:t>Discovery Metadata for Information Exchange Catalogues</w:t>
      </w:r>
      <w:del w:id="1446" w:author="Jason Rhee" w:date="2024-03-06T13:46:00Z">
        <w:r w:rsidR="008D48C3" w:rsidDel="00F1034C">
          <w:rPr>
            <w:rFonts w:cs="Arial"/>
            <w:szCs w:val="20"/>
          </w:rPr>
          <w:delText xml:space="preserve"> </w:delText>
        </w:r>
        <w:r w:rsidRPr="00D129DC" w:rsidDel="00F1034C">
          <w:rPr>
            <w:rFonts w:cs="Arial"/>
            <w:szCs w:val="20"/>
          </w:rPr>
          <w:delText xml:space="preserve"> document section</w:delText>
        </w:r>
      </w:del>
      <w:r w:rsidRPr="00D129DC">
        <w:rPr>
          <w:rFonts w:cs="Arial"/>
          <w:szCs w:val="20"/>
        </w:rPr>
        <w:t>, which is a profile of the ISO 19115 standard</w:t>
      </w:r>
      <w:r w:rsidR="0066549D">
        <w:rPr>
          <w:rFonts w:cs="Arial"/>
          <w:szCs w:val="20"/>
        </w:rPr>
        <w:t>.</w:t>
      </w:r>
      <w:r w:rsidR="004E1105">
        <w:rPr>
          <w:rFonts w:cs="Arial"/>
          <w:szCs w:val="20"/>
        </w:rPr>
        <w:t xml:space="preserve"> </w:t>
      </w:r>
      <w:r w:rsidRPr="00D129DC">
        <w:rPr>
          <w:rFonts w:cs="Arial"/>
          <w:szCs w:val="20"/>
        </w:rPr>
        <w:t>These documents provide a structure for describing digital geographic data</w:t>
      </w:r>
      <w:r w:rsidR="00712A4F">
        <w:rPr>
          <w:rFonts w:cs="Arial"/>
          <w:szCs w:val="20"/>
        </w:rPr>
        <w:t>,</w:t>
      </w:r>
      <w:r w:rsidRPr="00D129DC">
        <w:rPr>
          <w:rFonts w:cs="Arial"/>
          <w:szCs w:val="20"/>
        </w:rPr>
        <w:t xml:space="preserve"> and define metadata elements, a common set of metadata terminology, definitions and extension procedures.</w:t>
      </w:r>
      <w:r w:rsidR="008D48C3">
        <w:rPr>
          <w:rFonts w:cs="Arial"/>
          <w:szCs w:val="20"/>
        </w:rPr>
        <w:t xml:space="preserve"> Detailed information </w:t>
      </w:r>
      <w:r w:rsidR="00452C5F">
        <w:rPr>
          <w:rFonts w:cs="Arial"/>
          <w:szCs w:val="20"/>
        </w:rPr>
        <w:t>is</w:t>
      </w:r>
      <w:r w:rsidR="008D48C3">
        <w:rPr>
          <w:rFonts w:cs="Arial"/>
          <w:szCs w:val="20"/>
        </w:rPr>
        <w:t xml:space="preserve"> provided in S-100 Part 17</w:t>
      </w:r>
      <w:del w:id="1447" w:author="Jason Rhee" w:date="2024-03-06T13:46:00Z">
        <w:r w:rsidR="008D48C3" w:rsidDel="00583592">
          <w:rPr>
            <w:rFonts w:cs="Arial"/>
            <w:szCs w:val="20"/>
          </w:rPr>
          <w:delText>.</w:delText>
        </w:r>
      </w:del>
      <w:ins w:id="1448" w:author="Jason Rhee" w:date="2024-03-06T13:46:00Z">
        <w:r w:rsidR="00583592">
          <w:rPr>
            <w:rFonts w:cs="Arial"/>
            <w:szCs w:val="20"/>
          </w:rPr>
          <w:t>.</w:t>
        </w:r>
      </w:ins>
    </w:p>
    <w:p w14:paraId="5B09D129" w14:textId="1F4EFEEA" w:rsidR="00251A73" w:rsidRPr="00D129DC" w:rsidRDefault="00251A73" w:rsidP="00A003BB">
      <w:pPr>
        <w:spacing w:before="0"/>
        <w:rPr>
          <w:rFonts w:cs="Arial"/>
          <w:szCs w:val="20"/>
        </w:rPr>
      </w:pPr>
      <w:r w:rsidRPr="00D129DC">
        <w:rPr>
          <w:rFonts w:cs="Arial"/>
          <w:szCs w:val="20"/>
        </w:rPr>
        <w:t xml:space="preserve">Two metadata packages are described in this </w:t>
      </w:r>
      <w:r w:rsidR="0066549D">
        <w:rPr>
          <w:rFonts w:cs="Arial"/>
          <w:szCs w:val="20"/>
        </w:rPr>
        <w:t>Product Specification</w:t>
      </w:r>
      <w:r w:rsidRPr="00D129DC">
        <w:rPr>
          <w:rFonts w:cs="Arial"/>
          <w:szCs w:val="20"/>
        </w:rPr>
        <w:t>: dataset metadata</w:t>
      </w:r>
      <w:r w:rsidR="00E710B7">
        <w:rPr>
          <w:rFonts w:cs="Arial"/>
          <w:szCs w:val="20"/>
        </w:rPr>
        <w:t>;</w:t>
      </w:r>
      <w:r w:rsidRPr="00D129DC">
        <w:rPr>
          <w:rFonts w:cs="Arial"/>
          <w:szCs w:val="20"/>
        </w:rPr>
        <w:t xml:space="preserve"> and</w:t>
      </w:r>
      <w:r w:rsidR="00E710B7">
        <w:rPr>
          <w:rFonts w:cs="Arial"/>
          <w:szCs w:val="20"/>
        </w:rPr>
        <w:t>,</w:t>
      </w:r>
      <w:r w:rsidRPr="00D129DC">
        <w:rPr>
          <w:rFonts w:cs="Arial"/>
          <w:szCs w:val="20"/>
        </w:rPr>
        <w:t xml:space="preserve"> exchange set metadata</w:t>
      </w:r>
      <w:r w:rsidR="0066549D">
        <w:rPr>
          <w:rFonts w:cs="Arial"/>
          <w:szCs w:val="20"/>
        </w:rPr>
        <w:t>.</w:t>
      </w:r>
    </w:p>
    <w:p w14:paraId="6D5D8A9A" w14:textId="77777777" w:rsidR="00251A73" w:rsidRPr="00D129DC" w:rsidRDefault="00251A73" w:rsidP="00251A73">
      <w:pPr>
        <w:keepNext/>
        <w:jc w:val="center"/>
        <w:rPr>
          <w:rFonts w:cs="Arial"/>
          <w:szCs w:val="20"/>
        </w:rPr>
      </w:pPr>
      <w:r w:rsidRPr="00D129DC">
        <w:rPr>
          <w:rFonts w:cs="Arial"/>
          <w:noProof/>
          <w:szCs w:val="20"/>
          <w:lang w:val="en-US" w:eastAsia="ko-KR"/>
        </w:rPr>
        <w:drawing>
          <wp:inline distT="0" distB="0" distL="0" distR="0" wp14:anchorId="40E69717" wp14:editId="693F1E33">
            <wp:extent cx="3169920" cy="2278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69920" cy="2278380"/>
                    </a:xfrm>
                    <a:prstGeom prst="rect">
                      <a:avLst/>
                    </a:prstGeom>
                    <a:solidFill>
                      <a:srgbClr val="FFFFFF"/>
                    </a:solidFill>
                    <a:ln>
                      <a:noFill/>
                    </a:ln>
                  </pic:spPr>
                </pic:pic>
              </a:graphicData>
            </a:graphic>
          </wp:inline>
        </w:drawing>
      </w:r>
    </w:p>
    <w:p w14:paraId="389B2BF5" w14:textId="66629B26" w:rsidR="00251A73" w:rsidRPr="00A003BB" w:rsidRDefault="00251A73" w:rsidP="00A003BB">
      <w:pPr>
        <w:pStyle w:val="Caption"/>
        <w:spacing w:line="240" w:lineRule="auto"/>
        <w:jc w:val="center"/>
        <w:rPr>
          <w:rFonts w:cs="Arial"/>
          <w:i/>
          <w:color w:val="1F3864"/>
          <w:sz w:val="18"/>
          <w:szCs w:val="18"/>
        </w:rPr>
      </w:pPr>
      <w:r w:rsidRPr="00A003BB">
        <w:rPr>
          <w:rFonts w:cs="Arial"/>
          <w:i/>
          <w:sz w:val="18"/>
          <w:szCs w:val="18"/>
        </w:rPr>
        <w:t xml:space="preserve">Figure </w:t>
      </w:r>
      <w:r w:rsidR="005C68DA" w:rsidRPr="00A003BB">
        <w:rPr>
          <w:rFonts w:cs="Arial"/>
          <w:i/>
          <w:sz w:val="18"/>
          <w:szCs w:val="18"/>
        </w:rPr>
        <w:fldChar w:fldCharType="begin"/>
      </w:r>
      <w:r w:rsidR="005C68DA" w:rsidRPr="00A003BB">
        <w:rPr>
          <w:rFonts w:cs="Arial"/>
          <w:i/>
          <w:sz w:val="18"/>
          <w:szCs w:val="18"/>
        </w:rPr>
        <w:instrText xml:space="preserve"> STYLEREF 1 \s </w:instrText>
      </w:r>
      <w:r w:rsidR="005C68DA" w:rsidRPr="00A003BB">
        <w:rPr>
          <w:rFonts w:cs="Arial"/>
          <w:i/>
          <w:sz w:val="18"/>
          <w:szCs w:val="18"/>
        </w:rPr>
        <w:fldChar w:fldCharType="separate"/>
      </w:r>
      <w:r w:rsidR="00146B46">
        <w:rPr>
          <w:rFonts w:cs="Arial"/>
          <w:i/>
          <w:noProof/>
          <w:sz w:val="18"/>
          <w:szCs w:val="18"/>
        </w:rPr>
        <w:t>19</w:t>
      </w:r>
      <w:r w:rsidR="005C68DA" w:rsidRPr="00A003BB">
        <w:rPr>
          <w:rFonts w:cs="Arial"/>
          <w:i/>
          <w:sz w:val="18"/>
          <w:szCs w:val="18"/>
        </w:rPr>
        <w:fldChar w:fldCharType="end"/>
      </w:r>
      <w:r w:rsidR="005C68DA" w:rsidRPr="00A003BB">
        <w:rPr>
          <w:rFonts w:cs="Arial"/>
          <w:i/>
          <w:sz w:val="18"/>
          <w:szCs w:val="18"/>
        </w:rPr>
        <w:noBreakHyphen/>
      </w:r>
      <w:r w:rsidR="005C68DA" w:rsidRPr="00A003BB">
        <w:rPr>
          <w:rFonts w:cs="Arial"/>
          <w:i/>
          <w:sz w:val="18"/>
          <w:szCs w:val="18"/>
        </w:rPr>
        <w:fldChar w:fldCharType="begin"/>
      </w:r>
      <w:r w:rsidR="005C68DA" w:rsidRPr="00A003BB">
        <w:rPr>
          <w:rFonts w:cs="Arial"/>
          <w:i/>
          <w:sz w:val="18"/>
          <w:szCs w:val="18"/>
        </w:rPr>
        <w:instrText xml:space="preserve"> SEQ Figure \* ARABIC \s 1 </w:instrText>
      </w:r>
      <w:r w:rsidR="005C68DA" w:rsidRPr="00A003BB">
        <w:rPr>
          <w:rFonts w:cs="Arial"/>
          <w:i/>
          <w:sz w:val="18"/>
          <w:szCs w:val="18"/>
        </w:rPr>
        <w:fldChar w:fldCharType="separate"/>
      </w:r>
      <w:r w:rsidR="00146B46">
        <w:rPr>
          <w:rFonts w:cs="Arial"/>
          <w:i/>
          <w:noProof/>
          <w:sz w:val="18"/>
          <w:szCs w:val="18"/>
        </w:rPr>
        <w:t>1</w:t>
      </w:r>
      <w:r w:rsidR="005C68DA" w:rsidRPr="00A003BB">
        <w:rPr>
          <w:rFonts w:cs="Arial"/>
          <w:i/>
          <w:sz w:val="18"/>
          <w:szCs w:val="18"/>
        </w:rPr>
        <w:fldChar w:fldCharType="end"/>
      </w:r>
      <w:r w:rsidRPr="00A003BB">
        <w:rPr>
          <w:rFonts w:cs="Arial"/>
          <w:i/>
          <w:sz w:val="18"/>
          <w:szCs w:val="18"/>
        </w:rPr>
        <w:t xml:space="preserve"> </w:t>
      </w:r>
      <w:r w:rsidR="001622C2" w:rsidRPr="00A003BB">
        <w:rPr>
          <w:rFonts w:cs="Arial"/>
          <w:i/>
          <w:sz w:val="18"/>
          <w:szCs w:val="18"/>
        </w:rPr>
        <w:t>–</w:t>
      </w:r>
      <w:r w:rsidRPr="00A003BB">
        <w:rPr>
          <w:rFonts w:cs="Arial"/>
          <w:i/>
          <w:sz w:val="18"/>
          <w:szCs w:val="18"/>
        </w:rPr>
        <w:t xml:space="preserve"> Metadata packages</w:t>
      </w:r>
    </w:p>
    <w:p w14:paraId="33F23324" w14:textId="15550224"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1: Types with CI_, EX_, and MD_ prefixes are from packages defined in ISO 19115 and adapted by S-100</w:t>
      </w:r>
      <w:r w:rsidR="0066549D">
        <w:rPr>
          <w:rFonts w:cs="Arial"/>
          <w:szCs w:val="20"/>
        </w:rPr>
        <w:t>.</w:t>
      </w:r>
      <w:r w:rsidR="004E1105">
        <w:rPr>
          <w:rFonts w:cs="Arial"/>
          <w:szCs w:val="20"/>
        </w:rPr>
        <w:t xml:space="preserve"> </w:t>
      </w:r>
      <w:r w:rsidRPr="00D129DC">
        <w:rPr>
          <w:rFonts w:cs="Arial"/>
          <w:szCs w:val="20"/>
        </w:rPr>
        <w:t>Types with S100_ prefix are from packages defined in S-100</w:t>
      </w:r>
      <w:r w:rsidR="0066549D">
        <w:rPr>
          <w:rFonts w:cs="Arial"/>
          <w:szCs w:val="20"/>
        </w:rPr>
        <w:t>.</w:t>
      </w:r>
    </w:p>
    <w:p w14:paraId="6DA0BD73" w14:textId="21355AFC"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2: When a dataset is terminated, the ‘purpose’ metadata field is set to 3 (terminated), and the ‘editionNumber’ metadata field is set to 0</w:t>
      </w:r>
      <w:r w:rsidR="0066549D">
        <w:rPr>
          <w:rFonts w:cs="Arial"/>
          <w:szCs w:val="20"/>
        </w:rPr>
        <w:t>.</w:t>
      </w:r>
      <w:r w:rsidR="004E1105">
        <w:rPr>
          <w:rFonts w:cs="Arial"/>
          <w:szCs w:val="20"/>
        </w:rPr>
        <w:t xml:space="preserve"> </w:t>
      </w:r>
      <w:r w:rsidRPr="00D129DC">
        <w:rPr>
          <w:rFonts w:cs="Arial"/>
          <w:szCs w:val="20"/>
        </w:rPr>
        <w:t>All other metadata fields must be blank</w:t>
      </w:r>
      <w:r w:rsidR="0066549D">
        <w:rPr>
          <w:rFonts w:cs="Arial"/>
          <w:szCs w:val="20"/>
        </w:rPr>
        <w:t>.</w:t>
      </w:r>
    </w:p>
    <w:p w14:paraId="4A90C8A8" w14:textId="170F1518" w:rsidR="005D7C22"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3: The implication of only updating by new edition is that, if a support file is terminated a new edition of the dataset is required.</w:t>
      </w:r>
    </w:p>
    <w:p w14:paraId="44F52A26" w14:textId="52B61E66" w:rsidR="002F4516" w:rsidRPr="00D129DC" w:rsidRDefault="002F4516" w:rsidP="00B3435A">
      <w:pPr>
        <w:pStyle w:val="Heading2"/>
      </w:pPr>
      <w:bookmarkStart w:id="1449" w:name="_Toc127463868"/>
      <w:bookmarkStart w:id="1450" w:name="_Toc128125494"/>
      <w:bookmarkStart w:id="1451" w:name="_Toc141176219"/>
      <w:bookmarkStart w:id="1452" w:name="_Toc141176374"/>
      <w:bookmarkStart w:id="1453" w:name="_Toc141177005"/>
      <w:bookmarkStart w:id="1454" w:name="_Toc150177890"/>
      <w:r w:rsidRPr="00D129DC">
        <w:lastRenderedPageBreak/>
        <w:t xml:space="preserve">Use of S-421 </w:t>
      </w:r>
      <w:r w:rsidR="00E15788">
        <w:t xml:space="preserve">to </w:t>
      </w:r>
      <w:r w:rsidRPr="00D129DC">
        <w:t>provid</w:t>
      </w:r>
      <w:r w:rsidR="00E15788">
        <w:t>e</w:t>
      </w:r>
      <w:r w:rsidRPr="00D129DC">
        <w:t xml:space="preserve"> </w:t>
      </w:r>
      <w:r w:rsidR="00E15788">
        <w:t xml:space="preserve">routes in </w:t>
      </w:r>
      <w:r w:rsidRPr="00D129DC">
        <w:t>UKC</w:t>
      </w:r>
      <w:r w:rsidR="00E15788">
        <w:t xml:space="preserve"> plans</w:t>
      </w:r>
      <w:bookmarkEnd w:id="1449"/>
      <w:bookmarkEnd w:id="1450"/>
      <w:bookmarkEnd w:id="1451"/>
      <w:bookmarkEnd w:id="1452"/>
      <w:bookmarkEnd w:id="1453"/>
      <w:bookmarkEnd w:id="1454"/>
    </w:p>
    <w:p w14:paraId="0C5EC9C0" w14:textId="77777777" w:rsidR="002F4516" w:rsidRDefault="005D7C22" w:rsidP="00B732A5">
      <w:pPr>
        <w:jc w:val="center"/>
        <w:rPr>
          <w:rFonts w:cs="Arial"/>
          <w:szCs w:val="20"/>
        </w:rPr>
      </w:pPr>
      <w:r w:rsidRPr="004F4DE4">
        <w:rPr>
          <w:rFonts w:cs="Arial"/>
          <w:noProof/>
          <w:color w:val="FF0000"/>
          <w:szCs w:val="20"/>
          <w:lang w:val="en-US" w:eastAsia="ko-KR"/>
        </w:rPr>
        <w:drawing>
          <wp:inline distT="0" distB="0" distL="0" distR="0" wp14:anchorId="35768A5B" wp14:editId="1FA69A41">
            <wp:extent cx="3424445" cy="2877820"/>
            <wp:effectExtent l="0" t="0" r="5080" b="0"/>
            <wp:docPr id="19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34234" cy="2886046"/>
                    </a:xfrm>
                    <a:prstGeom prst="rect">
                      <a:avLst/>
                    </a:prstGeom>
                    <a:noFill/>
                    <a:ln>
                      <a:noFill/>
                    </a:ln>
                  </pic:spPr>
                </pic:pic>
              </a:graphicData>
            </a:graphic>
          </wp:inline>
        </w:drawing>
      </w:r>
    </w:p>
    <w:p w14:paraId="2B6E8B57" w14:textId="106AD47E" w:rsidR="00F27A6C" w:rsidRPr="00A003BB" w:rsidRDefault="00F27A6C" w:rsidP="00A003BB">
      <w:pPr>
        <w:pStyle w:val="Label1"/>
        <w:spacing w:after="120" w:line="240" w:lineRule="auto"/>
        <w:jc w:val="center"/>
        <w:rPr>
          <w:i/>
          <w:sz w:val="18"/>
          <w:szCs w:val="18"/>
        </w:rPr>
      </w:pPr>
      <w:r w:rsidRPr="00A003BB">
        <w:rPr>
          <w:i/>
          <w:sz w:val="18"/>
          <w:szCs w:val="18"/>
        </w:rPr>
        <w:t>Figure 1</w:t>
      </w:r>
      <w:r w:rsidR="00A003BB">
        <w:rPr>
          <w:i/>
          <w:sz w:val="18"/>
          <w:szCs w:val="18"/>
        </w:rPr>
        <w:t>9</w:t>
      </w:r>
      <w:r w:rsidRPr="00A003BB">
        <w:rPr>
          <w:i/>
          <w:sz w:val="18"/>
          <w:szCs w:val="18"/>
        </w:rPr>
        <w:t>-</w:t>
      </w:r>
      <w:r w:rsidR="006B3B7B" w:rsidRPr="00A003BB">
        <w:rPr>
          <w:i/>
          <w:sz w:val="18"/>
          <w:szCs w:val="18"/>
        </w:rPr>
        <w:t xml:space="preserve">2 – </w:t>
      </w:r>
      <w:r w:rsidR="00BD77B0" w:rsidRPr="00A003BB">
        <w:rPr>
          <w:i/>
          <w:sz w:val="18"/>
          <w:szCs w:val="18"/>
        </w:rPr>
        <w:t xml:space="preserve">relationship between </w:t>
      </w:r>
      <w:r w:rsidR="006B3B7B" w:rsidRPr="00A003BB">
        <w:rPr>
          <w:i/>
          <w:sz w:val="18"/>
          <w:szCs w:val="18"/>
        </w:rPr>
        <w:t>S-129</w:t>
      </w:r>
      <w:r w:rsidR="00BD77B0" w:rsidRPr="00A003BB">
        <w:rPr>
          <w:i/>
          <w:sz w:val="18"/>
          <w:szCs w:val="18"/>
        </w:rPr>
        <w:t xml:space="preserve"> and </w:t>
      </w:r>
      <w:r w:rsidR="006B3B7B" w:rsidRPr="00A003BB">
        <w:rPr>
          <w:i/>
          <w:sz w:val="18"/>
          <w:szCs w:val="18"/>
        </w:rPr>
        <w:t>S-421</w:t>
      </w:r>
    </w:p>
    <w:p w14:paraId="4AE4521C" w14:textId="7D80AB5C" w:rsidR="005D7C22" w:rsidRDefault="005D7C22" w:rsidP="00A003BB">
      <w:pPr>
        <w:pStyle w:val="note0"/>
        <w:spacing w:before="0" w:line="240" w:lineRule="auto"/>
        <w:jc w:val="left"/>
        <w:rPr>
          <w:ins w:id="1455" w:author="Jason Rhee" w:date="2024-03-06T15:25:00Z"/>
          <w:rFonts w:cs="Arial"/>
          <w:i w:val="0"/>
          <w:color w:val="auto"/>
          <w:lang w:eastAsia="en-GB"/>
        </w:rPr>
      </w:pPr>
      <w:r w:rsidRPr="007E5550">
        <w:rPr>
          <w:rFonts w:cs="Arial" w:hint="eastAsia"/>
          <w:i w:val="0"/>
          <w:color w:val="auto"/>
          <w:lang w:eastAsia="en-GB"/>
        </w:rPr>
        <w:t xml:space="preserve">To provide </w:t>
      </w:r>
      <w:r w:rsidR="005C6CC0">
        <w:rPr>
          <w:rFonts w:cs="Arial"/>
          <w:i w:val="0"/>
          <w:color w:val="auto"/>
          <w:lang w:eastAsia="en-GB"/>
        </w:rPr>
        <w:t xml:space="preserve">a </w:t>
      </w:r>
      <w:del w:id="1456" w:author="Jason Rhee" w:date="2024-07-16T17:18:00Z" w16du:dateUtc="2024-07-16T07:18:00Z">
        <w:r w:rsidRPr="007E5550" w:rsidDel="001B54AD">
          <w:rPr>
            <w:rFonts w:cs="Arial" w:hint="eastAsia"/>
            <w:i w:val="0"/>
            <w:color w:val="auto"/>
            <w:lang w:eastAsia="en-GB"/>
          </w:rPr>
          <w:delText>UKCM service</w:delText>
        </w:r>
      </w:del>
      <w:ins w:id="1457" w:author="Jason Rhee" w:date="2024-07-16T17:18:00Z" w16du:dateUtc="2024-07-16T07:18:00Z">
        <w:r w:rsidR="001B54AD">
          <w:rPr>
            <w:rFonts w:cs="Arial" w:hint="eastAsia"/>
            <w:i w:val="0"/>
            <w:color w:val="auto"/>
            <w:lang w:eastAsia="en-GB"/>
          </w:rPr>
          <w:t>UKCM Service</w:t>
        </w:r>
      </w:ins>
      <w:r w:rsidRPr="007E5550">
        <w:rPr>
          <w:rFonts w:cs="Arial" w:hint="eastAsia"/>
          <w:i w:val="0"/>
          <w:color w:val="auto"/>
          <w:lang w:eastAsia="en-GB"/>
        </w:rPr>
        <w:t xml:space="preserve">, </w:t>
      </w:r>
      <w:r w:rsidR="00BD77B0">
        <w:rPr>
          <w:rFonts w:cs="Arial"/>
          <w:i w:val="0"/>
          <w:color w:val="auto"/>
          <w:lang w:eastAsia="en-GB"/>
        </w:rPr>
        <w:t xml:space="preserve">and a UKC </w:t>
      </w:r>
      <w:r w:rsidRPr="007E5550">
        <w:rPr>
          <w:rFonts w:cs="Arial" w:hint="eastAsia"/>
          <w:i w:val="0"/>
          <w:color w:val="auto"/>
          <w:lang w:eastAsia="en-GB"/>
        </w:rPr>
        <w:t>route</w:t>
      </w:r>
      <w:r w:rsidR="00BD77B0">
        <w:rPr>
          <w:rFonts w:cs="Arial"/>
          <w:i w:val="0"/>
          <w:color w:val="auto"/>
          <w:lang w:eastAsia="en-GB"/>
        </w:rPr>
        <w:t xml:space="preserve"> plan in particular, </w:t>
      </w:r>
      <w:ins w:id="1458" w:author="Jason Rhee" w:date="2024-03-06T15:24:00Z">
        <w:r w:rsidR="00430E9C">
          <w:rPr>
            <w:rFonts w:cs="Arial"/>
            <w:i w:val="0"/>
            <w:color w:val="auto"/>
            <w:lang w:eastAsia="en-GB"/>
          </w:rPr>
          <w:t xml:space="preserve">it is recommended that </w:t>
        </w:r>
      </w:ins>
      <w:r w:rsidRPr="007E5550">
        <w:rPr>
          <w:rFonts w:cs="Arial" w:hint="eastAsia"/>
          <w:i w:val="0"/>
          <w:color w:val="auto"/>
          <w:lang w:eastAsia="en-GB"/>
        </w:rPr>
        <w:t>S-421</w:t>
      </w:r>
      <w:ins w:id="1459" w:author="Jason Rhee" w:date="2024-03-06T15:24:00Z">
        <w:r w:rsidR="00430E9C">
          <w:rPr>
            <w:rFonts w:cs="Arial"/>
            <w:i w:val="0"/>
            <w:color w:val="auto"/>
            <w:lang w:eastAsia="en-GB"/>
          </w:rPr>
          <w:t>, if available,</w:t>
        </w:r>
      </w:ins>
      <w:r w:rsidRPr="007E5550">
        <w:rPr>
          <w:rFonts w:cs="Arial" w:hint="eastAsia"/>
          <w:i w:val="0"/>
          <w:color w:val="auto"/>
          <w:lang w:eastAsia="en-GB"/>
        </w:rPr>
        <w:t xml:space="preserve"> </w:t>
      </w:r>
      <w:del w:id="1460" w:author="Jason Rhee" w:date="2024-03-06T15:24:00Z">
        <w:r w:rsidRPr="007E5550" w:rsidDel="00430E9C">
          <w:rPr>
            <w:rFonts w:cs="Arial" w:hint="eastAsia"/>
            <w:i w:val="0"/>
            <w:color w:val="auto"/>
            <w:lang w:eastAsia="en-GB"/>
          </w:rPr>
          <w:delText xml:space="preserve">is </w:delText>
        </w:r>
      </w:del>
      <w:ins w:id="1461" w:author="Jason Rhee" w:date="2024-03-06T15:24:00Z">
        <w:r w:rsidR="00430E9C">
          <w:rPr>
            <w:rFonts w:cs="Arial"/>
            <w:i w:val="0"/>
            <w:color w:val="auto"/>
            <w:lang w:eastAsia="en-GB"/>
          </w:rPr>
          <w:t>b</w:t>
        </w:r>
      </w:ins>
      <w:ins w:id="1462" w:author="Jason Rhee" w:date="2024-03-06T15:25:00Z">
        <w:r w:rsidR="00430E9C">
          <w:rPr>
            <w:rFonts w:cs="Arial"/>
            <w:i w:val="0"/>
            <w:color w:val="auto"/>
            <w:lang w:eastAsia="en-GB"/>
          </w:rPr>
          <w:t xml:space="preserve">e </w:t>
        </w:r>
      </w:ins>
      <w:r w:rsidR="00BD77B0">
        <w:rPr>
          <w:rFonts w:cs="Arial"/>
          <w:i w:val="0"/>
          <w:color w:val="auto"/>
          <w:lang w:eastAsia="en-GB"/>
        </w:rPr>
        <w:t>used to generate a ship’s route</w:t>
      </w:r>
      <w:r w:rsidR="00CE2E2D">
        <w:rPr>
          <w:rFonts w:cs="Arial"/>
          <w:i w:val="0"/>
          <w:color w:val="auto"/>
          <w:lang w:eastAsia="en-GB"/>
        </w:rPr>
        <w:t xml:space="preserve"> through the </w:t>
      </w:r>
      <w:del w:id="1463" w:author="Jason Rhee" w:date="2024-07-26T13:02:00Z" w16du:dateUtc="2024-07-26T03:02:00Z">
        <w:r w:rsidR="00CE2E2D" w:rsidDel="0098509A">
          <w:rPr>
            <w:rFonts w:cs="Arial"/>
            <w:i w:val="0"/>
            <w:color w:val="auto"/>
            <w:lang w:eastAsia="en-GB"/>
          </w:rPr>
          <w:delText>UKCM area</w:delText>
        </w:r>
      </w:del>
      <w:ins w:id="1464" w:author="Jason Rhee" w:date="2024-07-26T13:02:00Z" w16du:dateUtc="2024-07-26T03:02:00Z">
        <w:r w:rsidR="0098509A">
          <w:rPr>
            <w:rFonts w:cs="Arial"/>
            <w:i w:val="0"/>
            <w:color w:val="auto"/>
            <w:lang w:eastAsia="en-GB"/>
          </w:rPr>
          <w:t>UKCM Operational Area</w:t>
        </w:r>
      </w:ins>
      <w:r w:rsidR="00BD77B0">
        <w:rPr>
          <w:rFonts w:cs="Arial"/>
          <w:i w:val="0"/>
          <w:color w:val="auto"/>
          <w:lang w:eastAsia="en-GB"/>
        </w:rPr>
        <w:t>. Figure 1</w:t>
      </w:r>
      <w:r w:rsidR="00A003BB">
        <w:rPr>
          <w:rFonts w:cs="Arial"/>
          <w:i w:val="0"/>
          <w:color w:val="auto"/>
          <w:lang w:eastAsia="en-GB"/>
        </w:rPr>
        <w:t>9</w:t>
      </w:r>
      <w:r w:rsidR="00BD77B0">
        <w:rPr>
          <w:rFonts w:cs="Arial"/>
          <w:i w:val="0"/>
          <w:color w:val="auto"/>
          <w:lang w:eastAsia="en-GB"/>
        </w:rPr>
        <w:t xml:space="preserve">-2 shows the relationship between S-129 and S-421. </w:t>
      </w:r>
    </w:p>
    <w:p w14:paraId="4F2AE262" w14:textId="34DDE52A" w:rsidR="00430E9C" w:rsidRPr="005C6CC0" w:rsidRDefault="00430E9C" w:rsidP="00A003BB">
      <w:pPr>
        <w:pStyle w:val="note0"/>
        <w:spacing w:before="0" w:line="240" w:lineRule="auto"/>
        <w:jc w:val="left"/>
        <w:rPr>
          <w:rFonts w:cs="Arial"/>
          <w:i w:val="0"/>
          <w:color w:val="auto"/>
          <w:lang w:eastAsia="en-GB"/>
        </w:rPr>
      </w:pPr>
      <w:ins w:id="1465" w:author="Jason Rhee" w:date="2024-03-06T15:25:00Z">
        <w:r>
          <w:rPr>
            <w:rFonts w:cs="Arial"/>
            <w:i w:val="0"/>
            <w:color w:val="auto"/>
            <w:lang w:eastAsia="en-GB"/>
          </w:rPr>
          <w:t xml:space="preserve">If S-421 is unavailable, </w:t>
        </w:r>
        <w:r w:rsidR="005C48ED" w:rsidRPr="005C48ED">
          <w:rPr>
            <w:i w:val="0"/>
            <w:iCs/>
          </w:rPr>
          <w:t xml:space="preserve">alternative methods, such as RTZ route plan exchange format, can be used to provide </w:t>
        </w:r>
      </w:ins>
      <w:ins w:id="1466" w:author="Jason Rhee" w:date="2024-03-06T15:26:00Z">
        <w:r w:rsidR="005C48ED">
          <w:rPr>
            <w:i w:val="0"/>
            <w:iCs/>
          </w:rPr>
          <w:t xml:space="preserve">or generate a ship’s </w:t>
        </w:r>
      </w:ins>
      <w:ins w:id="1467" w:author="Jason Rhee" w:date="2024-03-06T15:25:00Z">
        <w:r w:rsidR="005C48ED" w:rsidRPr="005C48ED">
          <w:rPr>
            <w:i w:val="0"/>
            <w:iCs/>
          </w:rPr>
          <w:t>route information</w:t>
        </w:r>
      </w:ins>
      <w:ins w:id="1468" w:author="Jason Rhee" w:date="2024-03-06T15:26:00Z">
        <w:r w:rsidR="005C48ED">
          <w:rPr>
            <w:i w:val="0"/>
            <w:iCs/>
          </w:rPr>
          <w:t xml:space="preserve"> through the </w:t>
        </w:r>
      </w:ins>
      <w:ins w:id="1469" w:author="Jason Rhee" w:date="2024-07-26T13:02:00Z" w16du:dateUtc="2024-07-26T03:02:00Z">
        <w:r w:rsidR="0098509A">
          <w:rPr>
            <w:i w:val="0"/>
            <w:iCs/>
          </w:rPr>
          <w:t>UKCM Operational Area</w:t>
        </w:r>
      </w:ins>
      <w:ins w:id="1470" w:author="Jason Rhee" w:date="2024-03-06T15:25:00Z">
        <w:r w:rsidR="005C48ED">
          <w:rPr>
            <w:i w:val="0"/>
            <w:iCs/>
          </w:rPr>
          <w:t>.</w:t>
        </w:r>
      </w:ins>
    </w:p>
    <w:p w14:paraId="342EDD48" w14:textId="79ADC2E1" w:rsidR="00B3315D" w:rsidRPr="008D05D2" w:rsidRDefault="00B3315D" w:rsidP="00B3435A">
      <w:pPr>
        <w:pStyle w:val="Heading2"/>
      </w:pPr>
      <w:bookmarkStart w:id="1471" w:name="_Toc225648314"/>
      <w:bookmarkStart w:id="1472" w:name="_Toc225065171"/>
      <w:bookmarkStart w:id="1473" w:name="_Toc127463869"/>
      <w:bookmarkStart w:id="1474" w:name="_Toc128125495"/>
      <w:bookmarkStart w:id="1475" w:name="_Toc141176220"/>
      <w:bookmarkStart w:id="1476" w:name="_Toc141176375"/>
      <w:bookmarkStart w:id="1477" w:name="_Toc141177006"/>
      <w:bookmarkStart w:id="1478" w:name="_Toc150177891"/>
      <w:r w:rsidRPr="008D05D2">
        <w:t>Language</w:t>
      </w:r>
      <w:bookmarkEnd w:id="1471"/>
      <w:bookmarkEnd w:id="1472"/>
      <w:bookmarkEnd w:id="1473"/>
      <w:bookmarkEnd w:id="1474"/>
      <w:bookmarkEnd w:id="1475"/>
      <w:bookmarkEnd w:id="1476"/>
      <w:bookmarkEnd w:id="1477"/>
      <w:bookmarkEnd w:id="1478"/>
    </w:p>
    <w:p w14:paraId="04EBD639" w14:textId="77777777" w:rsidR="008B4127" w:rsidRDefault="00217DE6" w:rsidP="00A003BB">
      <w:pPr>
        <w:pStyle w:val="note0"/>
        <w:spacing w:before="0" w:line="240" w:lineRule="auto"/>
        <w:jc w:val="left"/>
        <w:rPr>
          <w:rFonts w:cs="Arial"/>
          <w:i w:val="0"/>
          <w:color w:val="auto"/>
          <w:lang w:eastAsia="en-GB"/>
        </w:rPr>
      </w:pPr>
      <w:bookmarkStart w:id="1479" w:name="_Toc225648365"/>
      <w:bookmarkStart w:id="1480" w:name="_Toc225065222"/>
      <w:r w:rsidRPr="00D129DC">
        <w:rPr>
          <w:rFonts w:cs="Arial"/>
          <w:i w:val="0"/>
          <w:color w:val="auto"/>
          <w:lang w:eastAsia="en-GB"/>
        </w:rPr>
        <w:t>The language used for the metadata is English</w:t>
      </w:r>
      <w:r w:rsidR="00E710B7">
        <w:rPr>
          <w:rFonts w:cs="Arial"/>
          <w:i w:val="0"/>
          <w:color w:val="auto"/>
          <w:lang w:eastAsia="en-GB"/>
        </w:rPr>
        <w:t>.</w:t>
      </w:r>
    </w:p>
    <w:p w14:paraId="3AAD2554" w14:textId="77777777" w:rsidR="001622C2" w:rsidRPr="00B732A5" w:rsidRDefault="001622C2" w:rsidP="00B3435A">
      <w:pPr>
        <w:pStyle w:val="Heading2"/>
      </w:pPr>
      <w:bookmarkStart w:id="1481" w:name="_Toc522669156"/>
      <w:bookmarkStart w:id="1482" w:name="_Ref522601831"/>
      <w:bookmarkStart w:id="1483" w:name="_Toc422820154"/>
      <w:bookmarkStart w:id="1484" w:name="_Toc316976325"/>
      <w:bookmarkStart w:id="1485" w:name="_Toc127463870"/>
      <w:bookmarkStart w:id="1486" w:name="_Toc128125496"/>
      <w:bookmarkStart w:id="1487" w:name="_Toc141176221"/>
      <w:bookmarkStart w:id="1488" w:name="_Toc141176376"/>
      <w:bookmarkStart w:id="1489" w:name="_Toc141177007"/>
      <w:bookmarkStart w:id="1490" w:name="_Toc150177892"/>
      <w:r w:rsidRPr="00B732A5">
        <w:t>Dataset metadata</w:t>
      </w:r>
      <w:bookmarkEnd w:id="1481"/>
      <w:bookmarkEnd w:id="1482"/>
      <w:bookmarkEnd w:id="1483"/>
      <w:bookmarkEnd w:id="1484"/>
      <w:bookmarkEnd w:id="1485"/>
      <w:bookmarkEnd w:id="1486"/>
      <w:bookmarkEnd w:id="1487"/>
      <w:bookmarkEnd w:id="1488"/>
      <w:bookmarkEnd w:id="1489"/>
      <w:bookmarkEnd w:id="1490"/>
    </w:p>
    <w:p w14:paraId="1F7DD6F1" w14:textId="77777777" w:rsidR="001622C2" w:rsidRDefault="001622C2" w:rsidP="00A003BB">
      <w:pPr>
        <w:spacing w:before="0"/>
        <w:rPr>
          <w:rFonts w:cs="Arial"/>
          <w:lang w:eastAsia="en-GB"/>
        </w:rPr>
      </w:pPr>
      <w:r w:rsidRPr="00B732A5">
        <w:t>Dataset metadata is intended to describe information about a dataset. It facilitates the management and exploitation of data and is an important requirement for understanding the characteristics of a dataset. Whereas dataset metadata is usually fairly comprehensive, there is also a requirement for a constrained subset of metadata elements that are usually required for discovery purposes. Discovery metadata are often used for building web catalogues, and can help users determine whether a product or service is fit for purpose and where they can be obtained.</w:t>
      </w:r>
    </w:p>
    <w:p w14:paraId="434FF6B3" w14:textId="75FEB33B" w:rsidR="000148EB" w:rsidRDefault="000148EB" w:rsidP="003963F1">
      <w:pPr>
        <w:pStyle w:val="note0"/>
        <w:jc w:val="left"/>
        <w:rPr>
          <w:rFonts w:cs="Arial"/>
          <w:color w:val="auto"/>
          <w:lang w:eastAsia="en-GB"/>
        </w:rPr>
      </w:pPr>
    </w:p>
    <w:p w14:paraId="507EB277" w14:textId="340735D0" w:rsidR="00BB3243" w:rsidRPr="00850ABE" w:rsidRDefault="00BB3243" w:rsidP="003963F1">
      <w:pPr>
        <w:pStyle w:val="note0"/>
        <w:jc w:val="left"/>
        <w:rPr>
          <w:rFonts w:cs="Arial"/>
          <w:color w:val="auto"/>
          <w:lang w:eastAsia="en-GB"/>
        </w:rPr>
      </w:pPr>
      <w:r>
        <w:rPr>
          <w:noProof/>
          <w:lang w:val="en-US" w:eastAsia="ko-KR"/>
        </w:rPr>
        <w:lastRenderedPageBreak/>
        <w:drawing>
          <wp:inline distT="0" distB="0" distL="0" distR="0" wp14:anchorId="13A8438F" wp14:editId="0D8941C5">
            <wp:extent cx="5770880" cy="4012565"/>
            <wp:effectExtent l="0" t="0" r="127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0880" cy="4012565"/>
                    </a:xfrm>
                    <a:prstGeom prst="rect">
                      <a:avLst/>
                    </a:prstGeom>
                  </pic:spPr>
                </pic:pic>
              </a:graphicData>
            </a:graphic>
          </wp:inline>
        </w:drawing>
      </w:r>
    </w:p>
    <w:p w14:paraId="4A3ABBAA" w14:textId="0A4CD05A" w:rsidR="000148EB" w:rsidRPr="00957B29" w:rsidRDefault="000148EB" w:rsidP="00957B29">
      <w:pPr>
        <w:pStyle w:val="Caption"/>
        <w:spacing w:line="240" w:lineRule="auto"/>
        <w:jc w:val="center"/>
        <w:rPr>
          <w:rFonts w:cs="Arial"/>
          <w:i/>
          <w:sz w:val="18"/>
          <w:szCs w:val="18"/>
          <w:lang w:eastAsia="en-GB"/>
        </w:rPr>
      </w:pPr>
      <w:r w:rsidRPr="00957B29">
        <w:rPr>
          <w:i/>
          <w:sz w:val="18"/>
          <w:szCs w:val="18"/>
        </w:rPr>
        <w:t xml:space="preserve">Figure </w:t>
      </w:r>
      <w:r w:rsidRPr="00957B29">
        <w:rPr>
          <w:i/>
          <w:sz w:val="18"/>
          <w:szCs w:val="18"/>
        </w:rPr>
        <w:fldChar w:fldCharType="begin"/>
      </w:r>
      <w:r w:rsidRPr="00957B29">
        <w:rPr>
          <w:i/>
          <w:sz w:val="18"/>
          <w:szCs w:val="18"/>
        </w:rPr>
        <w:instrText xml:space="preserve"> STYLEREF 1 \s </w:instrText>
      </w:r>
      <w:r w:rsidRPr="00957B29">
        <w:rPr>
          <w:i/>
          <w:sz w:val="18"/>
          <w:szCs w:val="18"/>
        </w:rPr>
        <w:fldChar w:fldCharType="separate"/>
      </w:r>
      <w:r w:rsidR="00146B46">
        <w:rPr>
          <w:i/>
          <w:noProof/>
          <w:sz w:val="18"/>
          <w:szCs w:val="18"/>
        </w:rPr>
        <w:t>19</w:t>
      </w:r>
      <w:r w:rsidRPr="00957B29">
        <w:rPr>
          <w:i/>
          <w:sz w:val="18"/>
          <w:szCs w:val="18"/>
        </w:rPr>
        <w:fldChar w:fldCharType="end"/>
      </w:r>
      <w:r w:rsidRPr="00957B29">
        <w:rPr>
          <w:i/>
          <w:sz w:val="18"/>
          <w:szCs w:val="18"/>
        </w:rPr>
        <w:t>-3 – S-129 Exchange catalogue and discovery metadata</w:t>
      </w:r>
    </w:p>
    <w:p w14:paraId="4C835CCB"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1: Types with CI, EX, and MD prefixes are from packages defined in ISO 19115-1 and 19115-3 and adapted by S-100. Types with S100 prefix are from packages defined in S-100.</w:t>
      </w:r>
    </w:p>
    <w:p w14:paraId="668BA30C"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2: When a dataset is terminated, the purpose metadata field is set to 3 (terminated), and the editionNumber metadata field is set to 0. All inapplicable but mandatory metadata fields must be n</w:t>
      </w:r>
      <w:r>
        <w:rPr>
          <w:rFonts w:cs="Arial"/>
          <w:i w:val="0"/>
          <w:color w:val="auto"/>
          <w:lang w:eastAsia="en-GB"/>
        </w:rPr>
        <w:t>u</w:t>
      </w:r>
      <w:r w:rsidRPr="005C6CC0">
        <w:rPr>
          <w:rFonts w:cs="Arial"/>
          <w:i w:val="0"/>
          <w:color w:val="auto"/>
          <w:lang w:eastAsia="en-GB"/>
        </w:rPr>
        <w:t>lled.</w:t>
      </w:r>
    </w:p>
    <w:p w14:paraId="18442A9E" w14:textId="0306B9D3" w:rsidR="00C744D7" w:rsidRDefault="00C744D7">
      <w:pPr>
        <w:spacing w:before="0" w:after="0"/>
        <w:jc w:val="left"/>
        <w:rPr>
          <w:rFonts w:cs="Arial"/>
          <w:i/>
          <w:lang w:eastAsia="en-GB"/>
        </w:rPr>
      </w:pPr>
      <w:r w:rsidRPr="00850ABE">
        <w:rPr>
          <w:rFonts w:cs="Arial"/>
          <w:i/>
          <w:lang w:eastAsia="en-GB"/>
        </w:rPr>
        <w:br w:type="page"/>
      </w:r>
    </w:p>
    <w:p w14:paraId="7616FD29" w14:textId="77777777" w:rsidR="007115FE" w:rsidRPr="00E61AD8" w:rsidRDefault="007115FE" w:rsidP="007115FE">
      <w:pPr>
        <w:rPr>
          <w:lang w:val="en-US"/>
        </w:rPr>
      </w:pPr>
    </w:p>
    <w:p w14:paraId="6AFAF8F7" w14:textId="77777777" w:rsidR="007115FE" w:rsidRPr="00E61AD8" w:rsidRDefault="007115FE" w:rsidP="007115FE">
      <w:pPr>
        <w:rPr>
          <w:lang w:val="en-US"/>
        </w:rPr>
      </w:pPr>
    </w:p>
    <w:p w14:paraId="392E0B4D" w14:textId="77777777" w:rsidR="007115FE" w:rsidRPr="00E61AD8" w:rsidRDefault="007115FE" w:rsidP="007115FE">
      <w:pPr>
        <w:rPr>
          <w:lang w:val="en-US"/>
        </w:rPr>
      </w:pPr>
    </w:p>
    <w:p w14:paraId="36744E48" w14:textId="77777777" w:rsidR="007115FE" w:rsidRPr="00E61AD8" w:rsidRDefault="007115FE" w:rsidP="007115FE">
      <w:pPr>
        <w:rPr>
          <w:lang w:val="en-US"/>
        </w:rPr>
      </w:pPr>
    </w:p>
    <w:p w14:paraId="26EBFAAC" w14:textId="77777777" w:rsidR="007115FE" w:rsidRPr="00E61AD8" w:rsidRDefault="007115FE" w:rsidP="007115FE">
      <w:pPr>
        <w:rPr>
          <w:lang w:val="en-US"/>
        </w:rPr>
      </w:pPr>
    </w:p>
    <w:p w14:paraId="45FC5C25" w14:textId="77777777" w:rsidR="007115FE" w:rsidRPr="00E61AD8" w:rsidRDefault="007115FE" w:rsidP="007115FE">
      <w:pPr>
        <w:rPr>
          <w:lang w:val="en-US"/>
        </w:rPr>
      </w:pPr>
    </w:p>
    <w:p w14:paraId="7D67D21A" w14:textId="77777777" w:rsidR="007115FE" w:rsidRDefault="007115FE" w:rsidP="007115FE">
      <w:pPr>
        <w:rPr>
          <w:lang w:val="en-US"/>
        </w:rPr>
      </w:pPr>
    </w:p>
    <w:p w14:paraId="12F42769" w14:textId="77777777" w:rsidR="007115FE" w:rsidRPr="00E61AD8" w:rsidRDefault="007115FE" w:rsidP="007115FE">
      <w:pPr>
        <w:rPr>
          <w:lang w:val="en-US"/>
        </w:rPr>
      </w:pPr>
    </w:p>
    <w:p w14:paraId="3B989347" w14:textId="77777777" w:rsidR="007115FE" w:rsidRPr="00E61AD8" w:rsidRDefault="007115FE" w:rsidP="007115FE">
      <w:pPr>
        <w:rPr>
          <w:lang w:val="en-US"/>
        </w:rPr>
      </w:pPr>
    </w:p>
    <w:p w14:paraId="6756E41B" w14:textId="77777777" w:rsidR="007115FE" w:rsidRPr="00E61AD8" w:rsidRDefault="007115FE" w:rsidP="007115FE">
      <w:pPr>
        <w:rPr>
          <w:lang w:val="en-US"/>
        </w:rPr>
      </w:pPr>
    </w:p>
    <w:p w14:paraId="0B79CD6F" w14:textId="77777777" w:rsidR="007115FE" w:rsidRPr="00E61AD8" w:rsidRDefault="007115FE" w:rsidP="007115FE">
      <w:pPr>
        <w:rPr>
          <w:lang w:val="en-US"/>
        </w:rPr>
      </w:pPr>
    </w:p>
    <w:p w14:paraId="5ACAC4D5" w14:textId="77777777" w:rsidR="007115FE" w:rsidRPr="00E61AD8" w:rsidRDefault="007115FE" w:rsidP="007115FE">
      <w:pPr>
        <w:rPr>
          <w:lang w:val="en-US"/>
        </w:rPr>
      </w:pPr>
    </w:p>
    <w:p w14:paraId="2FEE1159" w14:textId="77777777" w:rsidR="007115FE" w:rsidRPr="00E61AD8" w:rsidRDefault="007115FE" w:rsidP="007115FE">
      <w:pPr>
        <w:rPr>
          <w:lang w:val="en-US"/>
        </w:rPr>
      </w:pPr>
    </w:p>
    <w:p w14:paraId="5B1C415F" w14:textId="77777777" w:rsidR="007115FE" w:rsidRPr="00E61AD8" w:rsidRDefault="007115FE" w:rsidP="007115FE">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604C2A2" w14:textId="77777777" w:rsidR="007115FE" w:rsidRPr="00E61AD8" w:rsidRDefault="007115FE" w:rsidP="007115FE">
      <w:pPr>
        <w:rPr>
          <w:lang w:val="en-US"/>
        </w:rPr>
      </w:pPr>
    </w:p>
    <w:p w14:paraId="72A54BCA" w14:textId="77777777" w:rsidR="00D146E5" w:rsidRPr="007115FE" w:rsidRDefault="00D146E5">
      <w:pPr>
        <w:spacing w:before="0" w:after="0"/>
        <w:jc w:val="left"/>
        <w:rPr>
          <w:rFonts w:cs="Arial"/>
          <w:iCs/>
          <w:lang w:eastAsia="en-GB"/>
        </w:rPr>
      </w:pPr>
    </w:p>
    <w:p w14:paraId="1870F3B1" w14:textId="77777777" w:rsidR="007115FE" w:rsidRPr="007115FE" w:rsidRDefault="007115FE">
      <w:pPr>
        <w:spacing w:before="0" w:after="0"/>
        <w:jc w:val="left"/>
        <w:rPr>
          <w:rFonts w:eastAsia="MS Mincho" w:cs="Arial"/>
          <w:iCs/>
          <w:szCs w:val="20"/>
          <w:lang w:val="en-GB" w:eastAsia="en-GB"/>
        </w:rPr>
      </w:pPr>
    </w:p>
    <w:p w14:paraId="341394FE" w14:textId="77777777" w:rsidR="00C744D7" w:rsidRPr="007115FE" w:rsidRDefault="00C744D7" w:rsidP="00957B29">
      <w:pPr>
        <w:pStyle w:val="note0"/>
        <w:spacing w:before="0" w:line="240" w:lineRule="auto"/>
        <w:jc w:val="left"/>
        <w:rPr>
          <w:rFonts w:cs="Arial"/>
          <w:i w:val="0"/>
          <w:iCs/>
          <w:lang w:eastAsia="en-GB"/>
        </w:rPr>
        <w:sectPr w:rsidR="00C744D7" w:rsidRPr="007115FE" w:rsidSect="008200D9">
          <w:pgSz w:w="11906" w:h="16838"/>
          <w:pgMar w:top="1440" w:right="1418" w:bottom="1440" w:left="1400" w:header="720" w:footer="720" w:gutter="0"/>
          <w:pgNumType w:start="1"/>
          <w:cols w:space="720"/>
          <w:docGrid w:linePitch="272"/>
        </w:sectPr>
      </w:pPr>
    </w:p>
    <w:p w14:paraId="572C7ADC" w14:textId="77777777" w:rsidR="00B413FE" w:rsidRPr="00CC7A28" w:rsidRDefault="00B413FE" w:rsidP="00B3435A">
      <w:pPr>
        <w:pStyle w:val="Heading2"/>
      </w:pPr>
      <w:bookmarkStart w:id="1491" w:name="_Toc403560564"/>
      <w:bookmarkStart w:id="1492" w:name="_Toc127463871"/>
      <w:bookmarkStart w:id="1493" w:name="_Toc128125497"/>
      <w:bookmarkStart w:id="1494" w:name="_Toc141176222"/>
      <w:bookmarkStart w:id="1495" w:name="_Toc141176377"/>
      <w:bookmarkStart w:id="1496" w:name="_Toc141177008"/>
      <w:bookmarkStart w:id="1497" w:name="_Toc150177893"/>
      <w:r w:rsidRPr="00CC7A28">
        <w:lastRenderedPageBreak/>
        <w:t>S100_ExchangeCatalogue</w:t>
      </w:r>
      <w:bookmarkEnd w:id="1491"/>
      <w:bookmarkEnd w:id="1492"/>
      <w:bookmarkEnd w:id="1493"/>
      <w:bookmarkEnd w:id="1494"/>
      <w:bookmarkEnd w:id="1495"/>
      <w:bookmarkEnd w:id="1496"/>
      <w:bookmarkEnd w:id="1497"/>
    </w:p>
    <w:p w14:paraId="6A2DD5C0" w14:textId="7243583C" w:rsidR="00C800DC" w:rsidRDefault="00C800DC" w:rsidP="00D77724">
      <w:pPr>
        <w:spacing w:before="0"/>
        <w:rPr>
          <w:lang w:val="en-GB"/>
        </w:rPr>
      </w:pPr>
      <w:r w:rsidRPr="007C307C">
        <w:rPr>
          <w:lang w:val="en-GB"/>
        </w:rPr>
        <w:t>Each exchange set has a single S100_ExchangeCatalogue which contains meta information for the data and support files in the exchange set</w:t>
      </w:r>
      <w:r>
        <w:rPr>
          <w:lang w:val="en-GB"/>
        </w:rPr>
        <w:t>.</w:t>
      </w:r>
    </w:p>
    <w:p w14:paraId="1C9CE704" w14:textId="41080958" w:rsidR="00DA3CC9" w:rsidRDefault="00DA3CC9" w:rsidP="00D77724">
      <w:pPr>
        <w:spacing w:before="0"/>
        <w:rPr>
          <w:lang w:val="en-GB"/>
        </w:rPr>
      </w:pPr>
      <w:r w:rsidRPr="00DA3CC9">
        <w:rPr>
          <w:lang w:val="en-GB"/>
        </w:rPr>
        <w:t>Th</w:t>
      </w:r>
      <w:r w:rsidR="002D4217">
        <w:rPr>
          <w:lang w:val="en-GB"/>
        </w:rPr>
        <w:t>is class</w:t>
      </w:r>
      <w:r w:rsidRPr="00DA3CC9">
        <w:rPr>
          <w:lang w:val="en-GB"/>
        </w:rPr>
        <w:t xml:space="preserve"> is </w:t>
      </w:r>
      <w:r w:rsidR="002D4217">
        <w:rPr>
          <w:lang w:val="en-GB"/>
        </w:rPr>
        <w:t>inherited</w:t>
      </w:r>
      <w:r w:rsidRPr="00DA3CC9">
        <w:rPr>
          <w:lang w:val="en-GB"/>
        </w:rPr>
        <w:t xml:space="preserve"> from S100_ExchangeCatalogue</w:t>
      </w:r>
      <w:r>
        <w:rPr>
          <w:lang w:val="en-GB"/>
        </w:rPr>
        <w:t xml:space="preserve">, as detailed </w:t>
      </w:r>
      <w:r w:rsidRPr="00224DC4">
        <w:rPr>
          <w:lang w:val="en-GB"/>
        </w:rPr>
        <w:t>in S-100 Part 17,</w:t>
      </w:r>
      <w:r>
        <w:rPr>
          <w:lang w:val="en-GB"/>
        </w:rPr>
        <w:t xml:space="preserve"> Clause 17-4.5, </w:t>
      </w:r>
      <w:r w:rsidR="002D4217">
        <w:rPr>
          <w:lang w:val="en-GB"/>
        </w:rPr>
        <w:t xml:space="preserve">with </w:t>
      </w:r>
      <w:r w:rsidRPr="00DA3CC9">
        <w:rPr>
          <w:lang w:val="en-GB"/>
        </w:rPr>
        <w:t xml:space="preserve">certain attributes and roles </w:t>
      </w:r>
      <w:r w:rsidR="002D4217">
        <w:rPr>
          <w:lang w:val="en-GB"/>
        </w:rPr>
        <w:t>restr</w:t>
      </w:r>
      <w:r w:rsidR="00E128AA">
        <w:rPr>
          <w:lang w:val="en-GB"/>
        </w:rPr>
        <w:t>i</w:t>
      </w:r>
      <w:r w:rsidR="002D4217">
        <w:rPr>
          <w:lang w:val="en-GB"/>
        </w:rPr>
        <w:t>c</w:t>
      </w:r>
      <w:r w:rsidR="00E128AA">
        <w:rPr>
          <w:lang w:val="en-GB"/>
        </w:rPr>
        <w:t>t</w:t>
      </w:r>
      <w:r w:rsidR="002D4217">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800DC" w:rsidRPr="009842DB" w14:paraId="02A67506" w14:textId="77777777" w:rsidTr="00481665">
        <w:trPr>
          <w:trHeight w:val="150"/>
          <w:tblHeader/>
        </w:trPr>
        <w:tc>
          <w:tcPr>
            <w:tcW w:w="1080" w:type="dxa"/>
            <w:shd w:val="clear" w:color="auto" w:fill="D9D9D9" w:themeFill="background1" w:themeFillShade="D9"/>
            <w:vAlign w:val="center"/>
          </w:tcPr>
          <w:p w14:paraId="7B6E16EA" w14:textId="77777777" w:rsidR="00C800DC" w:rsidRPr="009842DB" w:rsidRDefault="00C800DC" w:rsidP="00C800DC">
            <w:pPr>
              <w:snapToGrid w:val="0"/>
              <w:spacing w:before="60" w:after="60"/>
              <w:rPr>
                <w:b/>
                <w:sz w:val="16"/>
                <w:szCs w:val="16"/>
                <w:lang w:val="en-GB"/>
              </w:rPr>
            </w:pPr>
            <w:r w:rsidRPr="009842DB">
              <w:rPr>
                <w:b/>
                <w:sz w:val="16"/>
                <w:szCs w:val="16"/>
                <w:lang w:val="en-GB"/>
              </w:rPr>
              <w:t>Role Name</w:t>
            </w:r>
          </w:p>
        </w:tc>
        <w:tc>
          <w:tcPr>
            <w:tcW w:w="3060" w:type="dxa"/>
            <w:shd w:val="clear" w:color="auto" w:fill="D9D9D9" w:themeFill="background1" w:themeFillShade="D9"/>
            <w:vAlign w:val="center"/>
          </w:tcPr>
          <w:p w14:paraId="49720BFD" w14:textId="77777777" w:rsidR="00C800DC" w:rsidRPr="009842DB" w:rsidRDefault="00C800DC" w:rsidP="00C800DC">
            <w:pPr>
              <w:snapToGrid w:val="0"/>
              <w:spacing w:before="60" w:after="60"/>
              <w:rPr>
                <w:b/>
                <w:sz w:val="16"/>
                <w:szCs w:val="16"/>
                <w:lang w:val="en-GB"/>
              </w:rPr>
            </w:pPr>
            <w:r w:rsidRPr="009842DB">
              <w:rPr>
                <w:b/>
                <w:sz w:val="16"/>
                <w:szCs w:val="16"/>
                <w:lang w:val="en-GB"/>
              </w:rPr>
              <w:t>Name</w:t>
            </w:r>
          </w:p>
        </w:tc>
        <w:tc>
          <w:tcPr>
            <w:tcW w:w="3420" w:type="dxa"/>
            <w:shd w:val="clear" w:color="auto" w:fill="D9D9D9" w:themeFill="background1" w:themeFillShade="D9"/>
            <w:vAlign w:val="center"/>
          </w:tcPr>
          <w:p w14:paraId="3742C1DA" w14:textId="77777777" w:rsidR="00C800DC" w:rsidRPr="009842DB" w:rsidRDefault="00C800DC" w:rsidP="00C800DC">
            <w:pPr>
              <w:snapToGrid w:val="0"/>
              <w:spacing w:before="60" w:after="60"/>
              <w:rPr>
                <w:b/>
                <w:sz w:val="16"/>
                <w:szCs w:val="16"/>
                <w:lang w:val="en-GB"/>
              </w:rPr>
            </w:pPr>
            <w:r w:rsidRPr="009842DB">
              <w:rPr>
                <w:b/>
                <w:sz w:val="16"/>
                <w:szCs w:val="16"/>
                <w:lang w:val="en-GB"/>
              </w:rPr>
              <w:t>Description</w:t>
            </w:r>
          </w:p>
        </w:tc>
        <w:tc>
          <w:tcPr>
            <w:tcW w:w="804" w:type="dxa"/>
            <w:shd w:val="clear" w:color="auto" w:fill="D9D9D9" w:themeFill="background1" w:themeFillShade="D9"/>
            <w:vAlign w:val="center"/>
          </w:tcPr>
          <w:p w14:paraId="171392FA" w14:textId="77777777" w:rsidR="00C800DC" w:rsidRPr="009842DB" w:rsidRDefault="00C800DC" w:rsidP="00C800DC">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vAlign w:val="center"/>
          </w:tcPr>
          <w:p w14:paraId="64FA3EEF" w14:textId="77777777" w:rsidR="00C800DC" w:rsidRPr="009842DB" w:rsidRDefault="00C800DC" w:rsidP="00C800DC">
            <w:pPr>
              <w:snapToGrid w:val="0"/>
              <w:spacing w:before="60" w:after="60"/>
              <w:rPr>
                <w:b/>
                <w:sz w:val="16"/>
                <w:szCs w:val="16"/>
                <w:lang w:val="en-GB"/>
              </w:rPr>
            </w:pPr>
            <w:r w:rsidRPr="009842DB">
              <w:rPr>
                <w:b/>
                <w:sz w:val="16"/>
                <w:szCs w:val="16"/>
                <w:lang w:val="en-GB"/>
              </w:rPr>
              <w:t>Type</w:t>
            </w:r>
          </w:p>
        </w:tc>
        <w:tc>
          <w:tcPr>
            <w:tcW w:w="3060" w:type="dxa"/>
            <w:shd w:val="clear" w:color="auto" w:fill="D9D9D9" w:themeFill="background1" w:themeFillShade="D9"/>
            <w:vAlign w:val="center"/>
          </w:tcPr>
          <w:p w14:paraId="6F4D46EA" w14:textId="77777777" w:rsidR="00C800DC" w:rsidRPr="009842DB" w:rsidRDefault="00C800DC" w:rsidP="00C800DC">
            <w:pPr>
              <w:snapToGrid w:val="0"/>
              <w:spacing w:before="60" w:after="60"/>
              <w:rPr>
                <w:b/>
                <w:sz w:val="16"/>
                <w:szCs w:val="16"/>
                <w:lang w:val="en-GB"/>
              </w:rPr>
            </w:pPr>
            <w:r w:rsidRPr="009842DB">
              <w:rPr>
                <w:b/>
                <w:sz w:val="16"/>
                <w:szCs w:val="16"/>
                <w:lang w:val="en-GB"/>
              </w:rPr>
              <w:t>Remarks</w:t>
            </w:r>
          </w:p>
        </w:tc>
      </w:tr>
      <w:tr w:rsidR="00C800DC" w:rsidRPr="006F1FE6" w14:paraId="417D6FBB" w14:textId="77777777" w:rsidTr="007A4C3B">
        <w:trPr>
          <w:trHeight w:val="480"/>
        </w:trPr>
        <w:tc>
          <w:tcPr>
            <w:tcW w:w="1080" w:type="dxa"/>
          </w:tcPr>
          <w:p w14:paraId="46E41DF4" w14:textId="77777777" w:rsidR="00C800DC" w:rsidRPr="006F1FE6" w:rsidRDefault="00C800DC" w:rsidP="00C800DC">
            <w:pPr>
              <w:snapToGrid w:val="0"/>
              <w:spacing w:before="60" w:after="60"/>
              <w:rPr>
                <w:sz w:val="16"/>
                <w:szCs w:val="16"/>
                <w:lang w:val="en-GB"/>
              </w:rPr>
            </w:pPr>
            <w:r w:rsidRPr="006F1FE6">
              <w:rPr>
                <w:sz w:val="16"/>
                <w:szCs w:val="16"/>
                <w:lang w:val="en-GB"/>
              </w:rPr>
              <w:t>Class</w:t>
            </w:r>
          </w:p>
        </w:tc>
        <w:tc>
          <w:tcPr>
            <w:tcW w:w="3060" w:type="dxa"/>
          </w:tcPr>
          <w:p w14:paraId="385DEB04" w14:textId="77777777" w:rsidR="00C800DC" w:rsidRPr="006F1FE6" w:rsidRDefault="00C800DC" w:rsidP="00C800DC">
            <w:pPr>
              <w:snapToGrid w:val="0"/>
              <w:spacing w:before="60" w:after="60"/>
              <w:rPr>
                <w:sz w:val="16"/>
                <w:szCs w:val="16"/>
                <w:lang w:val="en-GB"/>
              </w:rPr>
            </w:pPr>
            <w:r w:rsidRPr="006F1FE6">
              <w:rPr>
                <w:sz w:val="16"/>
                <w:szCs w:val="16"/>
                <w:lang w:val="en-GB"/>
              </w:rPr>
              <w:t>S100_ExchangeCatalogue</w:t>
            </w:r>
          </w:p>
        </w:tc>
        <w:tc>
          <w:tcPr>
            <w:tcW w:w="3420" w:type="dxa"/>
          </w:tcPr>
          <w:p w14:paraId="060DCCFA" w14:textId="77777777" w:rsidR="00C800DC" w:rsidRPr="006F1FE6" w:rsidRDefault="00C800DC" w:rsidP="00C800DC">
            <w:pPr>
              <w:snapToGrid w:val="0"/>
              <w:spacing w:before="60" w:after="60"/>
              <w:jc w:val="left"/>
              <w:rPr>
                <w:sz w:val="16"/>
                <w:szCs w:val="16"/>
                <w:lang w:val="en-GB"/>
              </w:rPr>
            </w:pPr>
            <w:r w:rsidRPr="006F1FE6">
              <w:rPr>
                <w:sz w:val="16"/>
                <w:szCs w:val="16"/>
                <w:lang w:val="en-GB"/>
              </w:rPr>
              <w:t>An exchange catalogue contains the discovery metadata about the exchange datasets and support files</w:t>
            </w:r>
          </w:p>
        </w:tc>
        <w:tc>
          <w:tcPr>
            <w:tcW w:w="804" w:type="dxa"/>
          </w:tcPr>
          <w:p w14:paraId="5A7D4219" w14:textId="77777777" w:rsidR="00C800DC" w:rsidRPr="006F1FE6" w:rsidRDefault="00C800DC" w:rsidP="00C800DC">
            <w:pPr>
              <w:snapToGrid w:val="0"/>
              <w:spacing w:before="60" w:after="60"/>
              <w:jc w:val="center"/>
              <w:rPr>
                <w:sz w:val="16"/>
                <w:szCs w:val="16"/>
                <w:lang w:val="en-GB"/>
              </w:rPr>
            </w:pPr>
            <w:r w:rsidRPr="006F1FE6">
              <w:rPr>
                <w:sz w:val="16"/>
                <w:szCs w:val="16"/>
                <w:lang w:val="en-GB"/>
              </w:rPr>
              <w:t>-</w:t>
            </w:r>
          </w:p>
        </w:tc>
        <w:tc>
          <w:tcPr>
            <w:tcW w:w="2436" w:type="dxa"/>
          </w:tcPr>
          <w:p w14:paraId="125DAA87" w14:textId="77777777" w:rsidR="00C800DC" w:rsidRPr="006F1FE6" w:rsidRDefault="00C800DC" w:rsidP="00C800DC">
            <w:pPr>
              <w:snapToGrid w:val="0"/>
              <w:spacing w:before="60" w:after="60"/>
              <w:rPr>
                <w:sz w:val="16"/>
                <w:szCs w:val="16"/>
                <w:lang w:val="en-GB"/>
              </w:rPr>
            </w:pPr>
            <w:r w:rsidRPr="006F1FE6">
              <w:rPr>
                <w:sz w:val="16"/>
                <w:szCs w:val="16"/>
                <w:lang w:val="en-GB"/>
              </w:rPr>
              <w:t>-</w:t>
            </w:r>
          </w:p>
        </w:tc>
        <w:tc>
          <w:tcPr>
            <w:tcW w:w="3060" w:type="dxa"/>
          </w:tcPr>
          <w:p w14:paraId="2E63B0AC" w14:textId="77777777" w:rsidR="00C800DC" w:rsidRPr="006F1FE6" w:rsidRDefault="00C800DC" w:rsidP="00C800DC">
            <w:pPr>
              <w:snapToGrid w:val="0"/>
              <w:spacing w:before="60" w:after="60"/>
              <w:rPr>
                <w:sz w:val="16"/>
                <w:szCs w:val="16"/>
                <w:lang w:val="en-GB"/>
              </w:rPr>
            </w:pPr>
            <w:r w:rsidRPr="006F1FE6">
              <w:rPr>
                <w:sz w:val="16"/>
                <w:szCs w:val="16"/>
                <w:lang w:val="en-GB"/>
              </w:rPr>
              <w:t>-</w:t>
            </w:r>
          </w:p>
        </w:tc>
      </w:tr>
      <w:tr w:rsidR="00C800DC" w:rsidRPr="006F1FE6" w14:paraId="61A3CBAA" w14:textId="77777777" w:rsidTr="007A4C3B">
        <w:trPr>
          <w:trHeight w:val="315"/>
        </w:trPr>
        <w:tc>
          <w:tcPr>
            <w:tcW w:w="1080" w:type="dxa"/>
          </w:tcPr>
          <w:p w14:paraId="04342A16"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603F369A" w14:textId="77777777" w:rsidR="00C800DC" w:rsidRPr="006F1FE6" w:rsidRDefault="00C800DC" w:rsidP="00C800DC">
            <w:pPr>
              <w:snapToGrid w:val="0"/>
              <w:spacing w:before="60" w:after="60"/>
              <w:rPr>
                <w:sz w:val="16"/>
                <w:szCs w:val="16"/>
                <w:lang w:val="en-GB"/>
              </w:rPr>
            </w:pPr>
            <w:r w:rsidRPr="006F1FE6">
              <w:rPr>
                <w:sz w:val="16"/>
                <w:szCs w:val="16"/>
                <w:lang w:val="en-GB"/>
              </w:rPr>
              <w:t>identifier</w:t>
            </w:r>
          </w:p>
        </w:tc>
        <w:tc>
          <w:tcPr>
            <w:tcW w:w="3420" w:type="dxa"/>
          </w:tcPr>
          <w:p w14:paraId="741E9D04" w14:textId="77777777" w:rsidR="00C800DC" w:rsidRPr="009D5B9A" w:rsidRDefault="00C800DC" w:rsidP="00C800DC">
            <w:pPr>
              <w:snapToGrid w:val="0"/>
              <w:spacing w:before="60" w:after="60"/>
              <w:jc w:val="left"/>
              <w:rPr>
                <w:sz w:val="16"/>
                <w:szCs w:val="16"/>
                <w:lang w:val="fr-MC"/>
              </w:rPr>
            </w:pPr>
            <w:r w:rsidRPr="009D5B9A">
              <w:rPr>
                <w:sz w:val="16"/>
                <w:szCs w:val="16"/>
                <w:lang w:val="fr-MC"/>
              </w:rPr>
              <w:t>Uniquely identifies this exchange catalogue</w:t>
            </w:r>
          </w:p>
        </w:tc>
        <w:tc>
          <w:tcPr>
            <w:tcW w:w="804" w:type="dxa"/>
          </w:tcPr>
          <w:p w14:paraId="557A91F2"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A3DD58B" w14:textId="62321389" w:rsidR="00C800DC" w:rsidRPr="006F1FE6" w:rsidRDefault="00382B15" w:rsidP="00C800DC">
            <w:pPr>
              <w:snapToGrid w:val="0"/>
              <w:spacing w:before="60" w:after="60"/>
              <w:rPr>
                <w:sz w:val="16"/>
                <w:szCs w:val="16"/>
                <w:lang w:val="en-GB"/>
              </w:rPr>
            </w:pPr>
            <w:r w:rsidRPr="00382B15">
              <w:rPr>
                <w:sz w:val="16"/>
                <w:szCs w:val="16"/>
                <w:lang w:val="en-GB"/>
              </w:rPr>
              <w:t>S100_ExchangeCatalogueIdentifier</w:t>
            </w:r>
          </w:p>
        </w:tc>
        <w:tc>
          <w:tcPr>
            <w:tcW w:w="3060" w:type="dxa"/>
          </w:tcPr>
          <w:p w14:paraId="11360D2A" w14:textId="77777777" w:rsidR="00C800DC" w:rsidRPr="006F1FE6" w:rsidRDefault="00C800DC" w:rsidP="00C800DC">
            <w:pPr>
              <w:snapToGrid w:val="0"/>
              <w:spacing w:before="60" w:after="60"/>
              <w:rPr>
                <w:sz w:val="16"/>
                <w:szCs w:val="16"/>
                <w:lang w:val="en-GB"/>
              </w:rPr>
            </w:pPr>
          </w:p>
        </w:tc>
      </w:tr>
      <w:tr w:rsidR="00C800DC" w:rsidRPr="006F1FE6" w14:paraId="5A5AF15F" w14:textId="77777777" w:rsidTr="007A4C3B">
        <w:trPr>
          <w:trHeight w:val="315"/>
        </w:trPr>
        <w:tc>
          <w:tcPr>
            <w:tcW w:w="1080" w:type="dxa"/>
          </w:tcPr>
          <w:p w14:paraId="63C9169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3473A267" w14:textId="77777777" w:rsidR="00C800DC" w:rsidRPr="006F1FE6" w:rsidRDefault="00C800DC" w:rsidP="00C800DC">
            <w:pPr>
              <w:snapToGrid w:val="0"/>
              <w:spacing w:before="60" w:after="60"/>
              <w:rPr>
                <w:sz w:val="16"/>
                <w:szCs w:val="16"/>
                <w:lang w:val="en-GB"/>
              </w:rPr>
            </w:pPr>
            <w:r w:rsidRPr="006F1FE6">
              <w:rPr>
                <w:sz w:val="16"/>
                <w:szCs w:val="16"/>
                <w:lang w:val="en-GB"/>
              </w:rPr>
              <w:t>contact</w:t>
            </w:r>
          </w:p>
        </w:tc>
        <w:tc>
          <w:tcPr>
            <w:tcW w:w="3420" w:type="dxa"/>
          </w:tcPr>
          <w:p w14:paraId="532A0835" w14:textId="77777777" w:rsidR="00C800DC" w:rsidRPr="006F1FE6" w:rsidRDefault="00C800DC" w:rsidP="00C800DC">
            <w:pPr>
              <w:snapToGrid w:val="0"/>
              <w:spacing w:before="60" w:after="60"/>
              <w:jc w:val="left"/>
              <w:rPr>
                <w:sz w:val="16"/>
                <w:szCs w:val="16"/>
                <w:lang w:val="en-GB"/>
              </w:rPr>
            </w:pPr>
            <w:r w:rsidRPr="006F1FE6">
              <w:rPr>
                <w:sz w:val="16"/>
                <w:szCs w:val="16"/>
                <w:lang w:val="en-GB"/>
              </w:rPr>
              <w:t>Details about the issuer of this exchange catalogue</w:t>
            </w:r>
          </w:p>
        </w:tc>
        <w:tc>
          <w:tcPr>
            <w:tcW w:w="804" w:type="dxa"/>
          </w:tcPr>
          <w:p w14:paraId="0E89BB57"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4E4A32A" w14:textId="77777777" w:rsidR="00C800DC" w:rsidRPr="006F1FE6" w:rsidRDefault="00C800DC" w:rsidP="00C800DC">
            <w:pPr>
              <w:snapToGrid w:val="0"/>
              <w:spacing w:before="60" w:after="60"/>
              <w:rPr>
                <w:sz w:val="16"/>
                <w:szCs w:val="16"/>
                <w:lang w:val="en-GB"/>
              </w:rPr>
            </w:pPr>
            <w:r w:rsidRPr="006F1FE6">
              <w:rPr>
                <w:sz w:val="16"/>
                <w:szCs w:val="16"/>
                <w:lang w:val="en-GB"/>
              </w:rPr>
              <w:t>S100_CataloguePointOfContact</w:t>
            </w:r>
          </w:p>
        </w:tc>
        <w:tc>
          <w:tcPr>
            <w:tcW w:w="3060" w:type="dxa"/>
          </w:tcPr>
          <w:p w14:paraId="625462B0" w14:textId="77777777" w:rsidR="00C800DC" w:rsidRPr="006F1FE6" w:rsidRDefault="00C800DC" w:rsidP="00C800DC">
            <w:pPr>
              <w:snapToGrid w:val="0"/>
              <w:spacing w:before="60" w:after="60"/>
              <w:rPr>
                <w:sz w:val="16"/>
                <w:szCs w:val="16"/>
                <w:lang w:val="en-GB"/>
              </w:rPr>
            </w:pPr>
          </w:p>
        </w:tc>
      </w:tr>
      <w:tr w:rsidR="00C800DC" w:rsidRPr="006F1FE6" w14:paraId="5E6DC65B" w14:textId="77777777" w:rsidTr="007A4C3B">
        <w:trPr>
          <w:trHeight w:val="495"/>
        </w:trPr>
        <w:tc>
          <w:tcPr>
            <w:tcW w:w="1080" w:type="dxa"/>
            <w:tcBorders>
              <w:bottom w:val="single" w:sz="4" w:space="0" w:color="000000"/>
            </w:tcBorders>
          </w:tcPr>
          <w:p w14:paraId="6DEAB7E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Borders>
              <w:bottom w:val="single" w:sz="4" w:space="0" w:color="000000"/>
            </w:tcBorders>
          </w:tcPr>
          <w:p w14:paraId="609D21EE" w14:textId="362448A6" w:rsidR="00C800DC" w:rsidRPr="006F1FE6" w:rsidRDefault="005844C2" w:rsidP="00C800DC">
            <w:pPr>
              <w:snapToGrid w:val="0"/>
              <w:spacing w:before="60" w:after="60"/>
              <w:rPr>
                <w:sz w:val="16"/>
                <w:szCs w:val="16"/>
                <w:lang w:val="en-GB"/>
              </w:rPr>
            </w:pPr>
            <w:r w:rsidRPr="005844C2">
              <w:rPr>
                <w:sz w:val="16"/>
                <w:szCs w:val="16"/>
                <w:lang w:val="en-GB"/>
              </w:rPr>
              <w:t>productSpecification</w:t>
            </w:r>
          </w:p>
        </w:tc>
        <w:tc>
          <w:tcPr>
            <w:tcW w:w="3420" w:type="dxa"/>
            <w:tcBorders>
              <w:bottom w:val="single" w:sz="4" w:space="0" w:color="000000"/>
            </w:tcBorders>
          </w:tcPr>
          <w:p w14:paraId="072B9695" w14:textId="2903CA3E" w:rsidR="00C800DC" w:rsidRPr="006F1FE6" w:rsidRDefault="005036E8" w:rsidP="00C800DC">
            <w:pPr>
              <w:snapToGrid w:val="0"/>
              <w:spacing w:before="60" w:after="60"/>
              <w:jc w:val="left"/>
              <w:rPr>
                <w:sz w:val="16"/>
                <w:szCs w:val="16"/>
                <w:lang w:val="en-GB"/>
              </w:rPr>
            </w:pPr>
            <w:r w:rsidRPr="005036E8">
              <w:rPr>
                <w:sz w:val="16"/>
                <w:szCs w:val="16"/>
                <w:lang w:val="en-GB"/>
              </w:rPr>
              <w:t>Details about the Product Specifications used for the datasets contained in the Exchange Catalogue</w:t>
            </w:r>
          </w:p>
        </w:tc>
        <w:tc>
          <w:tcPr>
            <w:tcW w:w="804" w:type="dxa"/>
            <w:tcBorders>
              <w:bottom w:val="single" w:sz="4" w:space="0" w:color="000000"/>
            </w:tcBorders>
          </w:tcPr>
          <w:p w14:paraId="2E3C93EB"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Borders>
              <w:bottom w:val="single" w:sz="4" w:space="0" w:color="000000"/>
            </w:tcBorders>
          </w:tcPr>
          <w:p w14:paraId="65036447" w14:textId="1172805F" w:rsidR="00C800DC" w:rsidRPr="006F1FE6" w:rsidRDefault="005036E8" w:rsidP="00C800DC">
            <w:pPr>
              <w:snapToGrid w:val="0"/>
              <w:spacing w:before="60" w:after="60"/>
              <w:rPr>
                <w:sz w:val="16"/>
                <w:szCs w:val="16"/>
                <w:lang w:val="en-GB"/>
              </w:rPr>
            </w:pPr>
            <w:r w:rsidRPr="005036E8">
              <w:rPr>
                <w:sz w:val="16"/>
                <w:szCs w:val="16"/>
                <w:lang w:val="en-GB"/>
              </w:rPr>
              <w:t>S100_ProductSpecification</w:t>
            </w:r>
          </w:p>
        </w:tc>
        <w:tc>
          <w:tcPr>
            <w:tcW w:w="3060" w:type="dxa"/>
            <w:tcBorders>
              <w:bottom w:val="single" w:sz="4" w:space="0" w:color="000000"/>
            </w:tcBorders>
          </w:tcPr>
          <w:p w14:paraId="4E2AE3B0" w14:textId="77777777" w:rsidR="00C800DC" w:rsidRPr="006F1FE6" w:rsidRDefault="00C800DC" w:rsidP="00C800DC">
            <w:pPr>
              <w:snapToGrid w:val="0"/>
              <w:spacing w:before="60" w:after="60"/>
              <w:rPr>
                <w:sz w:val="16"/>
                <w:szCs w:val="16"/>
                <w:lang w:val="en-GB"/>
              </w:rPr>
            </w:pPr>
            <w:r w:rsidRPr="006F1FE6">
              <w:rPr>
                <w:sz w:val="16"/>
                <w:szCs w:val="16"/>
                <w:lang w:val="en-GB"/>
              </w:rPr>
              <w:t>Conditional on all the datasets using the same product specification</w:t>
            </w:r>
          </w:p>
        </w:tc>
      </w:tr>
      <w:tr w:rsidR="00C800DC" w:rsidRPr="006F1FE6" w14:paraId="26A56067" w14:textId="77777777" w:rsidTr="007A4C3B">
        <w:tc>
          <w:tcPr>
            <w:tcW w:w="1080" w:type="dxa"/>
            <w:shd w:val="clear" w:color="auto" w:fill="FFFFFF"/>
          </w:tcPr>
          <w:p w14:paraId="345F6EB8" w14:textId="77777777" w:rsidR="00C800DC"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C2764A1" w14:textId="70B379CD" w:rsidR="00C800DC" w:rsidRDefault="00A96B5D" w:rsidP="00C800DC">
            <w:pPr>
              <w:snapToGrid w:val="0"/>
              <w:spacing w:before="60" w:after="60"/>
              <w:rPr>
                <w:rFonts w:cs="Arial"/>
                <w:sz w:val="16"/>
                <w:szCs w:val="16"/>
              </w:rPr>
            </w:pPr>
            <w:r w:rsidRPr="00A96B5D">
              <w:rPr>
                <w:rFonts w:cs="Arial"/>
                <w:sz w:val="16"/>
                <w:szCs w:val="16"/>
              </w:rPr>
              <w:t>defaultLocale</w:t>
            </w:r>
          </w:p>
        </w:tc>
        <w:tc>
          <w:tcPr>
            <w:tcW w:w="3420" w:type="dxa"/>
            <w:shd w:val="clear" w:color="auto" w:fill="FFFFFF"/>
          </w:tcPr>
          <w:p w14:paraId="1E4C61E3" w14:textId="30549DA4" w:rsidR="00C800DC" w:rsidRDefault="00636130" w:rsidP="00C800DC">
            <w:pPr>
              <w:snapToGrid w:val="0"/>
              <w:spacing w:before="60" w:after="60"/>
              <w:jc w:val="left"/>
              <w:rPr>
                <w:rFonts w:cs="Arial"/>
                <w:sz w:val="16"/>
                <w:szCs w:val="16"/>
              </w:rPr>
            </w:pPr>
            <w:r w:rsidRPr="00636130">
              <w:rPr>
                <w:rFonts w:cs="Arial"/>
                <w:sz w:val="16"/>
                <w:szCs w:val="16"/>
              </w:rPr>
              <w:t>Default language and character set used for all metadata records in this Exchange Catalogue</w:t>
            </w:r>
          </w:p>
        </w:tc>
        <w:tc>
          <w:tcPr>
            <w:tcW w:w="804" w:type="dxa"/>
            <w:shd w:val="clear" w:color="auto" w:fill="FFFFFF"/>
          </w:tcPr>
          <w:p w14:paraId="7353FC6E" w14:textId="77777777" w:rsidR="00C800DC" w:rsidRPr="008233BF" w:rsidRDefault="00C800DC" w:rsidP="00C800DC">
            <w:pPr>
              <w:snapToGrid w:val="0"/>
              <w:spacing w:before="60" w:after="60"/>
              <w:jc w:val="center"/>
              <w:rPr>
                <w:rFonts w:cs="Arial"/>
                <w:sz w:val="16"/>
                <w:szCs w:val="16"/>
              </w:rPr>
            </w:pPr>
            <w:r>
              <w:rPr>
                <w:rFonts w:cs="Arial"/>
                <w:sz w:val="16"/>
                <w:szCs w:val="16"/>
              </w:rPr>
              <w:t>1</w:t>
            </w:r>
          </w:p>
        </w:tc>
        <w:tc>
          <w:tcPr>
            <w:tcW w:w="2436" w:type="dxa"/>
            <w:shd w:val="clear" w:color="auto" w:fill="FFFFFF"/>
          </w:tcPr>
          <w:p w14:paraId="78080649" w14:textId="39307345" w:rsidR="00C800DC" w:rsidRPr="008233BF" w:rsidRDefault="00DB304E" w:rsidP="00C800DC">
            <w:pPr>
              <w:snapToGrid w:val="0"/>
              <w:spacing w:before="60" w:after="60"/>
              <w:rPr>
                <w:rFonts w:cs="Arial"/>
                <w:sz w:val="16"/>
                <w:szCs w:val="16"/>
              </w:rPr>
            </w:pPr>
            <w:r w:rsidRPr="00DB304E">
              <w:rPr>
                <w:rFonts w:cs="Arial"/>
                <w:sz w:val="16"/>
                <w:szCs w:val="16"/>
              </w:rPr>
              <w:t>PT_Locale</w:t>
            </w:r>
          </w:p>
        </w:tc>
        <w:tc>
          <w:tcPr>
            <w:tcW w:w="3060" w:type="dxa"/>
            <w:shd w:val="clear" w:color="auto" w:fill="FFFFFF"/>
          </w:tcPr>
          <w:p w14:paraId="66E62850" w14:textId="6D8E5369" w:rsidR="00C800DC" w:rsidRDefault="00DB304E" w:rsidP="00C800DC">
            <w:pPr>
              <w:snapToGrid w:val="0"/>
              <w:spacing w:before="60" w:after="60"/>
              <w:rPr>
                <w:sz w:val="16"/>
                <w:szCs w:val="16"/>
                <w:lang w:val="en-GB"/>
              </w:rPr>
            </w:pPr>
            <w:r w:rsidRPr="00DB304E">
              <w:rPr>
                <w:sz w:val="16"/>
                <w:szCs w:val="16"/>
                <w:lang w:val="en-GB"/>
              </w:rPr>
              <w:t>Default is English and UTF-8</w:t>
            </w:r>
          </w:p>
        </w:tc>
      </w:tr>
      <w:tr w:rsidR="00A470E6" w:rsidRPr="006F1FE6" w14:paraId="717A5BE2" w14:textId="77777777" w:rsidTr="007A4C3B">
        <w:tc>
          <w:tcPr>
            <w:tcW w:w="1080" w:type="dxa"/>
            <w:shd w:val="clear" w:color="auto" w:fill="FFFFFF"/>
          </w:tcPr>
          <w:p w14:paraId="35B04861" w14:textId="547C0DFE" w:rsidR="00A470E6" w:rsidRDefault="00A470E6"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6D573ED" w14:textId="4E4B41A6" w:rsidR="00A470E6" w:rsidRPr="00A96B5D" w:rsidRDefault="005B2707" w:rsidP="00C800DC">
            <w:pPr>
              <w:snapToGrid w:val="0"/>
              <w:spacing w:before="60" w:after="60"/>
              <w:rPr>
                <w:rFonts w:cs="Arial"/>
                <w:sz w:val="16"/>
                <w:szCs w:val="16"/>
              </w:rPr>
            </w:pPr>
            <w:r w:rsidRPr="005B2707">
              <w:rPr>
                <w:rFonts w:cs="Arial"/>
                <w:sz w:val="16"/>
                <w:szCs w:val="16"/>
              </w:rPr>
              <w:t>otherLocale</w:t>
            </w:r>
          </w:p>
        </w:tc>
        <w:tc>
          <w:tcPr>
            <w:tcW w:w="3420" w:type="dxa"/>
            <w:shd w:val="clear" w:color="auto" w:fill="FFFFFF"/>
          </w:tcPr>
          <w:p w14:paraId="05CD235E" w14:textId="6814B56C" w:rsidR="00A470E6" w:rsidRPr="00636130" w:rsidRDefault="005B2707" w:rsidP="00C800DC">
            <w:pPr>
              <w:snapToGrid w:val="0"/>
              <w:spacing w:before="60" w:after="60"/>
              <w:jc w:val="left"/>
              <w:rPr>
                <w:rFonts w:cs="Arial"/>
                <w:sz w:val="16"/>
                <w:szCs w:val="16"/>
              </w:rPr>
            </w:pPr>
            <w:r w:rsidRPr="005B2707">
              <w:rPr>
                <w:rFonts w:cs="Arial"/>
                <w:sz w:val="16"/>
                <w:szCs w:val="16"/>
              </w:rPr>
              <w:t>Other languages and character sets used for the localized metadata records in this Exchange Catalogue</w:t>
            </w:r>
          </w:p>
        </w:tc>
        <w:tc>
          <w:tcPr>
            <w:tcW w:w="804" w:type="dxa"/>
            <w:shd w:val="clear" w:color="auto" w:fill="FFFFFF"/>
          </w:tcPr>
          <w:p w14:paraId="29D27F94" w14:textId="111D5FF7" w:rsidR="00A470E6" w:rsidRDefault="00787B56"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0B750D9C" w14:textId="25DC287B" w:rsidR="00A470E6" w:rsidRPr="00DB304E" w:rsidRDefault="005B2707" w:rsidP="00C800DC">
            <w:pPr>
              <w:snapToGrid w:val="0"/>
              <w:spacing w:before="60" w:after="60"/>
              <w:rPr>
                <w:rFonts w:cs="Arial"/>
                <w:sz w:val="16"/>
                <w:szCs w:val="16"/>
              </w:rPr>
            </w:pPr>
            <w:r w:rsidRPr="005B2707">
              <w:rPr>
                <w:rFonts w:cs="Arial"/>
                <w:sz w:val="16"/>
                <w:szCs w:val="16"/>
              </w:rPr>
              <w:t>PT_Locale</w:t>
            </w:r>
          </w:p>
        </w:tc>
        <w:tc>
          <w:tcPr>
            <w:tcW w:w="3060" w:type="dxa"/>
            <w:shd w:val="clear" w:color="auto" w:fill="FFFFFF"/>
          </w:tcPr>
          <w:p w14:paraId="2497E008" w14:textId="442A5E73" w:rsidR="00A470E6" w:rsidRPr="00DB304E" w:rsidRDefault="005B2707" w:rsidP="00C800DC">
            <w:pPr>
              <w:snapToGrid w:val="0"/>
              <w:spacing w:before="60" w:after="60"/>
              <w:rPr>
                <w:sz w:val="16"/>
                <w:szCs w:val="16"/>
                <w:lang w:val="en-GB"/>
              </w:rPr>
            </w:pPr>
            <w:r w:rsidRPr="005B2707">
              <w:rPr>
                <w:sz w:val="16"/>
                <w:szCs w:val="16"/>
                <w:lang w:val="en-GB"/>
              </w:rPr>
              <w:t>Required if any localized entries are present in the Exchange Catalogue</w:t>
            </w:r>
          </w:p>
        </w:tc>
      </w:tr>
      <w:tr w:rsidR="00C800DC" w:rsidRPr="006F1FE6" w14:paraId="0967C67D" w14:textId="77777777" w:rsidTr="007A4C3B">
        <w:trPr>
          <w:trHeight w:val="495"/>
        </w:trPr>
        <w:tc>
          <w:tcPr>
            <w:tcW w:w="1080" w:type="dxa"/>
            <w:shd w:val="clear" w:color="auto" w:fill="FFFFFF"/>
          </w:tcPr>
          <w:p w14:paraId="22AF4FA9"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3A8FCCFA" w14:textId="77777777" w:rsidR="00C800DC" w:rsidRPr="006F1FE6" w:rsidRDefault="00C800DC" w:rsidP="00C800DC">
            <w:pPr>
              <w:snapToGrid w:val="0"/>
              <w:spacing w:before="60" w:after="60"/>
              <w:rPr>
                <w:sz w:val="16"/>
                <w:szCs w:val="16"/>
                <w:lang w:val="en-GB"/>
              </w:rPr>
            </w:pPr>
            <w:r>
              <w:rPr>
                <w:rFonts w:cs="Arial"/>
                <w:sz w:val="16"/>
                <w:szCs w:val="16"/>
              </w:rPr>
              <w:t>exchangeCatalogueDescription</w:t>
            </w:r>
          </w:p>
        </w:tc>
        <w:tc>
          <w:tcPr>
            <w:tcW w:w="3420" w:type="dxa"/>
            <w:shd w:val="clear" w:color="auto" w:fill="FFFFFF"/>
          </w:tcPr>
          <w:p w14:paraId="39B770B5" w14:textId="77777777" w:rsidR="00C800DC" w:rsidRDefault="00C800DC" w:rsidP="00C800DC">
            <w:pPr>
              <w:spacing w:before="60" w:after="60"/>
              <w:jc w:val="left"/>
              <w:rPr>
                <w:rFonts w:cs="Arial"/>
                <w:sz w:val="16"/>
                <w:szCs w:val="16"/>
              </w:rPr>
            </w:pPr>
            <w:r>
              <w:rPr>
                <w:rFonts w:cs="Arial"/>
                <w:sz w:val="16"/>
                <w:szCs w:val="16"/>
              </w:rPr>
              <w:t>Description of what the exchange catalogue contains</w:t>
            </w:r>
          </w:p>
          <w:p w14:paraId="4D6B9A15"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3402F8A9"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1</w:t>
            </w:r>
          </w:p>
        </w:tc>
        <w:tc>
          <w:tcPr>
            <w:tcW w:w="2436" w:type="dxa"/>
            <w:shd w:val="clear" w:color="auto" w:fill="FFFFFF"/>
          </w:tcPr>
          <w:p w14:paraId="710A4DD9"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33597199" w14:textId="77777777" w:rsidR="00C800DC" w:rsidRPr="006F1FE6" w:rsidRDefault="00C800DC" w:rsidP="00C800DC">
            <w:pPr>
              <w:snapToGrid w:val="0"/>
              <w:spacing w:before="60" w:after="60"/>
              <w:rPr>
                <w:sz w:val="16"/>
                <w:szCs w:val="16"/>
                <w:lang w:val="en-GB"/>
              </w:rPr>
            </w:pPr>
          </w:p>
        </w:tc>
      </w:tr>
      <w:tr w:rsidR="00C800DC" w:rsidRPr="006F1FE6" w14:paraId="7605C8EE" w14:textId="77777777" w:rsidTr="007A4C3B">
        <w:trPr>
          <w:trHeight w:val="495"/>
        </w:trPr>
        <w:tc>
          <w:tcPr>
            <w:tcW w:w="1080" w:type="dxa"/>
            <w:shd w:val="clear" w:color="auto" w:fill="FFFFFF"/>
          </w:tcPr>
          <w:p w14:paraId="6D365CF5"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59992202" w14:textId="77777777" w:rsidR="00C800DC" w:rsidRPr="006F1FE6" w:rsidRDefault="00C800DC" w:rsidP="00C800DC">
            <w:pPr>
              <w:snapToGrid w:val="0"/>
              <w:spacing w:before="60" w:after="60"/>
              <w:rPr>
                <w:sz w:val="16"/>
                <w:szCs w:val="16"/>
                <w:lang w:val="en-GB"/>
              </w:rPr>
            </w:pPr>
            <w:r>
              <w:rPr>
                <w:rFonts w:cs="Arial"/>
                <w:sz w:val="16"/>
                <w:szCs w:val="16"/>
              </w:rPr>
              <w:t>exchangeCatalogueCo</w:t>
            </w:r>
            <w:r w:rsidRPr="008233BF">
              <w:rPr>
                <w:rFonts w:cs="Arial"/>
                <w:sz w:val="16"/>
                <w:szCs w:val="16"/>
              </w:rPr>
              <w:t>mment</w:t>
            </w:r>
          </w:p>
        </w:tc>
        <w:tc>
          <w:tcPr>
            <w:tcW w:w="3420" w:type="dxa"/>
            <w:shd w:val="clear" w:color="auto" w:fill="FFFFFF"/>
          </w:tcPr>
          <w:p w14:paraId="62BA7C11" w14:textId="77777777" w:rsidR="00C800DC" w:rsidRPr="00DD7223" w:rsidRDefault="00C800DC" w:rsidP="00C800DC">
            <w:pPr>
              <w:spacing w:before="60" w:after="60"/>
              <w:jc w:val="left"/>
              <w:rPr>
                <w:rFonts w:cs="Arial"/>
                <w:sz w:val="16"/>
                <w:szCs w:val="16"/>
              </w:rPr>
            </w:pPr>
            <w:r w:rsidRPr="00DD7223">
              <w:rPr>
                <w:rFonts w:cs="Arial"/>
                <w:sz w:val="16"/>
                <w:szCs w:val="16"/>
              </w:rPr>
              <w:t>Any additional Information</w:t>
            </w:r>
          </w:p>
          <w:p w14:paraId="2736941C"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73DCBA47"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0..1</w:t>
            </w:r>
          </w:p>
        </w:tc>
        <w:tc>
          <w:tcPr>
            <w:tcW w:w="2436" w:type="dxa"/>
            <w:shd w:val="clear" w:color="auto" w:fill="FFFFFF"/>
          </w:tcPr>
          <w:p w14:paraId="75E33A43"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293F21F0" w14:textId="77777777" w:rsidR="00C800DC" w:rsidRPr="006F1FE6" w:rsidRDefault="00C800DC" w:rsidP="00C800DC">
            <w:pPr>
              <w:snapToGrid w:val="0"/>
              <w:spacing w:before="60" w:after="60"/>
              <w:rPr>
                <w:sz w:val="16"/>
                <w:szCs w:val="16"/>
                <w:lang w:val="en-GB"/>
              </w:rPr>
            </w:pPr>
          </w:p>
        </w:tc>
      </w:tr>
      <w:tr w:rsidR="007A4C3B" w:rsidRPr="006F1FE6" w14:paraId="61D9FA85" w14:textId="77777777" w:rsidTr="007A4C3B">
        <w:trPr>
          <w:trHeight w:val="495"/>
        </w:trPr>
        <w:tc>
          <w:tcPr>
            <w:tcW w:w="1080" w:type="dxa"/>
            <w:shd w:val="clear" w:color="auto" w:fill="FFFFFF"/>
          </w:tcPr>
          <w:p w14:paraId="4793A7AD" w14:textId="44646011"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0694786F" w14:textId="59C63DEC"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certificates</w:t>
            </w:r>
          </w:p>
        </w:tc>
        <w:tc>
          <w:tcPr>
            <w:tcW w:w="3420" w:type="dxa"/>
            <w:shd w:val="clear" w:color="auto" w:fill="FFFFFF"/>
          </w:tcPr>
          <w:p w14:paraId="08DCF2F9" w14:textId="2542671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Signed public key certificates referred to by digital signatures in the Exchange Set</w:t>
            </w:r>
          </w:p>
        </w:tc>
        <w:tc>
          <w:tcPr>
            <w:tcW w:w="804" w:type="dxa"/>
            <w:shd w:val="clear" w:color="auto" w:fill="FFFFFF"/>
          </w:tcPr>
          <w:p w14:paraId="1F61FA39" w14:textId="7F79CDD2"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w:t>
            </w:r>
          </w:p>
        </w:tc>
        <w:tc>
          <w:tcPr>
            <w:tcW w:w="2436" w:type="dxa"/>
            <w:shd w:val="clear" w:color="auto" w:fill="FFFFFF"/>
          </w:tcPr>
          <w:p w14:paraId="0CC9264A" w14:textId="7ED9E3C7"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S100_SE_CertificateContainer</w:t>
            </w:r>
          </w:p>
        </w:tc>
        <w:tc>
          <w:tcPr>
            <w:tcW w:w="3060" w:type="dxa"/>
            <w:shd w:val="clear" w:color="auto" w:fill="FFFFFF"/>
          </w:tcPr>
          <w:p w14:paraId="0804381E"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Content defined in S-100 Part 15. All</w:t>
            </w:r>
          </w:p>
          <w:p w14:paraId="24E97CE4"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certificates used, except the SA root</w:t>
            </w:r>
          </w:p>
          <w:p w14:paraId="1BCEA699" w14:textId="2C68EDD4" w:rsidR="007A4C3B" w:rsidRPr="007A4C3B" w:rsidRDefault="007A4C3B" w:rsidP="007A4C3B">
            <w:pPr>
              <w:snapToGrid w:val="0"/>
              <w:spacing w:before="60" w:after="60"/>
              <w:rPr>
                <w:rFonts w:cs="Arial"/>
                <w:sz w:val="16"/>
                <w:szCs w:val="16"/>
                <w:lang w:val="en-GB"/>
              </w:rPr>
            </w:pPr>
            <w:r w:rsidRPr="007A4C3B">
              <w:rPr>
                <w:rFonts w:eastAsia="MS Mincho" w:cs="Arial"/>
                <w:sz w:val="16"/>
                <w:szCs w:val="16"/>
                <w:lang w:eastAsia="en-SG"/>
              </w:rPr>
              <w:t>certificate (installed separately by the implementing system) shall be included</w:t>
            </w:r>
          </w:p>
        </w:tc>
      </w:tr>
      <w:tr w:rsidR="007A4C3B" w:rsidRPr="006F1FE6" w14:paraId="53DECB78" w14:textId="77777777" w:rsidTr="007A4C3B">
        <w:trPr>
          <w:trHeight w:val="495"/>
        </w:trPr>
        <w:tc>
          <w:tcPr>
            <w:tcW w:w="1080" w:type="dxa"/>
            <w:shd w:val="clear" w:color="auto" w:fill="FFFFFF"/>
          </w:tcPr>
          <w:p w14:paraId="059574B4" w14:textId="50789DEE"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51AADF54" w14:textId="3E4F8AFA"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dataServerIdentifier</w:t>
            </w:r>
          </w:p>
        </w:tc>
        <w:tc>
          <w:tcPr>
            <w:tcW w:w="3420" w:type="dxa"/>
            <w:shd w:val="clear" w:color="auto" w:fill="FFFFFF"/>
          </w:tcPr>
          <w:p w14:paraId="23466D5D" w14:textId="0C9378A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Identifies the data server for the permit</w:t>
            </w:r>
          </w:p>
        </w:tc>
        <w:tc>
          <w:tcPr>
            <w:tcW w:w="804" w:type="dxa"/>
            <w:shd w:val="clear" w:color="auto" w:fill="FFFFFF"/>
          </w:tcPr>
          <w:p w14:paraId="5FDE4613" w14:textId="108884B9"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0..1</w:t>
            </w:r>
          </w:p>
        </w:tc>
        <w:tc>
          <w:tcPr>
            <w:tcW w:w="2436" w:type="dxa"/>
            <w:shd w:val="clear" w:color="auto" w:fill="FFFFFF"/>
          </w:tcPr>
          <w:p w14:paraId="6D333711" w14:textId="3BC6911F"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CharacterString</w:t>
            </w:r>
          </w:p>
        </w:tc>
        <w:tc>
          <w:tcPr>
            <w:tcW w:w="3060" w:type="dxa"/>
            <w:shd w:val="clear" w:color="auto" w:fill="FFFFFF"/>
          </w:tcPr>
          <w:p w14:paraId="60D48428" w14:textId="77777777" w:rsidR="007A4C3B" w:rsidRPr="007A4C3B" w:rsidRDefault="007A4C3B" w:rsidP="007A4C3B">
            <w:pPr>
              <w:snapToGrid w:val="0"/>
              <w:spacing w:before="60" w:after="60"/>
              <w:rPr>
                <w:rFonts w:cs="Arial"/>
                <w:sz w:val="16"/>
                <w:szCs w:val="16"/>
                <w:lang w:val="en-GB"/>
              </w:rPr>
            </w:pPr>
          </w:p>
        </w:tc>
      </w:tr>
      <w:tr w:rsidR="00C800DC" w:rsidRPr="006F1FE6" w14:paraId="6CE17386" w14:textId="77777777" w:rsidTr="007A4C3B">
        <w:tc>
          <w:tcPr>
            <w:tcW w:w="1080" w:type="dxa"/>
            <w:shd w:val="clear" w:color="auto" w:fill="FFFFFF"/>
          </w:tcPr>
          <w:p w14:paraId="46C30E86"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4410F6CF" w14:textId="77777777" w:rsidR="00C800DC" w:rsidRDefault="00C800DC" w:rsidP="00C800DC">
            <w:pPr>
              <w:snapToGrid w:val="0"/>
              <w:spacing w:before="60" w:after="60"/>
              <w:rPr>
                <w:rFonts w:cs="Arial"/>
                <w:sz w:val="16"/>
                <w:szCs w:val="16"/>
              </w:rPr>
            </w:pPr>
            <w:r>
              <w:rPr>
                <w:rFonts w:cs="Arial"/>
                <w:sz w:val="16"/>
                <w:szCs w:val="16"/>
              </w:rPr>
              <w:t>datasetDiscoveryMetadata</w:t>
            </w:r>
          </w:p>
        </w:tc>
        <w:tc>
          <w:tcPr>
            <w:tcW w:w="3420" w:type="dxa"/>
            <w:shd w:val="clear" w:color="auto" w:fill="FFFFFF"/>
          </w:tcPr>
          <w:p w14:paraId="59D9371E"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datasets in the exchange set</w:t>
            </w:r>
          </w:p>
        </w:tc>
        <w:tc>
          <w:tcPr>
            <w:tcW w:w="804" w:type="dxa"/>
            <w:shd w:val="clear" w:color="auto" w:fill="FFFFFF"/>
          </w:tcPr>
          <w:p w14:paraId="7D246485"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78312E5C" w14:textId="77777777" w:rsidR="00C800DC" w:rsidRDefault="00C800DC" w:rsidP="00C800DC">
            <w:pPr>
              <w:snapToGrid w:val="0"/>
              <w:spacing w:before="60" w:after="60"/>
              <w:rPr>
                <w:sz w:val="16"/>
                <w:szCs w:val="16"/>
                <w:lang w:val="en-GB"/>
              </w:rPr>
            </w:pPr>
            <w:r>
              <w:rPr>
                <w:sz w:val="16"/>
                <w:szCs w:val="16"/>
                <w:lang w:val="en-GB"/>
              </w:rPr>
              <w:t>Aggregation S100_DatasetDiscoveryMetadata</w:t>
            </w:r>
          </w:p>
        </w:tc>
        <w:tc>
          <w:tcPr>
            <w:tcW w:w="3060" w:type="dxa"/>
            <w:shd w:val="clear" w:color="auto" w:fill="FFFFFF"/>
          </w:tcPr>
          <w:p w14:paraId="11CC7CEE" w14:textId="77777777" w:rsidR="00C800DC" w:rsidRDefault="00C800DC" w:rsidP="00C800DC">
            <w:pPr>
              <w:snapToGrid w:val="0"/>
              <w:spacing w:before="60" w:after="60"/>
              <w:rPr>
                <w:rFonts w:cs="Arial"/>
                <w:sz w:val="16"/>
                <w:szCs w:val="16"/>
              </w:rPr>
            </w:pPr>
          </w:p>
        </w:tc>
      </w:tr>
      <w:tr w:rsidR="00C800DC" w:rsidRPr="006F1FE6" w14:paraId="58C1EA10" w14:textId="77777777" w:rsidTr="007A4C3B">
        <w:tc>
          <w:tcPr>
            <w:tcW w:w="1080" w:type="dxa"/>
            <w:shd w:val="clear" w:color="auto" w:fill="FFFFFF"/>
          </w:tcPr>
          <w:p w14:paraId="2019DD4F" w14:textId="77777777" w:rsidR="00C800DC" w:rsidRDefault="00C800DC" w:rsidP="00C800DC">
            <w:pPr>
              <w:snapToGrid w:val="0"/>
              <w:spacing w:before="60" w:after="60"/>
              <w:rPr>
                <w:sz w:val="16"/>
                <w:szCs w:val="16"/>
                <w:lang w:val="en-GB"/>
              </w:rPr>
            </w:pPr>
            <w:r>
              <w:rPr>
                <w:sz w:val="16"/>
                <w:szCs w:val="16"/>
                <w:lang w:val="en-GB"/>
              </w:rPr>
              <w:lastRenderedPageBreak/>
              <w:t>Role</w:t>
            </w:r>
          </w:p>
        </w:tc>
        <w:tc>
          <w:tcPr>
            <w:tcW w:w="3060" w:type="dxa"/>
            <w:shd w:val="clear" w:color="auto" w:fill="FFFFFF"/>
          </w:tcPr>
          <w:p w14:paraId="1B4BDC78" w14:textId="14E59D7A" w:rsidR="00C800DC" w:rsidRPr="00DC2C76" w:rsidRDefault="008A221B" w:rsidP="00C800DC">
            <w:pPr>
              <w:snapToGrid w:val="0"/>
              <w:spacing w:before="60" w:after="60"/>
              <w:rPr>
                <w:rFonts w:cs="Arial"/>
                <w:sz w:val="16"/>
                <w:szCs w:val="16"/>
              </w:rPr>
            </w:pPr>
            <w:r w:rsidRPr="00DC2C76">
              <w:rPr>
                <w:rFonts w:eastAsia="MS Mincho" w:cs="Arial"/>
                <w:sz w:val="16"/>
                <w:szCs w:val="16"/>
                <w:lang w:eastAsia="en-SG"/>
              </w:rPr>
              <w:t>catalogueDiscoveryMetadata</w:t>
            </w:r>
          </w:p>
        </w:tc>
        <w:tc>
          <w:tcPr>
            <w:tcW w:w="3420" w:type="dxa"/>
            <w:shd w:val="clear" w:color="auto" w:fill="FFFFFF"/>
          </w:tcPr>
          <w:p w14:paraId="4855A6FC" w14:textId="77777777" w:rsidR="00C800DC" w:rsidRDefault="00C800DC" w:rsidP="00C800DC">
            <w:pPr>
              <w:snapToGrid w:val="0"/>
              <w:spacing w:before="60" w:after="60"/>
              <w:jc w:val="left"/>
              <w:rPr>
                <w:rFonts w:cs="Arial"/>
                <w:sz w:val="16"/>
                <w:szCs w:val="16"/>
              </w:rPr>
            </w:pPr>
            <w:r>
              <w:rPr>
                <w:rFonts w:cs="Arial"/>
                <w:sz w:val="16"/>
                <w:szCs w:val="16"/>
              </w:rPr>
              <w:t>Metadata for catalogue</w:t>
            </w:r>
          </w:p>
        </w:tc>
        <w:tc>
          <w:tcPr>
            <w:tcW w:w="804" w:type="dxa"/>
            <w:shd w:val="clear" w:color="auto" w:fill="FFFFFF"/>
          </w:tcPr>
          <w:p w14:paraId="18F3DEA7"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5EB15C9F" w14:textId="683BB893" w:rsidR="00C800DC" w:rsidRDefault="00C800DC" w:rsidP="00C800DC">
            <w:pPr>
              <w:snapToGrid w:val="0"/>
              <w:spacing w:before="60" w:after="60"/>
              <w:rPr>
                <w:sz w:val="16"/>
                <w:szCs w:val="16"/>
                <w:lang w:val="en-GB"/>
              </w:rPr>
            </w:pPr>
            <w:r>
              <w:rPr>
                <w:sz w:val="16"/>
                <w:szCs w:val="16"/>
                <w:lang w:val="en-GB"/>
              </w:rPr>
              <w:t>Aggregation S100_Catalogue</w:t>
            </w:r>
            <w:r w:rsidR="00A3276E">
              <w:rPr>
                <w:sz w:val="16"/>
                <w:szCs w:val="16"/>
                <w:lang w:val="en-GB"/>
              </w:rPr>
              <w:t>Discovery</w:t>
            </w:r>
            <w:r>
              <w:rPr>
                <w:sz w:val="16"/>
                <w:szCs w:val="16"/>
                <w:lang w:val="en-GB"/>
              </w:rPr>
              <w:t>Metadata</w:t>
            </w:r>
          </w:p>
        </w:tc>
        <w:tc>
          <w:tcPr>
            <w:tcW w:w="3060" w:type="dxa"/>
            <w:shd w:val="clear" w:color="auto" w:fill="FFFFFF"/>
          </w:tcPr>
          <w:p w14:paraId="553B2331" w14:textId="77777777" w:rsidR="00C800DC" w:rsidRDefault="00C800DC" w:rsidP="00C800DC">
            <w:pPr>
              <w:snapToGrid w:val="0"/>
              <w:spacing w:before="60" w:after="60"/>
              <w:rPr>
                <w:rFonts w:cs="Arial"/>
                <w:sz w:val="16"/>
                <w:szCs w:val="16"/>
              </w:rPr>
            </w:pPr>
            <w:r>
              <w:rPr>
                <w:rFonts w:cs="Arial"/>
                <w:sz w:val="16"/>
                <w:szCs w:val="16"/>
              </w:rPr>
              <w:t>Metadata for the feature, portrayal, and interoperability catalogues, if any</w:t>
            </w:r>
          </w:p>
        </w:tc>
      </w:tr>
      <w:tr w:rsidR="00C800DC" w:rsidRPr="006F1FE6" w14:paraId="20CCB466" w14:textId="77777777" w:rsidTr="007A4C3B">
        <w:tc>
          <w:tcPr>
            <w:tcW w:w="1080" w:type="dxa"/>
            <w:shd w:val="clear" w:color="auto" w:fill="FFFFFF"/>
          </w:tcPr>
          <w:p w14:paraId="223D4ACB"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246B2590" w14:textId="77777777" w:rsidR="00C800DC" w:rsidRDefault="00C800DC" w:rsidP="00C800DC">
            <w:pPr>
              <w:snapToGrid w:val="0"/>
              <w:spacing w:before="60" w:after="60"/>
              <w:rPr>
                <w:rFonts w:cs="Arial"/>
                <w:sz w:val="16"/>
                <w:szCs w:val="16"/>
              </w:rPr>
            </w:pPr>
            <w:r>
              <w:rPr>
                <w:rFonts w:cs="Arial"/>
                <w:sz w:val="16"/>
                <w:szCs w:val="16"/>
              </w:rPr>
              <w:t>supportFileDiscoveryMetadata</w:t>
            </w:r>
          </w:p>
        </w:tc>
        <w:tc>
          <w:tcPr>
            <w:tcW w:w="3420" w:type="dxa"/>
            <w:shd w:val="clear" w:color="auto" w:fill="FFFFFF"/>
          </w:tcPr>
          <w:p w14:paraId="3D8CDAA8"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support files in the exchange set</w:t>
            </w:r>
          </w:p>
        </w:tc>
        <w:tc>
          <w:tcPr>
            <w:tcW w:w="804" w:type="dxa"/>
            <w:shd w:val="clear" w:color="auto" w:fill="FFFFFF"/>
          </w:tcPr>
          <w:p w14:paraId="5FAD3499"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12C7BC0F" w14:textId="77777777" w:rsidR="00C800DC" w:rsidRDefault="00C800DC" w:rsidP="00C800DC">
            <w:pPr>
              <w:snapToGrid w:val="0"/>
              <w:spacing w:before="60" w:after="60"/>
              <w:rPr>
                <w:sz w:val="16"/>
                <w:szCs w:val="16"/>
                <w:lang w:val="en-GB"/>
              </w:rPr>
            </w:pPr>
            <w:r>
              <w:rPr>
                <w:sz w:val="16"/>
                <w:szCs w:val="16"/>
                <w:lang w:val="en-GB"/>
              </w:rPr>
              <w:t>Aggregation S100_SupportFileDiscoveryMetadata</w:t>
            </w:r>
          </w:p>
        </w:tc>
        <w:tc>
          <w:tcPr>
            <w:tcW w:w="3060" w:type="dxa"/>
            <w:shd w:val="clear" w:color="auto" w:fill="FFFFFF"/>
          </w:tcPr>
          <w:p w14:paraId="13864333" w14:textId="77777777" w:rsidR="00C800DC" w:rsidRDefault="00C800DC" w:rsidP="00C800DC">
            <w:pPr>
              <w:snapToGrid w:val="0"/>
              <w:spacing w:before="60" w:after="60"/>
              <w:rPr>
                <w:rFonts w:cs="Arial"/>
                <w:sz w:val="16"/>
                <w:szCs w:val="16"/>
              </w:rPr>
            </w:pPr>
          </w:p>
        </w:tc>
      </w:tr>
    </w:tbl>
    <w:p w14:paraId="683181B9" w14:textId="77777777" w:rsidR="00C800DC" w:rsidRPr="00D129DC" w:rsidRDefault="00C800DC" w:rsidP="00D77724">
      <w:pPr>
        <w:spacing w:before="0" w:after="0"/>
        <w:rPr>
          <w:rFonts w:cs="Arial"/>
          <w:szCs w:val="20"/>
        </w:rPr>
      </w:pPr>
    </w:p>
    <w:p w14:paraId="70A86CF4" w14:textId="7F634CC2" w:rsidR="005046C1" w:rsidRDefault="00DF6AC9">
      <w:pPr>
        <w:pStyle w:val="Heading3"/>
      </w:pPr>
      <w:bookmarkStart w:id="1498" w:name="_Toc512925140"/>
      <w:r w:rsidRPr="007C307C">
        <w:t>S100_</w:t>
      </w:r>
      <w:r w:rsidR="00C96A4C">
        <w:t>Exchange</w:t>
      </w:r>
      <w:r w:rsidRPr="007C307C">
        <w:t>CatalogueIdentifier</w:t>
      </w:r>
      <w:bookmarkEnd w:id="1498"/>
    </w:p>
    <w:p w14:paraId="1D47BC24" w14:textId="28A8E9CF" w:rsidR="003450AE" w:rsidRPr="00224DC4" w:rsidRDefault="003450AE" w:rsidP="00716349">
      <w:r>
        <w:rPr>
          <w:lang w:val="en-GB" w:eastAsia="ja-JP"/>
        </w:rPr>
        <w:t xml:space="preserve">S-129 uses </w:t>
      </w:r>
      <w:r w:rsidRPr="007C307C">
        <w:t>S100_</w:t>
      </w:r>
      <w:r>
        <w:t>Exchange</w:t>
      </w:r>
      <w:r w:rsidRPr="007C307C">
        <w:t>Catalogue</w:t>
      </w:r>
      <w:r>
        <w:t xml:space="preserve">Identifer as </w:t>
      </w:r>
      <w:r w:rsidRPr="00224DC4">
        <w:t>detailed in S-100 Part 17, Clause 17-4.5, without modification.</w:t>
      </w:r>
    </w:p>
    <w:p w14:paraId="37A465F8" w14:textId="56D20B7C" w:rsidR="00DF6AC9" w:rsidRPr="00224DC4" w:rsidRDefault="00DF6AC9" w:rsidP="00716349">
      <w:pPr>
        <w:pStyle w:val="Heading3"/>
      </w:pPr>
      <w:bookmarkStart w:id="1499" w:name="_Toc512925141"/>
      <w:r w:rsidRPr="00224DC4">
        <w:t>S100_CataloguePointofContact</w:t>
      </w:r>
      <w:bookmarkEnd w:id="1499"/>
    </w:p>
    <w:p w14:paraId="530F6EDC" w14:textId="6FD30D8D" w:rsidR="00AC784E" w:rsidRPr="00224DC4" w:rsidRDefault="00AC784E" w:rsidP="00716349">
      <w:r w:rsidRPr="00224DC4">
        <w:rPr>
          <w:lang w:val="en-GB" w:eastAsia="ja-JP"/>
        </w:rPr>
        <w:t xml:space="preserve">S-129 uses </w:t>
      </w:r>
      <w:r w:rsidRPr="00224DC4">
        <w:t>S100_CataloguePointofContact as detailed in S-100 Part 17, Clause 17-4.5, without modification.</w:t>
      </w:r>
    </w:p>
    <w:p w14:paraId="51449DD9" w14:textId="49D4647A" w:rsidR="00C1698B" w:rsidRPr="00224DC4" w:rsidRDefault="00C1698B" w:rsidP="00B3435A">
      <w:pPr>
        <w:pStyle w:val="Heading2"/>
      </w:pPr>
      <w:bookmarkStart w:id="1500" w:name="_Toc141176091"/>
      <w:bookmarkStart w:id="1501" w:name="_Toc141176253"/>
      <w:bookmarkStart w:id="1502" w:name="_Toc141176413"/>
      <w:bookmarkStart w:id="1503" w:name="_Toc141177044"/>
      <w:bookmarkStart w:id="1504" w:name="_Toc150177924"/>
      <w:bookmarkStart w:id="1505" w:name="_Toc141176414"/>
      <w:bookmarkStart w:id="1506" w:name="_Toc141177045"/>
      <w:bookmarkStart w:id="1507" w:name="_Toc141176117"/>
      <w:bookmarkStart w:id="1508" w:name="_Toc141176279"/>
      <w:bookmarkStart w:id="1509" w:name="_Toc141176443"/>
      <w:bookmarkStart w:id="1510" w:name="_Toc141177074"/>
      <w:bookmarkStart w:id="1511" w:name="_Toc150177950"/>
      <w:bookmarkStart w:id="1512" w:name="_Toc512925143"/>
      <w:bookmarkStart w:id="1513" w:name="_Toc127463872"/>
      <w:bookmarkStart w:id="1514" w:name="_Toc128125498"/>
      <w:bookmarkStart w:id="1515" w:name="_Toc141176280"/>
      <w:bookmarkStart w:id="1516" w:name="_Toc141176444"/>
      <w:bookmarkStart w:id="1517" w:name="_Toc141177075"/>
      <w:bookmarkStart w:id="1518" w:name="_Toc150177951"/>
      <w:bookmarkEnd w:id="1500"/>
      <w:bookmarkEnd w:id="1501"/>
      <w:bookmarkEnd w:id="1502"/>
      <w:bookmarkEnd w:id="1503"/>
      <w:bookmarkEnd w:id="1504"/>
      <w:bookmarkEnd w:id="1505"/>
      <w:bookmarkEnd w:id="1506"/>
      <w:bookmarkEnd w:id="1507"/>
      <w:bookmarkEnd w:id="1508"/>
      <w:bookmarkEnd w:id="1509"/>
      <w:bookmarkEnd w:id="1510"/>
      <w:bookmarkEnd w:id="1511"/>
      <w:r w:rsidRPr="00224DC4">
        <w:t>S100_</w:t>
      </w:r>
      <w:bookmarkEnd w:id="1512"/>
      <w:bookmarkEnd w:id="1513"/>
      <w:r w:rsidR="00A04E56" w:rsidRPr="00224DC4">
        <w:t>DatasetDiscoveryMetadata</w:t>
      </w:r>
      <w:bookmarkEnd w:id="1514"/>
      <w:bookmarkEnd w:id="1515"/>
      <w:bookmarkEnd w:id="1516"/>
      <w:bookmarkEnd w:id="1517"/>
      <w:bookmarkEnd w:id="1518"/>
    </w:p>
    <w:p w14:paraId="267E54FC" w14:textId="39E8C367" w:rsidR="006749AB" w:rsidRPr="007C307C" w:rsidRDefault="006749AB" w:rsidP="006749AB">
      <w:r w:rsidRPr="00224DC4">
        <w:rPr>
          <w:lang w:val="en-GB"/>
        </w:rPr>
        <w:t>This class is inherited from S100_</w:t>
      </w:r>
      <w:r w:rsidRPr="00224DC4">
        <w:t>DatasetDiscoveryMetadata</w:t>
      </w:r>
      <w:r w:rsidRPr="00224DC4">
        <w:rPr>
          <w:lang w:val="en-GB"/>
        </w:rPr>
        <w:t>, as detailed in S-100 Part 17, Clause</w:t>
      </w:r>
      <w:r>
        <w:rPr>
          <w:lang w:val="en-GB"/>
        </w:rPr>
        <w:t xml:space="preserve"> 17-4.5, with </w:t>
      </w:r>
      <w:r w:rsidRPr="00DA3CC9">
        <w:rPr>
          <w:lang w:val="en-GB"/>
        </w:rPr>
        <w:t xml:space="preserve">certain attributes and roles </w:t>
      </w:r>
      <w:r>
        <w:rPr>
          <w:lang w:val="en-GB"/>
        </w:rPr>
        <w:t>restr</w:t>
      </w:r>
      <w:r w:rsidR="003911A8">
        <w:rPr>
          <w:lang w:val="en-GB"/>
        </w:rPr>
        <w:t>i</w:t>
      </w:r>
      <w:r>
        <w:rPr>
          <w:lang w:val="en-GB"/>
        </w:rPr>
        <w:t>c</w:t>
      </w:r>
      <w:r w:rsidR="003911A8">
        <w:rPr>
          <w:lang w:val="en-GB"/>
        </w:rPr>
        <w:t>t</w:t>
      </w:r>
      <w:r>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2610"/>
        <w:gridCol w:w="3510"/>
        <w:gridCol w:w="810"/>
        <w:gridCol w:w="2790"/>
        <w:gridCol w:w="3060"/>
      </w:tblGrid>
      <w:tr w:rsidR="00C1698B" w:rsidRPr="009842DB" w14:paraId="7D26B667" w14:textId="77777777" w:rsidTr="00671800">
        <w:trPr>
          <w:cantSplit/>
          <w:trHeight w:val="155"/>
          <w:tblHeader/>
        </w:trPr>
        <w:tc>
          <w:tcPr>
            <w:tcW w:w="1080" w:type="dxa"/>
            <w:shd w:val="clear" w:color="auto" w:fill="D9D9D9" w:themeFill="background1" w:themeFillShade="D9"/>
          </w:tcPr>
          <w:p w14:paraId="50686EA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2610" w:type="dxa"/>
            <w:shd w:val="clear" w:color="auto" w:fill="D9D9D9" w:themeFill="background1" w:themeFillShade="D9"/>
          </w:tcPr>
          <w:p w14:paraId="51695721"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510" w:type="dxa"/>
            <w:shd w:val="clear" w:color="auto" w:fill="D9D9D9" w:themeFill="background1" w:themeFillShade="D9"/>
          </w:tcPr>
          <w:p w14:paraId="514066C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10" w:type="dxa"/>
            <w:shd w:val="clear" w:color="auto" w:fill="D9D9D9" w:themeFill="background1" w:themeFillShade="D9"/>
          </w:tcPr>
          <w:p w14:paraId="2EB2C4D1"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790" w:type="dxa"/>
            <w:shd w:val="clear" w:color="auto" w:fill="D9D9D9" w:themeFill="background1" w:themeFillShade="D9"/>
          </w:tcPr>
          <w:p w14:paraId="1B35637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6A348D89"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50354778" w14:textId="77777777" w:rsidTr="00716349">
        <w:trPr>
          <w:cantSplit/>
          <w:trHeight w:val="326"/>
        </w:trPr>
        <w:tc>
          <w:tcPr>
            <w:tcW w:w="1080" w:type="dxa"/>
          </w:tcPr>
          <w:p w14:paraId="5130945D"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2610" w:type="dxa"/>
          </w:tcPr>
          <w:p w14:paraId="4FB892DE"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S100_DatasetDiscoveryMetadata</w:t>
            </w:r>
          </w:p>
        </w:tc>
        <w:tc>
          <w:tcPr>
            <w:tcW w:w="3510" w:type="dxa"/>
          </w:tcPr>
          <w:p w14:paraId="76E73BBE" w14:textId="4D46A81D" w:rsidR="00A77607" w:rsidRPr="00A77607" w:rsidRDefault="00C1698B" w:rsidP="00EF713F">
            <w:pPr>
              <w:snapToGrid w:val="0"/>
              <w:spacing w:before="60" w:after="60"/>
              <w:jc w:val="left"/>
              <w:rPr>
                <w:sz w:val="16"/>
                <w:szCs w:val="16"/>
                <w:lang w:val="en-GB"/>
              </w:rPr>
            </w:pPr>
            <w:r w:rsidRPr="002A5288">
              <w:rPr>
                <w:sz w:val="16"/>
                <w:szCs w:val="16"/>
                <w:lang w:val="en-GB"/>
              </w:rPr>
              <w:t>Metadata about the individual datasets in the exchange catalogue</w:t>
            </w:r>
          </w:p>
        </w:tc>
        <w:tc>
          <w:tcPr>
            <w:tcW w:w="810" w:type="dxa"/>
          </w:tcPr>
          <w:p w14:paraId="1FEBD3D9"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790" w:type="dxa"/>
          </w:tcPr>
          <w:p w14:paraId="352AEDF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4AF9120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3791D36E" w14:textId="77777777" w:rsidTr="00716349">
        <w:trPr>
          <w:cantSplit/>
          <w:trHeight w:val="171"/>
        </w:trPr>
        <w:tc>
          <w:tcPr>
            <w:tcW w:w="1080" w:type="dxa"/>
          </w:tcPr>
          <w:p w14:paraId="2703B7E3"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4B24B84" w14:textId="77777777" w:rsidR="00C1698B" w:rsidRPr="002A5288" w:rsidRDefault="00C1698B" w:rsidP="00C1698B">
            <w:pPr>
              <w:snapToGrid w:val="0"/>
              <w:spacing w:before="60" w:after="60"/>
              <w:jc w:val="left"/>
              <w:rPr>
                <w:sz w:val="16"/>
                <w:szCs w:val="16"/>
                <w:lang w:val="en-GB"/>
              </w:rPr>
            </w:pPr>
            <w:r w:rsidRPr="002A5288">
              <w:rPr>
                <w:sz w:val="16"/>
                <w:szCs w:val="16"/>
                <w:lang w:val="en-GB"/>
              </w:rPr>
              <w:t>fileName</w:t>
            </w:r>
          </w:p>
        </w:tc>
        <w:tc>
          <w:tcPr>
            <w:tcW w:w="3510" w:type="dxa"/>
          </w:tcPr>
          <w:p w14:paraId="5707EECD" w14:textId="3093DE0A" w:rsidR="00A77607" w:rsidRPr="00A77607" w:rsidRDefault="00C1698B" w:rsidP="00EF713F">
            <w:pPr>
              <w:snapToGrid w:val="0"/>
              <w:spacing w:before="60" w:after="60"/>
              <w:jc w:val="left"/>
              <w:rPr>
                <w:sz w:val="16"/>
                <w:szCs w:val="16"/>
                <w:lang w:val="en-GB"/>
              </w:rPr>
            </w:pPr>
            <w:r w:rsidRPr="002A5288">
              <w:rPr>
                <w:sz w:val="16"/>
                <w:szCs w:val="16"/>
                <w:lang w:val="en-GB"/>
              </w:rPr>
              <w:t>Dataset file name</w:t>
            </w:r>
          </w:p>
        </w:tc>
        <w:tc>
          <w:tcPr>
            <w:tcW w:w="810" w:type="dxa"/>
          </w:tcPr>
          <w:p w14:paraId="6661253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37DE44D1" w14:textId="33B9F00A" w:rsidR="00C1698B" w:rsidRPr="002A5288" w:rsidRDefault="002C0ED3" w:rsidP="00C1698B">
            <w:pPr>
              <w:snapToGrid w:val="0"/>
              <w:spacing w:before="60" w:after="60"/>
              <w:jc w:val="left"/>
              <w:rPr>
                <w:sz w:val="16"/>
                <w:szCs w:val="16"/>
                <w:lang w:val="en-GB"/>
              </w:rPr>
            </w:pPr>
            <w:r>
              <w:rPr>
                <w:sz w:val="16"/>
                <w:szCs w:val="16"/>
                <w:lang w:val="en-GB"/>
              </w:rPr>
              <w:t>URI</w:t>
            </w:r>
          </w:p>
        </w:tc>
        <w:tc>
          <w:tcPr>
            <w:tcW w:w="3060" w:type="dxa"/>
          </w:tcPr>
          <w:p w14:paraId="6502CD7B" w14:textId="77777777" w:rsidR="00C1698B" w:rsidRPr="002A5288" w:rsidRDefault="00C1698B" w:rsidP="00C1698B">
            <w:pPr>
              <w:snapToGrid w:val="0"/>
              <w:spacing w:before="60" w:after="60"/>
              <w:jc w:val="left"/>
              <w:rPr>
                <w:sz w:val="16"/>
                <w:szCs w:val="16"/>
                <w:lang w:val="en-GB"/>
              </w:rPr>
            </w:pPr>
          </w:p>
        </w:tc>
      </w:tr>
      <w:tr w:rsidR="00C1698B" w:rsidRPr="002A5288" w14:paraId="49098547" w14:textId="77777777" w:rsidTr="00716349">
        <w:trPr>
          <w:cantSplit/>
          <w:trHeight w:val="326"/>
        </w:trPr>
        <w:tc>
          <w:tcPr>
            <w:tcW w:w="1080" w:type="dxa"/>
          </w:tcPr>
          <w:p w14:paraId="1C4F136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0A748BB" w14:textId="77777777" w:rsidR="00C1698B" w:rsidRPr="002A5288" w:rsidRDefault="00C1698B" w:rsidP="00C1698B">
            <w:pPr>
              <w:snapToGrid w:val="0"/>
              <w:spacing w:before="60" w:after="60"/>
              <w:jc w:val="left"/>
              <w:rPr>
                <w:sz w:val="16"/>
                <w:szCs w:val="16"/>
                <w:lang w:val="en-GB"/>
              </w:rPr>
            </w:pPr>
            <w:r w:rsidRPr="002A5288">
              <w:rPr>
                <w:sz w:val="16"/>
                <w:szCs w:val="16"/>
                <w:lang w:val="en-GB"/>
              </w:rPr>
              <w:t>description</w:t>
            </w:r>
          </w:p>
        </w:tc>
        <w:tc>
          <w:tcPr>
            <w:tcW w:w="3510" w:type="dxa"/>
          </w:tcPr>
          <w:p w14:paraId="4C9DF544" w14:textId="21247528" w:rsidR="00A77607" w:rsidRPr="00A77607" w:rsidRDefault="00C1698B" w:rsidP="00EA46F4">
            <w:pPr>
              <w:snapToGrid w:val="0"/>
              <w:spacing w:before="60" w:after="60"/>
              <w:jc w:val="left"/>
              <w:rPr>
                <w:sz w:val="16"/>
                <w:szCs w:val="16"/>
                <w:lang w:val="en-GB"/>
              </w:rPr>
            </w:pPr>
            <w:r w:rsidRPr="002A5288">
              <w:rPr>
                <w:sz w:val="16"/>
                <w:szCs w:val="16"/>
                <w:lang w:val="en-GB"/>
              </w:rPr>
              <w:t>Short description giving the area or location covered by the dataset</w:t>
            </w:r>
          </w:p>
        </w:tc>
        <w:tc>
          <w:tcPr>
            <w:tcW w:w="810" w:type="dxa"/>
          </w:tcPr>
          <w:p w14:paraId="62D7088B" w14:textId="1030D0B5" w:rsidR="00C1698B" w:rsidRPr="002A5288" w:rsidRDefault="003D4968" w:rsidP="00C1698B">
            <w:pPr>
              <w:snapToGrid w:val="0"/>
              <w:spacing w:before="60" w:after="60"/>
              <w:jc w:val="center"/>
              <w:rPr>
                <w:sz w:val="16"/>
                <w:szCs w:val="16"/>
                <w:lang w:val="en-GB"/>
              </w:rPr>
            </w:pPr>
            <w:r>
              <w:rPr>
                <w:sz w:val="16"/>
                <w:szCs w:val="16"/>
                <w:lang w:val="en-GB"/>
              </w:rPr>
              <w:t>0..</w:t>
            </w:r>
            <w:r w:rsidR="00C1698B" w:rsidRPr="002A5288">
              <w:rPr>
                <w:sz w:val="16"/>
                <w:szCs w:val="16"/>
                <w:lang w:val="en-GB"/>
              </w:rPr>
              <w:t>1</w:t>
            </w:r>
          </w:p>
        </w:tc>
        <w:tc>
          <w:tcPr>
            <w:tcW w:w="2790" w:type="dxa"/>
          </w:tcPr>
          <w:p w14:paraId="6E6FAA57"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4CE6B062" w14:textId="0EAF46DE" w:rsidR="00C1698B" w:rsidRPr="002A5288" w:rsidRDefault="00C1698B" w:rsidP="00C1698B">
            <w:pPr>
              <w:snapToGrid w:val="0"/>
              <w:spacing w:before="60" w:after="60"/>
              <w:jc w:val="left"/>
              <w:rPr>
                <w:sz w:val="16"/>
                <w:szCs w:val="16"/>
                <w:lang w:val="en-GB"/>
              </w:rPr>
            </w:pPr>
            <w:r>
              <w:rPr>
                <w:sz w:val="16"/>
                <w:szCs w:val="16"/>
                <w:lang w:val="en-GB"/>
              </w:rPr>
              <w:t>For example,</w:t>
            </w:r>
            <w:r w:rsidRPr="002A5288">
              <w:rPr>
                <w:sz w:val="16"/>
                <w:szCs w:val="16"/>
                <w:lang w:val="en-GB"/>
              </w:rPr>
              <w:t xml:space="preserve"> a harbour or port name, between two named locations etc</w:t>
            </w:r>
          </w:p>
        </w:tc>
      </w:tr>
      <w:tr w:rsidR="004C398E" w:rsidRPr="002A5288" w14:paraId="12F14626" w14:textId="77777777" w:rsidTr="00EE37EB">
        <w:trPr>
          <w:cantSplit/>
          <w:trHeight w:val="326"/>
        </w:trPr>
        <w:tc>
          <w:tcPr>
            <w:tcW w:w="1080" w:type="dxa"/>
          </w:tcPr>
          <w:p w14:paraId="76587B43" w14:textId="4E1EBA13" w:rsidR="004C398E" w:rsidRPr="002A5288" w:rsidRDefault="004C398E" w:rsidP="00C1698B">
            <w:pPr>
              <w:snapToGrid w:val="0"/>
              <w:spacing w:before="60" w:after="60"/>
              <w:jc w:val="left"/>
              <w:rPr>
                <w:sz w:val="16"/>
                <w:szCs w:val="16"/>
                <w:lang w:val="en-GB"/>
              </w:rPr>
            </w:pPr>
            <w:r w:rsidRPr="002A5288">
              <w:rPr>
                <w:sz w:val="16"/>
                <w:szCs w:val="16"/>
                <w:lang w:val="en-GB"/>
              </w:rPr>
              <w:t>Attribute</w:t>
            </w:r>
          </w:p>
        </w:tc>
        <w:tc>
          <w:tcPr>
            <w:tcW w:w="2610" w:type="dxa"/>
          </w:tcPr>
          <w:p w14:paraId="3B7DB9C4" w14:textId="459D74AA" w:rsidR="004C398E" w:rsidRPr="002A5288" w:rsidRDefault="004C398E" w:rsidP="00C1698B">
            <w:pPr>
              <w:snapToGrid w:val="0"/>
              <w:spacing w:before="60" w:after="60"/>
              <w:jc w:val="left"/>
              <w:rPr>
                <w:sz w:val="16"/>
                <w:szCs w:val="16"/>
                <w:lang w:val="en-GB"/>
              </w:rPr>
            </w:pPr>
            <w:r>
              <w:rPr>
                <w:sz w:val="16"/>
                <w:szCs w:val="16"/>
                <w:lang w:val="en-GB"/>
              </w:rPr>
              <w:t>datasetID</w:t>
            </w:r>
          </w:p>
        </w:tc>
        <w:tc>
          <w:tcPr>
            <w:tcW w:w="3510" w:type="dxa"/>
          </w:tcPr>
          <w:p w14:paraId="614C7AEE" w14:textId="66877FF1" w:rsidR="00A77607" w:rsidRPr="00A77607" w:rsidRDefault="00D0736D" w:rsidP="00EA46F4">
            <w:pPr>
              <w:snapToGrid w:val="0"/>
              <w:spacing w:before="60" w:after="60"/>
              <w:jc w:val="left"/>
              <w:rPr>
                <w:sz w:val="16"/>
                <w:szCs w:val="16"/>
                <w:lang w:val="en-GB"/>
              </w:rPr>
            </w:pPr>
            <w:r w:rsidRPr="00D0736D">
              <w:rPr>
                <w:sz w:val="16"/>
                <w:szCs w:val="16"/>
                <w:lang w:val="en-GB"/>
              </w:rPr>
              <w:t>Dataset ID expressed as a Marine Resource Name</w:t>
            </w:r>
          </w:p>
        </w:tc>
        <w:tc>
          <w:tcPr>
            <w:tcW w:w="810" w:type="dxa"/>
          </w:tcPr>
          <w:p w14:paraId="4E14D76C" w14:textId="70C0113B" w:rsidR="004C398E" w:rsidRPr="002A5288" w:rsidRDefault="00D0736D" w:rsidP="00C1698B">
            <w:pPr>
              <w:snapToGrid w:val="0"/>
              <w:spacing w:before="60" w:after="60"/>
              <w:jc w:val="center"/>
              <w:rPr>
                <w:sz w:val="16"/>
                <w:szCs w:val="16"/>
                <w:lang w:val="en-GB"/>
              </w:rPr>
            </w:pPr>
            <w:r>
              <w:rPr>
                <w:sz w:val="16"/>
                <w:szCs w:val="16"/>
                <w:lang w:val="en-GB"/>
              </w:rPr>
              <w:t>0..1</w:t>
            </w:r>
          </w:p>
        </w:tc>
        <w:tc>
          <w:tcPr>
            <w:tcW w:w="2790" w:type="dxa"/>
          </w:tcPr>
          <w:p w14:paraId="109937B5" w14:textId="2F3909D4" w:rsidR="004C398E" w:rsidRPr="002A5288" w:rsidRDefault="00D0736D" w:rsidP="00C1698B">
            <w:pPr>
              <w:snapToGrid w:val="0"/>
              <w:spacing w:before="60" w:after="60"/>
              <w:jc w:val="left"/>
              <w:rPr>
                <w:sz w:val="16"/>
                <w:szCs w:val="16"/>
                <w:lang w:val="en-GB"/>
              </w:rPr>
            </w:pPr>
            <w:r>
              <w:rPr>
                <w:sz w:val="16"/>
                <w:szCs w:val="16"/>
                <w:lang w:val="en-GB"/>
              </w:rPr>
              <w:t>URN</w:t>
            </w:r>
          </w:p>
        </w:tc>
        <w:tc>
          <w:tcPr>
            <w:tcW w:w="3060" w:type="dxa"/>
          </w:tcPr>
          <w:p w14:paraId="60FADCB0" w14:textId="248DC3AB" w:rsidR="004C398E" w:rsidRDefault="00D0736D" w:rsidP="00C1698B">
            <w:pPr>
              <w:snapToGrid w:val="0"/>
              <w:spacing w:before="60" w:after="60"/>
              <w:jc w:val="left"/>
              <w:rPr>
                <w:sz w:val="16"/>
                <w:szCs w:val="16"/>
                <w:lang w:val="en-GB"/>
              </w:rPr>
            </w:pPr>
            <w:r w:rsidRPr="00D0736D">
              <w:rPr>
                <w:sz w:val="16"/>
                <w:szCs w:val="16"/>
                <w:lang w:val="en-GB"/>
              </w:rPr>
              <w:t>The URN must be an MRN</w:t>
            </w:r>
          </w:p>
        </w:tc>
      </w:tr>
      <w:tr w:rsidR="009017A4" w:rsidRPr="002A5288" w14:paraId="10B90358" w14:textId="77777777" w:rsidTr="00EE37EB">
        <w:trPr>
          <w:cantSplit/>
          <w:trHeight w:val="326"/>
        </w:trPr>
        <w:tc>
          <w:tcPr>
            <w:tcW w:w="1080" w:type="dxa"/>
          </w:tcPr>
          <w:p w14:paraId="06DEF272" w14:textId="4E84EB2D" w:rsidR="009017A4" w:rsidRPr="002A5288" w:rsidRDefault="009017A4" w:rsidP="00C1698B">
            <w:pPr>
              <w:snapToGrid w:val="0"/>
              <w:spacing w:before="60" w:after="60"/>
              <w:jc w:val="left"/>
              <w:rPr>
                <w:sz w:val="16"/>
                <w:szCs w:val="16"/>
                <w:lang w:val="en-GB"/>
              </w:rPr>
            </w:pPr>
            <w:r w:rsidRPr="002A5288">
              <w:rPr>
                <w:sz w:val="16"/>
                <w:szCs w:val="16"/>
                <w:lang w:val="en-GB"/>
              </w:rPr>
              <w:t>Attribute</w:t>
            </w:r>
          </w:p>
        </w:tc>
        <w:tc>
          <w:tcPr>
            <w:tcW w:w="2610" w:type="dxa"/>
          </w:tcPr>
          <w:p w14:paraId="3207B032" w14:textId="3CA2FF76" w:rsidR="009017A4" w:rsidRPr="002A5288" w:rsidRDefault="009017A4" w:rsidP="00C1698B">
            <w:pPr>
              <w:snapToGrid w:val="0"/>
              <w:spacing w:before="60" w:after="60"/>
              <w:jc w:val="left"/>
              <w:rPr>
                <w:sz w:val="16"/>
                <w:szCs w:val="16"/>
                <w:lang w:val="en-GB"/>
              </w:rPr>
            </w:pPr>
            <w:r w:rsidRPr="009017A4">
              <w:rPr>
                <w:sz w:val="16"/>
                <w:szCs w:val="16"/>
                <w:lang w:val="en-GB"/>
              </w:rPr>
              <w:t>compressionFlag</w:t>
            </w:r>
          </w:p>
        </w:tc>
        <w:tc>
          <w:tcPr>
            <w:tcW w:w="3510" w:type="dxa"/>
          </w:tcPr>
          <w:p w14:paraId="6BFF2B27" w14:textId="33B377EC" w:rsidR="00A77607" w:rsidRPr="00A77607" w:rsidRDefault="009017A4" w:rsidP="006374E2">
            <w:pPr>
              <w:snapToGrid w:val="0"/>
              <w:spacing w:before="60" w:after="60"/>
              <w:jc w:val="left"/>
              <w:rPr>
                <w:sz w:val="16"/>
                <w:szCs w:val="16"/>
                <w:lang w:val="en-GB"/>
              </w:rPr>
            </w:pPr>
            <w:r w:rsidRPr="009017A4">
              <w:rPr>
                <w:sz w:val="16"/>
                <w:szCs w:val="16"/>
                <w:lang w:val="en-GB"/>
              </w:rPr>
              <w:t>Indicates if the resource is compressed</w:t>
            </w:r>
          </w:p>
        </w:tc>
        <w:tc>
          <w:tcPr>
            <w:tcW w:w="810" w:type="dxa"/>
          </w:tcPr>
          <w:p w14:paraId="372771D4" w14:textId="2182A533" w:rsidR="009017A4" w:rsidRPr="002A5288" w:rsidRDefault="009017A4" w:rsidP="00C1698B">
            <w:pPr>
              <w:snapToGrid w:val="0"/>
              <w:spacing w:before="60" w:after="60"/>
              <w:jc w:val="center"/>
              <w:rPr>
                <w:sz w:val="16"/>
                <w:szCs w:val="16"/>
                <w:lang w:val="en-GB"/>
              </w:rPr>
            </w:pPr>
            <w:r>
              <w:rPr>
                <w:sz w:val="16"/>
                <w:szCs w:val="16"/>
                <w:lang w:val="en-GB"/>
              </w:rPr>
              <w:t>1</w:t>
            </w:r>
          </w:p>
        </w:tc>
        <w:tc>
          <w:tcPr>
            <w:tcW w:w="2790" w:type="dxa"/>
          </w:tcPr>
          <w:p w14:paraId="7F4692D3" w14:textId="01AFDDB0" w:rsidR="009017A4" w:rsidRPr="002A5288" w:rsidRDefault="009017A4" w:rsidP="00C1698B">
            <w:pPr>
              <w:snapToGrid w:val="0"/>
              <w:spacing w:before="60" w:after="60"/>
              <w:jc w:val="left"/>
              <w:rPr>
                <w:sz w:val="16"/>
                <w:szCs w:val="16"/>
                <w:lang w:val="en-GB"/>
              </w:rPr>
            </w:pPr>
            <w:r w:rsidRPr="009017A4">
              <w:rPr>
                <w:sz w:val="16"/>
                <w:szCs w:val="16"/>
                <w:lang w:val="en-GB"/>
              </w:rPr>
              <w:t>Boolean</w:t>
            </w:r>
          </w:p>
        </w:tc>
        <w:tc>
          <w:tcPr>
            <w:tcW w:w="3060" w:type="dxa"/>
          </w:tcPr>
          <w:p w14:paraId="541F3803" w14:textId="77777777" w:rsidR="009017A4" w:rsidRPr="009017A4" w:rsidRDefault="009017A4" w:rsidP="009017A4">
            <w:pPr>
              <w:snapToGrid w:val="0"/>
              <w:spacing w:before="60" w:after="60"/>
              <w:jc w:val="left"/>
              <w:rPr>
                <w:sz w:val="16"/>
                <w:szCs w:val="16"/>
                <w:lang w:val="en-GB"/>
              </w:rPr>
            </w:pPr>
            <w:r w:rsidRPr="00716349">
              <w:rPr>
                <w:i/>
                <w:iCs/>
                <w:sz w:val="16"/>
                <w:szCs w:val="16"/>
                <w:lang w:val="en-GB"/>
              </w:rPr>
              <w:t>True</w:t>
            </w:r>
            <w:r w:rsidRPr="009017A4">
              <w:rPr>
                <w:sz w:val="16"/>
                <w:szCs w:val="16"/>
                <w:lang w:val="en-GB"/>
              </w:rPr>
              <w:t xml:space="preserve"> indicates a compressed dataset resource</w:t>
            </w:r>
          </w:p>
          <w:p w14:paraId="517BAD6D" w14:textId="4CB4BD35" w:rsidR="009017A4" w:rsidRDefault="009017A4" w:rsidP="009017A4">
            <w:pPr>
              <w:snapToGrid w:val="0"/>
              <w:spacing w:before="60" w:after="60"/>
              <w:jc w:val="left"/>
              <w:rPr>
                <w:sz w:val="16"/>
                <w:szCs w:val="16"/>
                <w:lang w:val="en-GB"/>
              </w:rPr>
            </w:pPr>
            <w:r w:rsidRPr="00716349">
              <w:rPr>
                <w:i/>
                <w:iCs/>
                <w:sz w:val="16"/>
                <w:szCs w:val="16"/>
                <w:lang w:val="en-GB"/>
              </w:rPr>
              <w:t>False</w:t>
            </w:r>
            <w:r w:rsidRPr="009017A4">
              <w:rPr>
                <w:sz w:val="16"/>
                <w:szCs w:val="16"/>
                <w:lang w:val="en-GB"/>
              </w:rPr>
              <w:t xml:space="preserve"> indicates an uncompressed dataset resource</w:t>
            </w:r>
          </w:p>
        </w:tc>
      </w:tr>
      <w:tr w:rsidR="00C1698B" w:rsidRPr="002A5288" w14:paraId="4C16508C" w14:textId="77777777" w:rsidTr="00716349">
        <w:trPr>
          <w:cantSplit/>
          <w:trHeight w:val="326"/>
        </w:trPr>
        <w:tc>
          <w:tcPr>
            <w:tcW w:w="1080" w:type="dxa"/>
          </w:tcPr>
          <w:p w14:paraId="0D4AE14B"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CB1AE53" w14:textId="77777777" w:rsidR="00C1698B" w:rsidRPr="002A5288" w:rsidRDefault="00C1698B" w:rsidP="00C1698B">
            <w:pPr>
              <w:snapToGrid w:val="0"/>
              <w:spacing w:before="60" w:after="60"/>
              <w:jc w:val="left"/>
              <w:rPr>
                <w:sz w:val="16"/>
                <w:szCs w:val="16"/>
                <w:lang w:val="en-GB"/>
              </w:rPr>
            </w:pPr>
            <w:r>
              <w:rPr>
                <w:sz w:val="16"/>
                <w:szCs w:val="16"/>
                <w:lang w:val="en-GB"/>
              </w:rPr>
              <w:t>dataProtection</w:t>
            </w:r>
          </w:p>
        </w:tc>
        <w:tc>
          <w:tcPr>
            <w:tcW w:w="3510" w:type="dxa"/>
          </w:tcPr>
          <w:p w14:paraId="177962D9"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 is encrypted</w:t>
            </w:r>
          </w:p>
        </w:tc>
        <w:tc>
          <w:tcPr>
            <w:tcW w:w="810" w:type="dxa"/>
          </w:tcPr>
          <w:p w14:paraId="26D1D741" w14:textId="070C714E"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B3BA9D6"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Boolean</w:t>
            </w:r>
          </w:p>
        </w:tc>
        <w:tc>
          <w:tcPr>
            <w:tcW w:w="3060" w:type="dxa"/>
          </w:tcPr>
          <w:p w14:paraId="1AEF4CB0" w14:textId="17310127" w:rsidR="00C1698B" w:rsidRDefault="00FC5F51" w:rsidP="000D1858">
            <w:pPr>
              <w:snapToGrid w:val="0"/>
              <w:spacing w:before="60" w:after="60"/>
              <w:jc w:val="left"/>
              <w:rPr>
                <w:sz w:val="16"/>
                <w:szCs w:val="16"/>
                <w:lang w:val="en-GB"/>
              </w:rPr>
            </w:pPr>
            <w:r w:rsidRPr="00FC5F51">
              <w:rPr>
                <w:i/>
                <w:iCs/>
                <w:sz w:val="16"/>
                <w:szCs w:val="16"/>
                <w:lang w:val="en-GB"/>
              </w:rPr>
              <w:t>True</w:t>
            </w:r>
            <w:r>
              <w:rPr>
                <w:sz w:val="16"/>
                <w:szCs w:val="16"/>
                <w:lang w:val="en-GB"/>
              </w:rPr>
              <w:t xml:space="preserve"> </w:t>
            </w:r>
            <w:r w:rsidR="00C1698B">
              <w:rPr>
                <w:sz w:val="16"/>
                <w:szCs w:val="16"/>
                <w:lang w:val="en-GB"/>
              </w:rPr>
              <w:t>indicates an encrypted dataset</w:t>
            </w:r>
            <w:r>
              <w:rPr>
                <w:sz w:val="16"/>
                <w:szCs w:val="16"/>
                <w:lang w:val="en-GB"/>
              </w:rPr>
              <w:t xml:space="preserve"> resource</w:t>
            </w:r>
          </w:p>
          <w:p w14:paraId="695DBC86" w14:textId="4E05FD06" w:rsidR="00C1698B" w:rsidRPr="002A5288" w:rsidRDefault="00FC5F51" w:rsidP="000D1858">
            <w:pPr>
              <w:snapToGrid w:val="0"/>
              <w:spacing w:before="60" w:after="60"/>
              <w:jc w:val="left"/>
              <w:rPr>
                <w:sz w:val="16"/>
                <w:szCs w:val="16"/>
                <w:lang w:val="en-GB"/>
              </w:rPr>
            </w:pPr>
            <w:r w:rsidRPr="00FC5F51">
              <w:rPr>
                <w:i/>
                <w:iCs/>
                <w:sz w:val="16"/>
                <w:szCs w:val="16"/>
                <w:lang w:val="en-GB"/>
              </w:rPr>
              <w:t>False</w:t>
            </w:r>
            <w:r>
              <w:rPr>
                <w:sz w:val="16"/>
                <w:szCs w:val="16"/>
                <w:lang w:val="en-GB"/>
              </w:rPr>
              <w:t xml:space="preserve"> </w:t>
            </w:r>
            <w:r w:rsidR="00C1698B">
              <w:rPr>
                <w:sz w:val="16"/>
                <w:szCs w:val="16"/>
                <w:lang w:val="en-GB"/>
              </w:rPr>
              <w:t xml:space="preserve">indicates an </w:t>
            </w:r>
            <w:r>
              <w:rPr>
                <w:sz w:val="16"/>
                <w:szCs w:val="16"/>
                <w:lang w:val="en-GB"/>
              </w:rPr>
              <w:t>un</w:t>
            </w:r>
            <w:r w:rsidR="00C1698B">
              <w:rPr>
                <w:sz w:val="16"/>
                <w:szCs w:val="16"/>
                <w:lang w:val="en-GB"/>
              </w:rPr>
              <w:t>encrypted dataset</w:t>
            </w:r>
            <w:r>
              <w:rPr>
                <w:sz w:val="16"/>
                <w:szCs w:val="16"/>
                <w:lang w:val="en-GB"/>
              </w:rPr>
              <w:t xml:space="preserve"> resource</w:t>
            </w:r>
          </w:p>
        </w:tc>
      </w:tr>
      <w:tr w:rsidR="00C1698B" w14:paraId="7A9F02D4" w14:textId="77777777" w:rsidTr="00716349">
        <w:trPr>
          <w:cantSplit/>
          <w:trHeight w:val="326"/>
        </w:trPr>
        <w:tc>
          <w:tcPr>
            <w:tcW w:w="1080" w:type="dxa"/>
            <w:shd w:val="clear" w:color="auto" w:fill="auto"/>
          </w:tcPr>
          <w:p w14:paraId="0F1CEBF8" w14:textId="77777777" w:rsidR="00C1698B" w:rsidRPr="009E65FF" w:rsidRDefault="00C1698B" w:rsidP="00C1698B">
            <w:pPr>
              <w:snapToGrid w:val="0"/>
              <w:spacing w:before="60" w:after="60"/>
              <w:jc w:val="left"/>
              <w:rPr>
                <w:sz w:val="16"/>
                <w:szCs w:val="16"/>
                <w:lang w:val="en-GB"/>
              </w:rPr>
            </w:pPr>
            <w:r w:rsidRPr="009E65FF">
              <w:rPr>
                <w:sz w:val="16"/>
                <w:szCs w:val="16"/>
                <w:lang w:val="en-GB"/>
              </w:rPr>
              <w:lastRenderedPageBreak/>
              <w:t>Attribute</w:t>
            </w:r>
          </w:p>
        </w:tc>
        <w:tc>
          <w:tcPr>
            <w:tcW w:w="2610" w:type="dxa"/>
            <w:shd w:val="clear" w:color="auto" w:fill="auto"/>
          </w:tcPr>
          <w:p w14:paraId="63954C27" w14:textId="77777777" w:rsidR="00C1698B" w:rsidRPr="009E65FF" w:rsidRDefault="00C1698B" w:rsidP="00C1698B">
            <w:pPr>
              <w:snapToGrid w:val="0"/>
              <w:spacing w:before="60" w:after="60"/>
              <w:jc w:val="left"/>
              <w:rPr>
                <w:sz w:val="16"/>
                <w:szCs w:val="16"/>
                <w:lang w:val="en-GB"/>
              </w:rPr>
            </w:pPr>
            <w:r w:rsidRPr="009E65FF">
              <w:rPr>
                <w:sz w:val="16"/>
                <w:szCs w:val="16"/>
                <w:lang w:val="en-GB"/>
              </w:rPr>
              <w:t>protectionScheme</w:t>
            </w:r>
          </w:p>
        </w:tc>
        <w:tc>
          <w:tcPr>
            <w:tcW w:w="3510" w:type="dxa"/>
            <w:shd w:val="clear" w:color="auto" w:fill="auto"/>
          </w:tcPr>
          <w:p w14:paraId="57DCEEC3" w14:textId="1F56F7A0" w:rsidR="00C1698B" w:rsidRPr="000D1858" w:rsidRDefault="00C1698B" w:rsidP="000D1858">
            <w:pPr>
              <w:pStyle w:val="ISOComments"/>
              <w:spacing w:before="60" w:after="60" w:line="240" w:lineRule="auto"/>
              <w:jc w:val="left"/>
              <w:rPr>
                <w:sz w:val="16"/>
                <w:szCs w:val="16"/>
                <w:lang w:val="en-CA"/>
              </w:rPr>
            </w:pPr>
            <w:r>
              <w:rPr>
                <w:sz w:val="16"/>
                <w:szCs w:val="16"/>
                <w:lang w:val="en-CA"/>
              </w:rPr>
              <w:t>Specification or method used for data protection</w:t>
            </w:r>
          </w:p>
        </w:tc>
        <w:tc>
          <w:tcPr>
            <w:tcW w:w="810" w:type="dxa"/>
            <w:shd w:val="clear" w:color="auto" w:fill="auto"/>
          </w:tcPr>
          <w:p w14:paraId="51C0A4B4" w14:textId="77777777" w:rsidR="00C1698B" w:rsidRPr="009E65FF" w:rsidRDefault="00C1698B" w:rsidP="00C1698B">
            <w:pPr>
              <w:snapToGrid w:val="0"/>
              <w:spacing w:before="60" w:after="60"/>
              <w:jc w:val="center"/>
              <w:rPr>
                <w:sz w:val="16"/>
                <w:szCs w:val="16"/>
                <w:lang w:val="en-GB"/>
              </w:rPr>
            </w:pPr>
            <w:r w:rsidRPr="009E65FF">
              <w:rPr>
                <w:sz w:val="16"/>
                <w:szCs w:val="16"/>
                <w:lang w:val="en-GB"/>
              </w:rPr>
              <w:t>0..1</w:t>
            </w:r>
          </w:p>
        </w:tc>
        <w:tc>
          <w:tcPr>
            <w:tcW w:w="2790" w:type="dxa"/>
            <w:tcBorders>
              <w:bottom w:val="single" w:sz="4" w:space="0" w:color="000000"/>
            </w:tcBorders>
            <w:shd w:val="clear" w:color="auto" w:fill="auto"/>
          </w:tcPr>
          <w:p w14:paraId="667B5C83"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S100_ProtectionScheme</w:t>
            </w:r>
          </w:p>
        </w:tc>
        <w:tc>
          <w:tcPr>
            <w:tcW w:w="3060" w:type="dxa"/>
            <w:shd w:val="clear" w:color="auto" w:fill="auto"/>
          </w:tcPr>
          <w:p w14:paraId="2599069A" w14:textId="56C8B06F" w:rsidR="00C1698B" w:rsidRDefault="00C1698B" w:rsidP="00C1698B">
            <w:pPr>
              <w:snapToGrid w:val="0"/>
              <w:spacing w:before="60" w:after="60"/>
              <w:jc w:val="left"/>
              <w:rPr>
                <w:sz w:val="16"/>
                <w:szCs w:val="16"/>
                <w:lang w:val="en-GB"/>
              </w:rPr>
            </w:pPr>
          </w:p>
        </w:tc>
      </w:tr>
      <w:tr w:rsidR="00C1698B" w:rsidRPr="002A5288" w14:paraId="3D12CF7C" w14:textId="77777777" w:rsidTr="00716349">
        <w:trPr>
          <w:cantSplit/>
          <w:trHeight w:val="351"/>
        </w:trPr>
        <w:tc>
          <w:tcPr>
            <w:tcW w:w="1080" w:type="dxa"/>
            <w:shd w:val="clear" w:color="auto" w:fill="auto"/>
          </w:tcPr>
          <w:p w14:paraId="413C8AC2"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4AA4052D"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510" w:type="dxa"/>
            <w:shd w:val="clear" w:color="auto" w:fill="auto"/>
          </w:tcPr>
          <w:p w14:paraId="11675AE1" w14:textId="6C2589AF" w:rsidR="00C1698B" w:rsidRPr="002A5288" w:rsidRDefault="00D92AB7" w:rsidP="00C1698B">
            <w:pPr>
              <w:snapToGrid w:val="0"/>
              <w:spacing w:before="60" w:after="60"/>
              <w:jc w:val="left"/>
              <w:rPr>
                <w:sz w:val="16"/>
                <w:szCs w:val="16"/>
                <w:lang w:val="en-GB"/>
              </w:rPr>
            </w:pPr>
            <w:r w:rsidRPr="00D92AB7">
              <w:rPr>
                <w:sz w:val="16"/>
                <w:szCs w:val="16"/>
                <w:lang w:val="en-GB"/>
              </w:rPr>
              <w:t>Specifies the algorithm used to compute digitalSignatureValue</w:t>
            </w:r>
          </w:p>
        </w:tc>
        <w:tc>
          <w:tcPr>
            <w:tcW w:w="810" w:type="dxa"/>
            <w:shd w:val="clear" w:color="auto" w:fill="auto"/>
          </w:tcPr>
          <w:p w14:paraId="451620D0" w14:textId="77777777" w:rsidR="00C1698B" w:rsidRDefault="00C1698B" w:rsidP="00C1698B">
            <w:pPr>
              <w:snapToGrid w:val="0"/>
              <w:spacing w:before="60" w:after="60"/>
              <w:jc w:val="center"/>
              <w:rPr>
                <w:sz w:val="16"/>
                <w:szCs w:val="16"/>
                <w:lang w:val="en-GB"/>
              </w:rPr>
            </w:pPr>
            <w:r>
              <w:rPr>
                <w:sz w:val="16"/>
                <w:szCs w:val="16"/>
                <w:lang w:val="en-GB"/>
              </w:rPr>
              <w:t>1</w:t>
            </w:r>
          </w:p>
        </w:tc>
        <w:tc>
          <w:tcPr>
            <w:tcW w:w="2790" w:type="dxa"/>
            <w:shd w:val="clear" w:color="auto" w:fill="auto"/>
          </w:tcPr>
          <w:p w14:paraId="7CF59271" w14:textId="771FE5F9" w:rsidR="00C1698B" w:rsidRPr="002C67FC" w:rsidRDefault="00904891" w:rsidP="00C1698B">
            <w:pPr>
              <w:snapToGrid w:val="0"/>
              <w:spacing w:before="60" w:after="60"/>
              <w:jc w:val="left"/>
              <w:rPr>
                <w:rFonts w:cs="Arial"/>
                <w:sz w:val="16"/>
                <w:szCs w:val="16"/>
                <w:lang w:val="en-GB"/>
              </w:rPr>
            </w:pPr>
            <w:r w:rsidRPr="002C67FC">
              <w:rPr>
                <w:rFonts w:cs="Arial"/>
                <w:sz w:val="16"/>
                <w:szCs w:val="16"/>
                <w:lang w:val="en-GB"/>
              </w:rPr>
              <w:t>S100_DigitalSignatureReference (see Part 15)</w:t>
            </w:r>
          </w:p>
        </w:tc>
        <w:tc>
          <w:tcPr>
            <w:tcW w:w="3060" w:type="dxa"/>
            <w:shd w:val="clear" w:color="auto" w:fill="auto"/>
          </w:tcPr>
          <w:p w14:paraId="73FFF2CE" w14:textId="77777777" w:rsidR="00C1698B" w:rsidRPr="002A5288" w:rsidRDefault="00C1698B" w:rsidP="00C1698B">
            <w:pPr>
              <w:snapToGrid w:val="0"/>
              <w:spacing w:before="60" w:after="60"/>
              <w:jc w:val="left"/>
              <w:rPr>
                <w:rFonts w:cs="Arial"/>
                <w:sz w:val="16"/>
                <w:szCs w:val="16"/>
                <w:lang w:val="en-GB"/>
              </w:rPr>
            </w:pPr>
            <w:r w:rsidRPr="00901852">
              <w:rPr>
                <w:rFonts w:cs="Arial"/>
                <w:sz w:val="16"/>
                <w:szCs w:val="16"/>
                <w:lang w:val="en-GB"/>
              </w:rPr>
              <w:t>Specifies the algorithm used to compute digitalSignatureValue</w:t>
            </w:r>
          </w:p>
        </w:tc>
      </w:tr>
      <w:tr w:rsidR="00C1698B" w14:paraId="79DD98C4" w14:textId="77777777" w:rsidTr="00716349">
        <w:trPr>
          <w:cantSplit/>
          <w:trHeight w:val="351"/>
        </w:trPr>
        <w:tc>
          <w:tcPr>
            <w:tcW w:w="1080" w:type="dxa"/>
            <w:shd w:val="clear" w:color="auto" w:fill="auto"/>
          </w:tcPr>
          <w:p w14:paraId="15AE8B43"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64213A31" w14:textId="77777777" w:rsidR="00C1698B" w:rsidRDefault="00C1698B" w:rsidP="00C1698B">
            <w:pPr>
              <w:snapToGrid w:val="0"/>
              <w:spacing w:before="60" w:after="60"/>
              <w:jc w:val="left"/>
              <w:rPr>
                <w:sz w:val="16"/>
                <w:szCs w:val="16"/>
                <w:lang w:val="en-GB"/>
              </w:rPr>
            </w:pPr>
            <w:r>
              <w:rPr>
                <w:sz w:val="16"/>
                <w:szCs w:val="16"/>
                <w:lang w:val="en-GB"/>
              </w:rPr>
              <w:t>digitalSignatureValue</w:t>
            </w:r>
          </w:p>
        </w:tc>
        <w:tc>
          <w:tcPr>
            <w:tcW w:w="3510" w:type="dxa"/>
            <w:shd w:val="clear" w:color="auto" w:fill="auto"/>
          </w:tcPr>
          <w:p w14:paraId="69C2541F" w14:textId="77777777" w:rsidR="00C1698B" w:rsidRDefault="00C1698B" w:rsidP="00C1698B">
            <w:pPr>
              <w:snapToGrid w:val="0"/>
              <w:spacing w:before="60" w:after="60"/>
              <w:jc w:val="left"/>
              <w:rPr>
                <w:sz w:val="16"/>
                <w:szCs w:val="16"/>
                <w:lang w:val="en-GB"/>
              </w:rPr>
            </w:pPr>
            <w:r>
              <w:rPr>
                <w:sz w:val="16"/>
                <w:szCs w:val="16"/>
                <w:lang w:val="en-GB"/>
              </w:rPr>
              <w:t>Value derived from the digital signature</w:t>
            </w:r>
          </w:p>
        </w:tc>
        <w:tc>
          <w:tcPr>
            <w:tcW w:w="810" w:type="dxa"/>
            <w:shd w:val="clear" w:color="auto" w:fill="auto"/>
          </w:tcPr>
          <w:p w14:paraId="5F221FCC" w14:textId="65346A3B" w:rsidR="00C1698B" w:rsidRDefault="00C1698B" w:rsidP="00C1698B">
            <w:pPr>
              <w:snapToGrid w:val="0"/>
              <w:spacing w:before="60" w:after="60"/>
              <w:jc w:val="center"/>
              <w:rPr>
                <w:sz w:val="16"/>
                <w:szCs w:val="16"/>
                <w:lang w:val="en-GB"/>
              </w:rPr>
            </w:pPr>
            <w:r>
              <w:rPr>
                <w:sz w:val="16"/>
                <w:szCs w:val="16"/>
                <w:lang w:val="en-GB"/>
              </w:rPr>
              <w:t>1</w:t>
            </w:r>
            <w:r w:rsidR="00026555">
              <w:rPr>
                <w:sz w:val="16"/>
                <w:szCs w:val="16"/>
                <w:lang w:val="en-GB"/>
              </w:rPr>
              <w:t>..*</w:t>
            </w:r>
          </w:p>
        </w:tc>
        <w:tc>
          <w:tcPr>
            <w:tcW w:w="2790" w:type="dxa"/>
            <w:shd w:val="clear" w:color="auto" w:fill="auto"/>
          </w:tcPr>
          <w:p w14:paraId="3B2ABC96" w14:textId="77777777" w:rsidR="00C1698B" w:rsidRPr="002C67FC" w:rsidRDefault="001B4BE4" w:rsidP="00C1698B">
            <w:pPr>
              <w:snapToGrid w:val="0"/>
              <w:spacing w:before="60" w:after="60"/>
              <w:jc w:val="left"/>
              <w:rPr>
                <w:rFonts w:cs="Arial"/>
                <w:sz w:val="16"/>
                <w:szCs w:val="16"/>
                <w:lang w:val="en-GB"/>
              </w:rPr>
            </w:pPr>
            <w:r w:rsidRPr="002C67FC">
              <w:rPr>
                <w:rFonts w:cs="Arial"/>
                <w:sz w:val="16"/>
                <w:szCs w:val="16"/>
                <w:lang w:val="en-GB"/>
              </w:rPr>
              <w:t>S100_DigitalSignatureValue</w:t>
            </w:r>
          </w:p>
        </w:tc>
        <w:tc>
          <w:tcPr>
            <w:tcW w:w="3060" w:type="dxa"/>
            <w:shd w:val="clear" w:color="auto" w:fill="auto"/>
          </w:tcPr>
          <w:p w14:paraId="71919A69" w14:textId="77777777" w:rsidR="00C1698B" w:rsidRDefault="00C1698B" w:rsidP="00C1698B">
            <w:pPr>
              <w:snapToGrid w:val="0"/>
              <w:spacing w:before="60" w:after="60"/>
              <w:jc w:val="left"/>
              <w:rPr>
                <w:rFonts w:cs="Arial"/>
                <w:sz w:val="16"/>
                <w:szCs w:val="16"/>
                <w:lang w:val="en-GB"/>
              </w:rPr>
            </w:pPr>
            <w:r w:rsidRPr="0090386D">
              <w:rPr>
                <w:rFonts w:cs="Arial"/>
                <w:sz w:val="16"/>
                <w:szCs w:val="16"/>
                <w:lang w:val="en-GB"/>
              </w:rPr>
              <w:t>The value resulting from application of digitalSignatureReference</w:t>
            </w:r>
          </w:p>
        </w:tc>
      </w:tr>
      <w:tr w:rsidR="00C1698B" w:rsidRPr="002A5288" w14:paraId="76247535" w14:textId="77777777" w:rsidTr="00716349">
        <w:trPr>
          <w:cantSplit/>
          <w:trHeight w:val="326"/>
        </w:trPr>
        <w:tc>
          <w:tcPr>
            <w:tcW w:w="1080" w:type="dxa"/>
          </w:tcPr>
          <w:p w14:paraId="453A835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70CCE52F" w14:textId="77777777" w:rsidR="00C1698B" w:rsidRPr="002A5288" w:rsidRDefault="00C1698B" w:rsidP="00C1698B">
            <w:pPr>
              <w:snapToGrid w:val="0"/>
              <w:spacing w:before="60" w:after="60"/>
              <w:jc w:val="left"/>
              <w:rPr>
                <w:sz w:val="16"/>
                <w:szCs w:val="16"/>
                <w:lang w:val="en-GB"/>
              </w:rPr>
            </w:pPr>
            <w:r>
              <w:rPr>
                <w:sz w:val="16"/>
                <w:szCs w:val="16"/>
                <w:lang w:val="en-GB"/>
              </w:rPr>
              <w:t>copyright</w:t>
            </w:r>
          </w:p>
        </w:tc>
        <w:tc>
          <w:tcPr>
            <w:tcW w:w="3510" w:type="dxa"/>
          </w:tcPr>
          <w:p w14:paraId="7F813AB3"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dataset is copyrighted</w:t>
            </w:r>
          </w:p>
        </w:tc>
        <w:tc>
          <w:tcPr>
            <w:tcW w:w="810" w:type="dxa"/>
          </w:tcPr>
          <w:p w14:paraId="1BB5E455" w14:textId="1DC674C6"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C055BBC" w14:textId="3734DA3E" w:rsidR="00C1698B" w:rsidRPr="002C67FC" w:rsidRDefault="00500630" w:rsidP="00C1698B">
            <w:pPr>
              <w:snapToGrid w:val="0"/>
              <w:spacing w:before="60" w:after="60"/>
              <w:jc w:val="left"/>
              <w:rPr>
                <w:rFonts w:cs="Arial"/>
                <w:sz w:val="16"/>
                <w:szCs w:val="16"/>
                <w:lang w:val="en-GB"/>
              </w:rPr>
            </w:pPr>
            <w:r w:rsidRPr="009F7B7D">
              <w:rPr>
                <w:rFonts w:cs="Arial"/>
                <w:sz w:val="16"/>
                <w:szCs w:val="16"/>
              </w:rPr>
              <w:t>Boolean</w:t>
            </w:r>
          </w:p>
        </w:tc>
        <w:tc>
          <w:tcPr>
            <w:tcW w:w="3060" w:type="dxa"/>
          </w:tcPr>
          <w:p w14:paraId="062CB989" w14:textId="77777777" w:rsidR="008316B8" w:rsidRDefault="008316B8" w:rsidP="008316B8">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the resource is copyrighted</w:t>
            </w:r>
          </w:p>
          <w:p w14:paraId="649D0061" w14:textId="7CD65F62" w:rsidR="00C1698B" w:rsidRPr="002A5288" w:rsidRDefault="008316B8" w:rsidP="008316B8">
            <w:pPr>
              <w:snapToGrid w:val="0"/>
              <w:spacing w:before="60" w:after="60"/>
              <w:jc w:val="left"/>
              <w:rPr>
                <w:sz w:val="16"/>
                <w:szCs w:val="16"/>
                <w:lang w:val="en-GB"/>
              </w:rPr>
            </w:pPr>
            <w:r w:rsidRPr="00AC25A3">
              <w:rPr>
                <w:i/>
                <w:sz w:val="16"/>
                <w:szCs w:val="16"/>
                <w:lang w:val="en-GB"/>
              </w:rPr>
              <w:t>False</w:t>
            </w:r>
            <w:r>
              <w:rPr>
                <w:sz w:val="16"/>
                <w:szCs w:val="16"/>
                <w:lang w:val="en-GB"/>
              </w:rPr>
              <w:t xml:space="preserve"> Indicates the resource is not copyrighted</w:t>
            </w:r>
          </w:p>
        </w:tc>
      </w:tr>
      <w:tr w:rsidR="00C1698B" w:rsidRPr="002A5288" w14:paraId="44423E5F" w14:textId="77777777" w:rsidTr="00716349">
        <w:trPr>
          <w:cantSplit/>
        </w:trPr>
        <w:tc>
          <w:tcPr>
            <w:tcW w:w="1080" w:type="dxa"/>
          </w:tcPr>
          <w:p w14:paraId="6FB168A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408351F" w14:textId="77777777" w:rsidR="00C1698B" w:rsidRPr="002A5288" w:rsidRDefault="00C1698B" w:rsidP="00C1698B">
            <w:pPr>
              <w:snapToGrid w:val="0"/>
              <w:spacing w:before="60" w:after="60"/>
              <w:jc w:val="left"/>
              <w:rPr>
                <w:sz w:val="16"/>
                <w:szCs w:val="16"/>
                <w:lang w:val="en-GB"/>
              </w:rPr>
            </w:pPr>
            <w:r>
              <w:rPr>
                <w:sz w:val="16"/>
                <w:szCs w:val="16"/>
                <w:lang w:val="en-GB"/>
              </w:rPr>
              <w:t>classification</w:t>
            </w:r>
          </w:p>
        </w:tc>
        <w:tc>
          <w:tcPr>
            <w:tcW w:w="3510" w:type="dxa"/>
          </w:tcPr>
          <w:p w14:paraId="49EA9C23" w14:textId="77777777" w:rsidR="00C1698B" w:rsidRPr="002A5288" w:rsidRDefault="00C1698B" w:rsidP="00C1698B">
            <w:pPr>
              <w:snapToGrid w:val="0"/>
              <w:spacing w:before="60" w:after="60"/>
              <w:jc w:val="left"/>
              <w:rPr>
                <w:sz w:val="16"/>
                <w:szCs w:val="16"/>
                <w:lang w:val="en-GB"/>
              </w:rPr>
            </w:pPr>
            <w:r>
              <w:rPr>
                <w:sz w:val="16"/>
                <w:szCs w:val="16"/>
                <w:lang w:val="en-GB"/>
              </w:rPr>
              <w:t>Indicates the security classification of the dataset</w:t>
            </w:r>
          </w:p>
        </w:tc>
        <w:tc>
          <w:tcPr>
            <w:tcW w:w="810" w:type="dxa"/>
          </w:tcPr>
          <w:p w14:paraId="4874B532" w14:textId="77777777" w:rsidR="00C1698B" w:rsidRPr="002A5288" w:rsidRDefault="00C1698B" w:rsidP="00C1698B">
            <w:pPr>
              <w:snapToGrid w:val="0"/>
              <w:spacing w:before="60" w:after="60"/>
              <w:jc w:val="center"/>
              <w:rPr>
                <w:sz w:val="16"/>
                <w:szCs w:val="16"/>
                <w:lang w:val="en-GB"/>
              </w:rPr>
            </w:pPr>
            <w:r>
              <w:rPr>
                <w:sz w:val="16"/>
                <w:szCs w:val="16"/>
                <w:lang w:val="en-GB"/>
              </w:rPr>
              <w:t>0..1</w:t>
            </w:r>
          </w:p>
        </w:tc>
        <w:tc>
          <w:tcPr>
            <w:tcW w:w="2790" w:type="dxa"/>
          </w:tcPr>
          <w:p w14:paraId="405807C5" w14:textId="77777777" w:rsidR="00C1698B" w:rsidRPr="002C67FC" w:rsidRDefault="00C1698B" w:rsidP="00C1698B">
            <w:pPr>
              <w:spacing w:before="60" w:after="60"/>
              <w:jc w:val="left"/>
              <w:rPr>
                <w:rFonts w:cs="Arial"/>
                <w:sz w:val="16"/>
                <w:szCs w:val="16"/>
              </w:rPr>
            </w:pPr>
            <w:r w:rsidRPr="002C67FC">
              <w:rPr>
                <w:rFonts w:cs="Arial"/>
                <w:sz w:val="16"/>
                <w:szCs w:val="16"/>
              </w:rPr>
              <w:t xml:space="preserve">Class </w:t>
            </w:r>
            <w:r w:rsidRPr="00716349">
              <w:rPr>
                <w:rFonts w:cs="Arial"/>
                <w:color w:val="000000"/>
                <w:sz w:val="16"/>
                <w:szCs w:val="22"/>
              </w:rPr>
              <w:t>MD_SecurityConstraints&gt;MD_ClassificationCode (codelist)</w:t>
            </w:r>
          </w:p>
          <w:p w14:paraId="0C2EEAC9" w14:textId="77777777" w:rsidR="00C1698B" w:rsidRPr="002C67FC" w:rsidRDefault="00C1698B" w:rsidP="00C1698B">
            <w:pPr>
              <w:snapToGrid w:val="0"/>
              <w:spacing w:before="60" w:after="60"/>
              <w:jc w:val="left"/>
              <w:rPr>
                <w:rFonts w:cs="Arial"/>
                <w:sz w:val="16"/>
                <w:szCs w:val="16"/>
                <w:lang w:val="en-GB"/>
              </w:rPr>
            </w:pPr>
          </w:p>
        </w:tc>
        <w:tc>
          <w:tcPr>
            <w:tcW w:w="3060" w:type="dxa"/>
          </w:tcPr>
          <w:p w14:paraId="7EF1C8CE" w14:textId="77777777" w:rsidR="00C1698B" w:rsidRDefault="00C1698B" w:rsidP="00273F8C">
            <w:pPr>
              <w:spacing w:before="60" w:after="0"/>
              <w:jc w:val="left"/>
              <w:rPr>
                <w:rFonts w:cs="Arial"/>
                <w:sz w:val="16"/>
                <w:szCs w:val="16"/>
              </w:rPr>
            </w:pPr>
            <w:r>
              <w:rPr>
                <w:rFonts w:cs="Arial"/>
                <w:sz w:val="16"/>
                <w:szCs w:val="16"/>
              </w:rPr>
              <w:t>1. unclassified</w:t>
            </w:r>
          </w:p>
          <w:p w14:paraId="1CB171FC" w14:textId="77777777" w:rsidR="00C1698B" w:rsidRDefault="00C1698B" w:rsidP="00273F8C">
            <w:pPr>
              <w:spacing w:before="0" w:after="0"/>
              <w:jc w:val="left"/>
              <w:rPr>
                <w:rFonts w:cs="Arial"/>
                <w:sz w:val="16"/>
                <w:szCs w:val="16"/>
              </w:rPr>
            </w:pPr>
            <w:r>
              <w:rPr>
                <w:rFonts w:cs="Arial"/>
                <w:sz w:val="16"/>
                <w:szCs w:val="16"/>
              </w:rPr>
              <w:t>2. restricted</w:t>
            </w:r>
          </w:p>
          <w:p w14:paraId="5E6EA0CB" w14:textId="77777777" w:rsidR="00C1698B" w:rsidRDefault="00C1698B" w:rsidP="00273F8C">
            <w:pPr>
              <w:spacing w:before="0" w:after="0"/>
              <w:jc w:val="left"/>
              <w:rPr>
                <w:rFonts w:cs="Arial"/>
                <w:sz w:val="16"/>
                <w:szCs w:val="16"/>
              </w:rPr>
            </w:pPr>
            <w:r>
              <w:rPr>
                <w:rFonts w:cs="Arial"/>
                <w:sz w:val="16"/>
                <w:szCs w:val="16"/>
              </w:rPr>
              <w:t>3. confidential</w:t>
            </w:r>
          </w:p>
          <w:p w14:paraId="551B7A30" w14:textId="77777777" w:rsidR="00C1698B" w:rsidRDefault="00C1698B" w:rsidP="00273F8C">
            <w:pPr>
              <w:spacing w:before="0" w:after="0"/>
              <w:jc w:val="left"/>
              <w:rPr>
                <w:rFonts w:cs="Arial"/>
                <w:sz w:val="16"/>
                <w:szCs w:val="16"/>
              </w:rPr>
            </w:pPr>
            <w:r>
              <w:rPr>
                <w:rFonts w:cs="Arial"/>
                <w:sz w:val="16"/>
                <w:szCs w:val="16"/>
              </w:rPr>
              <w:t>4. secret</w:t>
            </w:r>
          </w:p>
          <w:p w14:paraId="1A2B799A" w14:textId="77777777" w:rsidR="00C1698B" w:rsidRDefault="00C1698B" w:rsidP="00273F8C">
            <w:pPr>
              <w:snapToGrid w:val="0"/>
              <w:spacing w:before="0" w:after="0"/>
              <w:jc w:val="left"/>
              <w:rPr>
                <w:rFonts w:cs="Arial"/>
                <w:sz w:val="16"/>
                <w:szCs w:val="16"/>
              </w:rPr>
            </w:pPr>
            <w:r>
              <w:rPr>
                <w:rFonts w:cs="Arial"/>
                <w:sz w:val="16"/>
                <w:szCs w:val="16"/>
              </w:rPr>
              <w:t>5. top secret</w:t>
            </w:r>
          </w:p>
          <w:p w14:paraId="10E4CD95" w14:textId="77777777" w:rsidR="00C1698B" w:rsidRPr="00666AFD" w:rsidRDefault="00C1698B" w:rsidP="00273F8C">
            <w:pPr>
              <w:snapToGrid w:val="0"/>
              <w:spacing w:before="0" w:after="0"/>
              <w:jc w:val="left"/>
              <w:rPr>
                <w:sz w:val="16"/>
                <w:szCs w:val="16"/>
                <w:lang w:val="en-GB"/>
              </w:rPr>
            </w:pPr>
            <w:r w:rsidRPr="00666AFD">
              <w:rPr>
                <w:sz w:val="16"/>
                <w:szCs w:val="16"/>
                <w:lang w:val="en-GB"/>
              </w:rPr>
              <w:t>6. sensitive</w:t>
            </w:r>
            <w:r>
              <w:rPr>
                <w:sz w:val="16"/>
                <w:szCs w:val="16"/>
                <w:lang w:val="en-GB"/>
              </w:rPr>
              <w:t xml:space="preserve"> </w:t>
            </w:r>
            <w:r w:rsidRPr="00666AFD">
              <w:rPr>
                <w:sz w:val="16"/>
                <w:szCs w:val="16"/>
                <w:lang w:val="en-GB"/>
              </w:rPr>
              <w:t>but</w:t>
            </w:r>
            <w:r>
              <w:rPr>
                <w:sz w:val="16"/>
                <w:szCs w:val="16"/>
                <w:lang w:val="en-GB"/>
              </w:rPr>
              <w:t xml:space="preserve"> </w:t>
            </w:r>
            <w:r w:rsidRPr="00666AFD">
              <w:rPr>
                <w:sz w:val="16"/>
                <w:szCs w:val="16"/>
                <w:lang w:val="en-GB"/>
              </w:rPr>
              <w:t>unclassified</w:t>
            </w:r>
          </w:p>
          <w:p w14:paraId="34AF8F4B" w14:textId="77777777" w:rsidR="00C1698B" w:rsidRPr="00666AFD" w:rsidRDefault="00C1698B" w:rsidP="00273F8C">
            <w:pPr>
              <w:snapToGrid w:val="0"/>
              <w:spacing w:before="0" w:after="0"/>
              <w:jc w:val="left"/>
              <w:rPr>
                <w:sz w:val="16"/>
                <w:szCs w:val="16"/>
                <w:lang w:val="en-GB"/>
              </w:rPr>
            </w:pPr>
            <w:r w:rsidRPr="00666AFD">
              <w:rPr>
                <w:sz w:val="16"/>
                <w:szCs w:val="16"/>
                <w:lang w:val="en-GB"/>
              </w:rPr>
              <w:t>7. for</w:t>
            </w:r>
            <w:r>
              <w:rPr>
                <w:sz w:val="16"/>
                <w:szCs w:val="16"/>
                <w:lang w:val="en-GB"/>
              </w:rPr>
              <w:t xml:space="preserve"> </w:t>
            </w:r>
            <w:r w:rsidRPr="00666AFD">
              <w:rPr>
                <w:sz w:val="16"/>
                <w:szCs w:val="16"/>
                <w:lang w:val="en-GB"/>
              </w:rPr>
              <w:t>official</w:t>
            </w:r>
            <w:r>
              <w:rPr>
                <w:sz w:val="16"/>
                <w:szCs w:val="16"/>
                <w:lang w:val="en-GB"/>
              </w:rPr>
              <w:t xml:space="preserve"> </w:t>
            </w:r>
            <w:r w:rsidRPr="00666AFD">
              <w:rPr>
                <w:sz w:val="16"/>
                <w:szCs w:val="16"/>
                <w:lang w:val="en-GB"/>
              </w:rPr>
              <w:t>use</w:t>
            </w:r>
            <w:r>
              <w:rPr>
                <w:sz w:val="16"/>
                <w:szCs w:val="16"/>
                <w:lang w:val="en-GB"/>
              </w:rPr>
              <w:t xml:space="preserve"> </w:t>
            </w:r>
            <w:r w:rsidRPr="00666AFD">
              <w:rPr>
                <w:sz w:val="16"/>
                <w:szCs w:val="16"/>
                <w:lang w:val="en-GB"/>
              </w:rPr>
              <w:t>only</w:t>
            </w:r>
          </w:p>
          <w:p w14:paraId="4E18F2A2" w14:textId="77777777" w:rsidR="00C1698B" w:rsidRPr="00666AFD" w:rsidRDefault="00C1698B" w:rsidP="00273F8C">
            <w:pPr>
              <w:snapToGrid w:val="0"/>
              <w:spacing w:before="0" w:after="0"/>
              <w:jc w:val="left"/>
              <w:rPr>
                <w:sz w:val="16"/>
                <w:szCs w:val="16"/>
                <w:lang w:val="en-GB"/>
              </w:rPr>
            </w:pPr>
            <w:r w:rsidRPr="00666AFD">
              <w:rPr>
                <w:sz w:val="16"/>
                <w:szCs w:val="16"/>
                <w:lang w:val="en-GB"/>
              </w:rPr>
              <w:t>8. protected</w:t>
            </w:r>
          </w:p>
          <w:p w14:paraId="2E210825" w14:textId="77777777" w:rsidR="00C1698B" w:rsidRPr="002A5288" w:rsidRDefault="00C1698B" w:rsidP="00273F8C">
            <w:pPr>
              <w:snapToGrid w:val="0"/>
              <w:spacing w:before="0" w:after="60"/>
              <w:jc w:val="left"/>
              <w:rPr>
                <w:sz w:val="16"/>
                <w:szCs w:val="16"/>
                <w:lang w:val="en-GB"/>
              </w:rPr>
            </w:pPr>
            <w:r w:rsidRPr="00666AFD">
              <w:rPr>
                <w:sz w:val="16"/>
                <w:szCs w:val="16"/>
                <w:lang w:val="en-GB"/>
              </w:rPr>
              <w:t>9. limited</w:t>
            </w:r>
            <w:r>
              <w:rPr>
                <w:sz w:val="16"/>
                <w:szCs w:val="16"/>
                <w:lang w:val="en-GB"/>
              </w:rPr>
              <w:t xml:space="preserve"> </w:t>
            </w:r>
            <w:r w:rsidRPr="00666AFD">
              <w:rPr>
                <w:sz w:val="16"/>
                <w:szCs w:val="16"/>
                <w:lang w:val="en-GB"/>
              </w:rPr>
              <w:t>distribution</w:t>
            </w:r>
          </w:p>
        </w:tc>
      </w:tr>
      <w:tr w:rsidR="00C1698B" w:rsidRPr="002A5288" w14:paraId="6109E6D4" w14:textId="77777777" w:rsidTr="00716349">
        <w:trPr>
          <w:cantSplit/>
          <w:trHeight w:val="326"/>
        </w:trPr>
        <w:tc>
          <w:tcPr>
            <w:tcW w:w="1080" w:type="dxa"/>
          </w:tcPr>
          <w:p w14:paraId="3C5F8E91"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8ED122A" w14:textId="77777777" w:rsidR="00C1698B" w:rsidRPr="002A5288" w:rsidRDefault="00C1698B" w:rsidP="00C1698B">
            <w:pPr>
              <w:snapToGrid w:val="0"/>
              <w:spacing w:before="60" w:after="60"/>
              <w:jc w:val="left"/>
              <w:rPr>
                <w:sz w:val="16"/>
                <w:szCs w:val="16"/>
                <w:lang w:val="en-GB"/>
              </w:rPr>
            </w:pPr>
            <w:r w:rsidRPr="002A5288">
              <w:rPr>
                <w:sz w:val="16"/>
                <w:szCs w:val="16"/>
                <w:lang w:val="en-GB"/>
              </w:rPr>
              <w:t>purpose</w:t>
            </w:r>
          </w:p>
        </w:tc>
        <w:tc>
          <w:tcPr>
            <w:tcW w:w="3510" w:type="dxa"/>
          </w:tcPr>
          <w:p w14:paraId="79DEA5A7" w14:textId="77777777" w:rsidR="00C1698B" w:rsidRPr="002A5288" w:rsidRDefault="00C1698B" w:rsidP="00C1698B">
            <w:pPr>
              <w:snapToGrid w:val="0"/>
              <w:spacing w:before="60" w:after="60"/>
              <w:jc w:val="left"/>
              <w:rPr>
                <w:sz w:val="16"/>
                <w:szCs w:val="16"/>
                <w:lang w:val="en-GB"/>
              </w:rPr>
            </w:pPr>
            <w:r w:rsidRPr="002A5288">
              <w:rPr>
                <w:sz w:val="16"/>
                <w:szCs w:val="16"/>
                <w:lang w:val="en-GB"/>
              </w:rPr>
              <w:t xml:space="preserve">The purpose for which the dataset has been issued </w:t>
            </w:r>
          </w:p>
        </w:tc>
        <w:tc>
          <w:tcPr>
            <w:tcW w:w="810" w:type="dxa"/>
          </w:tcPr>
          <w:p w14:paraId="6D85F40C"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0E5DB59E" w14:textId="010054DE" w:rsidR="00C1698B" w:rsidRPr="002C67FC" w:rsidRDefault="00846772" w:rsidP="00C1698B">
            <w:pPr>
              <w:snapToGrid w:val="0"/>
              <w:spacing w:before="60" w:after="60"/>
              <w:jc w:val="left"/>
              <w:rPr>
                <w:rFonts w:cs="Arial"/>
                <w:sz w:val="16"/>
                <w:szCs w:val="16"/>
                <w:lang w:val="en-GB"/>
              </w:rPr>
            </w:pPr>
            <w:r w:rsidRPr="00716349">
              <w:rPr>
                <w:rFonts w:eastAsia="MS Mincho" w:cs="Arial"/>
                <w:sz w:val="16"/>
                <w:szCs w:val="16"/>
                <w:lang w:eastAsia="en-SG"/>
              </w:rPr>
              <w:t>S100_Purpose</w:t>
            </w:r>
          </w:p>
        </w:tc>
        <w:tc>
          <w:tcPr>
            <w:tcW w:w="3060" w:type="dxa"/>
          </w:tcPr>
          <w:p w14:paraId="3C0D307C" w14:textId="005C2EFE" w:rsidR="00C1698B" w:rsidRPr="002A5288" w:rsidRDefault="00C1698B" w:rsidP="00C1698B">
            <w:pPr>
              <w:snapToGrid w:val="0"/>
              <w:spacing w:before="60" w:after="60"/>
              <w:jc w:val="left"/>
              <w:rPr>
                <w:sz w:val="16"/>
                <w:szCs w:val="16"/>
                <w:lang w:val="en-GB"/>
              </w:rPr>
            </w:pPr>
          </w:p>
        </w:tc>
      </w:tr>
      <w:tr w:rsidR="00C63713" w:rsidRPr="002A5288" w14:paraId="003D7459" w14:textId="77777777" w:rsidTr="00EE37EB">
        <w:trPr>
          <w:cantSplit/>
          <w:trHeight w:val="326"/>
        </w:trPr>
        <w:tc>
          <w:tcPr>
            <w:tcW w:w="1080" w:type="dxa"/>
          </w:tcPr>
          <w:p w14:paraId="4C7E51A7" w14:textId="21454F1D" w:rsidR="00C63713" w:rsidRPr="002A5288" w:rsidRDefault="00C63713" w:rsidP="00C1698B">
            <w:pPr>
              <w:snapToGrid w:val="0"/>
              <w:spacing w:before="60" w:after="60"/>
              <w:jc w:val="left"/>
              <w:rPr>
                <w:sz w:val="16"/>
                <w:szCs w:val="16"/>
                <w:lang w:val="en-GB"/>
              </w:rPr>
            </w:pPr>
            <w:r w:rsidRPr="002A5288">
              <w:rPr>
                <w:sz w:val="16"/>
                <w:szCs w:val="16"/>
                <w:lang w:val="en-GB"/>
              </w:rPr>
              <w:t>Attribute</w:t>
            </w:r>
          </w:p>
        </w:tc>
        <w:tc>
          <w:tcPr>
            <w:tcW w:w="2610" w:type="dxa"/>
          </w:tcPr>
          <w:p w14:paraId="250F48B7" w14:textId="6284EBDE" w:rsidR="00C63713" w:rsidRPr="002A5288" w:rsidRDefault="00C63713" w:rsidP="00C1698B">
            <w:pPr>
              <w:snapToGrid w:val="0"/>
              <w:spacing w:before="60" w:after="60"/>
              <w:jc w:val="left"/>
              <w:rPr>
                <w:sz w:val="16"/>
                <w:szCs w:val="16"/>
                <w:lang w:val="en-GB"/>
              </w:rPr>
            </w:pPr>
            <w:r>
              <w:rPr>
                <w:sz w:val="16"/>
                <w:szCs w:val="16"/>
                <w:lang w:val="en-GB"/>
              </w:rPr>
              <w:t>notForNavigation</w:t>
            </w:r>
          </w:p>
        </w:tc>
        <w:tc>
          <w:tcPr>
            <w:tcW w:w="3510" w:type="dxa"/>
          </w:tcPr>
          <w:p w14:paraId="56654E2D" w14:textId="5F3583CB" w:rsidR="00C63713" w:rsidRPr="002A5288" w:rsidRDefault="00C63713" w:rsidP="00C1698B">
            <w:pPr>
              <w:snapToGrid w:val="0"/>
              <w:spacing w:before="60" w:after="60"/>
              <w:jc w:val="left"/>
              <w:rPr>
                <w:sz w:val="16"/>
                <w:szCs w:val="16"/>
                <w:lang w:val="en-GB"/>
              </w:rPr>
            </w:pPr>
            <w:r w:rsidRPr="00C63713">
              <w:rPr>
                <w:sz w:val="16"/>
                <w:szCs w:val="16"/>
                <w:lang w:val="en-GB"/>
              </w:rPr>
              <w:t>Indicates the dataset is not intended to be used for navigation</w:t>
            </w:r>
          </w:p>
        </w:tc>
        <w:tc>
          <w:tcPr>
            <w:tcW w:w="810" w:type="dxa"/>
          </w:tcPr>
          <w:p w14:paraId="0774E8F2" w14:textId="53604798" w:rsidR="00C63713" w:rsidRDefault="00C63713" w:rsidP="00C1698B">
            <w:pPr>
              <w:snapToGrid w:val="0"/>
              <w:spacing w:before="60" w:after="60"/>
              <w:jc w:val="center"/>
              <w:rPr>
                <w:sz w:val="16"/>
                <w:szCs w:val="16"/>
                <w:lang w:val="en-GB"/>
              </w:rPr>
            </w:pPr>
            <w:r>
              <w:rPr>
                <w:sz w:val="16"/>
                <w:szCs w:val="16"/>
                <w:lang w:val="en-GB"/>
              </w:rPr>
              <w:t>1</w:t>
            </w:r>
          </w:p>
        </w:tc>
        <w:tc>
          <w:tcPr>
            <w:tcW w:w="2790" w:type="dxa"/>
          </w:tcPr>
          <w:p w14:paraId="2B19422A" w14:textId="6A3887E8" w:rsidR="00C63713" w:rsidRPr="00716349" w:rsidRDefault="00C63713" w:rsidP="00C1698B">
            <w:pPr>
              <w:snapToGrid w:val="0"/>
              <w:spacing w:before="60" w:after="60"/>
              <w:jc w:val="left"/>
              <w:rPr>
                <w:rFonts w:eastAsia="MS Mincho" w:cs="Arial"/>
                <w:sz w:val="16"/>
                <w:szCs w:val="16"/>
                <w:lang w:eastAsia="en-SG"/>
              </w:rPr>
            </w:pPr>
            <w:r w:rsidRPr="00716349">
              <w:rPr>
                <w:rFonts w:eastAsia="MS Mincho" w:cs="Arial"/>
                <w:sz w:val="16"/>
                <w:szCs w:val="16"/>
                <w:lang w:eastAsia="en-SG"/>
              </w:rPr>
              <w:t>Boolean</w:t>
            </w:r>
          </w:p>
        </w:tc>
        <w:tc>
          <w:tcPr>
            <w:tcW w:w="3060" w:type="dxa"/>
          </w:tcPr>
          <w:p w14:paraId="7B2CE3D5" w14:textId="77777777" w:rsidR="00FE2CB9" w:rsidRPr="00FE2CB9" w:rsidRDefault="00FE2CB9" w:rsidP="00FE2CB9">
            <w:pPr>
              <w:snapToGrid w:val="0"/>
              <w:spacing w:before="60" w:after="60"/>
              <w:jc w:val="left"/>
              <w:rPr>
                <w:sz w:val="16"/>
                <w:szCs w:val="16"/>
                <w:lang w:val="en-GB"/>
              </w:rPr>
            </w:pPr>
            <w:r w:rsidRPr="00116CE2">
              <w:rPr>
                <w:i/>
                <w:iCs/>
                <w:sz w:val="16"/>
                <w:szCs w:val="16"/>
                <w:lang w:val="en-GB"/>
              </w:rPr>
              <w:t>True</w:t>
            </w:r>
            <w:r w:rsidRPr="00FE2CB9">
              <w:rPr>
                <w:sz w:val="16"/>
                <w:szCs w:val="16"/>
                <w:lang w:val="en-GB"/>
              </w:rPr>
              <w:t xml:space="preserve"> indicates the dataset is not intended to be used for navigation</w:t>
            </w:r>
          </w:p>
          <w:p w14:paraId="030C0C38" w14:textId="042D5B3E" w:rsidR="00C63713" w:rsidRPr="00904A12" w:rsidDel="00E23167" w:rsidRDefault="00FE2CB9" w:rsidP="00FE2CB9">
            <w:pPr>
              <w:snapToGrid w:val="0"/>
              <w:spacing w:before="60" w:after="60"/>
              <w:jc w:val="left"/>
              <w:rPr>
                <w:sz w:val="16"/>
                <w:szCs w:val="16"/>
                <w:lang w:val="en-GB"/>
              </w:rPr>
            </w:pPr>
            <w:r w:rsidRPr="00116CE2">
              <w:rPr>
                <w:i/>
                <w:iCs/>
                <w:sz w:val="16"/>
                <w:szCs w:val="16"/>
                <w:lang w:val="en-GB"/>
              </w:rPr>
              <w:t>False</w:t>
            </w:r>
            <w:r w:rsidRPr="00FE2CB9">
              <w:rPr>
                <w:sz w:val="16"/>
                <w:szCs w:val="16"/>
                <w:lang w:val="en-GB"/>
              </w:rPr>
              <w:t xml:space="preserve"> indicates the dataset is intended to be used for navigation</w:t>
            </w:r>
          </w:p>
        </w:tc>
      </w:tr>
      <w:tr w:rsidR="00C1698B" w:rsidRPr="002A5288" w14:paraId="59B19FC1" w14:textId="77777777" w:rsidTr="00716349">
        <w:trPr>
          <w:cantSplit/>
          <w:trHeight w:val="326"/>
        </w:trPr>
        <w:tc>
          <w:tcPr>
            <w:tcW w:w="1080" w:type="dxa"/>
          </w:tcPr>
          <w:p w14:paraId="53E92E6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3A6FC84" w14:textId="77777777" w:rsidR="00C1698B" w:rsidRPr="002A5288" w:rsidRDefault="00C1698B" w:rsidP="00C1698B">
            <w:pPr>
              <w:snapToGrid w:val="0"/>
              <w:spacing w:before="60" w:after="60"/>
              <w:jc w:val="left"/>
              <w:rPr>
                <w:sz w:val="16"/>
                <w:szCs w:val="16"/>
                <w:lang w:val="en-GB"/>
              </w:rPr>
            </w:pPr>
            <w:r w:rsidRPr="002A5288">
              <w:rPr>
                <w:sz w:val="16"/>
                <w:szCs w:val="16"/>
                <w:lang w:val="en-GB"/>
              </w:rPr>
              <w:t>specificUsage</w:t>
            </w:r>
          </w:p>
        </w:tc>
        <w:tc>
          <w:tcPr>
            <w:tcW w:w="3510" w:type="dxa"/>
          </w:tcPr>
          <w:p w14:paraId="28322387"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use for which the dataset is intended</w:t>
            </w:r>
          </w:p>
        </w:tc>
        <w:tc>
          <w:tcPr>
            <w:tcW w:w="810" w:type="dxa"/>
          </w:tcPr>
          <w:p w14:paraId="2689C823"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168CCC9" w14:textId="23327998" w:rsidR="00C1698B" w:rsidRPr="002C67FC" w:rsidRDefault="00C1698B" w:rsidP="00716349">
            <w:pPr>
              <w:spacing w:before="60" w:after="60"/>
              <w:jc w:val="left"/>
              <w:rPr>
                <w:rFonts w:cs="Arial"/>
                <w:sz w:val="16"/>
                <w:szCs w:val="16"/>
                <w:lang w:val="en-GB"/>
              </w:rPr>
            </w:pPr>
            <w:r w:rsidRPr="00716349">
              <w:rPr>
                <w:rFonts w:cs="Arial"/>
                <w:color w:val="000000"/>
                <w:sz w:val="16"/>
                <w:szCs w:val="16"/>
              </w:rPr>
              <w:t>MD_USAGE&gt;specificUsage (character string)</w:t>
            </w:r>
          </w:p>
        </w:tc>
        <w:tc>
          <w:tcPr>
            <w:tcW w:w="3060" w:type="dxa"/>
          </w:tcPr>
          <w:p w14:paraId="3C851CE0" w14:textId="627823CB" w:rsidR="00C1698B" w:rsidRPr="002A5288" w:rsidRDefault="00C1698B" w:rsidP="00C1698B">
            <w:pPr>
              <w:snapToGrid w:val="0"/>
              <w:spacing w:before="60" w:after="60"/>
              <w:jc w:val="left"/>
              <w:rPr>
                <w:sz w:val="16"/>
                <w:szCs w:val="16"/>
                <w:lang w:val="en-GB"/>
              </w:rPr>
            </w:pPr>
            <w:r w:rsidRPr="00904A12">
              <w:rPr>
                <w:sz w:val="16"/>
                <w:szCs w:val="16"/>
                <w:lang w:val="en-GB"/>
              </w:rPr>
              <w:t xml:space="preserve">For navigation through &lt;name of </w:t>
            </w:r>
            <w:del w:id="1519" w:author="Jason Rhee" w:date="2024-07-26T13:03:00Z" w16du:dateUtc="2024-07-26T03:03:00Z">
              <w:r w:rsidRPr="00904A12" w:rsidDel="0098509A">
                <w:rPr>
                  <w:sz w:val="16"/>
                  <w:szCs w:val="16"/>
                  <w:lang w:val="en-GB"/>
                </w:rPr>
                <w:delText>UKCM area</w:delText>
              </w:r>
            </w:del>
            <w:ins w:id="1520" w:author="Jason Rhee" w:date="2024-07-26T13:03:00Z" w16du:dateUtc="2024-07-26T03:03:00Z">
              <w:r w:rsidR="0098509A">
                <w:rPr>
                  <w:sz w:val="16"/>
                  <w:szCs w:val="16"/>
                  <w:lang w:val="en-GB"/>
                </w:rPr>
                <w:t>UKCM Operational Area</w:t>
              </w:r>
            </w:ins>
            <w:r w:rsidRPr="00904A12">
              <w:rPr>
                <w:sz w:val="16"/>
                <w:szCs w:val="16"/>
                <w:lang w:val="en-GB"/>
              </w:rPr>
              <w:t>&gt; by &lt;ship name&gt;.</w:t>
            </w:r>
          </w:p>
        </w:tc>
      </w:tr>
      <w:tr w:rsidR="00505FAD" w:rsidRPr="002A5288" w14:paraId="6369993A" w14:textId="77777777" w:rsidTr="00EE37EB">
        <w:trPr>
          <w:cantSplit/>
          <w:trHeight w:val="326"/>
        </w:trPr>
        <w:tc>
          <w:tcPr>
            <w:tcW w:w="1080" w:type="dxa"/>
          </w:tcPr>
          <w:p w14:paraId="6AEAC5F2" w14:textId="15E36356"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BB8B3EC" w14:textId="670B4207" w:rsidR="00505FAD" w:rsidRPr="002A5288" w:rsidRDefault="00505FAD" w:rsidP="00C1698B">
            <w:pPr>
              <w:snapToGrid w:val="0"/>
              <w:spacing w:before="60" w:after="60"/>
              <w:jc w:val="left"/>
              <w:rPr>
                <w:sz w:val="16"/>
                <w:szCs w:val="16"/>
                <w:lang w:val="en-GB"/>
              </w:rPr>
            </w:pPr>
            <w:r w:rsidRPr="00505FAD">
              <w:rPr>
                <w:sz w:val="16"/>
                <w:szCs w:val="16"/>
                <w:lang w:val="en-GB"/>
              </w:rPr>
              <w:t>editionNumber</w:t>
            </w:r>
          </w:p>
        </w:tc>
        <w:tc>
          <w:tcPr>
            <w:tcW w:w="3510" w:type="dxa"/>
          </w:tcPr>
          <w:p w14:paraId="07DB4ADE" w14:textId="7C523C0A" w:rsidR="00505FAD" w:rsidRPr="002A5288" w:rsidRDefault="00505FAD" w:rsidP="00C1698B">
            <w:pPr>
              <w:snapToGrid w:val="0"/>
              <w:spacing w:before="60" w:after="60"/>
              <w:jc w:val="left"/>
              <w:rPr>
                <w:sz w:val="16"/>
                <w:szCs w:val="16"/>
                <w:lang w:val="en-GB"/>
              </w:rPr>
            </w:pPr>
            <w:r w:rsidRPr="00505FAD">
              <w:rPr>
                <w:sz w:val="16"/>
                <w:szCs w:val="16"/>
                <w:lang w:val="en-GB"/>
              </w:rPr>
              <w:t>The Edition number of the dataset</w:t>
            </w:r>
          </w:p>
        </w:tc>
        <w:tc>
          <w:tcPr>
            <w:tcW w:w="810" w:type="dxa"/>
          </w:tcPr>
          <w:p w14:paraId="02D3C9DE" w14:textId="370DD358" w:rsidR="00505FAD" w:rsidRDefault="00505FAD" w:rsidP="00C1698B">
            <w:pPr>
              <w:snapToGrid w:val="0"/>
              <w:spacing w:before="60" w:after="60"/>
              <w:jc w:val="center"/>
              <w:rPr>
                <w:sz w:val="16"/>
                <w:szCs w:val="16"/>
                <w:lang w:val="en-GB"/>
              </w:rPr>
            </w:pPr>
            <w:commentRangeStart w:id="1521"/>
            <w:del w:id="1522" w:author="Jason Rhee" w:date="2024-03-07T17:16:00Z">
              <w:r w:rsidRPr="00505FAD" w:rsidDel="005F37DC">
                <w:rPr>
                  <w:sz w:val="16"/>
                  <w:szCs w:val="16"/>
                  <w:lang w:val="en-GB"/>
                </w:rPr>
                <w:delText>0..</w:delText>
              </w:r>
            </w:del>
            <w:commentRangeEnd w:id="1521"/>
            <w:r w:rsidR="00986F0D">
              <w:rPr>
                <w:rStyle w:val="CommentReference"/>
                <w:rFonts w:eastAsia="MS Mincho"/>
                <w:szCs w:val="20"/>
                <w:lang w:eastAsia="ja-JP"/>
              </w:rPr>
              <w:commentReference w:id="1521"/>
            </w:r>
            <w:r w:rsidRPr="00505FAD">
              <w:rPr>
                <w:sz w:val="16"/>
                <w:szCs w:val="16"/>
                <w:lang w:val="en-GB"/>
              </w:rPr>
              <w:t>1</w:t>
            </w:r>
          </w:p>
        </w:tc>
        <w:tc>
          <w:tcPr>
            <w:tcW w:w="2790" w:type="dxa"/>
          </w:tcPr>
          <w:p w14:paraId="11F40B5D" w14:textId="6B89721E"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5A64ADBA" w14:textId="626F8CB1" w:rsidR="00505FAD" w:rsidRPr="00904A12" w:rsidRDefault="00505FAD" w:rsidP="00C1698B">
            <w:pPr>
              <w:snapToGrid w:val="0"/>
              <w:spacing w:before="60" w:after="60"/>
              <w:jc w:val="left"/>
              <w:rPr>
                <w:sz w:val="16"/>
                <w:szCs w:val="16"/>
                <w:lang w:val="en-GB"/>
              </w:rPr>
            </w:pPr>
            <w:r w:rsidRPr="00505FAD">
              <w:rPr>
                <w:sz w:val="16"/>
                <w:szCs w:val="16"/>
                <w:lang w:val="en-GB"/>
              </w:rPr>
              <w:t>When a dataset is initially created, the Edition number 1 is assigned to it. The Edition number is increased by 1 at each new Edition. Edition number remains the same for a re-issue</w:t>
            </w:r>
          </w:p>
        </w:tc>
      </w:tr>
      <w:tr w:rsidR="00505FAD" w:rsidRPr="002A5288" w14:paraId="6449C258" w14:textId="77777777" w:rsidTr="00EE37EB">
        <w:trPr>
          <w:cantSplit/>
          <w:trHeight w:val="326"/>
        </w:trPr>
        <w:tc>
          <w:tcPr>
            <w:tcW w:w="1080" w:type="dxa"/>
          </w:tcPr>
          <w:p w14:paraId="170F80DD" w14:textId="0EBD50E4"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8CF6B89" w14:textId="17914AC8" w:rsidR="00505FAD" w:rsidRPr="002A5288" w:rsidRDefault="00505FAD" w:rsidP="00C1698B">
            <w:pPr>
              <w:snapToGrid w:val="0"/>
              <w:spacing w:before="60" w:after="60"/>
              <w:jc w:val="left"/>
              <w:rPr>
                <w:sz w:val="16"/>
                <w:szCs w:val="16"/>
                <w:lang w:val="en-GB"/>
              </w:rPr>
            </w:pPr>
            <w:r w:rsidRPr="00505FAD">
              <w:rPr>
                <w:sz w:val="16"/>
                <w:szCs w:val="16"/>
                <w:lang w:val="en-GB"/>
              </w:rPr>
              <w:t>updateNumber</w:t>
            </w:r>
          </w:p>
        </w:tc>
        <w:tc>
          <w:tcPr>
            <w:tcW w:w="3510" w:type="dxa"/>
          </w:tcPr>
          <w:p w14:paraId="585D4B06" w14:textId="4B9170D8" w:rsidR="00505FAD" w:rsidRPr="002A5288" w:rsidRDefault="00505FAD" w:rsidP="00C1698B">
            <w:pPr>
              <w:snapToGrid w:val="0"/>
              <w:spacing w:before="60" w:after="60"/>
              <w:jc w:val="left"/>
              <w:rPr>
                <w:sz w:val="16"/>
                <w:szCs w:val="16"/>
                <w:lang w:val="en-GB"/>
              </w:rPr>
            </w:pPr>
            <w:r w:rsidRPr="00505FAD">
              <w:rPr>
                <w:sz w:val="16"/>
                <w:szCs w:val="16"/>
                <w:lang w:val="en-GB"/>
              </w:rPr>
              <w:t>Update number assigned to the dataset and increased by one for each subsequent update</w:t>
            </w:r>
          </w:p>
        </w:tc>
        <w:tc>
          <w:tcPr>
            <w:tcW w:w="810" w:type="dxa"/>
          </w:tcPr>
          <w:p w14:paraId="0E14005F" w14:textId="04B628A4" w:rsidR="00505FAD" w:rsidRDefault="00505FAD" w:rsidP="00C1698B">
            <w:pPr>
              <w:snapToGrid w:val="0"/>
              <w:spacing w:before="60" w:after="60"/>
              <w:jc w:val="center"/>
              <w:rPr>
                <w:sz w:val="16"/>
                <w:szCs w:val="16"/>
                <w:lang w:val="en-GB"/>
              </w:rPr>
            </w:pPr>
            <w:r w:rsidRPr="00505FAD">
              <w:rPr>
                <w:sz w:val="16"/>
                <w:szCs w:val="16"/>
                <w:lang w:val="en-GB"/>
              </w:rPr>
              <w:t>0..1</w:t>
            </w:r>
          </w:p>
        </w:tc>
        <w:tc>
          <w:tcPr>
            <w:tcW w:w="2790" w:type="dxa"/>
          </w:tcPr>
          <w:p w14:paraId="305EF229" w14:textId="4FBEDD0C"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457CEAD5" w14:textId="3F910E52" w:rsidR="00505FAD" w:rsidRPr="00904A12" w:rsidRDefault="00505FAD" w:rsidP="00C1698B">
            <w:pPr>
              <w:snapToGrid w:val="0"/>
              <w:spacing w:before="60" w:after="60"/>
              <w:jc w:val="left"/>
              <w:rPr>
                <w:sz w:val="16"/>
                <w:szCs w:val="16"/>
                <w:lang w:val="en-GB"/>
              </w:rPr>
            </w:pPr>
            <w:r w:rsidRPr="00505FAD">
              <w:rPr>
                <w:sz w:val="16"/>
                <w:szCs w:val="16"/>
                <w:lang w:val="en-GB"/>
              </w:rPr>
              <w:t>Update number 0 is assigned to a new dataset</w:t>
            </w:r>
          </w:p>
        </w:tc>
      </w:tr>
      <w:tr w:rsidR="00DE2386" w:rsidRPr="002A5288" w14:paraId="56DD511D" w14:textId="77777777" w:rsidTr="00EE37EB">
        <w:trPr>
          <w:cantSplit/>
          <w:trHeight w:val="326"/>
        </w:trPr>
        <w:tc>
          <w:tcPr>
            <w:tcW w:w="1080" w:type="dxa"/>
          </w:tcPr>
          <w:p w14:paraId="67E26DEE" w14:textId="683EC574" w:rsidR="00DE2386" w:rsidRPr="002A5288" w:rsidRDefault="00DE2386" w:rsidP="00C1698B">
            <w:pPr>
              <w:snapToGrid w:val="0"/>
              <w:spacing w:before="60" w:after="60"/>
              <w:jc w:val="left"/>
              <w:rPr>
                <w:sz w:val="16"/>
                <w:szCs w:val="16"/>
                <w:lang w:val="en-GB"/>
              </w:rPr>
            </w:pPr>
            <w:r w:rsidRPr="002A5288">
              <w:rPr>
                <w:sz w:val="16"/>
                <w:szCs w:val="16"/>
                <w:lang w:val="en-GB"/>
              </w:rPr>
              <w:lastRenderedPageBreak/>
              <w:t>Attribute</w:t>
            </w:r>
          </w:p>
        </w:tc>
        <w:tc>
          <w:tcPr>
            <w:tcW w:w="2610" w:type="dxa"/>
          </w:tcPr>
          <w:p w14:paraId="74A02803" w14:textId="3863CE9A" w:rsidR="00DE2386" w:rsidRPr="00505FAD" w:rsidRDefault="00DE2386" w:rsidP="00C1698B">
            <w:pPr>
              <w:snapToGrid w:val="0"/>
              <w:spacing w:before="60" w:after="60"/>
              <w:jc w:val="left"/>
              <w:rPr>
                <w:sz w:val="16"/>
                <w:szCs w:val="16"/>
                <w:lang w:val="en-GB"/>
              </w:rPr>
            </w:pPr>
            <w:r w:rsidRPr="00DE2386">
              <w:rPr>
                <w:sz w:val="16"/>
                <w:szCs w:val="16"/>
                <w:lang w:val="en-GB"/>
              </w:rPr>
              <w:t>updateApplicationDate</w:t>
            </w:r>
          </w:p>
        </w:tc>
        <w:tc>
          <w:tcPr>
            <w:tcW w:w="3510" w:type="dxa"/>
          </w:tcPr>
          <w:p w14:paraId="3F2BF227" w14:textId="6C753F49" w:rsidR="00DE2386" w:rsidRPr="00505FAD" w:rsidRDefault="00DE2386" w:rsidP="00C1698B">
            <w:pPr>
              <w:snapToGrid w:val="0"/>
              <w:spacing w:before="60" w:after="60"/>
              <w:jc w:val="left"/>
              <w:rPr>
                <w:sz w:val="16"/>
                <w:szCs w:val="16"/>
                <w:lang w:val="en-GB"/>
              </w:rPr>
            </w:pPr>
            <w:r w:rsidRPr="00DE2386">
              <w:rPr>
                <w:sz w:val="16"/>
                <w:szCs w:val="16"/>
                <w:lang w:val="en-GB"/>
              </w:rPr>
              <w:t>This date is only used for the base cell files (that is new dataset, re-issue and new edition), not update cell files. All updates dated on or before this date must have been applied by the producer</w:t>
            </w:r>
          </w:p>
        </w:tc>
        <w:tc>
          <w:tcPr>
            <w:tcW w:w="810" w:type="dxa"/>
          </w:tcPr>
          <w:p w14:paraId="13F58DC6" w14:textId="0B88005A" w:rsidR="00DE2386" w:rsidRPr="00505FAD" w:rsidRDefault="00DE2386" w:rsidP="00C1698B">
            <w:pPr>
              <w:snapToGrid w:val="0"/>
              <w:spacing w:before="60" w:after="60"/>
              <w:jc w:val="center"/>
              <w:rPr>
                <w:sz w:val="16"/>
                <w:szCs w:val="16"/>
                <w:lang w:val="en-GB"/>
              </w:rPr>
            </w:pPr>
            <w:r w:rsidRPr="00505FAD">
              <w:rPr>
                <w:sz w:val="16"/>
                <w:szCs w:val="16"/>
                <w:lang w:val="en-GB"/>
              </w:rPr>
              <w:t>0..1</w:t>
            </w:r>
          </w:p>
        </w:tc>
        <w:tc>
          <w:tcPr>
            <w:tcW w:w="2790" w:type="dxa"/>
          </w:tcPr>
          <w:p w14:paraId="4E4CA2F8" w14:textId="27EC019C" w:rsidR="00DE2386" w:rsidRPr="00716349" w:rsidRDefault="00DE2386" w:rsidP="00C1698B">
            <w:pPr>
              <w:spacing w:before="60" w:after="60"/>
              <w:jc w:val="left"/>
              <w:rPr>
                <w:rFonts w:cs="Arial"/>
                <w:color w:val="000000"/>
                <w:sz w:val="16"/>
                <w:szCs w:val="16"/>
              </w:rPr>
            </w:pPr>
            <w:r w:rsidRPr="00716349">
              <w:rPr>
                <w:rFonts w:cs="Arial"/>
                <w:color w:val="000000"/>
                <w:sz w:val="16"/>
                <w:szCs w:val="16"/>
              </w:rPr>
              <w:t>Date</w:t>
            </w:r>
          </w:p>
        </w:tc>
        <w:tc>
          <w:tcPr>
            <w:tcW w:w="3060" w:type="dxa"/>
          </w:tcPr>
          <w:p w14:paraId="6D14ED37" w14:textId="77777777" w:rsidR="00DE2386" w:rsidRPr="00505FAD" w:rsidRDefault="00DE2386" w:rsidP="00C1698B">
            <w:pPr>
              <w:snapToGrid w:val="0"/>
              <w:spacing w:before="60" w:after="60"/>
              <w:jc w:val="left"/>
              <w:rPr>
                <w:sz w:val="16"/>
                <w:szCs w:val="16"/>
                <w:lang w:val="en-GB"/>
              </w:rPr>
            </w:pPr>
          </w:p>
        </w:tc>
      </w:tr>
      <w:tr w:rsidR="00B76D65" w:rsidRPr="002A5288" w14:paraId="6438C8D1" w14:textId="77777777" w:rsidTr="00EE37EB">
        <w:trPr>
          <w:cantSplit/>
          <w:trHeight w:val="326"/>
        </w:trPr>
        <w:tc>
          <w:tcPr>
            <w:tcW w:w="1080" w:type="dxa"/>
          </w:tcPr>
          <w:p w14:paraId="74050540" w14:textId="6589758F" w:rsidR="00B76D65" w:rsidRPr="002A5288" w:rsidRDefault="00B76D65" w:rsidP="00C1698B">
            <w:pPr>
              <w:snapToGrid w:val="0"/>
              <w:spacing w:before="60" w:after="60"/>
              <w:jc w:val="left"/>
              <w:rPr>
                <w:sz w:val="16"/>
                <w:szCs w:val="16"/>
                <w:lang w:val="en-GB"/>
              </w:rPr>
            </w:pPr>
            <w:r w:rsidRPr="002A5288">
              <w:rPr>
                <w:sz w:val="16"/>
                <w:szCs w:val="16"/>
                <w:lang w:val="en-GB"/>
              </w:rPr>
              <w:t>Attribute</w:t>
            </w:r>
          </w:p>
        </w:tc>
        <w:tc>
          <w:tcPr>
            <w:tcW w:w="2610" w:type="dxa"/>
          </w:tcPr>
          <w:p w14:paraId="7FA76454" w14:textId="4937E6E6" w:rsidR="00B76D65" w:rsidRPr="00DE2386" w:rsidRDefault="00B76D65" w:rsidP="00C1698B">
            <w:pPr>
              <w:snapToGrid w:val="0"/>
              <w:spacing w:before="60" w:after="60"/>
              <w:jc w:val="left"/>
              <w:rPr>
                <w:sz w:val="16"/>
                <w:szCs w:val="16"/>
                <w:lang w:val="en-GB"/>
              </w:rPr>
            </w:pPr>
            <w:r w:rsidRPr="00B76D65">
              <w:rPr>
                <w:sz w:val="16"/>
                <w:szCs w:val="16"/>
                <w:lang w:val="en-GB"/>
              </w:rPr>
              <w:t>referenceID</w:t>
            </w:r>
          </w:p>
        </w:tc>
        <w:tc>
          <w:tcPr>
            <w:tcW w:w="3510" w:type="dxa"/>
          </w:tcPr>
          <w:p w14:paraId="53C0E2ED" w14:textId="2616BFF9" w:rsidR="00B76D65" w:rsidRPr="00DE2386" w:rsidRDefault="00EC4F93" w:rsidP="00C1698B">
            <w:pPr>
              <w:snapToGrid w:val="0"/>
              <w:spacing w:before="60" w:after="60"/>
              <w:jc w:val="left"/>
              <w:rPr>
                <w:sz w:val="16"/>
                <w:szCs w:val="16"/>
                <w:lang w:val="en-GB"/>
              </w:rPr>
            </w:pPr>
            <w:r w:rsidRPr="00EC4F93">
              <w:rPr>
                <w:sz w:val="16"/>
                <w:szCs w:val="16"/>
                <w:lang w:val="en-GB"/>
              </w:rPr>
              <w:t>Reference back to the datasetID</w:t>
            </w:r>
          </w:p>
        </w:tc>
        <w:tc>
          <w:tcPr>
            <w:tcW w:w="810" w:type="dxa"/>
          </w:tcPr>
          <w:p w14:paraId="29CE740B" w14:textId="6531442E" w:rsidR="00B76D65" w:rsidRPr="00505FAD" w:rsidRDefault="00EC4F93" w:rsidP="00C1698B">
            <w:pPr>
              <w:snapToGrid w:val="0"/>
              <w:spacing w:before="60" w:after="60"/>
              <w:jc w:val="center"/>
              <w:rPr>
                <w:sz w:val="16"/>
                <w:szCs w:val="16"/>
                <w:lang w:val="en-GB"/>
              </w:rPr>
            </w:pPr>
            <w:r>
              <w:rPr>
                <w:sz w:val="16"/>
                <w:szCs w:val="16"/>
                <w:lang w:val="en-GB"/>
              </w:rPr>
              <w:t>0..1</w:t>
            </w:r>
          </w:p>
        </w:tc>
        <w:tc>
          <w:tcPr>
            <w:tcW w:w="2790" w:type="dxa"/>
          </w:tcPr>
          <w:p w14:paraId="70468A95" w14:textId="5B91FA43" w:rsidR="00B76D65" w:rsidRPr="00716349" w:rsidRDefault="00EC4F93" w:rsidP="00C1698B">
            <w:pPr>
              <w:spacing w:before="60" w:after="60"/>
              <w:jc w:val="left"/>
              <w:rPr>
                <w:rFonts w:cs="Arial"/>
                <w:color w:val="000000"/>
                <w:sz w:val="16"/>
                <w:szCs w:val="16"/>
              </w:rPr>
            </w:pPr>
            <w:r w:rsidRPr="00716349">
              <w:rPr>
                <w:rFonts w:cs="Arial"/>
                <w:color w:val="000000"/>
                <w:sz w:val="16"/>
                <w:szCs w:val="16"/>
              </w:rPr>
              <w:t>URN</w:t>
            </w:r>
          </w:p>
        </w:tc>
        <w:tc>
          <w:tcPr>
            <w:tcW w:w="3060" w:type="dxa"/>
          </w:tcPr>
          <w:p w14:paraId="1ABBB04F" w14:textId="77777777" w:rsidR="00EC4F93" w:rsidRPr="00EC4F93" w:rsidRDefault="00EC4F93" w:rsidP="00EC4F93">
            <w:pPr>
              <w:snapToGrid w:val="0"/>
              <w:spacing w:before="60" w:after="60"/>
              <w:jc w:val="left"/>
              <w:rPr>
                <w:sz w:val="16"/>
                <w:szCs w:val="16"/>
                <w:lang w:val="en-GB"/>
              </w:rPr>
            </w:pPr>
            <w:r w:rsidRPr="00EC4F93">
              <w:rPr>
                <w:sz w:val="16"/>
                <w:szCs w:val="16"/>
                <w:lang w:val="en-GB"/>
              </w:rPr>
              <w:t>Update metadata refers to the datasetID of the dataset metadata. This is used if and only if the dataset is an update</w:t>
            </w:r>
          </w:p>
          <w:p w14:paraId="5D3F65FF" w14:textId="2D6782DE" w:rsidR="00B76D65" w:rsidRPr="00505FAD" w:rsidRDefault="00EC4F93" w:rsidP="00EC4F93">
            <w:pPr>
              <w:snapToGrid w:val="0"/>
              <w:spacing w:before="60" w:after="60"/>
              <w:jc w:val="left"/>
              <w:rPr>
                <w:sz w:val="16"/>
                <w:szCs w:val="16"/>
                <w:lang w:val="en-GB"/>
              </w:rPr>
            </w:pPr>
            <w:r w:rsidRPr="00EC4F93">
              <w:rPr>
                <w:sz w:val="16"/>
                <w:szCs w:val="16"/>
                <w:lang w:val="en-GB"/>
              </w:rPr>
              <w:t>The URN must be an MRN</w:t>
            </w:r>
          </w:p>
        </w:tc>
      </w:tr>
      <w:tr w:rsidR="00C1698B" w:rsidRPr="002A5288" w14:paraId="5E1BE751" w14:textId="77777777" w:rsidTr="00716349">
        <w:trPr>
          <w:cantSplit/>
          <w:trHeight w:val="326"/>
        </w:trPr>
        <w:tc>
          <w:tcPr>
            <w:tcW w:w="1080" w:type="dxa"/>
          </w:tcPr>
          <w:p w14:paraId="0E4A9BEA"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F4C0997" w14:textId="77777777" w:rsidR="00C1698B" w:rsidRPr="002A5288" w:rsidRDefault="00C1698B" w:rsidP="00C1698B">
            <w:pPr>
              <w:snapToGrid w:val="0"/>
              <w:spacing w:before="60" w:after="60"/>
              <w:jc w:val="left"/>
              <w:rPr>
                <w:sz w:val="16"/>
                <w:szCs w:val="16"/>
                <w:lang w:val="en-GB"/>
              </w:rPr>
            </w:pPr>
            <w:r w:rsidRPr="002A5288">
              <w:rPr>
                <w:sz w:val="16"/>
                <w:szCs w:val="16"/>
                <w:lang w:val="en-GB"/>
              </w:rPr>
              <w:t>issueDate</w:t>
            </w:r>
          </w:p>
        </w:tc>
        <w:tc>
          <w:tcPr>
            <w:tcW w:w="3510" w:type="dxa"/>
          </w:tcPr>
          <w:p w14:paraId="0318DECB" w14:textId="77777777" w:rsidR="00C1698B" w:rsidRPr="002A5288" w:rsidRDefault="00C1698B" w:rsidP="00C1698B">
            <w:pPr>
              <w:snapToGrid w:val="0"/>
              <w:spacing w:before="60" w:after="60"/>
              <w:jc w:val="left"/>
              <w:rPr>
                <w:sz w:val="16"/>
                <w:szCs w:val="16"/>
                <w:lang w:val="en-GB"/>
              </w:rPr>
            </w:pPr>
            <w:r>
              <w:rPr>
                <w:sz w:val="16"/>
                <w:szCs w:val="16"/>
                <w:lang w:val="en-GB"/>
              </w:rPr>
              <w:t>D</w:t>
            </w:r>
            <w:r w:rsidRPr="002A5288">
              <w:rPr>
                <w:sz w:val="16"/>
                <w:szCs w:val="16"/>
                <w:lang w:val="en-GB"/>
              </w:rPr>
              <w:t>ate on which the data was made available by the data producer</w:t>
            </w:r>
          </w:p>
        </w:tc>
        <w:tc>
          <w:tcPr>
            <w:tcW w:w="810" w:type="dxa"/>
          </w:tcPr>
          <w:p w14:paraId="6C27CBAA"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4DBD2242"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6BD8254D" w14:textId="77777777" w:rsidR="00C1698B" w:rsidRPr="002A5288" w:rsidRDefault="00C1698B" w:rsidP="00C1698B">
            <w:pPr>
              <w:snapToGrid w:val="0"/>
              <w:spacing w:before="60" w:after="60"/>
              <w:jc w:val="left"/>
              <w:rPr>
                <w:sz w:val="16"/>
                <w:szCs w:val="16"/>
                <w:lang w:val="en-GB"/>
              </w:rPr>
            </w:pPr>
          </w:p>
        </w:tc>
      </w:tr>
      <w:tr w:rsidR="00C1698B" w:rsidRPr="002A5288" w14:paraId="0EE0D5F5" w14:textId="77777777" w:rsidTr="00716349">
        <w:trPr>
          <w:cantSplit/>
          <w:trHeight w:val="326"/>
        </w:trPr>
        <w:tc>
          <w:tcPr>
            <w:tcW w:w="1080" w:type="dxa"/>
          </w:tcPr>
          <w:p w14:paraId="6F860170"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2F21EED" w14:textId="77777777" w:rsidR="00C1698B" w:rsidRPr="002A5288" w:rsidRDefault="00C1698B" w:rsidP="00C1698B">
            <w:pPr>
              <w:snapToGrid w:val="0"/>
              <w:spacing w:before="60" w:after="60"/>
              <w:jc w:val="left"/>
              <w:rPr>
                <w:sz w:val="16"/>
                <w:szCs w:val="16"/>
                <w:lang w:val="en-GB"/>
              </w:rPr>
            </w:pPr>
            <w:r>
              <w:rPr>
                <w:sz w:val="16"/>
                <w:szCs w:val="16"/>
                <w:lang w:val="en-GB"/>
              </w:rPr>
              <w:t>issueTime</w:t>
            </w:r>
          </w:p>
        </w:tc>
        <w:tc>
          <w:tcPr>
            <w:tcW w:w="3510" w:type="dxa"/>
          </w:tcPr>
          <w:p w14:paraId="1D9919AE" w14:textId="77777777" w:rsidR="00C1698B" w:rsidRDefault="00C1698B" w:rsidP="00C1698B">
            <w:pPr>
              <w:snapToGrid w:val="0"/>
              <w:spacing w:before="60" w:after="60"/>
              <w:jc w:val="left"/>
              <w:rPr>
                <w:sz w:val="16"/>
                <w:szCs w:val="16"/>
                <w:lang w:val="en-GB"/>
              </w:rPr>
            </w:pPr>
            <w:r>
              <w:rPr>
                <w:sz w:val="16"/>
                <w:szCs w:val="16"/>
                <w:lang w:val="en-GB"/>
              </w:rPr>
              <w:t>Time of day at which the data was made available by the data producer</w:t>
            </w:r>
          </w:p>
        </w:tc>
        <w:tc>
          <w:tcPr>
            <w:tcW w:w="810" w:type="dxa"/>
          </w:tcPr>
          <w:p w14:paraId="157AE8CE"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741E0FB" w14:textId="77777777" w:rsidR="00C1698B" w:rsidRPr="002A5288" w:rsidRDefault="00C1698B" w:rsidP="00C1698B">
            <w:pPr>
              <w:snapToGrid w:val="0"/>
              <w:spacing w:before="60" w:after="60"/>
              <w:jc w:val="left"/>
              <w:rPr>
                <w:sz w:val="16"/>
                <w:szCs w:val="16"/>
                <w:lang w:val="en-GB"/>
              </w:rPr>
            </w:pPr>
            <w:r>
              <w:rPr>
                <w:sz w:val="16"/>
                <w:szCs w:val="16"/>
                <w:lang w:val="en-GB"/>
              </w:rPr>
              <w:t>Time</w:t>
            </w:r>
          </w:p>
        </w:tc>
        <w:tc>
          <w:tcPr>
            <w:tcW w:w="3060" w:type="dxa"/>
          </w:tcPr>
          <w:p w14:paraId="2560D53A" w14:textId="77777777" w:rsidR="00C1698B" w:rsidRPr="002A5288" w:rsidRDefault="00C1698B" w:rsidP="00C1698B">
            <w:pPr>
              <w:snapToGrid w:val="0"/>
              <w:spacing w:before="60" w:after="60"/>
              <w:jc w:val="left"/>
              <w:rPr>
                <w:sz w:val="16"/>
                <w:szCs w:val="16"/>
                <w:lang w:val="en-GB"/>
              </w:rPr>
            </w:pPr>
            <w:r>
              <w:rPr>
                <w:sz w:val="16"/>
                <w:szCs w:val="16"/>
                <w:lang w:val="en-GB"/>
              </w:rPr>
              <w:t>The S-100 datatype Time</w:t>
            </w:r>
          </w:p>
        </w:tc>
      </w:tr>
      <w:tr w:rsidR="0095009E" w:rsidRPr="002A5288" w14:paraId="3647EADC" w14:textId="77777777" w:rsidTr="00EE37EB">
        <w:trPr>
          <w:cantSplit/>
          <w:trHeight w:val="326"/>
        </w:trPr>
        <w:tc>
          <w:tcPr>
            <w:tcW w:w="1080" w:type="dxa"/>
          </w:tcPr>
          <w:p w14:paraId="062C4C80" w14:textId="319102A5" w:rsidR="0095009E" w:rsidRDefault="0095009E" w:rsidP="00C1698B">
            <w:pPr>
              <w:snapToGrid w:val="0"/>
              <w:spacing w:before="60" w:after="60"/>
              <w:jc w:val="left"/>
              <w:rPr>
                <w:sz w:val="16"/>
                <w:szCs w:val="16"/>
                <w:lang w:val="en-GB"/>
              </w:rPr>
            </w:pPr>
            <w:r>
              <w:rPr>
                <w:sz w:val="16"/>
                <w:szCs w:val="16"/>
                <w:lang w:val="en-GB"/>
              </w:rPr>
              <w:t>Attribute</w:t>
            </w:r>
          </w:p>
        </w:tc>
        <w:tc>
          <w:tcPr>
            <w:tcW w:w="2610" w:type="dxa"/>
          </w:tcPr>
          <w:p w14:paraId="6C7F7282" w14:textId="08910EFB" w:rsidR="0095009E" w:rsidRDefault="0095009E" w:rsidP="00C1698B">
            <w:pPr>
              <w:snapToGrid w:val="0"/>
              <w:spacing w:before="60" w:after="60"/>
              <w:jc w:val="left"/>
              <w:rPr>
                <w:sz w:val="16"/>
                <w:szCs w:val="16"/>
                <w:lang w:val="en-GB"/>
              </w:rPr>
            </w:pPr>
            <w:r w:rsidRPr="0095009E">
              <w:rPr>
                <w:sz w:val="16"/>
                <w:szCs w:val="16"/>
                <w:lang w:val="en-GB"/>
              </w:rPr>
              <w:t>boundingBox</w:t>
            </w:r>
          </w:p>
        </w:tc>
        <w:tc>
          <w:tcPr>
            <w:tcW w:w="3510" w:type="dxa"/>
          </w:tcPr>
          <w:p w14:paraId="7058E547" w14:textId="1BEA8FBF" w:rsidR="0095009E" w:rsidRPr="00543C8D" w:rsidRDefault="0095009E" w:rsidP="00C1698B">
            <w:pPr>
              <w:snapToGrid w:val="0"/>
              <w:spacing w:before="60" w:after="60"/>
              <w:jc w:val="left"/>
              <w:rPr>
                <w:rFonts w:cs="Arial"/>
                <w:sz w:val="16"/>
                <w:szCs w:val="16"/>
                <w:lang w:val="en-GB"/>
              </w:rPr>
            </w:pPr>
            <w:r w:rsidRPr="00543C8D">
              <w:rPr>
                <w:rFonts w:cs="Arial"/>
                <w:sz w:val="16"/>
                <w:szCs w:val="16"/>
                <w:lang w:val="en-GB"/>
              </w:rPr>
              <w:t>The extent of the dataset limits</w:t>
            </w:r>
          </w:p>
        </w:tc>
        <w:tc>
          <w:tcPr>
            <w:tcW w:w="810" w:type="dxa"/>
          </w:tcPr>
          <w:p w14:paraId="1D60BEF8" w14:textId="24034880" w:rsidR="0095009E" w:rsidRPr="00543C8D" w:rsidRDefault="0095009E" w:rsidP="00C1698B">
            <w:pPr>
              <w:snapToGrid w:val="0"/>
              <w:spacing w:before="60" w:after="60"/>
              <w:jc w:val="center"/>
              <w:rPr>
                <w:rFonts w:cs="Arial"/>
                <w:sz w:val="16"/>
                <w:szCs w:val="16"/>
                <w:lang w:val="en-GB"/>
              </w:rPr>
            </w:pPr>
            <w:r w:rsidRPr="00543C8D">
              <w:rPr>
                <w:rFonts w:cs="Arial"/>
                <w:sz w:val="16"/>
                <w:szCs w:val="16"/>
                <w:lang w:val="en-GB"/>
              </w:rPr>
              <w:t>0..1</w:t>
            </w:r>
          </w:p>
        </w:tc>
        <w:tc>
          <w:tcPr>
            <w:tcW w:w="2790" w:type="dxa"/>
          </w:tcPr>
          <w:p w14:paraId="238AF268" w14:textId="4760A2FE" w:rsidR="0095009E" w:rsidRPr="00543C8D" w:rsidRDefault="0095009E" w:rsidP="00C1698B">
            <w:pPr>
              <w:snapToGrid w:val="0"/>
              <w:spacing w:before="60" w:after="60"/>
              <w:jc w:val="left"/>
              <w:rPr>
                <w:rFonts w:cs="Arial"/>
                <w:sz w:val="16"/>
                <w:szCs w:val="16"/>
                <w:lang w:val="en-GB"/>
              </w:rPr>
            </w:pPr>
            <w:r w:rsidRPr="004F1035">
              <w:rPr>
                <w:rFonts w:eastAsia="MS Mincho" w:cs="Arial"/>
                <w:sz w:val="16"/>
                <w:szCs w:val="16"/>
                <w:lang w:eastAsia="en-SG"/>
              </w:rPr>
              <w:t>EX_GeographicBoundingBox</w:t>
            </w:r>
          </w:p>
        </w:tc>
        <w:tc>
          <w:tcPr>
            <w:tcW w:w="3060" w:type="dxa"/>
          </w:tcPr>
          <w:p w14:paraId="2482501B" w14:textId="561CFE5B" w:rsidR="0095009E" w:rsidRDefault="0095009E" w:rsidP="00C1698B">
            <w:pPr>
              <w:snapToGrid w:val="0"/>
              <w:spacing w:before="60" w:after="60"/>
              <w:jc w:val="left"/>
              <w:rPr>
                <w:sz w:val="16"/>
                <w:szCs w:val="16"/>
                <w:lang w:val="en-GB"/>
              </w:rPr>
            </w:pPr>
            <w:r>
              <w:rPr>
                <w:sz w:val="16"/>
                <w:szCs w:val="16"/>
                <w:lang w:val="en-GB"/>
              </w:rPr>
              <w:t>-</w:t>
            </w:r>
          </w:p>
        </w:tc>
      </w:tr>
      <w:tr w:rsidR="00165620" w:rsidRPr="002A5288" w14:paraId="407404B1" w14:textId="77777777" w:rsidTr="00EE37EB">
        <w:trPr>
          <w:cantSplit/>
          <w:trHeight w:val="326"/>
        </w:trPr>
        <w:tc>
          <w:tcPr>
            <w:tcW w:w="1080" w:type="dxa"/>
          </w:tcPr>
          <w:p w14:paraId="5FB8F138" w14:textId="45FF72AB" w:rsidR="00165620" w:rsidRDefault="00111549" w:rsidP="00C1698B">
            <w:pPr>
              <w:snapToGrid w:val="0"/>
              <w:spacing w:before="60" w:after="60"/>
              <w:jc w:val="left"/>
              <w:rPr>
                <w:sz w:val="16"/>
                <w:szCs w:val="16"/>
                <w:lang w:val="en-GB"/>
              </w:rPr>
            </w:pPr>
            <w:r w:rsidRPr="002A5288">
              <w:rPr>
                <w:sz w:val="16"/>
                <w:szCs w:val="16"/>
                <w:lang w:val="en-GB"/>
              </w:rPr>
              <w:t>Attribute</w:t>
            </w:r>
          </w:p>
        </w:tc>
        <w:tc>
          <w:tcPr>
            <w:tcW w:w="2610" w:type="dxa"/>
          </w:tcPr>
          <w:p w14:paraId="550AD30D" w14:textId="1B93F9D8" w:rsidR="00165620" w:rsidRPr="009E7B23" w:rsidRDefault="00111549" w:rsidP="00C1698B">
            <w:pPr>
              <w:snapToGrid w:val="0"/>
              <w:spacing w:before="60" w:after="60"/>
              <w:jc w:val="left"/>
              <w:rPr>
                <w:rFonts w:cs="Arial"/>
                <w:sz w:val="16"/>
                <w:szCs w:val="16"/>
                <w:lang w:val="en-GB"/>
              </w:rPr>
            </w:pPr>
            <w:r w:rsidRPr="009E7B23">
              <w:rPr>
                <w:rFonts w:eastAsia="MS Mincho" w:cs="Arial"/>
                <w:sz w:val="16"/>
                <w:szCs w:val="16"/>
                <w:lang w:eastAsia="en-SG"/>
              </w:rPr>
              <w:t>temporalExtent</w:t>
            </w:r>
          </w:p>
        </w:tc>
        <w:tc>
          <w:tcPr>
            <w:tcW w:w="3510" w:type="dxa"/>
          </w:tcPr>
          <w:p w14:paraId="1B4F6E2B" w14:textId="7428787E" w:rsidR="00165620" w:rsidRPr="00543C8D" w:rsidRDefault="00111549" w:rsidP="00C1698B">
            <w:pPr>
              <w:snapToGrid w:val="0"/>
              <w:spacing w:before="60" w:after="60"/>
              <w:jc w:val="left"/>
              <w:rPr>
                <w:rFonts w:cs="Arial"/>
                <w:sz w:val="16"/>
                <w:szCs w:val="16"/>
                <w:lang w:val="en-GB"/>
              </w:rPr>
            </w:pPr>
            <w:r w:rsidRPr="00543C8D">
              <w:rPr>
                <w:rFonts w:cs="Arial"/>
                <w:sz w:val="16"/>
                <w:szCs w:val="16"/>
                <w:lang w:val="en-GB"/>
              </w:rPr>
              <w:t>Specification of the temporal extent of the dataset.</w:t>
            </w:r>
          </w:p>
        </w:tc>
        <w:tc>
          <w:tcPr>
            <w:tcW w:w="810" w:type="dxa"/>
          </w:tcPr>
          <w:p w14:paraId="5142364C" w14:textId="34D965E3" w:rsidR="00165620" w:rsidRPr="00543C8D" w:rsidRDefault="00111549" w:rsidP="00C1698B">
            <w:pPr>
              <w:snapToGrid w:val="0"/>
              <w:spacing w:before="60" w:after="60"/>
              <w:jc w:val="center"/>
              <w:rPr>
                <w:rFonts w:cs="Arial"/>
                <w:sz w:val="16"/>
                <w:szCs w:val="16"/>
                <w:lang w:val="en-GB"/>
              </w:rPr>
            </w:pPr>
            <w:commentRangeStart w:id="1523"/>
            <w:del w:id="1524" w:author="Jason Rhee" w:date="2024-03-07T17:15:00Z">
              <w:r w:rsidRPr="00543C8D" w:rsidDel="00476E85">
                <w:rPr>
                  <w:rFonts w:cs="Arial"/>
                  <w:sz w:val="16"/>
                  <w:szCs w:val="16"/>
                  <w:lang w:val="en-GB"/>
                </w:rPr>
                <w:delText>0..</w:delText>
              </w:r>
            </w:del>
            <w:commentRangeEnd w:id="1523"/>
            <w:r w:rsidR="00C87A36">
              <w:rPr>
                <w:rStyle w:val="CommentReference"/>
                <w:rFonts w:eastAsia="MS Mincho"/>
                <w:szCs w:val="20"/>
                <w:lang w:eastAsia="ja-JP"/>
              </w:rPr>
              <w:commentReference w:id="1523"/>
            </w:r>
            <w:r w:rsidRPr="00543C8D">
              <w:rPr>
                <w:rFonts w:cs="Arial"/>
                <w:sz w:val="16"/>
                <w:szCs w:val="16"/>
                <w:lang w:val="en-GB"/>
              </w:rPr>
              <w:t>1</w:t>
            </w:r>
          </w:p>
        </w:tc>
        <w:tc>
          <w:tcPr>
            <w:tcW w:w="2790" w:type="dxa"/>
          </w:tcPr>
          <w:p w14:paraId="7429D0CE" w14:textId="544E054C" w:rsidR="00165620" w:rsidRPr="004F1035" w:rsidRDefault="00111549" w:rsidP="00C1698B">
            <w:pPr>
              <w:snapToGrid w:val="0"/>
              <w:spacing w:before="60" w:after="60"/>
              <w:jc w:val="left"/>
              <w:rPr>
                <w:rFonts w:eastAsia="MS Mincho" w:cs="Arial"/>
                <w:sz w:val="16"/>
                <w:szCs w:val="16"/>
                <w:lang w:eastAsia="en-SG"/>
              </w:rPr>
            </w:pPr>
            <w:r w:rsidRPr="004F1035">
              <w:rPr>
                <w:rFonts w:eastAsia="MS Mincho" w:cs="Arial"/>
                <w:sz w:val="16"/>
                <w:szCs w:val="16"/>
                <w:lang w:eastAsia="en-SG"/>
              </w:rPr>
              <w:t>S100_TemporalExtent</w:t>
            </w:r>
          </w:p>
        </w:tc>
        <w:tc>
          <w:tcPr>
            <w:tcW w:w="3060" w:type="dxa"/>
          </w:tcPr>
          <w:p w14:paraId="0318E7BF" w14:textId="77777777" w:rsidR="00111549" w:rsidRPr="00111549" w:rsidRDefault="00111549" w:rsidP="00111549">
            <w:pPr>
              <w:snapToGrid w:val="0"/>
              <w:spacing w:before="60" w:after="60"/>
              <w:jc w:val="left"/>
              <w:rPr>
                <w:sz w:val="16"/>
                <w:szCs w:val="16"/>
                <w:lang w:val="en-GB"/>
              </w:rPr>
            </w:pPr>
            <w:r w:rsidRPr="00111549">
              <w:rPr>
                <w:sz w:val="16"/>
                <w:szCs w:val="16"/>
                <w:lang w:val="en-GB"/>
              </w:rPr>
              <w:t>The temporal extent is encoded as the date/time of the earliest and latest data records (in coverage datasets) or date/time ranges (in vector datasets)</w:t>
            </w:r>
          </w:p>
          <w:p w14:paraId="6D7F4055"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there is more than one feature in a dataset, the earliest and latest time values of records in all features are used, which means the earliest and latest values may be from different features</w:t>
            </w:r>
          </w:p>
          <w:p w14:paraId="45D3F4B1"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033C6ED1" w14:textId="6F5F05C9" w:rsidR="00165620" w:rsidRDefault="00111549" w:rsidP="00111549">
            <w:pPr>
              <w:snapToGrid w:val="0"/>
              <w:spacing w:before="60" w:after="60"/>
              <w:jc w:val="left"/>
              <w:rPr>
                <w:sz w:val="16"/>
                <w:szCs w:val="16"/>
                <w:lang w:val="en-GB"/>
              </w:rPr>
            </w:pPr>
            <w:r w:rsidRPr="00111549">
              <w:rPr>
                <w:sz w:val="16"/>
                <w:szCs w:val="16"/>
                <w:lang w:val="en-GB"/>
              </w:rPr>
              <w:t>This attribute is encoded if and only if at least one of the start and end of the temporal extent is known</w:t>
            </w:r>
          </w:p>
        </w:tc>
      </w:tr>
      <w:tr w:rsidR="00C1698B" w:rsidRPr="002A5288" w14:paraId="49551E17" w14:textId="77777777" w:rsidTr="00716349">
        <w:trPr>
          <w:cantSplit/>
          <w:trHeight w:val="326"/>
        </w:trPr>
        <w:tc>
          <w:tcPr>
            <w:tcW w:w="1080" w:type="dxa"/>
          </w:tcPr>
          <w:p w14:paraId="627CE135"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6BD899D9"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productSpecification</w:t>
            </w:r>
          </w:p>
        </w:tc>
        <w:tc>
          <w:tcPr>
            <w:tcW w:w="3510" w:type="dxa"/>
          </w:tcPr>
          <w:p w14:paraId="6F9313BD"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dataset</w:t>
            </w:r>
          </w:p>
        </w:tc>
        <w:tc>
          <w:tcPr>
            <w:tcW w:w="810" w:type="dxa"/>
          </w:tcPr>
          <w:p w14:paraId="786927E0"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752BC411"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2B0DBE95" w14:textId="77777777" w:rsidR="00C1698B" w:rsidRPr="002A5288" w:rsidRDefault="00C1698B" w:rsidP="00C1698B">
            <w:pPr>
              <w:snapToGrid w:val="0"/>
              <w:spacing w:before="60" w:after="60"/>
              <w:jc w:val="left"/>
              <w:rPr>
                <w:sz w:val="16"/>
                <w:szCs w:val="16"/>
                <w:lang w:val="en-GB"/>
              </w:rPr>
            </w:pPr>
          </w:p>
        </w:tc>
      </w:tr>
      <w:tr w:rsidR="00C1698B" w:rsidRPr="002A5288" w14:paraId="1C486A36" w14:textId="77777777" w:rsidTr="00716349">
        <w:trPr>
          <w:cantSplit/>
          <w:trHeight w:val="155"/>
        </w:trPr>
        <w:tc>
          <w:tcPr>
            <w:tcW w:w="1080" w:type="dxa"/>
          </w:tcPr>
          <w:p w14:paraId="61702887"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26CFAA85"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producingAgency</w:t>
            </w:r>
          </w:p>
        </w:tc>
        <w:tc>
          <w:tcPr>
            <w:tcW w:w="3510" w:type="dxa"/>
            <w:tcBorders>
              <w:bottom w:val="single" w:sz="4" w:space="0" w:color="000000"/>
            </w:tcBorders>
          </w:tcPr>
          <w:p w14:paraId="07CD843D" w14:textId="77777777" w:rsidR="00C1698B" w:rsidRPr="00973CDB" w:rsidRDefault="00C1698B" w:rsidP="00C1698B">
            <w:pPr>
              <w:pStyle w:val="ISOComments"/>
              <w:spacing w:before="60" w:after="60" w:line="240" w:lineRule="auto"/>
              <w:rPr>
                <w:sz w:val="16"/>
                <w:szCs w:val="16"/>
                <w:lang w:val="en-CA"/>
              </w:rPr>
            </w:pPr>
            <w:r w:rsidRPr="00FD4D76">
              <w:rPr>
                <w:sz w:val="16"/>
                <w:szCs w:val="16"/>
                <w:lang w:val="en-CA"/>
              </w:rPr>
              <w:t>Agency responsible for producing the data</w:t>
            </w:r>
          </w:p>
        </w:tc>
        <w:tc>
          <w:tcPr>
            <w:tcW w:w="810" w:type="dxa"/>
            <w:tcBorders>
              <w:bottom w:val="single" w:sz="4" w:space="0" w:color="000000"/>
            </w:tcBorders>
          </w:tcPr>
          <w:p w14:paraId="7256DC6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Borders>
              <w:bottom w:val="single" w:sz="4" w:space="0" w:color="000000"/>
            </w:tcBorders>
          </w:tcPr>
          <w:p w14:paraId="4B8B6E83" w14:textId="5245AA93" w:rsidR="00C1698B" w:rsidRPr="00B236DA" w:rsidRDefault="00C1698B" w:rsidP="00716349">
            <w:pPr>
              <w:snapToGrid w:val="0"/>
              <w:spacing w:before="60" w:after="60"/>
              <w:rPr>
                <w:sz w:val="16"/>
                <w:szCs w:val="16"/>
                <w:lang w:val="fr-CA"/>
              </w:rPr>
            </w:pPr>
            <w:r w:rsidRPr="00B236DA">
              <w:rPr>
                <w:sz w:val="16"/>
                <w:szCs w:val="16"/>
                <w:lang w:val="fr-CA"/>
              </w:rPr>
              <w:t xml:space="preserve">CI_Responsibility&gt;CI_Organisation </w:t>
            </w:r>
          </w:p>
        </w:tc>
        <w:tc>
          <w:tcPr>
            <w:tcW w:w="3060" w:type="dxa"/>
            <w:tcBorders>
              <w:bottom w:val="single" w:sz="4" w:space="0" w:color="000000"/>
            </w:tcBorders>
          </w:tcPr>
          <w:p w14:paraId="3F1B7AF2" w14:textId="55AD9E38" w:rsidR="00C1698B" w:rsidRPr="002A5288" w:rsidRDefault="006E5280" w:rsidP="00C1698B">
            <w:pPr>
              <w:snapToGrid w:val="0"/>
              <w:spacing w:before="60" w:after="60"/>
              <w:jc w:val="left"/>
              <w:rPr>
                <w:sz w:val="16"/>
                <w:szCs w:val="16"/>
                <w:lang w:val="en-GB"/>
              </w:rPr>
            </w:pPr>
            <w:r w:rsidRPr="006E5280">
              <w:rPr>
                <w:sz w:val="16"/>
                <w:szCs w:val="16"/>
                <w:lang w:val="en-GB"/>
              </w:rPr>
              <w:t>See Table 17-3</w:t>
            </w:r>
            <w:r w:rsidR="002A7207">
              <w:rPr>
                <w:sz w:val="16"/>
                <w:szCs w:val="16"/>
                <w:lang w:val="en-GB"/>
              </w:rPr>
              <w:t>, S-100 Ed. 5.0.0</w:t>
            </w:r>
          </w:p>
        </w:tc>
      </w:tr>
      <w:tr w:rsidR="0079648B" w:rsidRPr="002A5288" w14:paraId="77F3165B" w14:textId="77777777" w:rsidTr="00EE37EB">
        <w:trPr>
          <w:cantSplit/>
          <w:trHeight w:val="155"/>
        </w:trPr>
        <w:tc>
          <w:tcPr>
            <w:tcW w:w="1080" w:type="dxa"/>
          </w:tcPr>
          <w:p w14:paraId="1725097B" w14:textId="0C5222B4" w:rsidR="0079648B" w:rsidRPr="002A5288" w:rsidRDefault="007964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02E97CD1" w14:textId="477259A5" w:rsidR="0079648B" w:rsidRPr="002A5288" w:rsidRDefault="0079648B" w:rsidP="00C1698B">
            <w:pPr>
              <w:snapToGrid w:val="0"/>
              <w:spacing w:before="60" w:after="60"/>
              <w:jc w:val="left"/>
              <w:rPr>
                <w:sz w:val="16"/>
                <w:szCs w:val="16"/>
                <w:lang w:val="en-GB"/>
              </w:rPr>
            </w:pPr>
            <w:r w:rsidRPr="0079648B">
              <w:rPr>
                <w:sz w:val="16"/>
                <w:szCs w:val="16"/>
                <w:lang w:val="en-GB"/>
              </w:rPr>
              <w:t>producerCode</w:t>
            </w:r>
          </w:p>
        </w:tc>
        <w:tc>
          <w:tcPr>
            <w:tcW w:w="3510" w:type="dxa"/>
            <w:tcBorders>
              <w:bottom w:val="single" w:sz="4" w:space="0" w:color="000000"/>
            </w:tcBorders>
          </w:tcPr>
          <w:p w14:paraId="52661C31" w14:textId="0EA7A05C" w:rsidR="0079648B" w:rsidRPr="00FD4D76" w:rsidRDefault="0079648B" w:rsidP="00C1698B">
            <w:pPr>
              <w:pStyle w:val="ISOComments"/>
              <w:spacing w:before="60" w:after="60" w:line="240" w:lineRule="auto"/>
              <w:rPr>
                <w:sz w:val="16"/>
                <w:szCs w:val="16"/>
                <w:lang w:val="en-CA"/>
              </w:rPr>
            </w:pPr>
            <w:r w:rsidRPr="0079648B">
              <w:rPr>
                <w:sz w:val="16"/>
                <w:szCs w:val="16"/>
                <w:lang w:val="en-CA"/>
              </w:rPr>
              <w:t>The official IHO Producer Code from S-62</w:t>
            </w:r>
          </w:p>
        </w:tc>
        <w:tc>
          <w:tcPr>
            <w:tcW w:w="810" w:type="dxa"/>
            <w:tcBorders>
              <w:bottom w:val="single" w:sz="4" w:space="0" w:color="000000"/>
            </w:tcBorders>
          </w:tcPr>
          <w:p w14:paraId="32545B78" w14:textId="01C7B0EE" w:rsidR="0079648B" w:rsidRPr="002A5288" w:rsidRDefault="0079648B" w:rsidP="00C1698B">
            <w:pPr>
              <w:snapToGrid w:val="0"/>
              <w:spacing w:before="60" w:after="60"/>
              <w:jc w:val="center"/>
              <w:rPr>
                <w:sz w:val="16"/>
                <w:szCs w:val="16"/>
                <w:lang w:val="en-GB"/>
              </w:rPr>
            </w:pPr>
            <w:r>
              <w:rPr>
                <w:sz w:val="16"/>
                <w:szCs w:val="16"/>
                <w:lang w:val="en-GB"/>
              </w:rPr>
              <w:t>0..1</w:t>
            </w:r>
          </w:p>
        </w:tc>
        <w:tc>
          <w:tcPr>
            <w:tcW w:w="2790" w:type="dxa"/>
            <w:tcBorders>
              <w:bottom w:val="single" w:sz="4" w:space="0" w:color="000000"/>
            </w:tcBorders>
          </w:tcPr>
          <w:p w14:paraId="6945E900" w14:textId="38060314" w:rsidR="0079648B" w:rsidRPr="00B236DA" w:rsidRDefault="002E2D81" w:rsidP="000D1858">
            <w:pPr>
              <w:snapToGrid w:val="0"/>
              <w:spacing w:before="60" w:after="60"/>
              <w:rPr>
                <w:sz w:val="16"/>
                <w:szCs w:val="16"/>
                <w:lang w:val="fr-CA"/>
              </w:rPr>
            </w:pPr>
            <w:r w:rsidRPr="002E2D81">
              <w:rPr>
                <w:sz w:val="16"/>
                <w:szCs w:val="16"/>
                <w:lang w:val="fr-CA"/>
              </w:rPr>
              <w:t>CharacterString</w:t>
            </w:r>
          </w:p>
        </w:tc>
        <w:tc>
          <w:tcPr>
            <w:tcW w:w="3060" w:type="dxa"/>
            <w:tcBorders>
              <w:bottom w:val="single" w:sz="4" w:space="0" w:color="000000"/>
            </w:tcBorders>
          </w:tcPr>
          <w:p w14:paraId="3A08A01C" w14:textId="77777777" w:rsidR="0079648B" w:rsidRPr="006E5280" w:rsidRDefault="0079648B" w:rsidP="00C1698B">
            <w:pPr>
              <w:snapToGrid w:val="0"/>
              <w:spacing w:before="60" w:after="60"/>
              <w:jc w:val="left"/>
              <w:rPr>
                <w:sz w:val="16"/>
                <w:szCs w:val="16"/>
                <w:lang w:val="en-GB"/>
              </w:rPr>
            </w:pPr>
          </w:p>
        </w:tc>
      </w:tr>
      <w:tr w:rsidR="00C1698B" w:rsidRPr="002A5288" w14:paraId="0DD216CF" w14:textId="77777777" w:rsidTr="00716349">
        <w:trPr>
          <w:cantSplit/>
          <w:trHeight w:val="155"/>
        </w:trPr>
        <w:tc>
          <w:tcPr>
            <w:tcW w:w="1080" w:type="dxa"/>
          </w:tcPr>
          <w:p w14:paraId="22087FA4" w14:textId="77777777" w:rsidR="00C1698B" w:rsidRPr="002A5288" w:rsidRDefault="00C1698B" w:rsidP="00C1698B">
            <w:pPr>
              <w:snapToGrid w:val="0"/>
              <w:spacing w:before="60" w:after="60"/>
              <w:jc w:val="left"/>
              <w:rPr>
                <w:sz w:val="16"/>
                <w:szCs w:val="16"/>
                <w:lang w:val="en-GB"/>
              </w:rPr>
            </w:pPr>
            <w:r w:rsidRPr="002A5288">
              <w:rPr>
                <w:sz w:val="16"/>
                <w:szCs w:val="16"/>
                <w:lang w:val="en-GB"/>
              </w:rPr>
              <w:lastRenderedPageBreak/>
              <w:t>Attribute</w:t>
            </w:r>
          </w:p>
        </w:tc>
        <w:tc>
          <w:tcPr>
            <w:tcW w:w="2610" w:type="dxa"/>
          </w:tcPr>
          <w:p w14:paraId="3B15809C" w14:textId="2AD58C6F" w:rsidR="00C1698B" w:rsidRPr="002A5288" w:rsidRDefault="00057572" w:rsidP="00C1698B">
            <w:pPr>
              <w:snapToGrid w:val="0"/>
              <w:spacing w:before="60" w:after="60"/>
              <w:jc w:val="left"/>
              <w:rPr>
                <w:sz w:val="16"/>
                <w:szCs w:val="16"/>
                <w:lang w:val="en-GB"/>
              </w:rPr>
            </w:pPr>
            <w:r w:rsidRPr="00426B25">
              <w:rPr>
                <w:sz w:val="16"/>
                <w:szCs w:val="16"/>
                <w:lang w:val="en-GB"/>
              </w:rPr>
              <w:t>encodingFormat</w:t>
            </w:r>
          </w:p>
        </w:tc>
        <w:tc>
          <w:tcPr>
            <w:tcW w:w="3510" w:type="dxa"/>
          </w:tcPr>
          <w:p w14:paraId="42F3A5D5"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encoding format of the dataset</w:t>
            </w:r>
          </w:p>
        </w:tc>
        <w:tc>
          <w:tcPr>
            <w:tcW w:w="810" w:type="dxa"/>
          </w:tcPr>
          <w:p w14:paraId="182DA8F5"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2AB78AE8" w14:textId="5D794189" w:rsidR="00C1698B" w:rsidRPr="002A5288" w:rsidRDefault="00107783" w:rsidP="00C1698B">
            <w:pPr>
              <w:snapToGrid w:val="0"/>
              <w:spacing w:before="60" w:after="60"/>
              <w:jc w:val="left"/>
              <w:rPr>
                <w:sz w:val="16"/>
                <w:szCs w:val="16"/>
                <w:lang w:val="en-GB"/>
              </w:rPr>
            </w:pPr>
            <w:r w:rsidRPr="00426B25">
              <w:rPr>
                <w:sz w:val="16"/>
                <w:szCs w:val="16"/>
                <w:lang w:val="fr-CA"/>
              </w:rPr>
              <w:t>S100</w:t>
            </w:r>
            <w:r w:rsidR="000F0270">
              <w:t>_</w:t>
            </w:r>
            <w:r w:rsidR="000F0270" w:rsidRPr="000F0270">
              <w:rPr>
                <w:sz w:val="16"/>
                <w:szCs w:val="16"/>
                <w:lang w:val="fr-CA"/>
              </w:rPr>
              <w:t>EncodingFormat</w:t>
            </w:r>
            <w:r w:rsidR="000F0270" w:rsidRPr="000F0270" w:rsidDel="00107783">
              <w:rPr>
                <w:sz w:val="16"/>
                <w:szCs w:val="16"/>
                <w:lang w:val="fr-CA"/>
              </w:rPr>
              <w:t xml:space="preserve"> </w:t>
            </w:r>
          </w:p>
        </w:tc>
        <w:tc>
          <w:tcPr>
            <w:tcW w:w="3060" w:type="dxa"/>
          </w:tcPr>
          <w:p w14:paraId="5E58C032" w14:textId="77777777" w:rsidR="00C1698B" w:rsidRPr="002A5288" w:rsidRDefault="00C1698B" w:rsidP="00C1698B">
            <w:pPr>
              <w:snapToGrid w:val="0"/>
              <w:spacing w:before="60" w:after="60"/>
              <w:jc w:val="left"/>
              <w:rPr>
                <w:sz w:val="16"/>
                <w:szCs w:val="16"/>
                <w:lang w:val="en-GB"/>
              </w:rPr>
            </w:pPr>
            <w:r w:rsidRPr="00651F98">
              <w:rPr>
                <w:sz w:val="16"/>
                <w:szCs w:val="16"/>
                <w:lang w:val="en-GB"/>
              </w:rPr>
              <w:t>Must be GML</w:t>
            </w:r>
          </w:p>
        </w:tc>
      </w:tr>
      <w:tr w:rsidR="00C1698B" w:rsidRPr="002A5288" w14:paraId="2F846A08" w14:textId="45BCD416" w:rsidTr="00716349">
        <w:trPr>
          <w:cantSplit/>
          <w:trHeight w:val="171"/>
        </w:trPr>
        <w:tc>
          <w:tcPr>
            <w:tcW w:w="1080" w:type="dxa"/>
          </w:tcPr>
          <w:p w14:paraId="54FA3828" w14:textId="3D8D2986"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1E494773" w14:textId="7B51A950" w:rsidR="00C1698B" w:rsidRPr="002A5288" w:rsidRDefault="00C1698B" w:rsidP="00C1698B">
            <w:pPr>
              <w:snapToGrid w:val="0"/>
              <w:spacing w:before="60" w:after="60"/>
              <w:jc w:val="left"/>
              <w:rPr>
                <w:sz w:val="16"/>
                <w:szCs w:val="16"/>
                <w:lang w:val="en-GB"/>
              </w:rPr>
            </w:pPr>
            <w:r>
              <w:rPr>
                <w:sz w:val="16"/>
                <w:szCs w:val="16"/>
                <w:lang w:val="en-GB"/>
              </w:rPr>
              <w:t>dataCoverage</w:t>
            </w:r>
          </w:p>
        </w:tc>
        <w:tc>
          <w:tcPr>
            <w:tcW w:w="3510" w:type="dxa"/>
          </w:tcPr>
          <w:p w14:paraId="7C46D659" w14:textId="5C28A19F" w:rsidR="00C1698B" w:rsidRPr="002A5288" w:rsidRDefault="00C1698B" w:rsidP="00C1698B">
            <w:pPr>
              <w:snapToGrid w:val="0"/>
              <w:spacing w:before="60" w:after="60"/>
              <w:jc w:val="left"/>
              <w:rPr>
                <w:sz w:val="16"/>
                <w:szCs w:val="16"/>
                <w:lang w:val="en-GB"/>
              </w:rPr>
            </w:pPr>
            <w:r>
              <w:rPr>
                <w:sz w:val="16"/>
                <w:szCs w:val="16"/>
                <w:lang w:val="en-GB"/>
              </w:rPr>
              <w:t>Provides information about data coverages within the dataset</w:t>
            </w:r>
          </w:p>
        </w:tc>
        <w:tc>
          <w:tcPr>
            <w:tcW w:w="810" w:type="dxa"/>
          </w:tcPr>
          <w:p w14:paraId="449A10CA" w14:textId="659728B5" w:rsidR="00C1698B" w:rsidRDefault="00C1698B" w:rsidP="00C1698B">
            <w:pPr>
              <w:snapToGrid w:val="0"/>
              <w:spacing w:before="60" w:after="60"/>
              <w:jc w:val="center"/>
              <w:rPr>
                <w:sz w:val="16"/>
                <w:szCs w:val="16"/>
                <w:lang w:val="en-GB"/>
              </w:rPr>
            </w:pPr>
            <w:r>
              <w:rPr>
                <w:sz w:val="16"/>
                <w:szCs w:val="16"/>
                <w:lang w:val="en-GB"/>
              </w:rPr>
              <w:t>1..*</w:t>
            </w:r>
          </w:p>
        </w:tc>
        <w:tc>
          <w:tcPr>
            <w:tcW w:w="2790" w:type="dxa"/>
          </w:tcPr>
          <w:p w14:paraId="6582E3FB" w14:textId="1DA44112" w:rsidR="00C1698B" w:rsidRPr="002A5288" w:rsidRDefault="00C1698B" w:rsidP="00C1698B">
            <w:pPr>
              <w:snapToGrid w:val="0"/>
              <w:spacing w:before="60" w:after="60"/>
              <w:jc w:val="left"/>
              <w:rPr>
                <w:sz w:val="16"/>
                <w:szCs w:val="16"/>
                <w:lang w:val="en-GB"/>
              </w:rPr>
            </w:pPr>
            <w:r>
              <w:rPr>
                <w:sz w:val="16"/>
                <w:szCs w:val="16"/>
                <w:lang w:val="en-GB"/>
              </w:rPr>
              <w:t>S100_DataCoverage</w:t>
            </w:r>
          </w:p>
        </w:tc>
        <w:tc>
          <w:tcPr>
            <w:tcW w:w="3060" w:type="dxa"/>
          </w:tcPr>
          <w:p w14:paraId="697102C7" w14:textId="41611DB1" w:rsidR="00C1698B" w:rsidRPr="002A5288" w:rsidRDefault="00C1698B" w:rsidP="00C1698B">
            <w:pPr>
              <w:snapToGrid w:val="0"/>
              <w:spacing w:before="60" w:after="60"/>
              <w:jc w:val="left"/>
              <w:rPr>
                <w:sz w:val="16"/>
                <w:szCs w:val="16"/>
                <w:lang w:val="en-GB"/>
              </w:rPr>
            </w:pPr>
          </w:p>
        </w:tc>
      </w:tr>
      <w:tr w:rsidR="00C1698B" w:rsidRPr="002A5288" w14:paraId="5D802C32" w14:textId="6C40B253" w:rsidTr="00716349">
        <w:trPr>
          <w:cantSplit/>
          <w:trHeight w:val="155"/>
        </w:trPr>
        <w:tc>
          <w:tcPr>
            <w:tcW w:w="1080" w:type="dxa"/>
          </w:tcPr>
          <w:p w14:paraId="05E4714D" w14:textId="761AB72F"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7DB59E3" w14:textId="65AEFF37" w:rsidR="00C1698B" w:rsidRPr="002A5288" w:rsidRDefault="00C1698B" w:rsidP="00C1698B">
            <w:pPr>
              <w:snapToGrid w:val="0"/>
              <w:spacing w:before="60" w:after="60"/>
              <w:jc w:val="left"/>
              <w:rPr>
                <w:sz w:val="16"/>
                <w:szCs w:val="16"/>
                <w:lang w:val="en-GB"/>
              </w:rPr>
            </w:pPr>
            <w:r w:rsidRPr="002A5288">
              <w:rPr>
                <w:sz w:val="16"/>
                <w:szCs w:val="16"/>
                <w:lang w:val="en-GB"/>
              </w:rPr>
              <w:t>comment</w:t>
            </w:r>
          </w:p>
        </w:tc>
        <w:tc>
          <w:tcPr>
            <w:tcW w:w="3510" w:type="dxa"/>
          </w:tcPr>
          <w:p w14:paraId="251414CF" w14:textId="5DD4915B" w:rsidR="00C1698B" w:rsidRPr="002A5288" w:rsidRDefault="00C1698B" w:rsidP="00C1698B">
            <w:pPr>
              <w:snapToGrid w:val="0"/>
              <w:spacing w:before="60" w:after="60"/>
              <w:jc w:val="left"/>
              <w:rPr>
                <w:sz w:val="16"/>
                <w:szCs w:val="16"/>
                <w:lang w:val="en-GB"/>
              </w:rPr>
            </w:pPr>
            <w:r>
              <w:rPr>
                <w:sz w:val="16"/>
                <w:szCs w:val="16"/>
                <w:lang w:val="en-CA"/>
              </w:rPr>
              <w:t>Any additional information</w:t>
            </w:r>
          </w:p>
        </w:tc>
        <w:tc>
          <w:tcPr>
            <w:tcW w:w="810" w:type="dxa"/>
          </w:tcPr>
          <w:p w14:paraId="0E6F1DA6" w14:textId="2D31A254" w:rsidR="00C1698B" w:rsidRPr="002A5288" w:rsidRDefault="00C1698B" w:rsidP="00C1698B">
            <w:pPr>
              <w:snapToGrid w:val="0"/>
              <w:spacing w:before="60" w:after="60"/>
              <w:jc w:val="center"/>
              <w:rPr>
                <w:sz w:val="16"/>
                <w:szCs w:val="16"/>
                <w:lang w:val="en-GB"/>
              </w:rPr>
            </w:pPr>
            <w:r w:rsidRPr="002A5288">
              <w:rPr>
                <w:sz w:val="16"/>
                <w:szCs w:val="16"/>
                <w:lang w:val="en-GB"/>
              </w:rPr>
              <w:t>0..1</w:t>
            </w:r>
          </w:p>
        </w:tc>
        <w:tc>
          <w:tcPr>
            <w:tcW w:w="2790" w:type="dxa"/>
          </w:tcPr>
          <w:p w14:paraId="57D1119D" w14:textId="39258FBF"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0A9DA99A" w14:textId="7108736B" w:rsidR="00C1698B" w:rsidRPr="002A5288" w:rsidRDefault="00C1698B" w:rsidP="00C1698B">
            <w:pPr>
              <w:snapToGrid w:val="0"/>
              <w:spacing w:before="60" w:after="60"/>
              <w:jc w:val="left"/>
              <w:rPr>
                <w:sz w:val="16"/>
                <w:szCs w:val="16"/>
                <w:lang w:val="en-GB"/>
              </w:rPr>
            </w:pPr>
          </w:p>
        </w:tc>
      </w:tr>
      <w:tr w:rsidR="00C1698B" w:rsidRPr="002A5288" w14:paraId="3E98EA61" w14:textId="2847C15F" w:rsidTr="00716349">
        <w:trPr>
          <w:cantSplit/>
          <w:trHeight w:val="342"/>
        </w:trPr>
        <w:tc>
          <w:tcPr>
            <w:tcW w:w="1080" w:type="dxa"/>
          </w:tcPr>
          <w:p w14:paraId="1D9722F5" w14:textId="15485ACC" w:rsidR="00C1698B" w:rsidRDefault="00C1698B" w:rsidP="00956F82">
            <w:pPr>
              <w:snapToGrid w:val="0"/>
              <w:spacing w:before="60" w:after="60"/>
              <w:jc w:val="left"/>
              <w:rPr>
                <w:sz w:val="16"/>
                <w:szCs w:val="16"/>
                <w:lang w:val="en-GB"/>
              </w:rPr>
            </w:pPr>
            <w:r>
              <w:rPr>
                <w:sz w:val="16"/>
                <w:szCs w:val="16"/>
                <w:lang w:val="en-GB"/>
              </w:rPr>
              <w:t>Attribute</w:t>
            </w:r>
          </w:p>
        </w:tc>
        <w:tc>
          <w:tcPr>
            <w:tcW w:w="2610" w:type="dxa"/>
          </w:tcPr>
          <w:p w14:paraId="4A24BFFC" w14:textId="2FA72125" w:rsidR="00C1698B" w:rsidRPr="00DD7223" w:rsidRDefault="00C1698B" w:rsidP="00956F82">
            <w:pPr>
              <w:snapToGrid w:val="0"/>
              <w:spacing w:before="60" w:after="60"/>
              <w:jc w:val="left"/>
              <w:rPr>
                <w:rFonts w:cs="Arial"/>
                <w:sz w:val="16"/>
                <w:szCs w:val="16"/>
              </w:rPr>
            </w:pPr>
            <w:r>
              <w:rPr>
                <w:sz w:val="16"/>
                <w:szCs w:val="16"/>
                <w:lang w:val="en-GB"/>
              </w:rPr>
              <w:t>defaultLocale</w:t>
            </w:r>
          </w:p>
        </w:tc>
        <w:tc>
          <w:tcPr>
            <w:tcW w:w="3510" w:type="dxa"/>
          </w:tcPr>
          <w:p w14:paraId="7EE5FC1D" w14:textId="232EF924" w:rsidR="00C1698B" w:rsidRDefault="00171B32" w:rsidP="00956F82">
            <w:pPr>
              <w:spacing w:before="60" w:after="60"/>
              <w:jc w:val="left"/>
              <w:rPr>
                <w:rFonts w:cs="Arial"/>
                <w:sz w:val="16"/>
                <w:szCs w:val="16"/>
              </w:rPr>
            </w:pPr>
            <w:r w:rsidRPr="008611B4">
              <w:rPr>
                <w:sz w:val="16"/>
                <w:szCs w:val="16"/>
              </w:rPr>
              <w:t>Default language and character set used in the dataset</w:t>
            </w:r>
          </w:p>
        </w:tc>
        <w:tc>
          <w:tcPr>
            <w:tcW w:w="810" w:type="dxa"/>
          </w:tcPr>
          <w:p w14:paraId="5805CF02" w14:textId="170EC34F" w:rsidR="00C1698B" w:rsidRDefault="00C1698B" w:rsidP="00283418">
            <w:pPr>
              <w:snapToGrid w:val="0"/>
              <w:spacing w:before="60" w:after="60"/>
              <w:jc w:val="center"/>
              <w:rPr>
                <w:rFonts w:cs="Arial"/>
                <w:sz w:val="16"/>
                <w:szCs w:val="16"/>
              </w:rPr>
            </w:pPr>
            <w:r>
              <w:rPr>
                <w:sz w:val="16"/>
                <w:szCs w:val="16"/>
                <w:lang w:val="en-GB"/>
              </w:rPr>
              <w:t>1</w:t>
            </w:r>
          </w:p>
        </w:tc>
        <w:tc>
          <w:tcPr>
            <w:tcW w:w="2790" w:type="dxa"/>
          </w:tcPr>
          <w:p w14:paraId="71E35DE9" w14:textId="1494D232" w:rsidR="00C1698B" w:rsidRDefault="00C1698B" w:rsidP="00956F82">
            <w:pPr>
              <w:snapToGrid w:val="0"/>
              <w:spacing w:before="60" w:after="60"/>
              <w:jc w:val="left"/>
              <w:rPr>
                <w:rFonts w:cs="Arial"/>
                <w:sz w:val="16"/>
                <w:szCs w:val="16"/>
              </w:rPr>
            </w:pPr>
            <w:r>
              <w:rPr>
                <w:sz w:val="16"/>
                <w:szCs w:val="16"/>
                <w:lang w:val="en-GB"/>
              </w:rPr>
              <w:t>PT_Locale</w:t>
            </w:r>
          </w:p>
        </w:tc>
        <w:tc>
          <w:tcPr>
            <w:tcW w:w="3060" w:type="dxa"/>
          </w:tcPr>
          <w:p w14:paraId="3A9699D9" w14:textId="6FD30730" w:rsidR="00C1698B" w:rsidRDefault="00171B32" w:rsidP="00956F82">
            <w:pPr>
              <w:snapToGrid w:val="0"/>
              <w:spacing w:before="60" w:after="60"/>
              <w:jc w:val="left"/>
              <w:rPr>
                <w:sz w:val="16"/>
                <w:szCs w:val="16"/>
                <w:lang w:val="en-GB"/>
              </w:rPr>
            </w:pPr>
            <w:r w:rsidRPr="000E086D">
              <w:rPr>
                <w:sz w:val="16"/>
                <w:szCs w:val="16"/>
                <w:lang w:val="en-GB"/>
              </w:rPr>
              <w:t>In absence of defaultLocale the language is English, UTF-8</w:t>
            </w:r>
          </w:p>
        </w:tc>
      </w:tr>
      <w:tr w:rsidR="00C1698B" w:rsidRPr="002A5288" w14:paraId="361C3BCB" w14:textId="3DE8FE97" w:rsidTr="00716349">
        <w:trPr>
          <w:cantSplit/>
          <w:trHeight w:val="342"/>
        </w:trPr>
        <w:tc>
          <w:tcPr>
            <w:tcW w:w="1080" w:type="dxa"/>
          </w:tcPr>
          <w:p w14:paraId="0B646F32" w14:textId="0E098369" w:rsidR="00C1698B" w:rsidRDefault="00C1698B" w:rsidP="00956F82">
            <w:pPr>
              <w:snapToGrid w:val="0"/>
              <w:spacing w:before="60" w:after="60"/>
              <w:jc w:val="left"/>
              <w:rPr>
                <w:sz w:val="16"/>
                <w:szCs w:val="16"/>
                <w:lang w:val="en-GB"/>
              </w:rPr>
            </w:pPr>
            <w:r>
              <w:rPr>
                <w:sz w:val="16"/>
                <w:szCs w:val="16"/>
                <w:lang w:val="en-GB"/>
              </w:rPr>
              <w:t>Attribute</w:t>
            </w:r>
          </w:p>
        </w:tc>
        <w:tc>
          <w:tcPr>
            <w:tcW w:w="2610" w:type="dxa"/>
          </w:tcPr>
          <w:p w14:paraId="270A907B" w14:textId="7675042C" w:rsidR="00C1698B" w:rsidRPr="00DD7223" w:rsidRDefault="00C1698B" w:rsidP="00956F82">
            <w:pPr>
              <w:snapToGrid w:val="0"/>
              <w:spacing w:before="60" w:after="60"/>
              <w:jc w:val="left"/>
              <w:rPr>
                <w:rFonts w:cs="Arial"/>
                <w:sz w:val="16"/>
                <w:szCs w:val="16"/>
              </w:rPr>
            </w:pPr>
            <w:r>
              <w:rPr>
                <w:sz w:val="16"/>
                <w:szCs w:val="16"/>
                <w:lang w:val="en-GB"/>
              </w:rPr>
              <w:t>otherLocale</w:t>
            </w:r>
          </w:p>
        </w:tc>
        <w:tc>
          <w:tcPr>
            <w:tcW w:w="3510" w:type="dxa"/>
          </w:tcPr>
          <w:p w14:paraId="5B5584D1" w14:textId="5C18AEF8" w:rsidR="00C1698B" w:rsidRDefault="00171B32" w:rsidP="00956F82">
            <w:pPr>
              <w:spacing w:before="60" w:after="60"/>
              <w:jc w:val="left"/>
              <w:rPr>
                <w:rFonts w:cs="Arial"/>
                <w:sz w:val="16"/>
                <w:szCs w:val="16"/>
              </w:rPr>
            </w:pPr>
            <w:r w:rsidRPr="009E2E2D">
              <w:rPr>
                <w:sz w:val="16"/>
                <w:szCs w:val="16"/>
              </w:rPr>
              <w:t>Other languages and character sets used in the dataset</w:t>
            </w:r>
          </w:p>
        </w:tc>
        <w:tc>
          <w:tcPr>
            <w:tcW w:w="810" w:type="dxa"/>
          </w:tcPr>
          <w:p w14:paraId="7AD5205C" w14:textId="0B813210" w:rsidR="00C1698B" w:rsidRDefault="00C1698B" w:rsidP="00283418">
            <w:pPr>
              <w:snapToGrid w:val="0"/>
              <w:spacing w:before="60" w:after="60"/>
              <w:jc w:val="center"/>
              <w:rPr>
                <w:rFonts w:cs="Arial"/>
                <w:sz w:val="16"/>
                <w:szCs w:val="16"/>
              </w:rPr>
            </w:pPr>
            <w:r>
              <w:rPr>
                <w:sz w:val="16"/>
                <w:szCs w:val="16"/>
                <w:lang w:val="en-GB"/>
              </w:rPr>
              <w:t>0..*</w:t>
            </w:r>
          </w:p>
        </w:tc>
        <w:tc>
          <w:tcPr>
            <w:tcW w:w="2790" w:type="dxa"/>
          </w:tcPr>
          <w:p w14:paraId="5D4772D7" w14:textId="6406522D" w:rsidR="00C1698B" w:rsidRDefault="00C1698B" w:rsidP="00956F82">
            <w:pPr>
              <w:snapToGrid w:val="0"/>
              <w:spacing w:before="60" w:after="60"/>
              <w:jc w:val="left"/>
              <w:rPr>
                <w:rFonts w:cs="Arial"/>
                <w:sz w:val="16"/>
                <w:szCs w:val="16"/>
              </w:rPr>
            </w:pPr>
            <w:r>
              <w:rPr>
                <w:sz w:val="16"/>
                <w:szCs w:val="16"/>
                <w:lang w:val="en-GB"/>
              </w:rPr>
              <w:t>PT_Locale</w:t>
            </w:r>
          </w:p>
        </w:tc>
        <w:tc>
          <w:tcPr>
            <w:tcW w:w="3060" w:type="dxa"/>
          </w:tcPr>
          <w:p w14:paraId="190D810B" w14:textId="618B73DE" w:rsidR="00C1698B" w:rsidRDefault="00C1698B" w:rsidP="00956F82">
            <w:pPr>
              <w:snapToGrid w:val="0"/>
              <w:spacing w:before="60" w:after="60"/>
              <w:jc w:val="left"/>
              <w:rPr>
                <w:sz w:val="16"/>
                <w:szCs w:val="16"/>
                <w:lang w:val="en-GB"/>
              </w:rPr>
            </w:pPr>
          </w:p>
        </w:tc>
      </w:tr>
      <w:tr w:rsidR="00C1698B" w:rsidRPr="000753E8" w14:paraId="40943B06" w14:textId="77777777" w:rsidTr="00716349">
        <w:trPr>
          <w:cantSplit/>
          <w:trHeight w:val="342"/>
        </w:trPr>
        <w:tc>
          <w:tcPr>
            <w:tcW w:w="1080" w:type="dxa"/>
          </w:tcPr>
          <w:p w14:paraId="232C860A" w14:textId="77777777" w:rsidR="00C1698B" w:rsidRDefault="00C1698B" w:rsidP="00716349">
            <w:pPr>
              <w:snapToGrid w:val="0"/>
              <w:spacing w:before="60" w:after="60"/>
              <w:jc w:val="center"/>
              <w:rPr>
                <w:sz w:val="16"/>
                <w:szCs w:val="16"/>
                <w:lang w:val="en-GB"/>
              </w:rPr>
            </w:pPr>
            <w:r w:rsidRPr="001E4A8D">
              <w:rPr>
                <w:sz w:val="16"/>
                <w:szCs w:val="16"/>
                <w:lang w:val="en-GB"/>
              </w:rPr>
              <w:t>Attribute</w:t>
            </w:r>
          </w:p>
        </w:tc>
        <w:tc>
          <w:tcPr>
            <w:tcW w:w="2610" w:type="dxa"/>
          </w:tcPr>
          <w:p w14:paraId="7E1EF676" w14:textId="77777777" w:rsidR="00C1698B" w:rsidRDefault="00C1698B" w:rsidP="00956F82">
            <w:pPr>
              <w:snapToGrid w:val="0"/>
              <w:spacing w:before="60" w:after="60"/>
              <w:jc w:val="left"/>
              <w:rPr>
                <w:sz w:val="16"/>
                <w:szCs w:val="16"/>
                <w:lang w:val="en-GB"/>
              </w:rPr>
            </w:pPr>
            <w:r>
              <w:rPr>
                <w:sz w:val="16"/>
                <w:szCs w:val="16"/>
                <w:lang w:val="en-GB"/>
              </w:rPr>
              <w:t>metadataPointOfContact</w:t>
            </w:r>
          </w:p>
        </w:tc>
        <w:tc>
          <w:tcPr>
            <w:tcW w:w="3510" w:type="dxa"/>
          </w:tcPr>
          <w:p w14:paraId="04E1FBFD" w14:textId="445C16BE" w:rsidR="00C1698B" w:rsidRDefault="00283418" w:rsidP="00956F82">
            <w:pPr>
              <w:spacing w:before="60" w:after="60"/>
              <w:jc w:val="left"/>
              <w:rPr>
                <w:sz w:val="16"/>
                <w:szCs w:val="16"/>
                <w:lang w:val="en-GB"/>
              </w:rPr>
            </w:pPr>
            <w:r>
              <w:rPr>
                <w:sz w:val="16"/>
                <w:szCs w:val="16"/>
                <w:lang w:val="en-GB"/>
              </w:rPr>
              <w:t xml:space="preserve">Point </w:t>
            </w:r>
            <w:r w:rsidR="00C1698B">
              <w:rPr>
                <w:sz w:val="16"/>
                <w:szCs w:val="16"/>
                <w:lang w:val="en-GB"/>
              </w:rPr>
              <w:t>of contact for metadata</w:t>
            </w:r>
          </w:p>
        </w:tc>
        <w:tc>
          <w:tcPr>
            <w:tcW w:w="810" w:type="dxa"/>
          </w:tcPr>
          <w:p w14:paraId="6C8CDAC5" w14:textId="78869A29" w:rsidR="00C1698B" w:rsidRDefault="00101D15" w:rsidP="00283418">
            <w:pPr>
              <w:snapToGrid w:val="0"/>
              <w:spacing w:before="60" w:after="60"/>
              <w:jc w:val="center"/>
              <w:rPr>
                <w:sz w:val="16"/>
                <w:szCs w:val="16"/>
                <w:lang w:val="en-GB"/>
              </w:rPr>
            </w:pPr>
            <w:r>
              <w:rPr>
                <w:sz w:val="16"/>
                <w:szCs w:val="16"/>
                <w:lang w:val="en-GB"/>
              </w:rPr>
              <w:t>0..</w:t>
            </w:r>
            <w:r w:rsidR="00C1698B">
              <w:rPr>
                <w:sz w:val="16"/>
                <w:szCs w:val="16"/>
                <w:lang w:val="en-GB"/>
              </w:rPr>
              <w:t>1</w:t>
            </w:r>
          </w:p>
        </w:tc>
        <w:tc>
          <w:tcPr>
            <w:tcW w:w="2790" w:type="dxa"/>
          </w:tcPr>
          <w:p w14:paraId="72B1AACE" w14:textId="77777777" w:rsidR="00C1698B" w:rsidRPr="00716349" w:rsidRDefault="00C1698B" w:rsidP="00956F82">
            <w:pPr>
              <w:snapToGrid w:val="0"/>
              <w:spacing w:before="60" w:after="60"/>
              <w:jc w:val="left"/>
              <w:rPr>
                <w:sz w:val="16"/>
                <w:szCs w:val="16"/>
                <w:lang w:val="it-IT"/>
              </w:rPr>
            </w:pPr>
            <w:r w:rsidRPr="00716349">
              <w:rPr>
                <w:sz w:val="16"/>
                <w:szCs w:val="16"/>
                <w:lang w:val="it-IT"/>
              </w:rPr>
              <w:t>CI_Responsibility&gt;CI_Individual or</w:t>
            </w:r>
          </w:p>
          <w:p w14:paraId="24F288C3" w14:textId="77777777" w:rsidR="00C1698B" w:rsidRPr="00716349" w:rsidRDefault="00C1698B" w:rsidP="00283418">
            <w:pPr>
              <w:snapToGrid w:val="0"/>
              <w:spacing w:before="60" w:after="60"/>
              <w:jc w:val="left"/>
              <w:rPr>
                <w:sz w:val="16"/>
                <w:szCs w:val="16"/>
                <w:lang w:val="it-IT"/>
              </w:rPr>
            </w:pPr>
            <w:r w:rsidRPr="00716349">
              <w:rPr>
                <w:sz w:val="16"/>
                <w:szCs w:val="16"/>
                <w:lang w:val="it-IT"/>
              </w:rPr>
              <w:t>CI_Responsibility&gt;CI_Organisation</w:t>
            </w:r>
          </w:p>
        </w:tc>
        <w:tc>
          <w:tcPr>
            <w:tcW w:w="3060" w:type="dxa"/>
          </w:tcPr>
          <w:p w14:paraId="07757849" w14:textId="5CE3F106" w:rsidR="00C1698B" w:rsidRPr="00716349" w:rsidRDefault="00101D15" w:rsidP="00283418">
            <w:pPr>
              <w:snapToGrid w:val="0"/>
              <w:spacing w:before="60" w:after="60"/>
              <w:jc w:val="left"/>
              <w:rPr>
                <w:sz w:val="16"/>
                <w:szCs w:val="16"/>
                <w:lang w:val="en-US"/>
              </w:rPr>
            </w:pPr>
            <w:r w:rsidRPr="00716349">
              <w:rPr>
                <w:sz w:val="16"/>
                <w:szCs w:val="16"/>
                <w:lang w:val="en-US"/>
              </w:rPr>
              <w:t>Only if metadataPointOfContact is different to producingAgency</w:t>
            </w:r>
          </w:p>
        </w:tc>
      </w:tr>
      <w:tr w:rsidR="00C1698B" w:rsidRPr="002A5288" w14:paraId="6B510252" w14:textId="77777777" w:rsidTr="00716349">
        <w:trPr>
          <w:cantSplit/>
          <w:trHeight w:val="342"/>
        </w:trPr>
        <w:tc>
          <w:tcPr>
            <w:tcW w:w="1080" w:type="dxa"/>
          </w:tcPr>
          <w:p w14:paraId="11A918FE" w14:textId="77777777" w:rsidR="00C1698B" w:rsidRDefault="00C1698B" w:rsidP="00956F82">
            <w:pPr>
              <w:snapToGrid w:val="0"/>
              <w:spacing w:before="60" w:after="60"/>
              <w:jc w:val="left"/>
              <w:rPr>
                <w:sz w:val="16"/>
                <w:szCs w:val="16"/>
                <w:lang w:val="en-GB"/>
              </w:rPr>
            </w:pPr>
            <w:r w:rsidRPr="001E4A8D">
              <w:rPr>
                <w:sz w:val="16"/>
                <w:szCs w:val="16"/>
                <w:lang w:val="en-GB"/>
              </w:rPr>
              <w:t>Attribute</w:t>
            </w:r>
          </w:p>
        </w:tc>
        <w:tc>
          <w:tcPr>
            <w:tcW w:w="2610" w:type="dxa"/>
          </w:tcPr>
          <w:p w14:paraId="1F308A83" w14:textId="77777777" w:rsidR="00C1698B" w:rsidRDefault="00C1698B" w:rsidP="00956F82">
            <w:pPr>
              <w:snapToGrid w:val="0"/>
              <w:spacing w:before="60" w:after="60"/>
              <w:jc w:val="left"/>
              <w:rPr>
                <w:sz w:val="16"/>
                <w:szCs w:val="16"/>
                <w:lang w:val="en-GB"/>
              </w:rPr>
            </w:pPr>
            <w:r>
              <w:rPr>
                <w:sz w:val="16"/>
                <w:szCs w:val="16"/>
                <w:lang w:val="en-GB"/>
              </w:rPr>
              <w:t>metadataDateStamp</w:t>
            </w:r>
          </w:p>
        </w:tc>
        <w:tc>
          <w:tcPr>
            <w:tcW w:w="3510" w:type="dxa"/>
          </w:tcPr>
          <w:p w14:paraId="243E8CF2" w14:textId="1BE15416" w:rsidR="00C1698B" w:rsidRDefault="00283418" w:rsidP="00956F82">
            <w:pPr>
              <w:spacing w:before="60" w:after="60"/>
              <w:jc w:val="left"/>
              <w:rPr>
                <w:sz w:val="16"/>
                <w:szCs w:val="16"/>
                <w:lang w:val="en-GB"/>
              </w:rPr>
            </w:pPr>
            <w:r>
              <w:rPr>
                <w:sz w:val="16"/>
                <w:szCs w:val="16"/>
                <w:lang w:val="en-GB"/>
              </w:rPr>
              <w:t xml:space="preserve">Date </w:t>
            </w:r>
            <w:r w:rsidR="00C1698B">
              <w:rPr>
                <w:sz w:val="16"/>
                <w:szCs w:val="16"/>
                <w:lang w:val="en-GB"/>
              </w:rPr>
              <w:t>stamp for metadata</w:t>
            </w:r>
          </w:p>
        </w:tc>
        <w:tc>
          <w:tcPr>
            <w:tcW w:w="810" w:type="dxa"/>
          </w:tcPr>
          <w:p w14:paraId="0EB1F316" w14:textId="77777777" w:rsidR="00C1698B" w:rsidRDefault="00C1698B" w:rsidP="00283418">
            <w:pPr>
              <w:snapToGrid w:val="0"/>
              <w:spacing w:before="60" w:after="60"/>
              <w:jc w:val="center"/>
              <w:rPr>
                <w:sz w:val="16"/>
                <w:szCs w:val="16"/>
                <w:lang w:val="en-GB"/>
              </w:rPr>
            </w:pPr>
            <w:r>
              <w:rPr>
                <w:sz w:val="16"/>
                <w:szCs w:val="16"/>
                <w:lang w:val="en-GB"/>
              </w:rPr>
              <w:t>1</w:t>
            </w:r>
          </w:p>
        </w:tc>
        <w:tc>
          <w:tcPr>
            <w:tcW w:w="2790" w:type="dxa"/>
          </w:tcPr>
          <w:p w14:paraId="5BC75E4B" w14:textId="77777777" w:rsidR="00C1698B" w:rsidRDefault="00C1698B" w:rsidP="00956F82">
            <w:pPr>
              <w:snapToGrid w:val="0"/>
              <w:spacing w:before="60" w:after="60"/>
              <w:jc w:val="left"/>
              <w:rPr>
                <w:sz w:val="16"/>
                <w:szCs w:val="16"/>
                <w:lang w:val="en-GB"/>
              </w:rPr>
            </w:pPr>
            <w:r>
              <w:rPr>
                <w:sz w:val="16"/>
                <w:szCs w:val="16"/>
                <w:lang w:val="en-GB"/>
              </w:rPr>
              <w:t>Date</w:t>
            </w:r>
          </w:p>
        </w:tc>
        <w:tc>
          <w:tcPr>
            <w:tcW w:w="3060" w:type="dxa"/>
          </w:tcPr>
          <w:p w14:paraId="0A795225" w14:textId="77777777" w:rsidR="00C1698B" w:rsidRDefault="00C1698B" w:rsidP="00956F82">
            <w:pPr>
              <w:snapToGrid w:val="0"/>
              <w:spacing w:before="60" w:after="60"/>
              <w:jc w:val="left"/>
              <w:rPr>
                <w:sz w:val="16"/>
                <w:szCs w:val="16"/>
                <w:lang w:val="en-GB"/>
              </w:rPr>
            </w:pPr>
            <w:r>
              <w:rPr>
                <w:sz w:val="16"/>
                <w:szCs w:val="16"/>
                <w:lang w:val="en-GB"/>
              </w:rPr>
              <w:t>May or may not be the issue date</w:t>
            </w:r>
          </w:p>
        </w:tc>
      </w:tr>
      <w:tr w:rsidR="00D0622D" w:rsidRPr="002A5288" w14:paraId="2622E569" w14:textId="77777777" w:rsidTr="00716349">
        <w:trPr>
          <w:cantSplit/>
          <w:trHeight w:val="342"/>
        </w:trPr>
        <w:tc>
          <w:tcPr>
            <w:tcW w:w="1080" w:type="dxa"/>
          </w:tcPr>
          <w:p w14:paraId="64763E66" w14:textId="13020062"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2744B230" w14:textId="0138B937" w:rsidR="00D0622D" w:rsidRDefault="0034022E" w:rsidP="00283418">
            <w:pPr>
              <w:snapToGrid w:val="0"/>
              <w:spacing w:before="60" w:after="60"/>
              <w:jc w:val="left"/>
              <w:rPr>
                <w:sz w:val="16"/>
                <w:szCs w:val="16"/>
                <w:lang w:val="en-GB"/>
              </w:rPr>
            </w:pPr>
            <w:r w:rsidRPr="0034022E">
              <w:rPr>
                <w:sz w:val="16"/>
                <w:szCs w:val="16"/>
                <w:lang w:val="en-GB"/>
              </w:rPr>
              <w:t>replacedData</w:t>
            </w:r>
          </w:p>
        </w:tc>
        <w:tc>
          <w:tcPr>
            <w:tcW w:w="3510" w:type="dxa"/>
          </w:tcPr>
          <w:p w14:paraId="11749AD4" w14:textId="50198868" w:rsidR="00D0622D" w:rsidRDefault="0034022E" w:rsidP="00283418">
            <w:pPr>
              <w:spacing w:before="60" w:after="60"/>
              <w:jc w:val="left"/>
              <w:rPr>
                <w:sz w:val="16"/>
                <w:szCs w:val="16"/>
                <w:lang w:val="en-GB"/>
              </w:rPr>
            </w:pPr>
            <w:r w:rsidRPr="0034022E">
              <w:rPr>
                <w:sz w:val="16"/>
                <w:szCs w:val="16"/>
                <w:lang w:val="en-GB"/>
              </w:rPr>
              <w:t>If a data file is cancelled is it replaced by another data file</w:t>
            </w:r>
          </w:p>
        </w:tc>
        <w:tc>
          <w:tcPr>
            <w:tcW w:w="810" w:type="dxa"/>
          </w:tcPr>
          <w:p w14:paraId="4164841E" w14:textId="4C53C35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1</w:t>
            </w:r>
          </w:p>
        </w:tc>
        <w:tc>
          <w:tcPr>
            <w:tcW w:w="2790" w:type="dxa"/>
          </w:tcPr>
          <w:p w14:paraId="482D4937" w14:textId="5E4BE956" w:rsidR="00D0622D" w:rsidRDefault="002F5C11" w:rsidP="00956F82">
            <w:pPr>
              <w:snapToGrid w:val="0"/>
              <w:spacing w:before="60" w:after="60"/>
              <w:jc w:val="left"/>
              <w:rPr>
                <w:sz w:val="16"/>
                <w:szCs w:val="16"/>
                <w:lang w:val="en-GB"/>
              </w:rPr>
            </w:pPr>
            <w:r>
              <w:rPr>
                <w:sz w:val="16"/>
                <w:szCs w:val="16"/>
                <w:lang w:val="en-GB"/>
              </w:rPr>
              <w:t>Boolean</w:t>
            </w:r>
          </w:p>
        </w:tc>
        <w:tc>
          <w:tcPr>
            <w:tcW w:w="3060" w:type="dxa"/>
          </w:tcPr>
          <w:p w14:paraId="0C5EA66A" w14:textId="77777777" w:rsidR="00D0622D" w:rsidRDefault="00D0622D" w:rsidP="00283418">
            <w:pPr>
              <w:snapToGrid w:val="0"/>
              <w:spacing w:before="60" w:after="60"/>
              <w:jc w:val="left"/>
              <w:rPr>
                <w:sz w:val="16"/>
                <w:szCs w:val="16"/>
                <w:lang w:val="en-GB"/>
              </w:rPr>
            </w:pPr>
          </w:p>
        </w:tc>
      </w:tr>
      <w:tr w:rsidR="00D0622D" w:rsidRPr="002A5288" w14:paraId="7C0F85AC" w14:textId="77777777" w:rsidTr="00716349">
        <w:trPr>
          <w:cantSplit/>
          <w:trHeight w:val="342"/>
        </w:trPr>
        <w:tc>
          <w:tcPr>
            <w:tcW w:w="1080" w:type="dxa"/>
          </w:tcPr>
          <w:p w14:paraId="062E8B02" w14:textId="3DAF4210"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429772C4" w14:textId="032999D4" w:rsidR="00D0622D" w:rsidRDefault="0034022E" w:rsidP="00283418">
            <w:pPr>
              <w:snapToGrid w:val="0"/>
              <w:spacing w:before="60" w:after="60"/>
              <w:jc w:val="left"/>
              <w:rPr>
                <w:sz w:val="16"/>
                <w:szCs w:val="16"/>
                <w:lang w:val="en-GB"/>
              </w:rPr>
            </w:pPr>
            <w:r w:rsidRPr="0034022E">
              <w:rPr>
                <w:sz w:val="16"/>
                <w:szCs w:val="16"/>
                <w:lang w:val="en-GB"/>
              </w:rPr>
              <w:t>dataReplacement</w:t>
            </w:r>
          </w:p>
        </w:tc>
        <w:tc>
          <w:tcPr>
            <w:tcW w:w="3510" w:type="dxa"/>
          </w:tcPr>
          <w:p w14:paraId="471A9508" w14:textId="5B5CD3C7" w:rsidR="00D0622D" w:rsidRDefault="0034022E" w:rsidP="00283418">
            <w:pPr>
              <w:spacing w:before="60" w:after="60"/>
              <w:jc w:val="left"/>
              <w:rPr>
                <w:sz w:val="16"/>
                <w:szCs w:val="16"/>
                <w:lang w:val="en-GB"/>
              </w:rPr>
            </w:pPr>
            <w:r w:rsidRPr="0034022E">
              <w:rPr>
                <w:sz w:val="16"/>
                <w:szCs w:val="16"/>
                <w:lang w:val="en-GB"/>
              </w:rPr>
              <w:t>Cell name</w:t>
            </w:r>
          </w:p>
        </w:tc>
        <w:tc>
          <w:tcPr>
            <w:tcW w:w="810" w:type="dxa"/>
          </w:tcPr>
          <w:p w14:paraId="61D426DA" w14:textId="332288D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w:t>
            </w:r>
          </w:p>
        </w:tc>
        <w:tc>
          <w:tcPr>
            <w:tcW w:w="2790" w:type="dxa"/>
          </w:tcPr>
          <w:p w14:paraId="22E355F5" w14:textId="6A5F674E" w:rsidR="00D0622D" w:rsidRDefault="007C392E" w:rsidP="00956F82">
            <w:pPr>
              <w:snapToGrid w:val="0"/>
              <w:spacing w:before="60" w:after="60"/>
              <w:jc w:val="left"/>
              <w:rPr>
                <w:sz w:val="16"/>
                <w:szCs w:val="16"/>
                <w:lang w:val="en-GB"/>
              </w:rPr>
            </w:pPr>
            <w:r w:rsidRPr="007C392E">
              <w:rPr>
                <w:sz w:val="16"/>
                <w:szCs w:val="16"/>
                <w:lang w:val="en-GB"/>
              </w:rPr>
              <w:t>CharacterString</w:t>
            </w:r>
          </w:p>
        </w:tc>
        <w:tc>
          <w:tcPr>
            <w:tcW w:w="3060" w:type="dxa"/>
          </w:tcPr>
          <w:p w14:paraId="06656CE7" w14:textId="361C82C9" w:rsidR="00D0622D" w:rsidRDefault="00612262" w:rsidP="00283418">
            <w:pPr>
              <w:snapToGrid w:val="0"/>
              <w:spacing w:before="60" w:after="60"/>
              <w:jc w:val="left"/>
              <w:rPr>
                <w:sz w:val="16"/>
                <w:szCs w:val="16"/>
                <w:lang w:val="en-GB"/>
              </w:rPr>
            </w:pPr>
            <w:r w:rsidRPr="00612262">
              <w:rPr>
                <w:sz w:val="16"/>
                <w:szCs w:val="16"/>
                <w:lang w:val="en-GB"/>
              </w:rPr>
              <w:t>A dataset may be replaced by 1 or more datasets</w:t>
            </w:r>
          </w:p>
        </w:tc>
      </w:tr>
      <w:tr w:rsidR="00AB02F9" w:rsidRPr="002A5288" w14:paraId="70C9053D" w14:textId="77777777" w:rsidTr="00716349">
        <w:trPr>
          <w:cantSplit/>
          <w:trHeight w:val="342"/>
        </w:trPr>
        <w:tc>
          <w:tcPr>
            <w:tcW w:w="1080" w:type="dxa"/>
          </w:tcPr>
          <w:p w14:paraId="3F4BA7CC" w14:textId="2932353E" w:rsidR="00AB02F9" w:rsidRPr="001E4A8D" w:rsidRDefault="00AB02F9" w:rsidP="00956F82">
            <w:pPr>
              <w:snapToGrid w:val="0"/>
              <w:spacing w:before="60" w:after="60"/>
              <w:jc w:val="left"/>
              <w:rPr>
                <w:sz w:val="16"/>
                <w:szCs w:val="16"/>
                <w:lang w:val="en-GB"/>
              </w:rPr>
            </w:pPr>
            <w:r>
              <w:rPr>
                <w:rFonts w:ascii="CIDFont+F1" w:eastAsia="MS Mincho" w:hAnsi="CIDFont+F1" w:cs="CIDFont+F1"/>
                <w:sz w:val="16"/>
                <w:szCs w:val="16"/>
                <w:lang w:eastAsia="en-SG"/>
              </w:rPr>
              <w:t>Attribute</w:t>
            </w:r>
          </w:p>
        </w:tc>
        <w:tc>
          <w:tcPr>
            <w:tcW w:w="2610" w:type="dxa"/>
          </w:tcPr>
          <w:p w14:paraId="54710A82" w14:textId="1C68FA89" w:rsidR="00AB02F9" w:rsidRPr="0034022E" w:rsidRDefault="00AB02F9" w:rsidP="00283418">
            <w:pPr>
              <w:snapToGrid w:val="0"/>
              <w:spacing w:before="60" w:after="60"/>
              <w:jc w:val="left"/>
              <w:rPr>
                <w:sz w:val="16"/>
                <w:szCs w:val="16"/>
                <w:lang w:val="en-GB"/>
              </w:rPr>
            </w:pPr>
            <w:r w:rsidRPr="00AB02F9">
              <w:rPr>
                <w:sz w:val="16"/>
                <w:szCs w:val="16"/>
                <w:lang w:val="en-GB"/>
              </w:rPr>
              <w:t>navigationPurpose</w:t>
            </w:r>
          </w:p>
        </w:tc>
        <w:tc>
          <w:tcPr>
            <w:tcW w:w="3510" w:type="dxa"/>
          </w:tcPr>
          <w:p w14:paraId="0FAD0F6C" w14:textId="0E8DD2A5" w:rsidR="00AB02F9" w:rsidRPr="0034022E" w:rsidRDefault="00AB02F9" w:rsidP="00283418">
            <w:pPr>
              <w:spacing w:before="60" w:after="60"/>
              <w:jc w:val="left"/>
              <w:rPr>
                <w:sz w:val="16"/>
                <w:szCs w:val="16"/>
                <w:lang w:val="en-GB"/>
              </w:rPr>
            </w:pPr>
            <w:r w:rsidRPr="00AB02F9">
              <w:rPr>
                <w:sz w:val="16"/>
                <w:szCs w:val="16"/>
                <w:lang w:val="en-GB"/>
              </w:rPr>
              <w:t>Classification of intended navigation purpose (for Catalogue indexing purposes)</w:t>
            </w:r>
          </w:p>
        </w:tc>
        <w:tc>
          <w:tcPr>
            <w:tcW w:w="810" w:type="dxa"/>
          </w:tcPr>
          <w:p w14:paraId="7D354ED0" w14:textId="3268BA01" w:rsidR="00AB02F9" w:rsidRDefault="00AB02F9" w:rsidP="00283418">
            <w:pPr>
              <w:snapToGrid w:val="0"/>
              <w:spacing w:before="60" w:after="60"/>
              <w:jc w:val="center"/>
              <w:rPr>
                <w:sz w:val="16"/>
                <w:szCs w:val="16"/>
                <w:lang w:val="en-GB"/>
              </w:rPr>
            </w:pPr>
            <w:r>
              <w:rPr>
                <w:sz w:val="16"/>
                <w:szCs w:val="16"/>
                <w:lang w:val="en-GB"/>
              </w:rPr>
              <w:t>0..3</w:t>
            </w:r>
          </w:p>
        </w:tc>
        <w:tc>
          <w:tcPr>
            <w:tcW w:w="2790" w:type="dxa"/>
          </w:tcPr>
          <w:p w14:paraId="011D84B1" w14:textId="5274F371" w:rsidR="00AB02F9" w:rsidRPr="007C392E" w:rsidRDefault="00AB02F9" w:rsidP="00956F82">
            <w:pPr>
              <w:snapToGrid w:val="0"/>
              <w:spacing w:before="60" w:after="60"/>
              <w:jc w:val="left"/>
              <w:rPr>
                <w:sz w:val="16"/>
                <w:szCs w:val="16"/>
                <w:lang w:val="en-GB"/>
              </w:rPr>
            </w:pPr>
            <w:r w:rsidRPr="00AB02F9">
              <w:rPr>
                <w:sz w:val="16"/>
                <w:szCs w:val="16"/>
                <w:lang w:val="en-GB"/>
              </w:rPr>
              <w:t>S100_NavigationPurpose</w:t>
            </w:r>
          </w:p>
        </w:tc>
        <w:tc>
          <w:tcPr>
            <w:tcW w:w="3060" w:type="dxa"/>
          </w:tcPr>
          <w:p w14:paraId="647828FB" w14:textId="0F79B6D1" w:rsidR="00AB02F9" w:rsidRPr="00612262" w:rsidRDefault="00AB02F9" w:rsidP="00283418">
            <w:pPr>
              <w:snapToGrid w:val="0"/>
              <w:spacing w:before="60" w:after="60"/>
              <w:jc w:val="left"/>
              <w:rPr>
                <w:sz w:val="16"/>
                <w:szCs w:val="16"/>
                <w:lang w:val="en-GB"/>
              </w:rPr>
            </w:pPr>
            <w:r w:rsidRPr="00AB02F9">
              <w:rPr>
                <w:sz w:val="16"/>
                <w:szCs w:val="16"/>
                <w:lang w:val="en-GB"/>
              </w:rPr>
              <w:t>If Product Specification is intended for creation of navigational products this attribute should be mandatory</w:t>
            </w:r>
          </w:p>
        </w:tc>
      </w:tr>
      <w:tr w:rsidR="00C1698B" w:rsidRPr="002A5288" w14:paraId="441BFD4A" w14:textId="77777777" w:rsidTr="00716349">
        <w:trPr>
          <w:cantSplit/>
          <w:trHeight w:val="342"/>
        </w:trPr>
        <w:tc>
          <w:tcPr>
            <w:tcW w:w="1080" w:type="dxa"/>
          </w:tcPr>
          <w:p w14:paraId="73C17A84" w14:textId="77777777" w:rsidR="00C1698B" w:rsidRPr="001E4A8D" w:rsidRDefault="00C1698B" w:rsidP="00C1698B">
            <w:pPr>
              <w:snapToGrid w:val="0"/>
              <w:spacing w:before="60" w:after="60"/>
              <w:jc w:val="left"/>
              <w:rPr>
                <w:sz w:val="16"/>
                <w:szCs w:val="16"/>
                <w:lang w:val="en-GB"/>
              </w:rPr>
            </w:pPr>
            <w:r>
              <w:rPr>
                <w:sz w:val="16"/>
                <w:szCs w:val="16"/>
                <w:lang w:val="en-GB"/>
              </w:rPr>
              <w:t>Role</w:t>
            </w:r>
          </w:p>
        </w:tc>
        <w:tc>
          <w:tcPr>
            <w:tcW w:w="2610" w:type="dxa"/>
          </w:tcPr>
          <w:p w14:paraId="60861EF3" w14:textId="00B3A758" w:rsidR="00C1698B" w:rsidRDefault="00A37ED4" w:rsidP="00102D26">
            <w:pPr>
              <w:snapToGrid w:val="0"/>
              <w:spacing w:before="60" w:after="60"/>
              <w:jc w:val="left"/>
              <w:rPr>
                <w:sz w:val="16"/>
                <w:szCs w:val="16"/>
                <w:lang w:val="en-GB"/>
              </w:rPr>
            </w:pPr>
            <w:r w:rsidRPr="00A37ED4">
              <w:rPr>
                <w:sz w:val="16"/>
                <w:szCs w:val="16"/>
                <w:lang w:val="en-GB"/>
              </w:rPr>
              <w:t>resourceMaintenance</w:t>
            </w:r>
          </w:p>
        </w:tc>
        <w:tc>
          <w:tcPr>
            <w:tcW w:w="3510" w:type="dxa"/>
          </w:tcPr>
          <w:p w14:paraId="145E3A01" w14:textId="07279B30" w:rsidR="00C1698B" w:rsidRDefault="00A37ED4" w:rsidP="004A2B9B">
            <w:pPr>
              <w:spacing w:before="60" w:after="60"/>
              <w:jc w:val="left"/>
              <w:rPr>
                <w:sz w:val="16"/>
                <w:szCs w:val="16"/>
                <w:lang w:val="en-GB"/>
              </w:rPr>
            </w:pPr>
            <w:r w:rsidRPr="00A37ED4">
              <w:rPr>
                <w:sz w:val="16"/>
                <w:szCs w:val="16"/>
                <w:lang w:val="en-GB"/>
              </w:rPr>
              <w:t>Information about the frequency of resource updates, and the scope of those updates</w:t>
            </w:r>
          </w:p>
        </w:tc>
        <w:tc>
          <w:tcPr>
            <w:tcW w:w="810" w:type="dxa"/>
          </w:tcPr>
          <w:p w14:paraId="7DE3F726" w14:textId="1579271B" w:rsidR="00C1698B" w:rsidRDefault="00C1698B" w:rsidP="003D46BB">
            <w:pPr>
              <w:snapToGrid w:val="0"/>
              <w:spacing w:before="60" w:after="60"/>
              <w:jc w:val="center"/>
              <w:rPr>
                <w:sz w:val="16"/>
                <w:szCs w:val="16"/>
                <w:lang w:val="en-GB"/>
              </w:rPr>
            </w:pPr>
            <w:r>
              <w:rPr>
                <w:sz w:val="16"/>
                <w:szCs w:val="16"/>
                <w:lang w:val="en-GB"/>
              </w:rPr>
              <w:t>0</w:t>
            </w:r>
            <w:r w:rsidR="00A37ED4">
              <w:rPr>
                <w:sz w:val="16"/>
                <w:szCs w:val="16"/>
                <w:lang w:val="en-GB"/>
              </w:rPr>
              <w:t>..1</w:t>
            </w:r>
          </w:p>
        </w:tc>
        <w:tc>
          <w:tcPr>
            <w:tcW w:w="2790" w:type="dxa"/>
          </w:tcPr>
          <w:p w14:paraId="2D8D7540" w14:textId="63DDEB4B" w:rsidR="00C1698B" w:rsidRDefault="00A37ED4" w:rsidP="004A2B9B">
            <w:pPr>
              <w:snapToGrid w:val="0"/>
              <w:spacing w:before="60" w:after="60"/>
              <w:jc w:val="left"/>
              <w:rPr>
                <w:sz w:val="16"/>
                <w:szCs w:val="16"/>
                <w:lang w:val="en-GB"/>
              </w:rPr>
            </w:pPr>
            <w:r w:rsidRPr="00A37ED4">
              <w:rPr>
                <w:sz w:val="16"/>
                <w:szCs w:val="16"/>
                <w:lang w:val="en-GB"/>
              </w:rPr>
              <w:t>MD_MaintenanceInformation</w:t>
            </w:r>
          </w:p>
        </w:tc>
        <w:tc>
          <w:tcPr>
            <w:tcW w:w="3060" w:type="dxa"/>
            <w:vAlign w:val="center"/>
          </w:tcPr>
          <w:p w14:paraId="709AF408" w14:textId="77777777" w:rsidR="00047C46" w:rsidRPr="00047C46" w:rsidRDefault="00047C46" w:rsidP="00047C46">
            <w:pPr>
              <w:snapToGrid w:val="0"/>
              <w:spacing w:before="60" w:after="60"/>
              <w:jc w:val="left"/>
              <w:rPr>
                <w:sz w:val="16"/>
                <w:szCs w:val="16"/>
                <w:lang w:val="en-GB"/>
              </w:rPr>
            </w:pPr>
            <w:r w:rsidRPr="00047C46">
              <w:rPr>
                <w:sz w:val="16"/>
                <w:szCs w:val="16"/>
                <w:lang w:val="en-GB"/>
              </w:rPr>
              <w:t>S-100 restricts the multiplicity to 0..1 and adds specific restrictions on the ISO 19115 structure and content. See clause MD_MaintenanceInformation later in this Part</w:t>
            </w:r>
          </w:p>
          <w:p w14:paraId="26D7E940" w14:textId="0390C49B" w:rsidR="00C1698B" w:rsidRDefault="00047C46" w:rsidP="00047C46">
            <w:pPr>
              <w:snapToGrid w:val="0"/>
              <w:spacing w:before="60" w:after="60"/>
              <w:jc w:val="left"/>
              <w:rPr>
                <w:sz w:val="16"/>
                <w:szCs w:val="16"/>
                <w:lang w:val="en-GB"/>
              </w:rPr>
            </w:pPr>
            <w:r w:rsidRPr="00047C46">
              <w:rPr>
                <w:sz w:val="16"/>
                <w:szCs w:val="16"/>
                <w:lang w:val="en-GB"/>
              </w:rPr>
              <w:t>Format: PnYnMnDTnHnMnS (XML builtin type for ISO 8601 duration). See clause 17-4.9</w:t>
            </w:r>
          </w:p>
        </w:tc>
      </w:tr>
    </w:tbl>
    <w:p w14:paraId="00D0CCD7" w14:textId="77777777" w:rsidR="00C1698B" w:rsidRPr="008C59E4" w:rsidRDefault="00C1698B" w:rsidP="00102D26">
      <w:pPr>
        <w:spacing w:before="0" w:after="0"/>
      </w:pPr>
    </w:p>
    <w:p w14:paraId="654EF61F" w14:textId="5A30D95B" w:rsidR="00C1698B" w:rsidRDefault="00C1698B" w:rsidP="00716349">
      <w:pPr>
        <w:pStyle w:val="Heading3"/>
      </w:pPr>
      <w:bookmarkStart w:id="1525" w:name="_Toc512925144"/>
      <w:r w:rsidRPr="007C307C">
        <w:t>S100_D</w:t>
      </w:r>
      <w:r>
        <w:t>ataCoverage</w:t>
      </w:r>
      <w:bookmarkEnd w:id="1525"/>
    </w:p>
    <w:p w14:paraId="1F0F648F" w14:textId="09E3E7AE" w:rsidR="00363D1E" w:rsidRPr="002721B0" w:rsidRDefault="00363D1E" w:rsidP="00716349">
      <w:r>
        <w:rPr>
          <w:lang w:val="en-GB" w:eastAsia="ja-JP"/>
        </w:rPr>
        <w:t xml:space="preserve">S-129 uses </w:t>
      </w:r>
      <w:r w:rsidRPr="007C307C">
        <w:t>S100_</w:t>
      </w:r>
      <w:r w:rsidRPr="00363D1E">
        <w:t xml:space="preserve"> </w:t>
      </w:r>
      <w:r w:rsidRPr="007C307C">
        <w:t>D</w:t>
      </w:r>
      <w:r>
        <w:t xml:space="preserve">ataCoverage as detailed in </w:t>
      </w:r>
      <w:r w:rsidRPr="00716349">
        <w:rPr>
          <w:rFonts w:eastAsia="MS Mincho" w:cs="Arial"/>
          <w:color w:val="000000"/>
          <w:szCs w:val="20"/>
          <w:lang w:val="en-GB" w:eastAsia="ja-JP"/>
        </w:rPr>
        <w:t>S-100 Part 17, Clause 17-4.5</w:t>
      </w:r>
      <w:r>
        <w:t>, without modification.</w:t>
      </w:r>
    </w:p>
    <w:p w14:paraId="5271A93F" w14:textId="3A4B15DB" w:rsidR="002237E0" w:rsidRDefault="002237E0" w:rsidP="00716349">
      <w:pPr>
        <w:pStyle w:val="Heading3"/>
      </w:pPr>
      <w:r w:rsidRPr="002237E0">
        <w:t>S100_NavigationPurpose</w:t>
      </w:r>
    </w:p>
    <w:p w14:paraId="1F8107FD" w14:textId="75F1BC21" w:rsidR="002650D4" w:rsidRDefault="00BE3BFF" w:rsidP="00102D26">
      <w:pPr>
        <w:spacing w:before="0" w:after="0"/>
      </w:pPr>
      <w:r>
        <w:rPr>
          <w:lang w:val="en-GB" w:eastAsia="ja-JP"/>
        </w:rPr>
        <w:t xml:space="preserve">S-129 uses </w:t>
      </w:r>
      <w:r w:rsidRPr="002237E0">
        <w:t>S100_NavigationPurpose</w:t>
      </w:r>
      <w:r>
        <w:t xml:space="preserve"> </w:t>
      </w:r>
      <w:r w:rsidR="000B6393">
        <w:t xml:space="preserve">enumeration </w:t>
      </w:r>
      <w:r>
        <w:t xml:space="preserve">as detailed in </w:t>
      </w:r>
      <w:r w:rsidRPr="00432649">
        <w:t>S-100 Part 17, Clause 17-4.5</w:t>
      </w:r>
      <w:r>
        <w:t>, without modification.</w:t>
      </w:r>
    </w:p>
    <w:p w14:paraId="4903F6F8" w14:textId="77777777" w:rsidR="005E062A" w:rsidRDefault="005E062A" w:rsidP="00102D26">
      <w:pPr>
        <w:spacing w:before="0" w:after="0"/>
      </w:pPr>
    </w:p>
    <w:p w14:paraId="41A06DE7" w14:textId="55CF1658" w:rsidR="00431198" w:rsidRDefault="00431198" w:rsidP="002721B0">
      <w:pPr>
        <w:pStyle w:val="Heading3"/>
      </w:pPr>
      <w:r>
        <w:lastRenderedPageBreak/>
        <w:t>S100_Purpose</w:t>
      </w:r>
    </w:p>
    <w:p w14:paraId="00E0A9E4" w14:textId="06744641" w:rsidR="00EB7DF8" w:rsidRDefault="00EB7DF8" w:rsidP="00431198">
      <w:r>
        <w:rPr>
          <w:lang w:val="en-GB" w:eastAsia="ja-JP"/>
        </w:rPr>
        <w:t xml:space="preserve">S-129 uses </w:t>
      </w:r>
      <w:r w:rsidRPr="002237E0">
        <w:t>S100_Purpose</w:t>
      </w:r>
      <w:r>
        <w:t xml:space="preserve"> as detailed in </w:t>
      </w:r>
      <w:r w:rsidRPr="00432649">
        <w:t>S-100 Part 17, Clause 17-4.5</w:t>
      </w:r>
      <w:r>
        <w:t>, without modification.</w:t>
      </w:r>
    </w:p>
    <w:p w14:paraId="490E5E38" w14:textId="584EA77E" w:rsidR="00ED3433" w:rsidRDefault="00ED3433" w:rsidP="002721B0">
      <w:pPr>
        <w:pStyle w:val="Heading3"/>
      </w:pPr>
      <w:r>
        <w:t>S100_TemporalExtent</w:t>
      </w:r>
    </w:p>
    <w:p w14:paraId="7911382D" w14:textId="79E13573" w:rsidR="00EB7DF8" w:rsidRDefault="00EB7DF8" w:rsidP="006E34F0">
      <w:r>
        <w:rPr>
          <w:lang w:val="en-GB" w:eastAsia="ja-JP"/>
        </w:rPr>
        <w:t xml:space="preserve">S-129 uses </w:t>
      </w:r>
      <w:r w:rsidRPr="002237E0">
        <w:t>S100_</w:t>
      </w:r>
      <w:r>
        <w:t xml:space="preserve">TemporalExtent as detailed in </w:t>
      </w:r>
      <w:r w:rsidRPr="00432649">
        <w:t>S-100 Part 17, Clause 17-4.5</w:t>
      </w:r>
      <w:r>
        <w:t>, without modification.</w:t>
      </w:r>
    </w:p>
    <w:p w14:paraId="38351CD8" w14:textId="237EBF7F" w:rsidR="00C1698B" w:rsidRDefault="00C1698B" w:rsidP="00716349">
      <w:pPr>
        <w:pStyle w:val="Heading3"/>
      </w:pPr>
      <w:bookmarkStart w:id="1526" w:name="_Toc512925146"/>
      <w:r w:rsidRPr="007C307C">
        <w:t>S100_</w:t>
      </w:r>
      <w:bookmarkEnd w:id="1526"/>
      <w:r w:rsidR="00973B41">
        <w:t>Encoding</w:t>
      </w:r>
      <w:r w:rsidR="00973B41" w:rsidRPr="007C307C">
        <w:t>Format</w:t>
      </w:r>
    </w:p>
    <w:p w14:paraId="322F9F18" w14:textId="5004BBC0" w:rsidR="00DE33C8" w:rsidRPr="00EF0673" w:rsidRDefault="00DE33C8" w:rsidP="00EF0673">
      <w:pPr>
        <w:rPr>
          <w:lang w:val="en-GB" w:eastAsia="ja-JP"/>
        </w:rPr>
      </w:pPr>
      <w:r w:rsidRPr="00FE254E">
        <w:rPr>
          <w:lang w:val="en-GB" w:eastAsia="ja-JP"/>
        </w:rPr>
        <w:t>S-12</w:t>
      </w:r>
      <w:r>
        <w:rPr>
          <w:lang w:val="en-GB" w:eastAsia="ja-JP"/>
        </w:rPr>
        <w:t>9</w:t>
      </w:r>
      <w:r w:rsidRPr="00FE254E">
        <w:rPr>
          <w:lang w:val="en-GB" w:eastAsia="ja-JP"/>
        </w:rPr>
        <w:t xml:space="preserve"> uses S100_</w:t>
      </w:r>
      <w:r>
        <w:t>Encoding</w:t>
      </w:r>
      <w:r w:rsidRPr="007C307C">
        <w:t>Format</w:t>
      </w:r>
      <w:r w:rsidRPr="00FE254E">
        <w:rPr>
          <w:lang w:val="en-GB" w:eastAsia="ja-JP"/>
        </w:rPr>
        <w:t xml:space="preserve"> with a restriction on the allowed values to permit only the S-100 </w:t>
      </w:r>
      <w:r>
        <w:rPr>
          <w:lang w:val="en-GB" w:eastAsia="ja-JP"/>
        </w:rPr>
        <w:t>GML</w:t>
      </w:r>
      <w:r w:rsidRPr="00FE254E">
        <w:rPr>
          <w:lang w:val="en-GB" w:eastAsia="ja-JP"/>
        </w:rPr>
        <w:t xml:space="preserve"> format for S-12</w:t>
      </w:r>
      <w:r>
        <w:rPr>
          <w:lang w:val="en-GB" w:eastAsia="ja-JP"/>
        </w:rPr>
        <w:t>9</w:t>
      </w:r>
      <w:r w:rsidRPr="00FE254E">
        <w:rPr>
          <w:lang w:val="en-GB" w:eastAsia="ja-JP"/>
        </w:rPr>
        <w:t xml:space="preserve"> datasets.</w:t>
      </w:r>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2F5156" w:rsidRPr="009842DB" w14:paraId="498D8F99" w14:textId="77777777" w:rsidTr="00AE4687">
        <w:trPr>
          <w:cantSplit/>
          <w:trHeight w:val="277"/>
        </w:trPr>
        <w:tc>
          <w:tcPr>
            <w:tcW w:w="1163" w:type="dxa"/>
            <w:shd w:val="clear" w:color="auto" w:fill="D9D9D9" w:themeFill="background1" w:themeFillShade="D9"/>
          </w:tcPr>
          <w:p w14:paraId="68A04AE8"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Role Name</w:t>
            </w:r>
          </w:p>
        </w:tc>
        <w:tc>
          <w:tcPr>
            <w:tcW w:w="2977" w:type="dxa"/>
            <w:shd w:val="clear" w:color="auto" w:fill="D9D9D9" w:themeFill="background1" w:themeFillShade="D9"/>
          </w:tcPr>
          <w:p w14:paraId="68668836"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08468F7"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32BBB468" w14:textId="03A423B5" w:rsidR="002F5156" w:rsidRPr="009842DB" w:rsidRDefault="002F5156" w:rsidP="00C1698B">
            <w:pPr>
              <w:snapToGrid w:val="0"/>
              <w:spacing w:before="60" w:after="60"/>
              <w:jc w:val="center"/>
              <w:rPr>
                <w:b/>
                <w:sz w:val="16"/>
                <w:szCs w:val="16"/>
                <w:lang w:val="en-GB"/>
              </w:rPr>
            </w:pPr>
            <w:r>
              <w:rPr>
                <w:b/>
                <w:sz w:val="16"/>
                <w:szCs w:val="16"/>
                <w:lang w:val="en-GB"/>
              </w:rPr>
              <w:t>Code</w:t>
            </w:r>
          </w:p>
        </w:tc>
        <w:tc>
          <w:tcPr>
            <w:tcW w:w="5439" w:type="dxa"/>
            <w:shd w:val="clear" w:color="auto" w:fill="D9D9D9" w:themeFill="background1" w:themeFillShade="D9"/>
          </w:tcPr>
          <w:p w14:paraId="60CA3CDB"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Remarks</w:t>
            </w:r>
          </w:p>
        </w:tc>
      </w:tr>
      <w:tr w:rsidR="002F5156" w:rsidRPr="002A5288" w14:paraId="482AA0EF" w14:textId="77777777" w:rsidTr="00B764EA">
        <w:trPr>
          <w:cantSplit/>
          <w:trHeight w:val="305"/>
        </w:trPr>
        <w:tc>
          <w:tcPr>
            <w:tcW w:w="1163" w:type="dxa"/>
          </w:tcPr>
          <w:p w14:paraId="56CACBF4" w14:textId="77777777" w:rsidR="002F5156" w:rsidRPr="002A5288" w:rsidRDefault="002F5156" w:rsidP="00C1698B">
            <w:pPr>
              <w:snapToGrid w:val="0"/>
              <w:spacing w:before="60" w:after="60"/>
              <w:jc w:val="left"/>
              <w:rPr>
                <w:sz w:val="16"/>
                <w:szCs w:val="16"/>
                <w:lang w:val="en-GB"/>
              </w:rPr>
            </w:pPr>
            <w:r>
              <w:rPr>
                <w:sz w:val="16"/>
                <w:szCs w:val="16"/>
                <w:lang w:val="en-GB"/>
              </w:rPr>
              <w:t>Enumeration</w:t>
            </w:r>
          </w:p>
        </w:tc>
        <w:tc>
          <w:tcPr>
            <w:tcW w:w="2977" w:type="dxa"/>
          </w:tcPr>
          <w:p w14:paraId="3CFF34A5" w14:textId="508531B8" w:rsidR="002F5156" w:rsidRPr="002A5288" w:rsidRDefault="002F5156" w:rsidP="00C1698B">
            <w:pPr>
              <w:snapToGrid w:val="0"/>
              <w:spacing w:before="60" w:after="60"/>
              <w:jc w:val="left"/>
              <w:rPr>
                <w:sz w:val="16"/>
                <w:szCs w:val="16"/>
                <w:lang w:val="en-GB"/>
              </w:rPr>
            </w:pPr>
            <w:r w:rsidRPr="002A5288">
              <w:rPr>
                <w:sz w:val="16"/>
                <w:szCs w:val="16"/>
                <w:lang w:val="en-GB"/>
              </w:rPr>
              <w:t>S100_</w:t>
            </w:r>
            <w:r w:rsidR="00973B41">
              <w:rPr>
                <w:sz w:val="16"/>
                <w:szCs w:val="16"/>
                <w:lang w:val="en-GB"/>
              </w:rPr>
              <w:t>Encoding</w:t>
            </w:r>
            <w:r w:rsidRPr="002A5288">
              <w:rPr>
                <w:sz w:val="16"/>
                <w:szCs w:val="16"/>
                <w:lang w:val="en-GB"/>
              </w:rPr>
              <w:t>Format</w:t>
            </w:r>
          </w:p>
        </w:tc>
        <w:tc>
          <w:tcPr>
            <w:tcW w:w="3420" w:type="dxa"/>
          </w:tcPr>
          <w:p w14:paraId="25937216" w14:textId="77777777" w:rsidR="002F5156" w:rsidRPr="002A5288" w:rsidRDefault="002F5156" w:rsidP="00C1698B">
            <w:pPr>
              <w:snapToGrid w:val="0"/>
              <w:spacing w:before="60" w:after="60"/>
              <w:jc w:val="left"/>
              <w:rPr>
                <w:sz w:val="16"/>
                <w:szCs w:val="16"/>
                <w:lang w:val="en-GB"/>
              </w:rPr>
            </w:pPr>
            <w:r w:rsidRPr="002A5288">
              <w:rPr>
                <w:sz w:val="16"/>
                <w:szCs w:val="16"/>
                <w:lang w:val="en-GB"/>
              </w:rPr>
              <w:t>The encoding format</w:t>
            </w:r>
          </w:p>
        </w:tc>
        <w:tc>
          <w:tcPr>
            <w:tcW w:w="804" w:type="dxa"/>
          </w:tcPr>
          <w:p w14:paraId="248C8F29" w14:textId="77777777" w:rsidR="002F5156" w:rsidRPr="002A5288" w:rsidRDefault="002F5156" w:rsidP="00C1698B">
            <w:pPr>
              <w:snapToGrid w:val="0"/>
              <w:spacing w:before="60" w:after="60"/>
              <w:jc w:val="center"/>
              <w:rPr>
                <w:sz w:val="16"/>
                <w:szCs w:val="16"/>
                <w:lang w:val="en-GB"/>
              </w:rPr>
            </w:pPr>
            <w:r w:rsidRPr="002A5288">
              <w:rPr>
                <w:sz w:val="16"/>
                <w:szCs w:val="16"/>
                <w:lang w:val="en-GB"/>
              </w:rPr>
              <w:t>-</w:t>
            </w:r>
          </w:p>
        </w:tc>
        <w:tc>
          <w:tcPr>
            <w:tcW w:w="5439" w:type="dxa"/>
          </w:tcPr>
          <w:p w14:paraId="66D30318" w14:textId="77777777" w:rsidR="002F5156" w:rsidRPr="002A5288" w:rsidRDefault="002F5156" w:rsidP="00C1698B">
            <w:pPr>
              <w:snapToGrid w:val="0"/>
              <w:spacing w:before="60" w:after="60"/>
              <w:jc w:val="left"/>
              <w:rPr>
                <w:sz w:val="16"/>
                <w:szCs w:val="16"/>
                <w:lang w:val="en-GB"/>
              </w:rPr>
            </w:pPr>
            <w:r>
              <w:rPr>
                <w:sz w:val="16"/>
                <w:szCs w:val="16"/>
                <w:lang w:val="en-GB"/>
              </w:rPr>
              <w:t>Only value permitted in S-129 is GML, therefore the rest are removed.</w:t>
            </w:r>
          </w:p>
        </w:tc>
      </w:tr>
      <w:tr w:rsidR="002F5156" w:rsidRPr="002A5288" w14:paraId="0F7B5739" w14:textId="77777777" w:rsidTr="00B764EA">
        <w:trPr>
          <w:cantSplit/>
          <w:trHeight w:val="277"/>
        </w:trPr>
        <w:tc>
          <w:tcPr>
            <w:tcW w:w="1163" w:type="dxa"/>
          </w:tcPr>
          <w:p w14:paraId="266CDC46" w14:textId="77777777" w:rsidR="002F5156" w:rsidRPr="002A5288" w:rsidRDefault="002F5156" w:rsidP="00C1698B">
            <w:pPr>
              <w:snapToGrid w:val="0"/>
              <w:spacing w:before="60" w:after="60"/>
              <w:jc w:val="left"/>
              <w:rPr>
                <w:sz w:val="16"/>
                <w:szCs w:val="16"/>
                <w:lang w:val="en-GB"/>
              </w:rPr>
            </w:pPr>
            <w:r w:rsidRPr="002A5288">
              <w:rPr>
                <w:sz w:val="16"/>
                <w:szCs w:val="16"/>
                <w:lang w:val="en-GB"/>
              </w:rPr>
              <w:t>Value</w:t>
            </w:r>
          </w:p>
        </w:tc>
        <w:tc>
          <w:tcPr>
            <w:tcW w:w="2977" w:type="dxa"/>
          </w:tcPr>
          <w:p w14:paraId="394B2F0A" w14:textId="77777777" w:rsidR="002F5156" w:rsidRPr="002A5288" w:rsidRDefault="002F5156" w:rsidP="00C1698B">
            <w:pPr>
              <w:snapToGrid w:val="0"/>
              <w:spacing w:before="60" w:after="60"/>
              <w:jc w:val="left"/>
              <w:rPr>
                <w:sz w:val="16"/>
                <w:szCs w:val="16"/>
                <w:lang w:val="en-GB"/>
              </w:rPr>
            </w:pPr>
            <w:r w:rsidRPr="002A5288">
              <w:rPr>
                <w:sz w:val="16"/>
                <w:szCs w:val="16"/>
                <w:lang w:val="en-GB"/>
              </w:rPr>
              <w:t>GML</w:t>
            </w:r>
          </w:p>
        </w:tc>
        <w:tc>
          <w:tcPr>
            <w:tcW w:w="3420" w:type="dxa"/>
          </w:tcPr>
          <w:p w14:paraId="145862A9" w14:textId="77777777" w:rsidR="002F5156" w:rsidRPr="002A5288" w:rsidRDefault="002F5156" w:rsidP="00C1698B">
            <w:pPr>
              <w:snapToGrid w:val="0"/>
              <w:spacing w:before="60" w:after="60"/>
              <w:jc w:val="left"/>
              <w:rPr>
                <w:sz w:val="16"/>
                <w:szCs w:val="16"/>
                <w:lang w:val="en-GB"/>
              </w:rPr>
            </w:pPr>
            <w:r>
              <w:rPr>
                <w:sz w:val="16"/>
                <w:szCs w:val="16"/>
                <w:lang w:val="en-GB"/>
              </w:rPr>
              <w:t>The GML data format as defined in Part 10b</w:t>
            </w:r>
          </w:p>
        </w:tc>
        <w:tc>
          <w:tcPr>
            <w:tcW w:w="804" w:type="dxa"/>
          </w:tcPr>
          <w:p w14:paraId="1DCDA093" w14:textId="437E4349" w:rsidR="002F5156" w:rsidRPr="002A5288" w:rsidRDefault="002F5156" w:rsidP="00C1698B">
            <w:pPr>
              <w:snapToGrid w:val="0"/>
              <w:spacing w:before="60" w:after="60"/>
              <w:jc w:val="center"/>
              <w:rPr>
                <w:sz w:val="16"/>
                <w:szCs w:val="16"/>
                <w:lang w:val="en-GB"/>
              </w:rPr>
            </w:pPr>
          </w:p>
        </w:tc>
        <w:tc>
          <w:tcPr>
            <w:tcW w:w="5439" w:type="dxa"/>
          </w:tcPr>
          <w:p w14:paraId="3453D767" w14:textId="01202C56" w:rsidR="002F5156" w:rsidRPr="002A5288" w:rsidRDefault="002F5156" w:rsidP="00C1698B">
            <w:pPr>
              <w:snapToGrid w:val="0"/>
              <w:spacing w:before="60" w:after="60"/>
              <w:jc w:val="left"/>
              <w:rPr>
                <w:sz w:val="16"/>
                <w:szCs w:val="16"/>
                <w:lang w:val="en-GB"/>
              </w:rPr>
            </w:pPr>
            <w:r w:rsidRPr="002A5288">
              <w:rPr>
                <w:sz w:val="16"/>
                <w:szCs w:val="16"/>
                <w:lang w:val="en-GB"/>
              </w:rPr>
              <w:t>-</w:t>
            </w:r>
            <w:r w:rsidR="00AD29FD">
              <w:rPr>
                <w:sz w:val="16"/>
                <w:szCs w:val="16"/>
                <w:lang w:val="en-GB"/>
              </w:rPr>
              <w:t xml:space="preserve"> </w:t>
            </w:r>
          </w:p>
        </w:tc>
      </w:tr>
    </w:tbl>
    <w:p w14:paraId="110A5CA7" w14:textId="77777777" w:rsidR="00C1698B" w:rsidRPr="007C307C" w:rsidRDefault="00C1698B" w:rsidP="002F5156">
      <w:pPr>
        <w:spacing w:before="0" w:after="0"/>
        <w:rPr>
          <w:lang w:val="en-GB"/>
        </w:rPr>
      </w:pPr>
    </w:p>
    <w:p w14:paraId="55912A44" w14:textId="52DD93C3" w:rsidR="00C1698B" w:rsidRDefault="00C1698B" w:rsidP="005D0061">
      <w:pPr>
        <w:pStyle w:val="Heading3"/>
      </w:pPr>
      <w:bookmarkStart w:id="1527" w:name="_Toc512925147"/>
      <w:bookmarkStart w:id="1528" w:name="_Hlk513114082"/>
      <w:r w:rsidRPr="007C307C">
        <w:t>S100_ProductSpecification</w:t>
      </w:r>
      <w:bookmarkEnd w:id="1527"/>
    </w:p>
    <w:p w14:paraId="197A903C" w14:textId="4A7BE94B" w:rsidR="0005691F" w:rsidRPr="00EF0673" w:rsidRDefault="0005691F" w:rsidP="00EF0673">
      <w:pPr>
        <w:rPr>
          <w:lang w:val="en-GB" w:eastAsia="ja-JP"/>
        </w:rPr>
      </w:pPr>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S100_</w:t>
      </w:r>
      <w:r w:rsidRPr="007C307C">
        <w:t>ProductSpecification</w:t>
      </w:r>
      <w:r>
        <w:rPr>
          <w:lang w:val="en-GB"/>
        </w:rPr>
        <w:t xml:space="preserve">, as detailed in </w:t>
      </w:r>
      <w:r w:rsidRPr="00AE4687">
        <w:rPr>
          <w:lang w:val="en-GB"/>
        </w:rPr>
        <w:t>S-100 Part 17, Clause 17-4.5,</w:t>
      </w:r>
      <w:r>
        <w:rPr>
          <w:lang w:val="en-GB"/>
        </w:rPr>
        <w:t xml:space="preserve"> with </w:t>
      </w:r>
      <w:r w:rsidRPr="00DA3CC9">
        <w:rPr>
          <w:lang w:val="en-GB"/>
        </w:rPr>
        <w:t xml:space="preserve">certain attributes and roles </w:t>
      </w:r>
      <w:r w:rsidR="00CC1849">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14:paraId="497BE036" w14:textId="77777777" w:rsidTr="002854B6">
        <w:trPr>
          <w:trHeight w:val="153"/>
        </w:trPr>
        <w:tc>
          <w:tcPr>
            <w:tcW w:w="1106" w:type="dxa"/>
            <w:shd w:val="clear" w:color="auto" w:fill="D9D9D9" w:themeFill="background1" w:themeFillShade="D9"/>
          </w:tcPr>
          <w:p w14:paraId="3D0F440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3034" w:type="dxa"/>
            <w:shd w:val="clear" w:color="auto" w:fill="D9D9D9" w:themeFill="background1" w:themeFillShade="D9"/>
          </w:tcPr>
          <w:p w14:paraId="0DB090E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9B41D7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1DDB9B34"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0CDDD11E"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34AC1A5B"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70D35B58" w14:textId="77777777" w:rsidTr="00FD0393">
        <w:trPr>
          <w:trHeight w:val="490"/>
        </w:trPr>
        <w:tc>
          <w:tcPr>
            <w:tcW w:w="1106" w:type="dxa"/>
          </w:tcPr>
          <w:p w14:paraId="30555893"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3034" w:type="dxa"/>
          </w:tcPr>
          <w:p w14:paraId="5533DAE4"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w:t>
            </w:r>
            <w:r>
              <w:rPr>
                <w:sz w:val="16"/>
                <w:szCs w:val="16"/>
                <w:lang w:val="en-GB"/>
              </w:rPr>
              <w:t>ProductSpecification</w:t>
            </w:r>
          </w:p>
        </w:tc>
        <w:tc>
          <w:tcPr>
            <w:tcW w:w="3420" w:type="dxa"/>
          </w:tcPr>
          <w:p w14:paraId="41612E5A" w14:textId="77777777" w:rsidR="00C1698B" w:rsidRPr="002A5288" w:rsidRDefault="00C1698B" w:rsidP="00C1698B">
            <w:pPr>
              <w:snapToGrid w:val="0"/>
              <w:spacing w:before="60" w:after="60"/>
              <w:jc w:val="left"/>
              <w:rPr>
                <w:sz w:val="16"/>
                <w:szCs w:val="16"/>
                <w:lang w:val="en-GB"/>
              </w:rPr>
            </w:pPr>
            <w:r>
              <w:rPr>
                <w:sz w:val="16"/>
                <w:szCs w:val="16"/>
                <w:lang w:val="en-GB"/>
              </w:rPr>
              <w:t>The Product Specification contains the information needed to build the specified product</w:t>
            </w:r>
          </w:p>
        </w:tc>
        <w:tc>
          <w:tcPr>
            <w:tcW w:w="804" w:type="dxa"/>
          </w:tcPr>
          <w:p w14:paraId="483BFE26"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436" w:type="dxa"/>
          </w:tcPr>
          <w:p w14:paraId="4091CE4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34A31E6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4606D320" w14:textId="77777777" w:rsidTr="00FD0393">
        <w:trPr>
          <w:trHeight w:val="321"/>
        </w:trPr>
        <w:tc>
          <w:tcPr>
            <w:tcW w:w="1106" w:type="dxa"/>
          </w:tcPr>
          <w:p w14:paraId="776422B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5793FDE0" w14:textId="77777777" w:rsidR="00C1698B" w:rsidRPr="002A5288" w:rsidRDefault="00C1698B" w:rsidP="00C1698B">
            <w:pPr>
              <w:snapToGrid w:val="0"/>
              <w:spacing w:before="60" w:after="60"/>
              <w:jc w:val="left"/>
              <w:rPr>
                <w:sz w:val="16"/>
                <w:szCs w:val="16"/>
                <w:lang w:val="en-GB"/>
              </w:rPr>
            </w:pPr>
            <w:r w:rsidRPr="002A5288">
              <w:rPr>
                <w:sz w:val="16"/>
                <w:szCs w:val="16"/>
                <w:lang w:val="en-GB"/>
              </w:rPr>
              <w:t>name</w:t>
            </w:r>
          </w:p>
        </w:tc>
        <w:tc>
          <w:tcPr>
            <w:tcW w:w="3420" w:type="dxa"/>
          </w:tcPr>
          <w:p w14:paraId="637F53EA"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name of the product specification used to create the datasets</w:t>
            </w:r>
          </w:p>
        </w:tc>
        <w:tc>
          <w:tcPr>
            <w:tcW w:w="804" w:type="dxa"/>
          </w:tcPr>
          <w:p w14:paraId="26C3142C"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24E99F7F"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19897DD" w14:textId="77777777" w:rsidR="00C1698B" w:rsidRPr="002F5156" w:rsidRDefault="00C1698B" w:rsidP="00763867">
            <w:pPr>
              <w:snapToGrid w:val="0"/>
              <w:spacing w:before="60" w:after="60"/>
              <w:jc w:val="left"/>
              <w:rPr>
                <w:sz w:val="16"/>
                <w:szCs w:val="16"/>
                <w:lang w:val="en-GB"/>
              </w:rPr>
            </w:pPr>
            <w:r w:rsidRPr="002F5156">
              <w:rPr>
                <w:rFonts w:cs="Arial"/>
                <w:sz w:val="16"/>
                <w:szCs w:val="16"/>
              </w:rPr>
              <w:t>129</w:t>
            </w:r>
          </w:p>
        </w:tc>
      </w:tr>
      <w:tr w:rsidR="00C1698B" w:rsidRPr="002A5288" w14:paraId="63AC1EC5" w14:textId="77777777" w:rsidTr="00FD0393">
        <w:trPr>
          <w:trHeight w:val="337"/>
        </w:trPr>
        <w:tc>
          <w:tcPr>
            <w:tcW w:w="1106" w:type="dxa"/>
          </w:tcPr>
          <w:p w14:paraId="0EDE444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FEEF0FF" w14:textId="77777777" w:rsidR="00C1698B" w:rsidRPr="002A5288" w:rsidRDefault="00C1698B" w:rsidP="00C1698B">
            <w:pPr>
              <w:snapToGrid w:val="0"/>
              <w:spacing w:before="60" w:after="60"/>
              <w:jc w:val="left"/>
              <w:rPr>
                <w:sz w:val="16"/>
                <w:szCs w:val="16"/>
                <w:lang w:val="en-GB"/>
              </w:rPr>
            </w:pPr>
            <w:r w:rsidRPr="002A5288">
              <w:rPr>
                <w:sz w:val="16"/>
                <w:szCs w:val="16"/>
                <w:lang w:val="en-GB"/>
              </w:rPr>
              <w:t>version</w:t>
            </w:r>
          </w:p>
        </w:tc>
        <w:tc>
          <w:tcPr>
            <w:tcW w:w="3420" w:type="dxa"/>
          </w:tcPr>
          <w:p w14:paraId="0CA05B3B"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number of the product specification</w:t>
            </w:r>
          </w:p>
        </w:tc>
        <w:tc>
          <w:tcPr>
            <w:tcW w:w="804" w:type="dxa"/>
          </w:tcPr>
          <w:p w14:paraId="7ED88BD2"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5478E9A1"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DA7A685" w14:textId="0EB1BF76" w:rsidR="00C1698B" w:rsidRPr="002F5156" w:rsidRDefault="00C1698B" w:rsidP="00763867">
            <w:pPr>
              <w:snapToGrid w:val="0"/>
              <w:spacing w:before="60" w:after="60"/>
              <w:jc w:val="left"/>
              <w:rPr>
                <w:sz w:val="16"/>
                <w:szCs w:val="16"/>
                <w:lang w:val="en-GB"/>
              </w:rPr>
            </w:pPr>
            <w:r w:rsidRPr="002F5156">
              <w:rPr>
                <w:rFonts w:cs="Arial"/>
                <w:sz w:val="16"/>
                <w:szCs w:val="16"/>
              </w:rPr>
              <w:t>1.</w:t>
            </w:r>
            <w:r w:rsidR="00B957B2">
              <w:rPr>
                <w:rFonts w:cs="Arial"/>
                <w:sz w:val="16"/>
                <w:szCs w:val="16"/>
              </w:rPr>
              <w:t>1</w:t>
            </w:r>
            <w:r w:rsidRPr="002F5156">
              <w:rPr>
                <w:rFonts w:cs="Arial"/>
                <w:sz w:val="16"/>
                <w:szCs w:val="16"/>
              </w:rPr>
              <w:t>.0</w:t>
            </w:r>
          </w:p>
        </w:tc>
      </w:tr>
      <w:tr w:rsidR="00C1698B" w:rsidRPr="002A5288" w14:paraId="593B550C" w14:textId="77777777" w:rsidTr="00FD0393">
        <w:trPr>
          <w:trHeight w:val="321"/>
        </w:trPr>
        <w:tc>
          <w:tcPr>
            <w:tcW w:w="1106" w:type="dxa"/>
          </w:tcPr>
          <w:p w14:paraId="5D255F5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DC70BB4"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420" w:type="dxa"/>
          </w:tcPr>
          <w:p w14:paraId="5818F1B3"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date of the product specification</w:t>
            </w:r>
          </w:p>
        </w:tc>
        <w:tc>
          <w:tcPr>
            <w:tcW w:w="804" w:type="dxa"/>
          </w:tcPr>
          <w:p w14:paraId="4FFD3CDD"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4114C626"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55026DCE" w14:textId="77777777" w:rsidR="00C1698B" w:rsidRPr="002F5156" w:rsidRDefault="00C1698B" w:rsidP="00763867">
            <w:pPr>
              <w:snapToGrid w:val="0"/>
              <w:spacing w:before="60" w:after="60"/>
              <w:jc w:val="left"/>
              <w:rPr>
                <w:sz w:val="16"/>
                <w:szCs w:val="16"/>
                <w:lang w:val="en-GB"/>
              </w:rPr>
            </w:pPr>
            <w:r w:rsidRPr="002F5156">
              <w:rPr>
                <w:rFonts w:cs="Arial"/>
                <w:sz w:val="16"/>
                <w:szCs w:val="16"/>
              </w:rPr>
              <w:t>CCYYMMDD</w:t>
            </w:r>
          </w:p>
        </w:tc>
      </w:tr>
      <w:tr w:rsidR="00FD0393" w:rsidRPr="002A5288" w14:paraId="6ADBAA88" w14:textId="77777777" w:rsidTr="00FD0393">
        <w:trPr>
          <w:trHeight w:val="321"/>
        </w:trPr>
        <w:tc>
          <w:tcPr>
            <w:tcW w:w="1106" w:type="dxa"/>
          </w:tcPr>
          <w:p w14:paraId="1D93712E" w14:textId="25BDE148" w:rsidR="00FD0393" w:rsidRPr="002A5288" w:rsidRDefault="00FD0393" w:rsidP="00FD0393">
            <w:pPr>
              <w:snapToGrid w:val="0"/>
              <w:spacing w:before="60" w:after="60"/>
              <w:jc w:val="left"/>
              <w:rPr>
                <w:sz w:val="16"/>
                <w:szCs w:val="16"/>
                <w:lang w:val="en-GB"/>
              </w:rPr>
            </w:pPr>
            <w:r>
              <w:rPr>
                <w:sz w:val="16"/>
                <w:szCs w:val="16"/>
                <w:lang w:val="en-GB"/>
              </w:rPr>
              <w:t>Attribute</w:t>
            </w:r>
          </w:p>
        </w:tc>
        <w:tc>
          <w:tcPr>
            <w:tcW w:w="3034" w:type="dxa"/>
          </w:tcPr>
          <w:p w14:paraId="3C69A3F3" w14:textId="489418A9" w:rsidR="00FD0393" w:rsidRPr="002A5288" w:rsidRDefault="00FD0393" w:rsidP="00FD0393">
            <w:pPr>
              <w:snapToGrid w:val="0"/>
              <w:spacing w:before="60" w:after="60"/>
              <w:jc w:val="left"/>
              <w:rPr>
                <w:sz w:val="16"/>
                <w:szCs w:val="16"/>
                <w:lang w:val="en-GB"/>
              </w:rPr>
            </w:pPr>
            <w:r>
              <w:rPr>
                <w:sz w:val="16"/>
                <w:szCs w:val="16"/>
                <w:lang w:val="en-GB"/>
              </w:rPr>
              <w:t>productIdentifer</w:t>
            </w:r>
          </w:p>
        </w:tc>
        <w:tc>
          <w:tcPr>
            <w:tcW w:w="3420" w:type="dxa"/>
          </w:tcPr>
          <w:p w14:paraId="3BC3863E" w14:textId="7482F7BD" w:rsidR="00FD0393" w:rsidRPr="002A5288" w:rsidRDefault="00FD0393" w:rsidP="00FD0393">
            <w:pPr>
              <w:snapToGrid w:val="0"/>
              <w:spacing w:before="60" w:after="60"/>
              <w:jc w:val="left"/>
              <w:rPr>
                <w:sz w:val="16"/>
                <w:szCs w:val="16"/>
                <w:lang w:val="en-GB"/>
              </w:rPr>
            </w:pPr>
            <w:r>
              <w:rPr>
                <w:sz w:val="16"/>
                <w:szCs w:val="16"/>
                <w:lang w:val="en-GB"/>
              </w:rPr>
              <w:t>Machine readable unique identifier of a product type</w:t>
            </w:r>
          </w:p>
        </w:tc>
        <w:tc>
          <w:tcPr>
            <w:tcW w:w="804" w:type="dxa"/>
          </w:tcPr>
          <w:p w14:paraId="5701DC54" w14:textId="5F670086" w:rsidR="00FD0393" w:rsidRPr="002A5288" w:rsidRDefault="00FD0393" w:rsidP="00FD0393">
            <w:pPr>
              <w:snapToGrid w:val="0"/>
              <w:spacing w:before="60" w:after="60"/>
              <w:jc w:val="center"/>
              <w:rPr>
                <w:sz w:val="16"/>
                <w:szCs w:val="16"/>
                <w:lang w:val="en-GB"/>
              </w:rPr>
            </w:pPr>
            <w:r>
              <w:rPr>
                <w:sz w:val="16"/>
                <w:szCs w:val="16"/>
                <w:lang w:val="en-GB"/>
              </w:rPr>
              <w:t>1</w:t>
            </w:r>
          </w:p>
        </w:tc>
        <w:tc>
          <w:tcPr>
            <w:tcW w:w="2436" w:type="dxa"/>
          </w:tcPr>
          <w:p w14:paraId="0D8C000E" w14:textId="77777777" w:rsidR="00FD0393" w:rsidRDefault="00FD0393" w:rsidP="00FD0393">
            <w:pPr>
              <w:snapToGrid w:val="0"/>
              <w:spacing w:before="60" w:after="60"/>
              <w:jc w:val="left"/>
              <w:rPr>
                <w:sz w:val="16"/>
                <w:szCs w:val="16"/>
                <w:lang w:val="en-GB"/>
              </w:rPr>
            </w:pPr>
            <w:r>
              <w:rPr>
                <w:sz w:val="16"/>
                <w:szCs w:val="16"/>
                <w:lang w:val="en-GB"/>
              </w:rPr>
              <w:t>CharacterString</w:t>
            </w:r>
          </w:p>
          <w:p w14:paraId="7D6E5A41" w14:textId="4EEAD7BA" w:rsidR="00FD0393" w:rsidRPr="002A5288" w:rsidRDefault="00FD0393" w:rsidP="00FD0393">
            <w:pPr>
              <w:snapToGrid w:val="0"/>
              <w:spacing w:before="60" w:after="60"/>
              <w:jc w:val="left"/>
              <w:rPr>
                <w:sz w:val="16"/>
                <w:szCs w:val="16"/>
                <w:lang w:val="en-GB"/>
              </w:rPr>
            </w:pPr>
            <w:r>
              <w:rPr>
                <w:sz w:val="16"/>
                <w:szCs w:val="16"/>
                <w:lang w:val="en-GB"/>
              </w:rPr>
              <w:t>(Restricted to Product ID values from the IHO Product Specification Register, in the IHO Geospatial Information Registry)</w:t>
            </w:r>
          </w:p>
        </w:tc>
        <w:tc>
          <w:tcPr>
            <w:tcW w:w="3060" w:type="dxa"/>
          </w:tcPr>
          <w:p w14:paraId="0D89645B" w14:textId="40254688" w:rsidR="00FD0393" w:rsidRPr="002F5156" w:rsidRDefault="00FD0393" w:rsidP="00FD0393">
            <w:pPr>
              <w:snapToGrid w:val="0"/>
              <w:spacing w:before="60" w:after="60"/>
              <w:jc w:val="left"/>
              <w:rPr>
                <w:rFonts w:cs="Arial"/>
                <w:sz w:val="16"/>
                <w:szCs w:val="16"/>
              </w:rPr>
            </w:pPr>
            <w:r>
              <w:rPr>
                <w:sz w:val="16"/>
                <w:szCs w:val="16"/>
                <w:lang w:val="en-GB"/>
              </w:rPr>
              <w:t>“S-129”</w:t>
            </w:r>
          </w:p>
        </w:tc>
      </w:tr>
      <w:tr w:rsidR="00C1698B" w:rsidRPr="002A5288" w14:paraId="3743A923" w14:textId="77777777" w:rsidTr="00FD0393">
        <w:trPr>
          <w:trHeight w:val="321"/>
        </w:trPr>
        <w:tc>
          <w:tcPr>
            <w:tcW w:w="1106" w:type="dxa"/>
          </w:tcPr>
          <w:p w14:paraId="543A85B3" w14:textId="77777777" w:rsidR="00C1698B" w:rsidRPr="002A5288" w:rsidRDefault="00C1698B" w:rsidP="00C1698B">
            <w:pPr>
              <w:snapToGrid w:val="0"/>
              <w:spacing w:before="60" w:after="60"/>
              <w:jc w:val="left"/>
              <w:rPr>
                <w:sz w:val="16"/>
                <w:szCs w:val="16"/>
                <w:lang w:val="en-GB"/>
              </w:rPr>
            </w:pPr>
            <w:r>
              <w:rPr>
                <w:sz w:val="16"/>
                <w:szCs w:val="16"/>
                <w:lang w:val="en-GB"/>
              </w:rPr>
              <w:lastRenderedPageBreak/>
              <w:t>Attribute</w:t>
            </w:r>
          </w:p>
        </w:tc>
        <w:tc>
          <w:tcPr>
            <w:tcW w:w="3034" w:type="dxa"/>
          </w:tcPr>
          <w:p w14:paraId="642803C9" w14:textId="77777777" w:rsidR="00C1698B" w:rsidRPr="002A5288" w:rsidRDefault="00C1698B" w:rsidP="00C1698B">
            <w:pPr>
              <w:snapToGrid w:val="0"/>
              <w:spacing w:before="60" w:after="60"/>
              <w:jc w:val="left"/>
              <w:rPr>
                <w:sz w:val="16"/>
                <w:szCs w:val="16"/>
                <w:lang w:val="en-GB"/>
              </w:rPr>
            </w:pPr>
            <w:r>
              <w:rPr>
                <w:sz w:val="16"/>
                <w:szCs w:val="16"/>
                <w:lang w:val="en-GB"/>
              </w:rPr>
              <w:t>number</w:t>
            </w:r>
          </w:p>
        </w:tc>
        <w:tc>
          <w:tcPr>
            <w:tcW w:w="3420" w:type="dxa"/>
          </w:tcPr>
          <w:p w14:paraId="6E26151A" w14:textId="77777777" w:rsidR="00C1698B" w:rsidRPr="002A5288" w:rsidRDefault="00C1698B" w:rsidP="00C1698B">
            <w:pPr>
              <w:snapToGrid w:val="0"/>
              <w:spacing w:before="60" w:after="60"/>
              <w:jc w:val="left"/>
              <w:rPr>
                <w:sz w:val="16"/>
                <w:szCs w:val="16"/>
                <w:lang w:val="en-GB"/>
              </w:rPr>
            </w:pPr>
            <w:r w:rsidRPr="001B340E">
              <w:rPr>
                <w:sz w:val="16"/>
                <w:szCs w:val="16"/>
                <w:lang w:val="en-GB"/>
              </w:rPr>
              <w:t>The number (registry index) used to lookup the product in the product specification GI registry</w:t>
            </w:r>
          </w:p>
        </w:tc>
        <w:tc>
          <w:tcPr>
            <w:tcW w:w="804" w:type="dxa"/>
          </w:tcPr>
          <w:p w14:paraId="4604738A"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3D160F5" w14:textId="77777777" w:rsidR="00C1698B" w:rsidRPr="002A5288" w:rsidRDefault="00C1698B" w:rsidP="00C1698B">
            <w:pPr>
              <w:snapToGrid w:val="0"/>
              <w:spacing w:before="60" w:after="60"/>
              <w:jc w:val="left"/>
              <w:rPr>
                <w:sz w:val="16"/>
                <w:szCs w:val="16"/>
                <w:lang w:val="en-GB"/>
              </w:rPr>
            </w:pPr>
            <w:r>
              <w:rPr>
                <w:sz w:val="16"/>
                <w:szCs w:val="16"/>
                <w:lang w:val="en-GB"/>
              </w:rPr>
              <w:t>Integer</w:t>
            </w:r>
          </w:p>
        </w:tc>
        <w:tc>
          <w:tcPr>
            <w:tcW w:w="3060" w:type="dxa"/>
          </w:tcPr>
          <w:p w14:paraId="02815918" w14:textId="08DA5907" w:rsidR="00C1698B" w:rsidRPr="002A5288" w:rsidRDefault="00C1698B" w:rsidP="00C1698B">
            <w:pPr>
              <w:snapToGrid w:val="0"/>
              <w:spacing w:before="60" w:after="60"/>
              <w:jc w:val="left"/>
              <w:rPr>
                <w:sz w:val="16"/>
                <w:szCs w:val="16"/>
                <w:lang w:val="en-GB"/>
              </w:rPr>
            </w:pPr>
            <w:r w:rsidRPr="009E334B">
              <w:rPr>
                <w:sz w:val="16"/>
                <w:szCs w:val="16"/>
                <w:lang w:val="en-GB"/>
              </w:rPr>
              <w:t>From the</w:t>
            </w:r>
            <w:r w:rsidR="00763867">
              <w:rPr>
                <w:sz w:val="16"/>
                <w:szCs w:val="16"/>
                <w:lang w:val="en-GB"/>
              </w:rPr>
              <w:t xml:space="preserve"> Product Specification Register</w:t>
            </w:r>
            <w:r w:rsidRPr="009E334B">
              <w:rPr>
                <w:sz w:val="16"/>
                <w:szCs w:val="16"/>
                <w:lang w:val="en-GB"/>
              </w:rPr>
              <w:t xml:space="preserve"> in the IHO Geospatial Information Registry</w:t>
            </w:r>
          </w:p>
        </w:tc>
      </w:tr>
      <w:tr w:rsidR="00AB0200" w:rsidRPr="002A5288" w14:paraId="33611AA7" w14:textId="77777777" w:rsidTr="00FD0393">
        <w:trPr>
          <w:trHeight w:val="321"/>
        </w:trPr>
        <w:tc>
          <w:tcPr>
            <w:tcW w:w="1106" w:type="dxa"/>
          </w:tcPr>
          <w:p w14:paraId="053C0DDC" w14:textId="2CA9C57F" w:rsidR="00AB0200" w:rsidRDefault="00AB0200" w:rsidP="00AB0200">
            <w:pPr>
              <w:snapToGrid w:val="0"/>
              <w:spacing w:before="60" w:after="60"/>
              <w:jc w:val="left"/>
              <w:rPr>
                <w:sz w:val="16"/>
                <w:szCs w:val="16"/>
                <w:lang w:val="en-GB"/>
              </w:rPr>
            </w:pPr>
            <w:r>
              <w:rPr>
                <w:sz w:val="16"/>
                <w:szCs w:val="16"/>
                <w:lang w:val="en-GB"/>
              </w:rPr>
              <w:t>Attribute</w:t>
            </w:r>
          </w:p>
        </w:tc>
        <w:tc>
          <w:tcPr>
            <w:tcW w:w="3034" w:type="dxa"/>
          </w:tcPr>
          <w:p w14:paraId="6BEC703C" w14:textId="080A5E13" w:rsidR="00AB0200" w:rsidRDefault="00AB0200" w:rsidP="00AB0200">
            <w:pPr>
              <w:snapToGrid w:val="0"/>
              <w:spacing w:before="60" w:after="60"/>
              <w:jc w:val="left"/>
              <w:rPr>
                <w:sz w:val="16"/>
                <w:szCs w:val="16"/>
                <w:lang w:val="en-GB"/>
              </w:rPr>
            </w:pPr>
            <w:r>
              <w:rPr>
                <w:sz w:val="16"/>
                <w:szCs w:val="16"/>
                <w:lang w:val="en-GB"/>
              </w:rPr>
              <w:t>compliancyCategory</w:t>
            </w:r>
          </w:p>
        </w:tc>
        <w:tc>
          <w:tcPr>
            <w:tcW w:w="3420" w:type="dxa"/>
          </w:tcPr>
          <w:p w14:paraId="689A9A4A" w14:textId="10C7B694" w:rsidR="00AB0200" w:rsidRPr="001B340E" w:rsidRDefault="00AB0200" w:rsidP="00AB0200">
            <w:pPr>
              <w:snapToGrid w:val="0"/>
              <w:spacing w:before="60" w:after="60"/>
              <w:jc w:val="left"/>
              <w:rPr>
                <w:sz w:val="16"/>
                <w:szCs w:val="16"/>
                <w:lang w:val="en-GB"/>
              </w:rPr>
            </w:pPr>
            <w:r>
              <w:rPr>
                <w:sz w:val="16"/>
                <w:szCs w:val="16"/>
                <w:lang w:val="en-GB"/>
              </w:rPr>
              <w:t>The level of compliance of the Product Specification to S-100</w:t>
            </w:r>
          </w:p>
        </w:tc>
        <w:tc>
          <w:tcPr>
            <w:tcW w:w="804" w:type="dxa"/>
          </w:tcPr>
          <w:p w14:paraId="0E1E09B0" w14:textId="58B3FDAB" w:rsidR="00AB0200" w:rsidRDefault="00AB0200" w:rsidP="00AB0200">
            <w:pPr>
              <w:snapToGrid w:val="0"/>
              <w:spacing w:before="60" w:after="60"/>
              <w:jc w:val="center"/>
              <w:rPr>
                <w:sz w:val="16"/>
                <w:szCs w:val="16"/>
                <w:lang w:val="en-GB"/>
              </w:rPr>
            </w:pPr>
            <w:r>
              <w:rPr>
                <w:sz w:val="16"/>
                <w:szCs w:val="16"/>
                <w:lang w:val="en-GB"/>
              </w:rPr>
              <w:t>0..1</w:t>
            </w:r>
          </w:p>
        </w:tc>
        <w:tc>
          <w:tcPr>
            <w:tcW w:w="2436" w:type="dxa"/>
          </w:tcPr>
          <w:p w14:paraId="316661A1" w14:textId="0C1761EA" w:rsidR="00AB0200" w:rsidRDefault="00AB0200" w:rsidP="00AB0200">
            <w:pPr>
              <w:snapToGrid w:val="0"/>
              <w:spacing w:before="60" w:after="60"/>
              <w:jc w:val="left"/>
              <w:rPr>
                <w:sz w:val="16"/>
                <w:szCs w:val="16"/>
                <w:lang w:val="en-GB"/>
              </w:rPr>
            </w:pPr>
            <w:r>
              <w:rPr>
                <w:sz w:val="16"/>
                <w:szCs w:val="16"/>
                <w:lang w:val="en-GB"/>
              </w:rPr>
              <w:t>S100_CompliancyCategory</w:t>
            </w:r>
          </w:p>
        </w:tc>
        <w:tc>
          <w:tcPr>
            <w:tcW w:w="3060" w:type="dxa"/>
          </w:tcPr>
          <w:p w14:paraId="3FBC3C46" w14:textId="64436516" w:rsidR="00AB0200" w:rsidRPr="009E334B" w:rsidRDefault="00AB0200" w:rsidP="00AB0200">
            <w:pPr>
              <w:snapToGrid w:val="0"/>
              <w:spacing w:before="60" w:after="60"/>
              <w:jc w:val="left"/>
              <w:rPr>
                <w:sz w:val="16"/>
                <w:szCs w:val="16"/>
                <w:lang w:val="en-GB"/>
              </w:rPr>
            </w:pPr>
            <w:r>
              <w:rPr>
                <w:sz w:val="16"/>
                <w:szCs w:val="16"/>
                <w:lang w:val="en-GB"/>
              </w:rPr>
              <w:t xml:space="preserve">See </w:t>
            </w:r>
            <w:r w:rsidR="00723393">
              <w:rPr>
                <w:sz w:val="16"/>
                <w:szCs w:val="16"/>
                <w:lang w:val="en-GB"/>
              </w:rPr>
              <w:t xml:space="preserve">S-100 </w:t>
            </w:r>
            <w:r>
              <w:rPr>
                <w:sz w:val="16"/>
                <w:szCs w:val="16"/>
                <w:lang w:val="en-GB"/>
              </w:rPr>
              <w:t>Part 4a, clause 4a-5.5</w:t>
            </w:r>
          </w:p>
        </w:tc>
      </w:tr>
      <w:bookmarkEnd w:id="1528"/>
    </w:tbl>
    <w:p w14:paraId="39BC7F21" w14:textId="77777777" w:rsidR="00C1698B" w:rsidRDefault="00C1698B" w:rsidP="00763867">
      <w:pPr>
        <w:spacing w:before="0" w:after="0"/>
        <w:rPr>
          <w:lang w:val="en-GB"/>
        </w:rPr>
      </w:pPr>
    </w:p>
    <w:p w14:paraId="7B5DF618" w14:textId="3D5E48D5" w:rsidR="00344D0C" w:rsidRDefault="00344D0C" w:rsidP="00B66F13">
      <w:pPr>
        <w:pStyle w:val="Heading3"/>
      </w:pPr>
      <w:r w:rsidRPr="00AC25A3">
        <w:t>S100_CompliancyCategory</w:t>
      </w:r>
    </w:p>
    <w:p w14:paraId="486BB699" w14:textId="7BFEC3E7" w:rsidR="00516BD1" w:rsidRDefault="00516BD1" w:rsidP="0016254D">
      <w:r>
        <w:rPr>
          <w:lang w:val="en-GB" w:eastAsia="ja-JP"/>
        </w:rPr>
        <w:t xml:space="preserve">S-129 uses </w:t>
      </w:r>
      <w:r w:rsidRPr="002237E0">
        <w:t>S100_</w:t>
      </w:r>
      <w:r>
        <w:t xml:space="preserve">ComliancyCategory </w:t>
      </w:r>
      <w:r w:rsidR="0047118E">
        <w:t xml:space="preserve">enumeration </w:t>
      </w:r>
      <w:r>
        <w:t xml:space="preserve">as detailed in </w:t>
      </w:r>
      <w:r w:rsidRPr="00F37826">
        <w:t>S-100 Part 17, Clause 17-4.5</w:t>
      </w:r>
      <w:r>
        <w:t>, without modification.</w:t>
      </w:r>
    </w:p>
    <w:p w14:paraId="0F65F68C" w14:textId="19DE21F3" w:rsidR="00C1698B" w:rsidRDefault="00C1698B" w:rsidP="00716349">
      <w:pPr>
        <w:pStyle w:val="Heading3"/>
      </w:pPr>
      <w:r w:rsidRPr="007C307C">
        <w:t>S100_</w:t>
      </w:r>
      <w:r>
        <w:t>ProtectionScheme</w:t>
      </w:r>
    </w:p>
    <w:p w14:paraId="79C91B59" w14:textId="425DC6CF" w:rsidR="000F1CB8" w:rsidRPr="002721B0" w:rsidRDefault="000F1CB8" w:rsidP="00B66F13">
      <w:r>
        <w:rPr>
          <w:lang w:val="en-GB" w:eastAsia="ja-JP"/>
        </w:rPr>
        <w:t xml:space="preserve">S-129 uses </w:t>
      </w:r>
      <w:r w:rsidRPr="002237E0">
        <w:t>S100_</w:t>
      </w:r>
      <w:r>
        <w:t xml:space="preserve">ProtectionScheme </w:t>
      </w:r>
      <w:r w:rsidR="007A002A">
        <w:t xml:space="preserve">enumeration </w:t>
      </w:r>
      <w:r>
        <w:t xml:space="preserve">as detailed in </w:t>
      </w:r>
      <w:r w:rsidRPr="00B66F13">
        <w:rPr>
          <w:rFonts w:eastAsia="MS Mincho" w:cs="Arial"/>
          <w:color w:val="000000"/>
          <w:szCs w:val="20"/>
          <w:lang w:val="en-GB" w:eastAsia="ja-JP"/>
        </w:rPr>
        <w:t>S-100 Part 17, Clause 17-4.5</w:t>
      </w:r>
      <w:r>
        <w:t>, without modification.</w:t>
      </w:r>
    </w:p>
    <w:p w14:paraId="4F5DD464" w14:textId="77777777" w:rsidR="00C1698B" w:rsidRPr="007C307C" w:rsidRDefault="00C1698B" w:rsidP="00763867">
      <w:pPr>
        <w:spacing w:before="0" w:after="0"/>
        <w:rPr>
          <w:lang w:val="en-GB"/>
        </w:rPr>
      </w:pPr>
    </w:p>
    <w:p w14:paraId="5DA9F032" w14:textId="4B0D8DD0" w:rsidR="00C1698B" w:rsidRDefault="00C1698B" w:rsidP="00B3435A">
      <w:pPr>
        <w:pStyle w:val="Heading2"/>
      </w:pPr>
      <w:bookmarkStart w:id="1529" w:name="_Toc512925148"/>
      <w:bookmarkStart w:id="1530" w:name="_Toc127463873"/>
      <w:bookmarkStart w:id="1531" w:name="_Toc128125499"/>
      <w:bookmarkStart w:id="1532" w:name="_Toc141176281"/>
      <w:bookmarkStart w:id="1533" w:name="_Toc141176445"/>
      <w:bookmarkStart w:id="1534" w:name="_Toc141177076"/>
      <w:bookmarkStart w:id="1535" w:name="_Toc150177952"/>
      <w:r w:rsidRPr="007C307C">
        <w:t>S100_SupportFileDiscoveryMetadata</w:t>
      </w:r>
      <w:bookmarkEnd w:id="1529"/>
      <w:bookmarkEnd w:id="1530"/>
      <w:bookmarkEnd w:id="1531"/>
      <w:bookmarkEnd w:id="1532"/>
      <w:bookmarkEnd w:id="1533"/>
      <w:bookmarkEnd w:id="1534"/>
      <w:bookmarkEnd w:id="1535"/>
      <w:r w:rsidRPr="007C307C">
        <w:t xml:space="preserve"> </w:t>
      </w:r>
    </w:p>
    <w:p w14:paraId="62064A17" w14:textId="35932FED" w:rsidR="004C7776" w:rsidRPr="007C307C" w:rsidRDefault="004C7776" w:rsidP="004C7776">
      <w:r>
        <w:rPr>
          <w:lang w:val="en-GB" w:eastAsia="ja-JP"/>
        </w:rPr>
        <w:t xml:space="preserve">S-129 uses </w:t>
      </w:r>
      <w:r w:rsidRPr="007C307C">
        <w:t>S100_SupportFileDiscoveryMetadata</w:t>
      </w:r>
      <w:r>
        <w:t xml:space="preserve"> as detailed in </w:t>
      </w:r>
      <w:r w:rsidRPr="00F37826">
        <w:t>S-100 Part 17, Clause 17-4.5</w:t>
      </w:r>
      <w:r>
        <w:t>, without modification.</w:t>
      </w:r>
    </w:p>
    <w:p w14:paraId="120A44CB" w14:textId="7D7EA225" w:rsidR="00C1698B" w:rsidRDefault="00C1698B" w:rsidP="00716349">
      <w:pPr>
        <w:pStyle w:val="Heading3"/>
      </w:pPr>
      <w:bookmarkStart w:id="1536" w:name="_Toc512925149"/>
      <w:r w:rsidRPr="007C307C">
        <w:t>S100_SupportFileFormat</w:t>
      </w:r>
      <w:bookmarkEnd w:id="1536"/>
    </w:p>
    <w:p w14:paraId="7E1F6484" w14:textId="01B43DC1" w:rsidR="00F42215" w:rsidRPr="006F153E" w:rsidRDefault="00A12008" w:rsidP="006F153E">
      <w:pPr>
        <w:rPr>
          <w:lang w:val="en-GB" w:eastAsia="ja-JP"/>
        </w:rPr>
      </w:pPr>
      <w:r>
        <w:rPr>
          <w:lang w:val="en-GB" w:eastAsia="ja-JP"/>
        </w:rPr>
        <w:t xml:space="preserve">S-129 uses </w:t>
      </w:r>
      <w:r w:rsidR="00F42215" w:rsidRPr="002237E0">
        <w:t>S100_</w:t>
      </w:r>
      <w:r w:rsidR="00F42215" w:rsidRPr="007C307C">
        <w:t>SupportFileFormat</w:t>
      </w:r>
      <w:r w:rsidR="00F42215">
        <w:t xml:space="preserve"> </w:t>
      </w:r>
      <w:r w:rsidR="00C60894">
        <w:t>enumeration as detailed</w:t>
      </w:r>
      <w:r w:rsidR="00F42215">
        <w:t xml:space="preserve"> in </w:t>
      </w:r>
      <w:r w:rsidR="004A661A" w:rsidRPr="00DD7A51">
        <w:t>S-100 Part 17</w:t>
      </w:r>
      <w:r w:rsidR="00865977" w:rsidRPr="00DD7A51">
        <w:t xml:space="preserve">, Clause </w:t>
      </w:r>
      <w:r w:rsidR="00F42215" w:rsidRPr="00DD7A51">
        <w:t>17-4.5</w:t>
      </w:r>
      <w:r>
        <w:t>, without modification.</w:t>
      </w:r>
    </w:p>
    <w:p w14:paraId="47E83C37" w14:textId="7607828D" w:rsidR="00C1698B" w:rsidRDefault="00C1698B" w:rsidP="00716349">
      <w:pPr>
        <w:pStyle w:val="Heading3"/>
      </w:pPr>
      <w:bookmarkStart w:id="1537" w:name="_Toc512925150"/>
      <w:r w:rsidRPr="007C307C">
        <w:t>S100_</w:t>
      </w:r>
      <w:bookmarkEnd w:id="1537"/>
      <w:r w:rsidR="001A2E3A" w:rsidRPr="007C307C">
        <w:t>SupportFile</w:t>
      </w:r>
      <w:r w:rsidR="001A2E3A">
        <w:t>RevisionStatus</w:t>
      </w:r>
    </w:p>
    <w:p w14:paraId="00AC3159" w14:textId="3905119A" w:rsidR="001A2E3A" w:rsidRPr="001A2E3A" w:rsidRDefault="00A12008" w:rsidP="001A2E3A">
      <w:pPr>
        <w:rPr>
          <w:lang w:val="en-GB" w:eastAsia="ja-JP"/>
        </w:rPr>
      </w:pPr>
      <w:r>
        <w:rPr>
          <w:lang w:val="en-GB" w:eastAsia="ja-JP"/>
        </w:rPr>
        <w:t xml:space="preserve">S-129 uses </w:t>
      </w:r>
      <w:r w:rsidR="001A2E3A" w:rsidRPr="002237E0">
        <w:t>S100_</w:t>
      </w:r>
      <w:r w:rsidR="001A2E3A" w:rsidRPr="007C307C">
        <w:t>SupportFile</w:t>
      </w:r>
      <w:r w:rsidR="001A2E3A">
        <w:t xml:space="preserve">RevisionStatus </w:t>
      </w:r>
      <w:r w:rsidR="00C60894">
        <w:t>enumeration as detailed</w:t>
      </w:r>
      <w:r w:rsidR="001A2E3A">
        <w:t xml:space="preserve"> in </w:t>
      </w:r>
      <w:r w:rsidR="004A661A" w:rsidRPr="00DD7A51">
        <w:t>S-100 Part 17</w:t>
      </w:r>
      <w:r w:rsidR="001A2E3A" w:rsidRPr="00DD7A51">
        <w:t>, Clause 17-4.5</w:t>
      </w:r>
      <w:r>
        <w:t>, without modification.</w:t>
      </w:r>
    </w:p>
    <w:p w14:paraId="1721EBA9" w14:textId="7507C962" w:rsidR="00C1698B" w:rsidRDefault="00C1698B" w:rsidP="00716349">
      <w:pPr>
        <w:pStyle w:val="Heading3"/>
      </w:pPr>
      <w:r w:rsidRPr="007C307C">
        <w:t>S100_</w:t>
      </w:r>
      <w:r>
        <w:t>S</w:t>
      </w:r>
      <w:r w:rsidR="00F42496">
        <w:t>u</w:t>
      </w:r>
      <w:r>
        <w:t>pportFile</w:t>
      </w:r>
      <w:r w:rsidRPr="007C307C">
        <w:t>Specification</w:t>
      </w:r>
    </w:p>
    <w:p w14:paraId="4F8C5241" w14:textId="16FC5CBC" w:rsidR="008D28FB" w:rsidRPr="008D28FB" w:rsidRDefault="00A12008" w:rsidP="00F42496">
      <w:r>
        <w:rPr>
          <w:lang w:val="en-GB" w:eastAsia="ja-JP"/>
        </w:rPr>
        <w:t xml:space="preserve">S-129 uses </w:t>
      </w:r>
      <w:r w:rsidR="00F42496" w:rsidRPr="002237E0">
        <w:t>S100_</w:t>
      </w:r>
      <w:r w:rsidR="00F42496" w:rsidRPr="007C307C">
        <w:t>SupportFileSpecification</w:t>
      </w:r>
      <w:r w:rsidR="00F42496">
        <w:t xml:space="preserve"> as detailed in </w:t>
      </w:r>
      <w:r w:rsidR="00F42496" w:rsidRPr="00DD7A51">
        <w:t>S-100 Part 17, Clause 17-4.5</w:t>
      </w:r>
      <w:r>
        <w:t>, without modification.</w:t>
      </w:r>
    </w:p>
    <w:p w14:paraId="43B075C6" w14:textId="1203431A" w:rsidR="00C1698B" w:rsidRDefault="008821E8" w:rsidP="002721B0">
      <w:pPr>
        <w:pStyle w:val="Heading3"/>
      </w:pPr>
      <w:r>
        <w:t>S100_ResourcePurpose</w:t>
      </w:r>
    </w:p>
    <w:p w14:paraId="1D03F672" w14:textId="349369DB" w:rsidR="008821E8" w:rsidRDefault="00A12008" w:rsidP="008821E8">
      <w:r>
        <w:rPr>
          <w:lang w:val="en-GB" w:eastAsia="ja-JP"/>
        </w:rPr>
        <w:t xml:space="preserve">S-129 uses </w:t>
      </w:r>
      <w:r w:rsidR="008821E8" w:rsidRPr="002237E0">
        <w:t>S100_</w:t>
      </w:r>
      <w:r w:rsidR="008821E8">
        <w:t xml:space="preserve">ResourcePurpose </w:t>
      </w:r>
      <w:r w:rsidR="00C60894">
        <w:t>enumeration as detailed</w:t>
      </w:r>
      <w:r w:rsidR="008821E8">
        <w:t xml:space="preserve"> in </w:t>
      </w:r>
      <w:r w:rsidR="008821E8" w:rsidRPr="00DD7A51">
        <w:t>S-100 Part 17, Clause 17-4.5</w:t>
      </w:r>
      <w:r>
        <w:t>, without modification.</w:t>
      </w:r>
    </w:p>
    <w:p w14:paraId="47AA1D24" w14:textId="77777777" w:rsidR="008D28FB" w:rsidRPr="008821E8" w:rsidRDefault="008D28FB" w:rsidP="008821E8">
      <w:pPr>
        <w:rPr>
          <w:lang w:val="en-GB" w:eastAsia="ja-JP"/>
        </w:rPr>
      </w:pPr>
    </w:p>
    <w:p w14:paraId="63A30305" w14:textId="5F6DD80D" w:rsidR="00C1698B" w:rsidRDefault="00C1698B" w:rsidP="00B3435A">
      <w:pPr>
        <w:pStyle w:val="Heading2"/>
      </w:pPr>
      <w:bookmarkStart w:id="1538" w:name="_Toc512925151"/>
      <w:bookmarkStart w:id="1539" w:name="_Toc127463874"/>
      <w:bookmarkStart w:id="1540" w:name="_Toc128125500"/>
      <w:bookmarkStart w:id="1541" w:name="_Toc141176282"/>
      <w:bookmarkStart w:id="1542" w:name="_Toc141176446"/>
      <w:bookmarkStart w:id="1543" w:name="_Toc141177077"/>
      <w:bookmarkStart w:id="1544" w:name="_Toc150177953"/>
      <w:r w:rsidRPr="007C307C">
        <w:lastRenderedPageBreak/>
        <w:t>S100_Catalogue</w:t>
      </w:r>
      <w:r w:rsidR="0092489E">
        <w:t>Discovery</w:t>
      </w:r>
      <w:r>
        <w:t>Metadata</w:t>
      </w:r>
      <w:bookmarkEnd w:id="1538"/>
      <w:bookmarkEnd w:id="1539"/>
      <w:bookmarkEnd w:id="1540"/>
      <w:bookmarkEnd w:id="1541"/>
      <w:bookmarkEnd w:id="1542"/>
      <w:bookmarkEnd w:id="1543"/>
      <w:bookmarkEnd w:id="1544"/>
    </w:p>
    <w:p w14:paraId="14064829" w14:textId="25CAEFAD" w:rsidR="00EF0673" w:rsidRPr="007C307C" w:rsidRDefault="00EF0673" w:rsidP="00EF0673">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w:t>
      </w:r>
      <w:r>
        <w:rPr>
          <w:lang w:val="en-GB"/>
        </w:rPr>
        <w:t>_</w:t>
      </w:r>
      <w:r w:rsidRPr="007C307C">
        <w:t>Catalogue</w:t>
      </w:r>
      <w:r>
        <w:t>DiscoveryMetadata</w:t>
      </w:r>
      <w:r>
        <w:rPr>
          <w:lang w:val="en-GB"/>
        </w:rPr>
        <w:t xml:space="preserve">, as detailed in </w:t>
      </w:r>
      <w:r w:rsidRPr="00DD7A51">
        <w:rPr>
          <w:lang w:val="en-GB"/>
        </w:rPr>
        <w:t>S-100 Part 17, Clause 17-4.</w:t>
      </w:r>
      <w:r>
        <w:rPr>
          <w:lang w:val="en-GB"/>
        </w:rPr>
        <w:t xml:space="preserve">5, with </w:t>
      </w:r>
      <w:r w:rsidRPr="00DA3CC9">
        <w:rPr>
          <w:lang w:val="en-GB"/>
        </w:rPr>
        <w:t xml:space="preserve">certain attributes and roles </w:t>
      </w:r>
      <w:r w:rsidR="0068149B">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2436"/>
        <w:gridCol w:w="3060"/>
      </w:tblGrid>
      <w:tr w:rsidR="00C1698B" w:rsidRPr="009842DB" w14:paraId="227A77A7" w14:textId="77777777" w:rsidTr="005D0061">
        <w:trPr>
          <w:cantSplit/>
          <w:trHeight w:val="198"/>
        </w:trPr>
        <w:tc>
          <w:tcPr>
            <w:tcW w:w="1163" w:type="dxa"/>
            <w:shd w:val="clear" w:color="auto" w:fill="D9D9D9" w:themeFill="background1" w:themeFillShade="D9"/>
          </w:tcPr>
          <w:p w14:paraId="7FB7CBB3"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2977" w:type="dxa"/>
            <w:shd w:val="clear" w:color="auto" w:fill="D9D9D9" w:themeFill="background1" w:themeFillShade="D9"/>
          </w:tcPr>
          <w:p w14:paraId="490EA00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511D9B62"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77DEE7F3"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3D753DF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55D68A0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B551FD" w14:paraId="23773268" w14:textId="77777777" w:rsidTr="000148EB">
        <w:trPr>
          <w:cantSplit/>
          <w:trHeight w:val="218"/>
        </w:trPr>
        <w:tc>
          <w:tcPr>
            <w:tcW w:w="1163" w:type="dxa"/>
          </w:tcPr>
          <w:p w14:paraId="4F4D0939" w14:textId="77777777" w:rsidR="00C1698B" w:rsidRPr="00B551FD" w:rsidRDefault="00C1698B" w:rsidP="00C1698B">
            <w:pPr>
              <w:snapToGrid w:val="0"/>
              <w:spacing w:before="60" w:after="60"/>
              <w:jc w:val="left"/>
              <w:rPr>
                <w:sz w:val="16"/>
                <w:szCs w:val="16"/>
                <w:lang w:val="en-GB"/>
              </w:rPr>
            </w:pPr>
            <w:r w:rsidRPr="00B551FD">
              <w:rPr>
                <w:sz w:val="16"/>
                <w:szCs w:val="16"/>
                <w:lang w:val="en-GB"/>
              </w:rPr>
              <w:t>Class</w:t>
            </w:r>
          </w:p>
        </w:tc>
        <w:tc>
          <w:tcPr>
            <w:tcW w:w="2977" w:type="dxa"/>
          </w:tcPr>
          <w:p w14:paraId="5967BB74" w14:textId="75599291" w:rsidR="00C1698B" w:rsidRPr="00B551FD" w:rsidRDefault="00211F93" w:rsidP="00C1698B">
            <w:pPr>
              <w:snapToGrid w:val="0"/>
              <w:spacing w:before="60" w:after="60"/>
              <w:jc w:val="left"/>
              <w:rPr>
                <w:sz w:val="16"/>
                <w:szCs w:val="16"/>
                <w:lang w:val="en-GB"/>
              </w:rPr>
            </w:pPr>
            <w:r w:rsidRPr="00235B71">
              <w:rPr>
                <w:sz w:val="16"/>
                <w:szCs w:val="16"/>
                <w:lang w:val="en-GB"/>
              </w:rPr>
              <w:t>S100_CatalogueDiscoveryMetadata</w:t>
            </w:r>
          </w:p>
        </w:tc>
        <w:tc>
          <w:tcPr>
            <w:tcW w:w="3420" w:type="dxa"/>
          </w:tcPr>
          <w:p w14:paraId="7B8F329E" w14:textId="77777777" w:rsidR="00C1698B" w:rsidRPr="00B551FD" w:rsidRDefault="00C1698B" w:rsidP="00C1698B">
            <w:pPr>
              <w:snapToGrid w:val="0"/>
              <w:spacing w:before="60" w:after="60"/>
              <w:jc w:val="left"/>
              <w:rPr>
                <w:sz w:val="16"/>
                <w:szCs w:val="16"/>
                <w:lang w:val="en-GB"/>
              </w:rPr>
            </w:pPr>
            <w:r>
              <w:rPr>
                <w:sz w:val="16"/>
                <w:szCs w:val="16"/>
                <w:lang w:val="en-GB"/>
              </w:rPr>
              <w:t>C</w:t>
            </w:r>
            <w:r w:rsidRPr="00D23A6D">
              <w:rPr>
                <w:sz w:val="16"/>
                <w:szCs w:val="16"/>
                <w:lang w:val="en-GB"/>
              </w:rPr>
              <w:t>lass for S-100 catalogue metadata.</w:t>
            </w:r>
          </w:p>
        </w:tc>
        <w:tc>
          <w:tcPr>
            <w:tcW w:w="804" w:type="dxa"/>
          </w:tcPr>
          <w:p w14:paraId="3F95E3AA" w14:textId="77777777" w:rsidR="00C1698B" w:rsidRPr="00B551FD" w:rsidRDefault="00C1698B" w:rsidP="00C1698B">
            <w:pPr>
              <w:snapToGrid w:val="0"/>
              <w:spacing w:before="60" w:after="60"/>
              <w:jc w:val="center"/>
              <w:rPr>
                <w:sz w:val="16"/>
                <w:szCs w:val="16"/>
                <w:lang w:val="en-GB"/>
              </w:rPr>
            </w:pPr>
            <w:r w:rsidRPr="00B551FD">
              <w:rPr>
                <w:sz w:val="16"/>
                <w:szCs w:val="16"/>
                <w:lang w:val="en-GB"/>
              </w:rPr>
              <w:t>-</w:t>
            </w:r>
          </w:p>
        </w:tc>
        <w:tc>
          <w:tcPr>
            <w:tcW w:w="2436" w:type="dxa"/>
          </w:tcPr>
          <w:p w14:paraId="744BCBCB"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c>
          <w:tcPr>
            <w:tcW w:w="3060" w:type="dxa"/>
          </w:tcPr>
          <w:p w14:paraId="1AD61F30"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r>
      <w:tr w:rsidR="00C1698B" w:rsidRPr="00B551FD" w14:paraId="039A3AD7" w14:textId="77777777" w:rsidTr="000148EB">
        <w:trPr>
          <w:cantSplit/>
          <w:trHeight w:val="198"/>
        </w:trPr>
        <w:tc>
          <w:tcPr>
            <w:tcW w:w="1163" w:type="dxa"/>
          </w:tcPr>
          <w:p w14:paraId="2ED57B93"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EF28E4B" w14:textId="4DD3DC86" w:rsidR="00C1698B" w:rsidRPr="00B551FD" w:rsidRDefault="0086079B" w:rsidP="00C1698B">
            <w:pPr>
              <w:snapToGrid w:val="0"/>
              <w:spacing w:before="60" w:after="60"/>
              <w:jc w:val="left"/>
              <w:rPr>
                <w:sz w:val="16"/>
                <w:szCs w:val="16"/>
                <w:lang w:val="en-GB"/>
              </w:rPr>
            </w:pPr>
            <w:r w:rsidRPr="003A450C">
              <w:rPr>
                <w:sz w:val="16"/>
                <w:szCs w:val="16"/>
                <w:lang w:val="en-GB"/>
              </w:rPr>
              <w:t>file</w:t>
            </w:r>
            <w:r>
              <w:rPr>
                <w:sz w:val="16"/>
                <w:szCs w:val="16"/>
                <w:lang w:val="en-GB"/>
              </w:rPr>
              <w:t>N</w:t>
            </w:r>
            <w:r w:rsidRPr="003A450C">
              <w:rPr>
                <w:sz w:val="16"/>
                <w:szCs w:val="16"/>
                <w:lang w:val="en-GB"/>
              </w:rPr>
              <w:t>ame</w:t>
            </w:r>
          </w:p>
        </w:tc>
        <w:tc>
          <w:tcPr>
            <w:tcW w:w="3420" w:type="dxa"/>
          </w:tcPr>
          <w:p w14:paraId="4A49AF8F"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name for the catalogue</w:t>
            </w:r>
          </w:p>
        </w:tc>
        <w:tc>
          <w:tcPr>
            <w:tcW w:w="804" w:type="dxa"/>
          </w:tcPr>
          <w:p w14:paraId="07E0D266" w14:textId="53BFD8A5"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56F4578A" w14:textId="01E7153A" w:rsidR="00C1698B" w:rsidRPr="00B551FD" w:rsidRDefault="00224CAB" w:rsidP="00C1698B">
            <w:pPr>
              <w:snapToGrid w:val="0"/>
              <w:spacing w:before="60" w:after="60"/>
              <w:jc w:val="left"/>
              <w:rPr>
                <w:sz w:val="16"/>
                <w:szCs w:val="16"/>
                <w:lang w:val="en-GB"/>
              </w:rPr>
            </w:pPr>
            <w:r>
              <w:rPr>
                <w:sz w:val="16"/>
                <w:szCs w:val="16"/>
                <w:lang w:val="en-GB"/>
              </w:rPr>
              <w:t>URI</w:t>
            </w:r>
          </w:p>
        </w:tc>
        <w:tc>
          <w:tcPr>
            <w:tcW w:w="3060" w:type="dxa"/>
          </w:tcPr>
          <w:p w14:paraId="76CF23B8" w14:textId="77777777" w:rsidR="00C1698B" w:rsidRPr="00B551FD" w:rsidRDefault="00C1698B" w:rsidP="00C1698B">
            <w:pPr>
              <w:snapToGrid w:val="0"/>
              <w:spacing w:before="60" w:after="60"/>
              <w:jc w:val="left"/>
              <w:rPr>
                <w:sz w:val="16"/>
                <w:szCs w:val="16"/>
                <w:lang w:val="en-GB"/>
              </w:rPr>
            </w:pPr>
          </w:p>
        </w:tc>
      </w:tr>
      <w:tr w:rsidR="00C0723F" w:rsidRPr="00B551FD" w:rsidDel="00627784" w14:paraId="7D526B6F" w14:textId="77777777" w:rsidTr="000148EB">
        <w:trPr>
          <w:cantSplit/>
          <w:trHeight w:val="198"/>
        </w:trPr>
        <w:tc>
          <w:tcPr>
            <w:tcW w:w="1163" w:type="dxa"/>
          </w:tcPr>
          <w:p w14:paraId="74D41ED9" w14:textId="024ED0C4" w:rsidR="00C0723F" w:rsidDel="00627784" w:rsidRDefault="00C0723F" w:rsidP="00C0723F">
            <w:pPr>
              <w:snapToGrid w:val="0"/>
              <w:spacing w:before="60" w:after="60"/>
              <w:jc w:val="left"/>
              <w:rPr>
                <w:sz w:val="16"/>
                <w:szCs w:val="16"/>
                <w:lang w:val="en-GB"/>
              </w:rPr>
            </w:pPr>
            <w:r w:rsidRPr="003A450C">
              <w:rPr>
                <w:sz w:val="16"/>
                <w:szCs w:val="16"/>
                <w:lang w:val="en-GB"/>
              </w:rPr>
              <w:t>Attribute</w:t>
            </w:r>
          </w:p>
        </w:tc>
        <w:tc>
          <w:tcPr>
            <w:tcW w:w="2977" w:type="dxa"/>
          </w:tcPr>
          <w:p w14:paraId="08B057DB" w14:textId="24AB927F" w:rsidR="00C0723F" w:rsidDel="00627784" w:rsidRDefault="00C0723F" w:rsidP="00C0723F">
            <w:pPr>
              <w:snapToGrid w:val="0"/>
              <w:spacing w:before="60" w:after="60"/>
              <w:jc w:val="left"/>
              <w:rPr>
                <w:sz w:val="16"/>
                <w:szCs w:val="16"/>
                <w:lang w:val="en-GB"/>
              </w:rPr>
            </w:pPr>
            <w:r w:rsidRPr="003A450C">
              <w:rPr>
                <w:sz w:val="16"/>
                <w:szCs w:val="16"/>
                <w:lang w:val="en-GB"/>
              </w:rPr>
              <w:t>purpose</w:t>
            </w:r>
          </w:p>
        </w:tc>
        <w:tc>
          <w:tcPr>
            <w:tcW w:w="3420" w:type="dxa"/>
          </w:tcPr>
          <w:p w14:paraId="70272B1F" w14:textId="651FDAD1" w:rsidR="00C0723F" w:rsidDel="00627784" w:rsidRDefault="00C0723F" w:rsidP="00C0723F">
            <w:pPr>
              <w:snapToGrid w:val="0"/>
              <w:spacing w:before="60" w:after="60"/>
              <w:jc w:val="left"/>
              <w:rPr>
                <w:sz w:val="16"/>
                <w:szCs w:val="16"/>
                <w:lang w:val="en-GB"/>
              </w:rPr>
            </w:pPr>
            <w:r w:rsidRPr="003A450C">
              <w:rPr>
                <w:sz w:val="16"/>
                <w:szCs w:val="16"/>
                <w:lang w:val="en-GB"/>
              </w:rPr>
              <w:t xml:space="preserve">The purpose for which the </w:t>
            </w:r>
            <w:r>
              <w:rPr>
                <w:sz w:val="16"/>
                <w:szCs w:val="16"/>
                <w:lang w:val="en-GB"/>
              </w:rPr>
              <w:t>Catalogue</w:t>
            </w:r>
            <w:r w:rsidRPr="003A450C">
              <w:rPr>
                <w:sz w:val="16"/>
                <w:szCs w:val="16"/>
                <w:lang w:val="en-GB"/>
              </w:rPr>
              <w:t xml:space="preserve"> has been issued </w:t>
            </w:r>
          </w:p>
        </w:tc>
        <w:tc>
          <w:tcPr>
            <w:tcW w:w="804" w:type="dxa"/>
          </w:tcPr>
          <w:p w14:paraId="29AE37CE" w14:textId="121A7C1D" w:rsidR="00C0723F" w:rsidDel="00627784" w:rsidRDefault="00C0723F" w:rsidP="00C0723F">
            <w:pPr>
              <w:snapToGrid w:val="0"/>
              <w:spacing w:before="60" w:after="60"/>
              <w:jc w:val="center"/>
              <w:rPr>
                <w:sz w:val="16"/>
                <w:szCs w:val="16"/>
                <w:lang w:val="en-GB"/>
              </w:rPr>
            </w:pPr>
            <w:r w:rsidRPr="003A450C">
              <w:rPr>
                <w:sz w:val="16"/>
                <w:szCs w:val="16"/>
                <w:lang w:val="en-GB"/>
              </w:rPr>
              <w:t>0..1</w:t>
            </w:r>
          </w:p>
        </w:tc>
        <w:tc>
          <w:tcPr>
            <w:tcW w:w="2436" w:type="dxa"/>
          </w:tcPr>
          <w:p w14:paraId="1D182580" w14:textId="77777777" w:rsidR="00C0723F" w:rsidRPr="003A450C" w:rsidRDefault="00C0723F" w:rsidP="00C0723F">
            <w:pPr>
              <w:snapToGrid w:val="0"/>
              <w:spacing w:before="60" w:after="60"/>
              <w:jc w:val="left"/>
              <w:rPr>
                <w:sz w:val="16"/>
                <w:szCs w:val="16"/>
                <w:lang w:val="en-GB"/>
              </w:rPr>
            </w:pPr>
            <w:r>
              <w:rPr>
                <w:sz w:val="16"/>
                <w:szCs w:val="16"/>
                <w:lang w:val="en-GB"/>
              </w:rPr>
              <w:t>S100_Purpose</w:t>
            </w:r>
          </w:p>
          <w:p w14:paraId="1B9F90E9" w14:textId="4263657C" w:rsidR="00C0723F" w:rsidDel="00627784" w:rsidRDefault="00C0723F" w:rsidP="00C0723F">
            <w:pPr>
              <w:snapToGrid w:val="0"/>
              <w:spacing w:before="60" w:after="60"/>
              <w:jc w:val="left"/>
              <w:rPr>
                <w:sz w:val="16"/>
                <w:szCs w:val="16"/>
                <w:lang w:val="en-GB"/>
              </w:rPr>
            </w:pPr>
            <w:r>
              <w:rPr>
                <w:sz w:val="16"/>
                <w:szCs w:val="16"/>
                <w:lang w:val="en-GB"/>
              </w:rPr>
              <w:t>(codelist)</w:t>
            </w:r>
          </w:p>
        </w:tc>
        <w:tc>
          <w:tcPr>
            <w:tcW w:w="3060" w:type="dxa"/>
          </w:tcPr>
          <w:p w14:paraId="34F0C25C" w14:textId="77777777" w:rsidR="00C0723F" w:rsidRDefault="00C0723F" w:rsidP="00C0723F">
            <w:pPr>
              <w:spacing w:before="0" w:after="0"/>
              <w:jc w:val="left"/>
              <w:rPr>
                <w:rFonts w:cs="Arial"/>
                <w:sz w:val="16"/>
                <w:szCs w:val="16"/>
              </w:rPr>
            </w:pPr>
            <w:r>
              <w:rPr>
                <w:rFonts w:cs="Arial"/>
                <w:sz w:val="16"/>
                <w:szCs w:val="16"/>
              </w:rPr>
              <w:t>The values must be one of the following:</w:t>
            </w:r>
          </w:p>
          <w:p w14:paraId="135D0942" w14:textId="77777777" w:rsidR="00C0723F" w:rsidRPr="003A450C" w:rsidRDefault="00C0723F" w:rsidP="00C0723F">
            <w:pPr>
              <w:spacing w:before="0" w:after="0"/>
              <w:jc w:val="left"/>
              <w:rPr>
                <w:rFonts w:cs="Arial"/>
                <w:sz w:val="16"/>
                <w:szCs w:val="16"/>
              </w:rPr>
            </w:pPr>
            <w:r w:rsidRPr="00AC25A3">
              <w:rPr>
                <w:rFonts w:cs="Arial"/>
                <w:i/>
                <w:sz w:val="16"/>
                <w:szCs w:val="16"/>
              </w:rPr>
              <w:t>2</w:t>
            </w:r>
            <w:r w:rsidRPr="003A450C">
              <w:rPr>
                <w:rFonts w:cs="Arial"/>
                <w:sz w:val="16"/>
                <w:szCs w:val="16"/>
              </w:rPr>
              <w:t xml:space="preserve"> </w:t>
            </w:r>
            <w:r>
              <w:rPr>
                <w:rFonts w:cs="Arial"/>
                <w:sz w:val="16"/>
                <w:szCs w:val="16"/>
              </w:rPr>
              <w:t xml:space="preserve"> new edition</w:t>
            </w:r>
          </w:p>
          <w:p w14:paraId="7338E78A" w14:textId="77777777" w:rsidR="00C0723F" w:rsidRDefault="00C0723F" w:rsidP="00C0723F">
            <w:pPr>
              <w:snapToGrid w:val="0"/>
              <w:spacing w:before="0" w:after="0"/>
              <w:jc w:val="left"/>
              <w:rPr>
                <w:sz w:val="16"/>
                <w:szCs w:val="16"/>
                <w:lang w:val="en-GB"/>
              </w:rPr>
            </w:pPr>
            <w:r w:rsidRPr="00AC25A3">
              <w:rPr>
                <w:rFonts w:cs="Arial"/>
                <w:i/>
                <w:sz w:val="16"/>
                <w:szCs w:val="16"/>
              </w:rPr>
              <w:t>5</w:t>
            </w:r>
            <w:r w:rsidRPr="003A450C">
              <w:rPr>
                <w:rFonts w:cs="Arial"/>
                <w:sz w:val="16"/>
                <w:szCs w:val="16"/>
              </w:rPr>
              <w:t xml:space="preserve"> </w:t>
            </w:r>
            <w:r>
              <w:rPr>
                <w:rFonts w:cs="Arial"/>
                <w:sz w:val="16"/>
                <w:szCs w:val="16"/>
              </w:rPr>
              <w:t xml:space="preserve"> cancellation</w:t>
            </w:r>
          </w:p>
          <w:p w14:paraId="53870187" w14:textId="69178CAC" w:rsidR="00C0723F" w:rsidDel="00627784" w:rsidRDefault="00C0723F" w:rsidP="00C0723F">
            <w:pPr>
              <w:snapToGrid w:val="0"/>
              <w:spacing w:before="60" w:after="60"/>
              <w:jc w:val="left"/>
              <w:rPr>
                <w:sz w:val="16"/>
                <w:szCs w:val="16"/>
                <w:lang w:val="en-GB"/>
              </w:rPr>
            </w:pPr>
            <w:r>
              <w:rPr>
                <w:sz w:val="16"/>
                <w:szCs w:val="16"/>
                <w:lang w:val="en-GB"/>
              </w:rPr>
              <w:t>Default is new edition</w:t>
            </w:r>
          </w:p>
        </w:tc>
      </w:tr>
      <w:tr w:rsidR="00EC5705" w:rsidRPr="00B551FD" w:rsidDel="00627784" w14:paraId="6B9931F6" w14:textId="77777777" w:rsidTr="000148EB">
        <w:trPr>
          <w:cantSplit/>
          <w:trHeight w:val="198"/>
        </w:trPr>
        <w:tc>
          <w:tcPr>
            <w:tcW w:w="1163" w:type="dxa"/>
          </w:tcPr>
          <w:p w14:paraId="5242FB89" w14:textId="3FDB12AA" w:rsidR="00EC5705" w:rsidRPr="003A450C" w:rsidRDefault="00EC5705" w:rsidP="00EC5705">
            <w:pPr>
              <w:snapToGrid w:val="0"/>
              <w:spacing w:before="60" w:after="60"/>
              <w:jc w:val="left"/>
              <w:rPr>
                <w:sz w:val="16"/>
                <w:szCs w:val="16"/>
                <w:lang w:val="en-GB"/>
              </w:rPr>
            </w:pPr>
            <w:r>
              <w:rPr>
                <w:sz w:val="16"/>
                <w:szCs w:val="16"/>
                <w:lang w:val="en-GB"/>
              </w:rPr>
              <w:t>Attribute</w:t>
            </w:r>
          </w:p>
        </w:tc>
        <w:tc>
          <w:tcPr>
            <w:tcW w:w="2977" w:type="dxa"/>
          </w:tcPr>
          <w:p w14:paraId="6EB8A5F6" w14:textId="5267D282" w:rsidR="00EC5705" w:rsidRPr="003A450C" w:rsidRDefault="00EC5705" w:rsidP="00EC5705">
            <w:pPr>
              <w:snapToGrid w:val="0"/>
              <w:spacing w:before="60" w:after="60"/>
              <w:jc w:val="left"/>
              <w:rPr>
                <w:sz w:val="16"/>
                <w:szCs w:val="16"/>
                <w:lang w:val="en-GB"/>
              </w:rPr>
            </w:pPr>
            <w:r>
              <w:rPr>
                <w:sz w:val="16"/>
                <w:szCs w:val="16"/>
                <w:lang w:val="en-GB"/>
              </w:rPr>
              <w:t>editionNumber</w:t>
            </w:r>
          </w:p>
        </w:tc>
        <w:tc>
          <w:tcPr>
            <w:tcW w:w="3420" w:type="dxa"/>
          </w:tcPr>
          <w:p w14:paraId="3CC3BD7D" w14:textId="74039B64" w:rsidR="00EC5705" w:rsidRPr="003A450C" w:rsidRDefault="00EC5705" w:rsidP="00EC5705">
            <w:pPr>
              <w:snapToGrid w:val="0"/>
              <w:spacing w:before="60" w:after="60"/>
              <w:jc w:val="left"/>
              <w:rPr>
                <w:sz w:val="16"/>
                <w:szCs w:val="16"/>
                <w:lang w:val="en-GB"/>
              </w:rPr>
            </w:pPr>
            <w:r>
              <w:rPr>
                <w:sz w:val="16"/>
                <w:szCs w:val="16"/>
                <w:lang w:val="en-GB"/>
              </w:rPr>
              <w:t>The Edition number of the Catalogue</w:t>
            </w:r>
          </w:p>
        </w:tc>
        <w:tc>
          <w:tcPr>
            <w:tcW w:w="804" w:type="dxa"/>
          </w:tcPr>
          <w:p w14:paraId="3C492646" w14:textId="496D472F" w:rsidR="00EC5705" w:rsidRPr="003A450C" w:rsidRDefault="00EC5705" w:rsidP="00EC5705">
            <w:pPr>
              <w:snapToGrid w:val="0"/>
              <w:spacing w:before="60" w:after="60"/>
              <w:jc w:val="center"/>
              <w:rPr>
                <w:sz w:val="16"/>
                <w:szCs w:val="16"/>
                <w:lang w:val="en-GB"/>
              </w:rPr>
            </w:pPr>
            <w:r>
              <w:rPr>
                <w:sz w:val="16"/>
                <w:szCs w:val="16"/>
                <w:lang w:val="en-GB"/>
              </w:rPr>
              <w:t>1</w:t>
            </w:r>
          </w:p>
        </w:tc>
        <w:tc>
          <w:tcPr>
            <w:tcW w:w="2436" w:type="dxa"/>
          </w:tcPr>
          <w:p w14:paraId="5D4E184E" w14:textId="0050B9A8" w:rsidR="00EC5705" w:rsidRDefault="00EC5705" w:rsidP="00EC5705">
            <w:pPr>
              <w:snapToGrid w:val="0"/>
              <w:spacing w:before="60" w:after="60"/>
              <w:jc w:val="left"/>
              <w:rPr>
                <w:sz w:val="16"/>
                <w:szCs w:val="16"/>
                <w:lang w:val="en-GB"/>
              </w:rPr>
            </w:pPr>
            <w:r>
              <w:rPr>
                <w:sz w:val="16"/>
                <w:szCs w:val="16"/>
                <w:lang w:val="en-GB"/>
              </w:rPr>
              <w:t>Integer</w:t>
            </w:r>
          </w:p>
        </w:tc>
        <w:tc>
          <w:tcPr>
            <w:tcW w:w="3060" w:type="dxa"/>
          </w:tcPr>
          <w:p w14:paraId="33EF24DE" w14:textId="77777777" w:rsidR="00EC5705" w:rsidRDefault="00EC5705" w:rsidP="00EC5705">
            <w:pPr>
              <w:snapToGrid w:val="0"/>
              <w:spacing w:before="60" w:after="60"/>
              <w:jc w:val="left"/>
              <w:rPr>
                <w:sz w:val="16"/>
                <w:szCs w:val="16"/>
                <w:lang w:val="en-GB"/>
              </w:rPr>
            </w:pPr>
            <w:r>
              <w:rPr>
                <w:sz w:val="16"/>
                <w:szCs w:val="16"/>
                <w:lang w:val="en-GB"/>
              </w:rPr>
              <w:t>Initially set to 1 for a given productSpecification.number</w:t>
            </w:r>
          </w:p>
          <w:p w14:paraId="78663363" w14:textId="77777777" w:rsidR="00EC5705" w:rsidRDefault="00EC5705" w:rsidP="00EC5705">
            <w:pPr>
              <w:snapToGrid w:val="0"/>
              <w:spacing w:before="60" w:after="60"/>
              <w:jc w:val="left"/>
              <w:rPr>
                <w:sz w:val="16"/>
                <w:szCs w:val="16"/>
                <w:lang w:val="en-GB"/>
              </w:rPr>
            </w:pPr>
            <w:r>
              <w:rPr>
                <w:sz w:val="16"/>
                <w:szCs w:val="16"/>
                <w:lang w:val="en-GB"/>
              </w:rPr>
              <w:t>Increased by 1 for each subsequent newEdition</w:t>
            </w:r>
          </w:p>
          <w:p w14:paraId="1807501D" w14:textId="03CE43EC" w:rsidR="00EC5705" w:rsidRDefault="00EC5705" w:rsidP="00EC5705">
            <w:pPr>
              <w:spacing w:before="0" w:after="0"/>
              <w:jc w:val="left"/>
              <w:rPr>
                <w:rFonts w:cs="Arial"/>
                <w:sz w:val="16"/>
                <w:szCs w:val="16"/>
              </w:rPr>
            </w:pPr>
            <w:r>
              <w:rPr>
                <w:sz w:val="16"/>
                <w:szCs w:val="16"/>
                <w:lang w:val="en-GB"/>
              </w:rPr>
              <w:t>Uniquely identifies the version of the Catalogue</w:t>
            </w:r>
          </w:p>
        </w:tc>
      </w:tr>
      <w:tr w:rsidR="00C1698B" w:rsidRPr="00B551FD" w14:paraId="534AA111" w14:textId="77777777" w:rsidTr="000148EB">
        <w:trPr>
          <w:cantSplit/>
          <w:trHeight w:val="198"/>
        </w:trPr>
        <w:tc>
          <w:tcPr>
            <w:tcW w:w="1163" w:type="dxa"/>
          </w:tcPr>
          <w:p w14:paraId="4114FCC1"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D314BCF" w14:textId="77777777" w:rsidR="00C1698B" w:rsidRPr="00B551FD" w:rsidRDefault="00C1698B" w:rsidP="00C1698B">
            <w:pPr>
              <w:snapToGrid w:val="0"/>
              <w:spacing w:before="60" w:after="60"/>
              <w:jc w:val="left"/>
              <w:rPr>
                <w:sz w:val="16"/>
                <w:szCs w:val="16"/>
                <w:lang w:val="en-GB"/>
              </w:rPr>
            </w:pPr>
            <w:r w:rsidRPr="00B551FD">
              <w:rPr>
                <w:sz w:val="16"/>
                <w:szCs w:val="16"/>
                <w:lang w:val="en-GB"/>
              </w:rPr>
              <w:t>scope</w:t>
            </w:r>
          </w:p>
        </w:tc>
        <w:tc>
          <w:tcPr>
            <w:tcW w:w="3420" w:type="dxa"/>
          </w:tcPr>
          <w:p w14:paraId="473619EB" w14:textId="77777777" w:rsidR="00C1698B" w:rsidRPr="00B551FD" w:rsidRDefault="00C1698B" w:rsidP="00C1698B">
            <w:pPr>
              <w:snapToGrid w:val="0"/>
              <w:spacing w:before="60" w:after="60"/>
              <w:jc w:val="left"/>
              <w:rPr>
                <w:sz w:val="16"/>
                <w:szCs w:val="16"/>
                <w:lang w:val="en-GB"/>
              </w:rPr>
            </w:pPr>
            <w:r w:rsidRPr="00B551FD">
              <w:rPr>
                <w:sz w:val="16"/>
                <w:szCs w:val="16"/>
                <w:lang w:val="en-GB"/>
              </w:rPr>
              <w:t>Subject domain of the catalogue</w:t>
            </w:r>
          </w:p>
        </w:tc>
        <w:tc>
          <w:tcPr>
            <w:tcW w:w="804" w:type="dxa"/>
          </w:tcPr>
          <w:p w14:paraId="018D1E6C" w14:textId="5370190A" w:rsidR="00C1698B" w:rsidRPr="00B551FD" w:rsidRDefault="00C1698B" w:rsidP="00C1698B">
            <w:pPr>
              <w:snapToGrid w:val="0"/>
              <w:spacing w:before="60" w:after="60"/>
              <w:jc w:val="center"/>
              <w:rPr>
                <w:sz w:val="16"/>
                <w:szCs w:val="16"/>
                <w:lang w:val="en-GB"/>
              </w:rPr>
            </w:pPr>
            <w:r w:rsidRPr="00B551FD">
              <w:rPr>
                <w:sz w:val="16"/>
                <w:szCs w:val="16"/>
                <w:lang w:val="en-GB"/>
              </w:rPr>
              <w:t>1</w:t>
            </w:r>
          </w:p>
        </w:tc>
        <w:tc>
          <w:tcPr>
            <w:tcW w:w="2436" w:type="dxa"/>
          </w:tcPr>
          <w:p w14:paraId="1DD4C4BE" w14:textId="77777777" w:rsidR="00C1698B" w:rsidRPr="00B551FD" w:rsidRDefault="00C1698B" w:rsidP="00C1698B">
            <w:pPr>
              <w:snapToGrid w:val="0"/>
              <w:spacing w:before="60" w:after="60"/>
              <w:jc w:val="left"/>
              <w:rPr>
                <w:sz w:val="16"/>
                <w:szCs w:val="16"/>
                <w:lang w:val="en-GB"/>
              </w:rPr>
            </w:pPr>
            <w:r>
              <w:rPr>
                <w:sz w:val="16"/>
                <w:szCs w:val="16"/>
                <w:lang w:val="en-GB"/>
              </w:rPr>
              <w:t>S100_CatalogueScope</w:t>
            </w:r>
          </w:p>
        </w:tc>
        <w:tc>
          <w:tcPr>
            <w:tcW w:w="3060" w:type="dxa"/>
          </w:tcPr>
          <w:p w14:paraId="068C66A6" w14:textId="77777777" w:rsidR="00C1698B" w:rsidRPr="00B551FD" w:rsidRDefault="00C1698B" w:rsidP="00C1698B">
            <w:pPr>
              <w:snapToGrid w:val="0"/>
              <w:spacing w:before="60" w:after="60"/>
              <w:jc w:val="left"/>
              <w:rPr>
                <w:sz w:val="16"/>
                <w:szCs w:val="16"/>
                <w:lang w:val="en-GB"/>
              </w:rPr>
            </w:pPr>
          </w:p>
        </w:tc>
      </w:tr>
      <w:tr w:rsidR="00C1698B" w:rsidRPr="00B551FD" w14:paraId="3E1D415E" w14:textId="77777777" w:rsidTr="000148EB">
        <w:trPr>
          <w:cantSplit/>
          <w:trHeight w:val="416"/>
        </w:trPr>
        <w:tc>
          <w:tcPr>
            <w:tcW w:w="1163" w:type="dxa"/>
          </w:tcPr>
          <w:p w14:paraId="7111F88E"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9794CFB" w14:textId="77777777" w:rsidR="00C1698B" w:rsidRPr="00B551FD" w:rsidRDefault="00C1698B" w:rsidP="00C1698B">
            <w:pPr>
              <w:snapToGrid w:val="0"/>
              <w:spacing w:before="60" w:after="60"/>
              <w:jc w:val="left"/>
              <w:rPr>
                <w:sz w:val="16"/>
                <w:szCs w:val="16"/>
                <w:lang w:val="en-GB"/>
              </w:rPr>
            </w:pPr>
            <w:r w:rsidRPr="00B551FD">
              <w:rPr>
                <w:sz w:val="16"/>
                <w:szCs w:val="16"/>
                <w:lang w:val="en-GB"/>
              </w:rPr>
              <w:t>versionNumber</w:t>
            </w:r>
          </w:p>
        </w:tc>
        <w:tc>
          <w:tcPr>
            <w:tcW w:w="3420" w:type="dxa"/>
          </w:tcPr>
          <w:p w14:paraId="1D8B1A8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number of the product specification</w:t>
            </w:r>
          </w:p>
        </w:tc>
        <w:tc>
          <w:tcPr>
            <w:tcW w:w="804" w:type="dxa"/>
          </w:tcPr>
          <w:p w14:paraId="7C8511EA" w14:textId="0E7D70DF"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80D47A7" w14:textId="77777777" w:rsidR="00C1698B" w:rsidRPr="00B551FD" w:rsidRDefault="00C1698B" w:rsidP="00C1698B">
            <w:pPr>
              <w:snapToGrid w:val="0"/>
              <w:spacing w:before="60" w:after="60"/>
              <w:jc w:val="left"/>
              <w:rPr>
                <w:sz w:val="16"/>
                <w:szCs w:val="16"/>
                <w:lang w:val="en-GB"/>
              </w:rPr>
            </w:pPr>
            <w:r w:rsidRPr="00B551FD">
              <w:rPr>
                <w:sz w:val="16"/>
                <w:szCs w:val="16"/>
                <w:lang w:val="en-GB"/>
              </w:rPr>
              <w:t>CharacterString</w:t>
            </w:r>
          </w:p>
        </w:tc>
        <w:tc>
          <w:tcPr>
            <w:tcW w:w="3060" w:type="dxa"/>
          </w:tcPr>
          <w:p w14:paraId="50829F11" w14:textId="48D658CE" w:rsidR="00C1698B" w:rsidRPr="00B551FD" w:rsidRDefault="00066354" w:rsidP="00C1698B">
            <w:pPr>
              <w:snapToGrid w:val="0"/>
              <w:spacing w:before="60" w:after="60"/>
              <w:jc w:val="left"/>
              <w:rPr>
                <w:sz w:val="16"/>
                <w:szCs w:val="16"/>
                <w:lang w:val="en-GB"/>
              </w:rPr>
            </w:pPr>
            <w:r>
              <w:rPr>
                <w:sz w:val="16"/>
                <w:szCs w:val="16"/>
                <w:lang w:val="en-GB"/>
              </w:rPr>
              <w:t>Human readable version identifier</w:t>
            </w:r>
          </w:p>
        </w:tc>
      </w:tr>
      <w:tr w:rsidR="00C1698B" w:rsidRPr="00B551FD" w14:paraId="6655C70A" w14:textId="77777777" w:rsidTr="000148EB">
        <w:trPr>
          <w:cantSplit/>
          <w:trHeight w:val="416"/>
        </w:trPr>
        <w:tc>
          <w:tcPr>
            <w:tcW w:w="1163" w:type="dxa"/>
          </w:tcPr>
          <w:p w14:paraId="03618619"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F62237B" w14:textId="77777777" w:rsidR="00C1698B" w:rsidRPr="00B551FD" w:rsidRDefault="00C1698B" w:rsidP="00C1698B">
            <w:pPr>
              <w:snapToGrid w:val="0"/>
              <w:spacing w:before="60" w:after="60"/>
              <w:jc w:val="left"/>
              <w:rPr>
                <w:sz w:val="16"/>
                <w:szCs w:val="16"/>
                <w:lang w:val="en-GB"/>
              </w:rPr>
            </w:pPr>
            <w:r>
              <w:rPr>
                <w:sz w:val="16"/>
                <w:szCs w:val="16"/>
                <w:lang w:val="en-GB"/>
              </w:rPr>
              <w:t>issue</w:t>
            </w:r>
            <w:r w:rsidRPr="00B551FD">
              <w:rPr>
                <w:sz w:val="16"/>
                <w:szCs w:val="16"/>
                <w:lang w:val="en-GB"/>
              </w:rPr>
              <w:t>Date</w:t>
            </w:r>
          </w:p>
        </w:tc>
        <w:tc>
          <w:tcPr>
            <w:tcW w:w="3420" w:type="dxa"/>
          </w:tcPr>
          <w:p w14:paraId="02F7FA9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date of the product specification</w:t>
            </w:r>
          </w:p>
        </w:tc>
        <w:tc>
          <w:tcPr>
            <w:tcW w:w="804" w:type="dxa"/>
          </w:tcPr>
          <w:p w14:paraId="7E54D1E2" w14:textId="7D5FE57D"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704CE4E" w14:textId="77777777" w:rsidR="00C1698B" w:rsidRPr="00B551FD" w:rsidRDefault="00C1698B" w:rsidP="00C1698B">
            <w:pPr>
              <w:snapToGrid w:val="0"/>
              <w:spacing w:before="60" w:after="60"/>
              <w:jc w:val="left"/>
              <w:rPr>
                <w:sz w:val="16"/>
                <w:szCs w:val="16"/>
                <w:lang w:val="en-GB"/>
              </w:rPr>
            </w:pPr>
            <w:r w:rsidRPr="00B551FD">
              <w:rPr>
                <w:sz w:val="16"/>
                <w:szCs w:val="16"/>
                <w:lang w:val="en-GB"/>
              </w:rPr>
              <w:t>Date</w:t>
            </w:r>
          </w:p>
        </w:tc>
        <w:tc>
          <w:tcPr>
            <w:tcW w:w="3060" w:type="dxa"/>
          </w:tcPr>
          <w:p w14:paraId="2E6B52D7" w14:textId="77777777" w:rsidR="00C1698B" w:rsidRPr="00B551FD" w:rsidRDefault="00C1698B" w:rsidP="00C1698B">
            <w:pPr>
              <w:snapToGrid w:val="0"/>
              <w:spacing w:before="60" w:after="60"/>
              <w:jc w:val="left"/>
              <w:rPr>
                <w:sz w:val="16"/>
                <w:szCs w:val="16"/>
                <w:lang w:val="en-GB"/>
              </w:rPr>
            </w:pPr>
          </w:p>
        </w:tc>
      </w:tr>
      <w:tr w:rsidR="00C1698B" w:rsidRPr="002A5288" w14:paraId="2AC570B7" w14:textId="77777777" w:rsidTr="000148EB">
        <w:trPr>
          <w:cantSplit/>
          <w:trHeight w:val="335"/>
        </w:trPr>
        <w:tc>
          <w:tcPr>
            <w:tcW w:w="1163" w:type="dxa"/>
          </w:tcPr>
          <w:p w14:paraId="03C1A8AC"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977" w:type="dxa"/>
          </w:tcPr>
          <w:p w14:paraId="37708063" w14:textId="77777777" w:rsidR="00C1698B" w:rsidRPr="002A5288" w:rsidRDefault="00C1698B" w:rsidP="00C1698B">
            <w:pPr>
              <w:snapToGrid w:val="0"/>
              <w:spacing w:before="60" w:after="60"/>
              <w:jc w:val="left"/>
              <w:rPr>
                <w:sz w:val="16"/>
                <w:szCs w:val="16"/>
                <w:lang w:val="en-GB"/>
              </w:rPr>
            </w:pPr>
            <w:r>
              <w:rPr>
                <w:sz w:val="16"/>
                <w:szCs w:val="16"/>
                <w:lang w:val="en-GB"/>
              </w:rPr>
              <w:t>product</w:t>
            </w:r>
            <w:r w:rsidRPr="002A5288">
              <w:rPr>
                <w:sz w:val="16"/>
                <w:szCs w:val="16"/>
                <w:lang w:val="en-GB"/>
              </w:rPr>
              <w:t>Specification</w:t>
            </w:r>
          </w:p>
        </w:tc>
        <w:tc>
          <w:tcPr>
            <w:tcW w:w="3420" w:type="dxa"/>
          </w:tcPr>
          <w:p w14:paraId="71FA2EC1"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file</w:t>
            </w:r>
          </w:p>
        </w:tc>
        <w:tc>
          <w:tcPr>
            <w:tcW w:w="804" w:type="dxa"/>
          </w:tcPr>
          <w:p w14:paraId="25E08552" w14:textId="62F3DB61"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1676126"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6606B7C8" w14:textId="77777777" w:rsidR="00C1698B" w:rsidRPr="002A5288" w:rsidRDefault="00C1698B" w:rsidP="00C1698B">
            <w:pPr>
              <w:snapToGrid w:val="0"/>
              <w:spacing w:before="60" w:after="60"/>
              <w:jc w:val="left"/>
              <w:rPr>
                <w:rFonts w:cs="Arial"/>
                <w:sz w:val="16"/>
                <w:szCs w:val="16"/>
                <w:lang w:val="en-GB"/>
              </w:rPr>
            </w:pPr>
          </w:p>
        </w:tc>
      </w:tr>
      <w:tr w:rsidR="00C1698B" w:rsidRPr="002A5288" w14:paraId="2AF4EAEC" w14:textId="77777777" w:rsidTr="000148EB">
        <w:trPr>
          <w:cantSplit/>
          <w:trHeight w:val="335"/>
        </w:trPr>
        <w:tc>
          <w:tcPr>
            <w:tcW w:w="1163" w:type="dxa"/>
          </w:tcPr>
          <w:p w14:paraId="7381D606"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977" w:type="dxa"/>
          </w:tcPr>
          <w:p w14:paraId="56FC9133"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420" w:type="dxa"/>
          </w:tcPr>
          <w:p w14:paraId="325B3675" w14:textId="4033F287" w:rsidR="00C1698B" w:rsidRPr="002A5288" w:rsidRDefault="00EB0CD9" w:rsidP="00C1698B">
            <w:pPr>
              <w:snapToGrid w:val="0"/>
              <w:spacing w:before="60" w:after="60"/>
              <w:jc w:val="left"/>
              <w:rPr>
                <w:sz w:val="16"/>
                <w:szCs w:val="16"/>
                <w:lang w:val="en-GB"/>
              </w:rPr>
            </w:pPr>
            <w:r w:rsidRPr="003A450C">
              <w:rPr>
                <w:rFonts w:cs="Arial"/>
                <w:sz w:val="16"/>
                <w:szCs w:val="16"/>
                <w:lang w:val="en-GB"/>
              </w:rPr>
              <w:t>Specifies the algorithm used to compute digitalSignatureValue</w:t>
            </w:r>
          </w:p>
        </w:tc>
        <w:tc>
          <w:tcPr>
            <w:tcW w:w="804" w:type="dxa"/>
          </w:tcPr>
          <w:p w14:paraId="7044F3AD"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tcPr>
          <w:p w14:paraId="6FD5C7A2" w14:textId="77777777" w:rsidR="00EB0CD9" w:rsidRDefault="00EB0CD9" w:rsidP="00EB0CD9">
            <w:pPr>
              <w:snapToGrid w:val="0"/>
              <w:spacing w:before="60" w:after="60"/>
              <w:jc w:val="left"/>
              <w:rPr>
                <w:sz w:val="16"/>
                <w:szCs w:val="16"/>
                <w:lang w:val="en-GB"/>
              </w:rPr>
            </w:pPr>
            <w:r w:rsidRPr="003A450C">
              <w:rPr>
                <w:sz w:val="16"/>
                <w:szCs w:val="16"/>
                <w:lang w:val="en-GB"/>
              </w:rPr>
              <w:t>S100_DigitalSignature</w:t>
            </w:r>
            <w:r>
              <w:rPr>
                <w:sz w:val="16"/>
                <w:szCs w:val="16"/>
                <w:lang w:val="en-GB"/>
              </w:rPr>
              <w:t>Reference</w:t>
            </w:r>
          </w:p>
          <w:p w14:paraId="20453780" w14:textId="23EBFA2A" w:rsidR="00C1698B" w:rsidRPr="002A5288" w:rsidRDefault="00EB0CD9" w:rsidP="00EB0CD9">
            <w:pPr>
              <w:snapToGrid w:val="0"/>
              <w:spacing w:before="60" w:after="60"/>
              <w:jc w:val="left"/>
              <w:rPr>
                <w:sz w:val="16"/>
                <w:szCs w:val="16"/>
                <w:lang w:val="en-GB"/>
              </w:rPr>
            </w:pPr>
            <w:r>
              <w:rPr>
                <w:sz w:val="16"/>
                <w:szCs w:val="16"/>
                <w:lang w:val="en-GB"/>
              </w:rPr>
              <w:t>(see Part 15)</w:t>
            </w:r>
          </w:p>
        </w:tc>
        <w:tc>
          <w:tcPr>
            <w:tcW w:w="3060" w:type="dxa"/>
          </w:tcPr>
          <w:p w14:paraId="1A6EE286" w14:textId="2EE8DDEC" w:rsidR="00C1698B" w:rsidRPr="002A5288" w:rsidRDefault="00C1698B" w:rsidP="00C1698B">
            <w:pPr>
              <w:snapToGrid w:val="0"/>
              <w:spacing w:before="60" w:after="60"/>
              <w:jc w:val="left"/>
              <w:rPr>
                <w:rFonts w:cs="Arial"/>
                <w:sz w:val="16"/>
                <w:szCs w:val="16"/>
                <w:lang w:val="en-GB"/>
              </w:rPr>
            </w:pPr>
          </w:p>
        </w:tc>
      </w:tr>
      <w:tr w:rsidR="00A74030" w:rsidRPr="002A5288" w14:paraId="3BFB1AD7" w14:textId="77777777" w:rsidTr="000148EB">
        <w:trPr>
          <w:cantSplit/>
          <w:trHeight w:val="335"/>
        </w:trPr>
        <w:tc>
          <w:tcPr>
            <w:tcW w:w="1163" w:type="dxa"/>
          </w:tcPr>
          <w:p w14:paraId="10E53B13" w14:textId="77777777" w:rsidR="00A74030" w:rsidRPr="002A5288" w:rsidRDefault="00A74030" w:rsidP="00A74030">
            <w:pPr>
              <w:snapToGrid w:val="0"/>
              <w:spacing w:before="60" w:after="60"/>
              <w:jc w:val="left"/>
              <w:rPr>
                <w:sz w:val="16"/>
                <w:szCs w:val="16"/>
                <w:lang w:val="en-GB"/>
              </w:rPr>
            </w:pPr>
            <w:r>
              <w:rPr>
                <w:sz w:val="16"/>
                <w:szCs w:val="16"/>
                <w:lang w:val="en-GB"/>
              </w:rPr>
              <w:t>Attribute</w:t>
            </w:r>
          </w:p>
        </w:tc>
        <w:tc>
          <w:tcPr>
            <w:tcW w:w="2977" w:type="dxa"/>
          </w:tcPr>
          <w:p w14:paraId="45180B7D" w14:textId="77777777" w:rsidR="00A74030" w:rsidRDefault="00A74030" w:rsidP="00A74030">
            <w:pPr>
              <w:snapToGrid w:val="0"/>
              <w:spacing w:before="60" w:after="60"/>
              <w:jc w:val="left"/>
              <w:rPr>
                <w:sz w:val="16"/>
                <w:szCs w:val="16"/>
                <w:lang w:val="en-GB"/>
              </w:rPr>
            </w:pPr>
            <w:r>
              <w:rPr>
                <w:sz w:val="16"/>
                <w:szCs w:val="16"/>
                <w:lang w:val="en-GB"/>
              </w:rPr>
              <w:t>digitalSignatureValue</w:t>
            </w:r>
          </w:p>
        </w:tc>
        <w:tc>
          <w:tcPr>
            <w:tcW w:w="3420" w:type="dxa"/>
          </w:tcPr>
          <w:p w14:paraId="467D8E1B" w14:textId="77777777" w:rsidR="00A74030" w:rsidRPr="002A5288" w:rsidRDefault="00A74030" w:rsidP="00A74030">
            <w:pPr>
              <w:snapToGrid w:val="0"/>
              <w:spacing w:before="60" w:after="60"/>
              <w:jc w:val="left"/>
              <w:rPr>
                <w:sz w:val="16"/>
                <w:szCs w:val="16"/>
                <w:lang w:val="en-GB"/>
              </w:rPr>
            </w:pPr>
            <w:r>
              <w:rPr>
                <w:sz w:val="16"/>
                <w:szCs w:val="16"/>
                <w:lang w:val="en-GB"/>
              </w:rPr>
              <w:t>Value derived from the digital signature</w:t>
            </w:r>
          </w:p>
        </w:tc>
        <w:tc>
          <w:tcPr>
            <w:tcW w:w="804" w:type="dxa"/>
          </w:tcPr>
          <w:p w14:paraId="59C17786" w14:textId="7849FCB0" w:rsidR="00A74030" w:rsidRDefault="00A74030" w:rsidP="00A74030">
            <w:pPr>
              <w:snapToGrid w:val="0"/>
              <w:spacing w:before="60" w:after="60"/>
              <w:jc w:val="center"/>
              <w:rPr>
                <w:sz w:val="16"/>
                <w:szCs w:val="16"/>
                <w:lang w:val="en-GB"/>
              </w:rPr>
            </w:pPr>
            <w:r>
              <w:rPr>
                <w:sz w:val="16"/>
                <w:szCs w:val="16"/>
                <w:lang w:val="en-GB"/>
              </w:rPr>
              <w:t>1..*</w:t>
            </w:r>
          </w:p>
        </w:tc>
        <w:tc>
          <w:tcPr>
            <w:tcW w:w="2436" w:type="dxa"/>
          </w:tcPr>
          <w:p w14:paraId="24EDBCA5" w14:textId="77777777" w:rsidR="00A74030" w:rsidRDefault="00A74030" w:rsidP="00A74030">
            <w:pPr>
              <w:snapToGrid w:val="0"/>
              <w:spacing w:before="60" w:after="60"/>
              <w:jc w:val="left"/>
              <w:rPr>
                <w:sz w:val="16"/>
                <w:szCs w:val="16"/>
                <w:lang w:val="en-GB"/>
              </w:rPr>
            </w:pPr>
            <w:r w:rsidRPr="003A450C">
              <w:rPr>
                <w:sz w:val="16"/>
                <w:szCs w:val="16"/>
                <w:lang w:val="en-GB"/>
              </w:rPr>
              <w:t>S100_DigitalSignatureValue</w:t>
            </w:r>
          </w:p>
          <w:p w14:paraId="6E134816" w14:textId="36967735" w:rsidR="00A74030" w:rsidRPr="002A5288" w:rsidRDefault="00A74030" w:rsidP="00A74030">
            <w:pPr>
              <w:snapToGrid w:val="0"/>
              <w:spacing w:before="60" w:after="60"/>
              <w:jc w:val="left"/>
              <w:rPr>
                <w:sz w:val="16"/>
                <w:szCs w:val="16"/>
                <w:lang w:val="en-GB"/>
              </w:rPr>
            </w:pPr>
            <w:r>
              <w:rPr>
                <w:sz w:val="16"/>
                <w:szCs w:val="16"/>
                <w:lang w:val="en-GB"/>
              </w:rPr>
              <w:t>(see Part 15)</w:t>
            </w:r>
          </w:p>
        </w:tc>
        <w:tc>
          <w:tcPr>
            <w:tcW w:w="3060" w:type="dxa"/>
          </w:tcPr>
          <w:p w14:paraId="517F742E" w14:textId="77777777" w:rsidR="00A74030" w:rsidRPr="003A450C" w:rsidRDefault="00A74030" w:rsidP="00A74030">
            <w:pPr>
              <w:snapToGrid w:val="0"/>
              <w:spacing w:before="60" w:after="60"/>
              <w:jc w:val="left"/>
              <w:rPr>
                <w:rFonts w:cs="Arial"/>
                <w:sz w:val="16"/>
                <w:szCs w:val="16"/>
                <w:lang w:val="en-GB"/>
              </w:rPr>
            </w:pPr>
            <w:r w:rsidRPr="003A450C">
              <w:rPr>
                <w:rFonts w:cs="Arial"/>
                <w:sz w:val="16"/>
                <w:szCs w:val="16"/>
                <w:lang w:val="en-GB"/>
              </w:rPr>
              <w:t>The value resulting from application of digitalSignatureReference</w:t>
            </w:r>
          </w:p>
          <w:p w14:paraId="74C17038" w14:textId="2198FCB4" w:rsidR="00A74030" w:rsidRPr="002A5288" w:rsidRDefault="00A74030" w:rsidP="00A74030">
            <w:pPr>
              <w:snapToGrid w:val="0"/>
              <w:spacing w:before="60" w:after="60"/>
              <w:jc w:val="left"/>
              <w:rPr>
                <w:rFonts w:cs="Arial"/>
                <w:sz w:val="16"/>
                <w:szCs w:val="16"/>
                <w:lang w:val="en-GB"/>
              </w:rPr>
            </w:pPr>
            <w:r w:rsidRPr="003A450C">
              <w:rPr>
                <w:rFonts w:cs="Arial"/>
                <w:sz w:val="16"/>
                <w:szCs w:val="16"/>
                <w:lang w:val="en-GB"/>
              </w:rPr>
              <w:t>Implemented as the digital signature format specified in Part 15</w:t>
            </w:r>
          </w:p>
        </w:tc>
      </w:tr>
      <w:tr w:rsidR="00B47F2D" w:rsidRPr="002A5288" w14:paraId="385AD9D7" w14:textId="77777777" w:rsidTr="000148EB">
        <w:trPr>
          <w:cantSplit/>
          <w:trHeight w:val="335"/>
        </w:trPr>
        <w:tc>
          <w:tcPr>
            <w:tcW w:w="1163" w:type="dxa"/>
          </w:tcPr>
          <w:p w14:paraId="7C812C5B" w14:textId="69F7F74A" w:rsidR="00B47F2D" w:rsidRDefault="00B47F2D" w:rsidP="00B47F2D">
            <w:pPr>
              <w:snapToGrid w:val="0"/>
              <w:spacing w:before="60" w:after="60"/>
              <w:jc w:val="left"/>
              <w:rPr>
                <w:sz w:val="16"/>
                <w:szCs w:val="16"/>
                <w:lang w:val="en-GB"/>
              </w:rPr>
            </w:pPr>
            <w:r w:rsidRPr="003A450C">
              <w:rPr>
                <w:sz w:val="16"/>
                <w:szCs w:val="16"/>
                <w:lang w:val="en-GB"/>
              </w:rPr>
              <w:t>Attribute</w:t>
            </w:r>
          </w:p>
        </w:tc>
        <w:tc>
          <w:tcPr>
            <w:tcW w:w="2977" w:type="dxa"/>
          </w:tcPr>
          <w:p w14:paraId="028F9227" w14:textId="68D6B7B5" w:rsidR="00B47F2D" w:rsidRDefault="00B47F2D" w:rsidP="00B47F2D">
            <w:pPr>
              <w:snapToGrid w:val="0"/>
              <w:spacing w:before="60" w:after="60"/>
              <w:jc w:val="left"/>
              <w:rPr>
                <w:sz w:val="16"/>
                <w:szCs w:val="16"/>
                <w:lang w:val="en-GB"/>
              </w:rPr>
            </w:pPr>
            <w:r w:rsidRPr="003A450C">
              <w:rPr>
                <w:rFonts w:cs="Arial"/>
                <w:sz w:val="16"/>
                <w:szCs w:val="16"/>
              </w:rPr>
              <w:t>compressionFlag</w:t>
            </w:r>
          </w:p>
        </w:tc>
        <w:tc>
          <w:tcPr>
            <w:tcW w:w="3420" w:type="dxa"/>
          </w:tcPr>
          <w:p w14:paraId="58E695A4" w14:textId="10529531" w:rsidR="00B47F2D" w:rsidRDefault="00B47F2D" w:rsidP="00B47F2D">
            <w:pPr>
              <w:snapToGrid w:val="0"/>
              <w:spacing w:before="60" w:after="60"/>
              <w:jc w:val="left"/>
              <w:rPr>
                <w:sz w:val="16"/>
                <w:szCs w:val="16"/>
                <w:lang w:val="en-GB"/>
              </w:rPr>
            </w:pPr>
            <w:r w:rsidRPr="00F94B73">
              <w:rPr>
                <w:sz w:val="16"/>
                <w:szCs w:val="16"/>
              </w:rPr>
              <w:t>Indicates if the resource is compressed</w:t>
            </w:r>
          </w:p>
        </w:tc>
        <w:tc>
          <w:tcPr>
            <w:tcW w:w="804" w:type="dxa"/>
          </w:tcPr>
          <w:p w14:paraId="2107AC9E" w14:textId="4B3224A2" w:rsidR="00B47F2D" w:rsidRDefault="00B47F2D" w:rsidP="00B47F2D">
            <w:pPr>
              <w:snapToGrid w:val="0"/>
              <w:spacing w:before="60" w:after="60"/>
              <w:jc w:val="center"/>
              <w:rPr>
                <w:sz w:val="16"/>
                <w:szCs w:val="16"/>
                <w:lang w:val="en-GB"/>
              </w:rPr>
            </w:pPr>
            <w:r w:rsidRPr="003A450C">
              <w:rPr>
                <w:rFonts w:cs="Arial"/>
                <w:sz w:val="16"/>
                <w:szCs w:val="16"/>
              </w:rPr>
              <w:t>1</w:t>
            </w:r>
          </w:p>
        </w:tc>
        <w:tc>
          <w:tcPr>
            <w:tcW w:w="2436" w:type="dxa"/>
          </w:tcPr>
          <w:p w14:paraId="3E75F36E" w14:textId="5DB43EA8" w:rsidR="00B47F2D" w:rsidRPr="003A450C" w:rsidRDefault="00B47F2D" w:rsidP="00B47F2D">
            <w:pPr>
              <w:snapToGrid w:val="0"/>
              <w:spacing w:before="60" w:after="60"/>
              <w:jc w:val="left"/>
              <w:rPr>
                <w:sz w:val="16"/>
                <w:szCs w:val="16"/>
                <w:lang w:val="en-GB"/>
              </w:rPr>
            </w:pPr>
            <w:r w:rsidRPr="003A450C">
              <w:rPr>
                <w:rFonts w:cs="Arial"/>
                <w:sz w:val="16"/>
                <w:szCs w:val="16"/>
              </w:rPr>
              <w:t>Boolean</w:t>
            </w:r>
          </w:p>
        </w:tc>
        <w:tc>
          <w:tcPr>
            <w:tcW w:w="3060" w:type="dxa"/>
          </w:tcPr>
          <w:p w14:paraId="66D48AC5" w14:textId="77777777" w:rsidR="00B47F2D" w:rsidRDefault="00B47F2D" w:rsidP="00716349">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a compressed resource</w:t>
            </w:r>
          </w:p>
          <w:p w14:paraId="4E08881F" w14:textId="02DC9C4F" w:rsidR="00B47F2D" w:rsidRPr="003A450C" w:rsidRDefault="00B47F2D" w:rsidP="00B47F2D">
            <w:pPr>
              <w:snapToGrid w:val="0"/>
              <w:spacing w:before="60" w:after="60"/>
              <w:jc w:val="left"/>
              <w:rPr>
                <w:rFonts w:cs="Arial"/>
                <w:sz w:val="16"/>
                <w:szCs w:val="16"/>
                <w:lang w:val="en-GB"/>
              </w:rPr>
            </w:pPr>
            <w:r w:rsidRPr="00AC25A3">
              <w:rPr>
                <w:i/>
                <w:sz w:val="16"/>
                <w:szCs w:val="16"/>
                <w:lang w:val="en-GB"/>
              </w:rPr>
              <w:t>False</w:t>
            </w:r>
            <w:r>
              <w:rPr>
                <w:sz w:val="16"/>
                <w:szCs w:val="16"/>
                <w:lang w:val="en-GB"/>
              </w:rPr>
              <w:t xml:space="preserve"> indicates an uncompressed resource</w:t>
            </w:r>
          </w:p>
        </w:tc>
      </w:tr>
      <w:tr w:rsidR="00C1698B" w:rsidRPr="002A5288" w14:paraId="0F198E97" w14:textId="77777777" w:rsidTr="000148EB">
        <w:trPr>
          <w:cantSplit/>
          <w:trHeight w:val="335"/>
        </w:trPr>
        <w:tc>
          <w:tcPr>
            <w:tcW w:w="1163" w:type="dxa"/>
            <w:vAlign w:val="center"/>
          </w:tcPr>
          <w:p w14:paraId="2B4185BF" w14:textId="77777777" w:rsidR="00C1698B" w:rsidRDefault="00C1698B" w:rsidP="00C1698B">
            <w:pPr>
              <w:snapToGrid w:val="0"/>
              <w:spacing w:before="60" w:after="60"/>
              <w:jc w:val="left"/>
              <w:rPr>
                <w:sz w:val="16"/>
                <w:szCs w:val="16"/>
                <w:lang w:val="en-GB"/>
              </w:rPr>
            </w:pPr>
            <w:r>
              <w:rPr>
                <w:sz w:val="16"/>
                <w:szCs w:val="16"/>
                <w:lang w:val="en-GB"/>
              </w:rPr>
              <w:lastRenderedPageBreak/>
              <w:t>Attribute</w:t>
            </w:r>
          </w:p>
        </w:tc>
        <w:tc>
          <w:tcPr>
            <w:tcW w:w="2977" w:type="dxa"/>
            <w:vAlign w:val="center"/>
          </w:tcPr>
          <w:p w14:paraId="0BB4A97C" w14:textId="77777777" w:rsidR="00C1698B" w:rsidRDefault="00C1698B" w:rsidP="00C1698B">
            <w:pPr>
              <w:snapToGrid w:val="0"/>
              <w:spacing w:before="60" w:after="60"/>
              <w:jc w:val="left"/>
              <w:rPr>
                <w:sz w:val="16"/>
                <w:szCs w:val="16"/>
                <w:lang w:val="en-GB"/>
              </w:rPr>
            </w:pPr>
            <w:r>
              <w:rPr>
                <w:sz w:val="16"/>
                <w:szCs w:val="16"/>
                <w:lang w:val="en-GB"/>
              </w:rPr>
              <w:t>defaultLocale</w:t>
            </w:r>
          </w:p>
        </w:tc>
        <w:tc>
          <w:tcPr>
            <w:tcW w:w="3420" w:type="dxa"/>
            <w:vAlign w:val="center"/>
          </w:tcPr>
          <w:p w14:paraId="2CD6BD42" w14:textId="433752F6" w:rsidR="00C1698B" w:rsidRDefault="00CE794E" w:rsidP="00C1698B">
            <w:pPr>
              <w:snapToGrid w:val="0"/>
              <w:spacing w:before="60" w:after="60"/>
              <w:jc w:val="left"/>
              <w:rPr>
                <w:sz w:val="16"/>
                <w:szCs w:val="16"/>
                <w:lang w:val="en-GB"/>
              </w:rPr>
            </w:pPr>
            <w:r>
              <w:rPr>
                <w:sz w:val="16"/>
                <w:szCs w:val="16"/>
                <w:lang w:val="en-GB"/>
              </w:rPr>
              <w:t xml:space="preserve">Default </w:t>
            </w:r>
            <w:r w:rsidR="00C1698B">
              <w:rPr>
                <w:sz w:val="16"/>
                <w:szCs w:val="16"/>
                <w:lang w:val="en-GB"/>
              </w:rPr>
              <w:t xml:space="preserve">language and character set used in the </w:t>
            </w:r>
            <w:r>
              <w:rPr>
                <w:sz w:val="16"/>
                <w:szCs w:val="16"/>
                <w:lang w:val="en-GB"/>
              </w:rPr>
              <w:t>Catalogue</w:t>
            </w:r>
          </w:p>
        </w:tc>
        <w:tc>
          <w:tcPr>
            <w:tcW w:w="804" w:type="dxa"/>
            <w:vAlign w:val="center"/>
          </w:tcPr>
          <w:p w14:paraId="45276431"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vAlign w:val="center"/>
          </w:tcPr>
          <w:p w14:paraId="133B9621"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6FFB19CC" w14:textId="4F6F4B61" w:rsidR="00C1698B" w:rsidRPr="002A5288" w:rsidRDefault="00B300EA" w:rsidP="00C1698B">
            <w:pPr>
              <w:snapToGrid w:val="0"/>
              <w:spacing w:before="60" w:after="60"/>
              <w:jc w:val="left"/>
              <w:rPr>
                <w:rFonts w:cs="Arial"/>
                <w:sz w:val="16"/>
                <w:szCs w:val="16"/>
                <w:lang w:val="en-GB"/>
              </w:rPr>
            </w:pPr>
            <w:r w:rsidRPr="00951093">
              <w:rPr>
                <w:rFonts w:cs="Arial"/>
                <w:sz w:val="16"/>
                <w:szCs w:val="16"/>
                <w:lang w:val="en-GB"/>
              </w:rPr>
              <w:t>In absence of defaultLocale the language is English in UTF-8</w:t>
            </w:r>
          </w:p>
        </w:tc>
      </w:tr>
      <w:tr w:rsidR="00C1698B" w:rsidRPr="002A5288" w14:paraId="34443AB6" w14:textId="77777777" w:rsidTr="000148EB">
        <w:trPr>
          <w:cantSplit/>
          <w:trHeight w:val="335"/>
        </w:trPr>
        <w:tc>
          <w:tcPr>
            <w:tcW w:w="1163" w:type="dxa"/>
            <w:vAlign w:val="center"/>
          </w:tcPr>
          <w:p w14:paraId="627FE47C"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5F6D5AA3" w14:textId="77777777" w:rsidR="00C1698B" w:rsidRDefault="00C1698B" w:rsidP="00C1698B">
            <w:pPr>
              <w:snapToGrid w:val="0"/>
              <w:spacing w:before="60" w:after="60"/>
              <w:jc w:val="left"/>
              <w:rPr>
                <w:sz w:val="16"/>
                <w:szCs w:val="16"/>
                <w:lang w:val="en-GB"/>
              </w:rPr>
            </w:pPr>
            <w:r>
              <w:rPr>
                <w:sz w:val="16"/>
                <w:szCs w:val="16"/>
                <w:lang w:val="en-GB"/>
              </w:rPr>
              <w:t>otherLocale</w:t>
            </w:r>
          </w:p>
        </w:tc>
        <w:tc>
          <w:tcPr>
            <w:tcW w:w="3420" w:type="dxa"/>
            <w:vAlign w:val="center"/>
          </w:tcPr>
          <w:p w14:paraId="013B0725" w14:textId="26454296" w:rsidR="00C1698B" w:rsidRDefault="00CE794E" w:rsidP="00C1698B">
            <w:pPr>
              <w:snapToGrid w:val="0"/>
              <w:spacing w:before="60" w:after="60"/>
              <w:jc w:val="left"/>
              <w:rPr>
                <w:sz w:val="16"/>
                <w:szCs w:val="16"/>
                <w:lang w:val="en-GB"/>
              </w:rPr>
            </w:pPr>
            <w:r>
              <w:rPr>
                <w:sz w:val="16"/>
                <w:szCs w:val="16"/>
                <w:lang w:val="en-GB"/>
              </w:rPr>
              <w:t xml:space="preserve">Other </w:t>
            </w:r>
            <w:r w:rsidR="00C1698B">
              <w:rPr>
                <w:sz w:val="16"/>
                <w:szCs w:val="16"/>
                <w:lang w:val="en-GB"/>
              </w:rPr>
              <w:t>languages and character sets used in thecatalogue</w:t>
            </w:r>
          </w:p>
        </w:tc>
        <w:tc>
          <w:tcPr>
            <w:tcW w:w="804" w:type="dxa"/>
            <w:vAlign w:val="center"/>
          </w:tcPr>
          <w:p w14:paraId="508DC772" w14:textId="77777777" w:rsidR="00C1698B" w:rsidRDefault="00C1698B" w:rsidP="00C1698B">
            <w:pPr>
              <w:snapToGrid w:val="0"/>
              <w:spacing w:before="60" w:after="60"/>
              <w:jc w:val="center"/>
              <w:rPr>
                <w:sz w:val="16"/>
                <w:szCs w:val="16"/>
                <w:lang w:val="en-GB"/>
              </w:rPr>
            </w:pPr>
            <w:r>
              <w:rPr>
                <w:sz w:val="16"/>
                <w:szCs w:val="16"/>
                <w:lang w:val="en-GB"/>
              </w:rPr>
              <w:t>0..*</w:t>
            </w:r>
          </w:p>
        </w:tc>
        <w:tc>
          <w:tcPr>
            <w:tcW w:w="2436" w:type="dxa"/>
            <w:vAlign w:val="center"/>
          </w:tcPr>
          <w:p w14:paraId="6A29324F"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497BFA75" w14:textId="77777777" w:rsidR="00C1698B" w:rsidRPr="002A5288" w:rsidRDefault="00C1698B" w:rsidP="00C1698B">
            <w:pPr>
              <w:snapToGrid w:val="0"/>
              <w:spacing w:before="60" w:after="60"/>
              <w:jc w:val="left"/>
              <w:rPr>
                <w:rFonts w:cs="Arial"/>
                <w:sz w:val="16"/>
                <w:szCs w:val="16"/>
                <w:lang w:val="en-GB"/>
              </w:rPr>
            </w:pPr>
          </w:p>
        </w:tc>
      </w:tr>
    </w:tbl>
    <w:p w14:paraId="388D3AA6" w14:textId="77777777" w:rsidR="00C1698B" w:rsidRPr="007C307C" w:rsidRDefault="00C1698B" w:rsidP="006E7548">
      <w:pPr>
        <w:spacing w:before="0" w:after="0"/>
        <w:rPr>
          <w:lang w:val="en-GB"/>
        </w:rPr>
      </w:pPr>
    </w:p>
    <w:p w14:paraId="1D0FC6AD" w14:textId="6254BE27" w:rsidR="00C1698B" w:rsidRDefault="00C1698B" w:rsidP="001A033A">
      <w:pPr>
        <w:pStyle w:val="Heading3"/>
      </w:pPr>
      <w:bookmarkStart w:id="1545" w:name="_Toc512925152"/>
      <w:r w:rsidRPr="007C307C">
        <w:t>S100_Catalogue</w:t>
      </w:r>
      <w:r>
        <w:t>Scope</w:t>
      </w:r>
      <w:bookmarkEnd w:id="1545"/>
    </w:p>
    <w:p w14:paraId="680FD0E2" w14:textId="51C9E198" w:rsidR="001E2B05" w:rsidRDefault="00A13E27" w:rsidP="001E2B05">
      <w:r>
        <w:rPr>
          <w:lang w:val="en-GB" w:eastAsia="ja-JP"/>
        </w:rPr>
        <w:t xml:space="preserve">S-129 uses </w:t>
      </w:r>
      <w:r w:rsidR="001E2B05" w:rsidRPr="002237E0">
        <w:t>S100_</w:t>
      </w:r>
      <w:r w:rsidR="001E2B05" w:rsidRPr="007C307C">
        <w:t>Catalogue</w:t>
      </w:r>
      <w:r w:rsidR="001E2B05">
        <w:t xml:space="preserve">Scope </w:t>
      </w:r>
      <w:r w:rsidR="00C60894">
        <w:t>enumeration as detailed</w:t>
      </w:r>
      <w:r w:rsidR="001E2B05">
        <w:t xml:space="preserve"> in </w:t>
      </w:r>
      <w:r w:rsidR="001E2B05" w:rsidRPr="001A033A">
        <w:t>S-100 Part 17, Clause 17-4.5</w:t>
      </w:r>
      <w:r>
        <w:t>, without modifications.</w:t>
      </w:r>
    </w:p>
    <w:p w14:paraId="67FC65F6" w14:textId="580AC3E5" w:rsidR="00386F70" w:rsidRDefault="00386F70">
      <w:pPr>
        <w:spacing w:before="0" w:after="0"/>
        <w:jc w:val="left"/>
      </w:pPr>
      <w:r>
        <w:br w:type="page"/>
      </w:r>
    </w:p>
    <w:p w14:paraId="300A07BA" w14:textId="77777777" w:rsidR="001A033A" w:rsidRDefault="001A033A" w:rsidP="001E2B05"/>
    <w:p w14:paraId="62C04216" w14:textId="77777777" w:rsidR="00B47A4D" w:rsidRDefault="00B47A4D" w:rsidP="001E2B05"/>
    <w:p w14:paraId="0EDF6CEA" w14:textId="77777777" w:rsidR="00B47A4D" w:rsidRDefault="00B47A4D" w:rsidP="001E2B05"/>
    <w:p w14:paraId="473DA0C5" w14:textId="77777777" w:rsidR="00B47A4D" w:rsidRDefault="00B47A4D" w:rsidP="001E2B05"/>
    <w:p w14:paraId="1262875A" w14:textId="77777777" w:rsidR="00B47A4D" w:rsidRDefault="00B47A4D" w:rsidP="001E2B05"/>
    <w:p w14:paraId="3F197D80" w14:textId="77777777" w:rsidR="00B47A4D" w:rsidRDefault="00B47A4D" w:rsidP="001E2B05"/>
    <w:p w14:paraId="52F18E0A" w14:textId="77777777" w:rsidR="00B47A4D" w:rsidRDefault="00B47A4D" w:rsidP="001E2B05"/>
    <w:p w14:paraId="296DA1D5" w14:textId="77777777" w:rsidR="00312929" w:rsidRPr="00E61AD8" w:rsidRDefault="00312929" w:rsidP="00716349">
      <w:pPr>
        <w:framePr w:w="4406" w:hSpace="240" w:vSpace="240" w:wrap="around" w:vAnchor="text" w:hAnchor="page" w:x="5881" w:y="453"/>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ind w:right="-90"/>
        <w:jc w:val="center"/>
        <w:rPr>
          <w:sz w:val="22"/>
          <w:lang w:eastAsia="en-GB"/>
        </w:rPr>
      </w:pPr>
      <w:r w:rsidRPr="00E61AD8">
        <w:rPr>
          <w:sz w:val="22"/>
          <w:lang w:eastAsia="en-GB"/>
        </w:rPr>
        <w:t>Page intentionally left blank</w:t>
      </w:r>
    </w:p>
    <w:p w14:paraId="7FE72949" w14:textId="77777777" w:rsidR="00B47A4D" w:rsidRDefault="00B47A4D" w:rsidP="001E2B05"/>
    <w:p w14:paraId="0F34DDB8" w14:textId="77777777" w:rsidR="00386F70" w:rsidRPr="001E2B05" w:rsidRDefault="00386F70" w:rsidP="00716349">
      <w:pPr>
        <w:jc w:val="center"/>
        <w:rPr>
          <w:lang w:val="en-GB" w:eastAsia="ja-JP"/>
        </w:rPr>
      </w:pPr>
    </w:p>
    <w:p w14:paraId="50EBD0DE" w14:textId="77777777" w:rsidR="00FC5198" w:rsidRDefault="00FC5198" w:rsidP="006E7548">
      <w:pPr>
        <w:spacing w:before="0" w:after="0"/>
        <w:rPr>
          <w:rFonts w:cs="Arial"/>
          <w:szCs w:val="20"/>
        </w:rPr>
        <w:sectPr w:rsidR="00FC5198" w:rsidSect="008200D9">
          <w:headerReference w:type="even" r:id="rId44"/>
          <w:headerReference w:type="default" r:id="rId45"/>
          <w:footerReference w:type="even" r:id="rId46"/>
          <w:footerReference w:type="default" r:id="rId47"/>
          <w:pgSz w:w="16838" w:h="11906" w:orient="landscape"/>
          <w:pgMar w:top="1418" w:right="1418" w:bottom="1418" w:left="1134" w:header="709" w:footer="788" w:gutter="0"/>
          <w:cols w:space="720"/>
          <w:docGrid w:linePitch="272"/>
        </w:sectPr>
      </w:pPr>
    </w:p>
    <w:p w14:paraId="7DCF0EAC" w14:textId="77777777" w:rsidR="00561650" w:rsidRPr="00CE2E2D" w:rsidRDefault="006E4207" w:rsidP="002721B0">
      <w:pPr>
        <w:pStyle w:val="Annex0"/>
      </w:pPr>
      <w:bookmarkStart w:id="1556" w:name="_Toc141177078"/>
      <w:bookmarkStart w:id="1557" w:name="_Toc141176447"/>
      <w:bookmarkStart w:id="1558" w:name="_Toc141177079"/>
      <w:bookmarkStart w:id="1559" w:name="_Toc127463875"/>
      <w:bookmarkStart w:id="1560" w:name="_Toc128125501"/>
      <w:bookmarkStart w:id="1561" w:name="_Toc141176283"/>
      <w:bookmarkStart w:id="1562" w:name="_Toc141176448"/>
      <w:bookmarkStart w:id="1563" w:name="_Toc141177080"/>
      <w:bookmarkStart w:id="1564" w:name="_Toc150177954"/>
      <w:bookmarkEnd w:id="1556"/>
      <w:bookmarkEnd w:id="1557"/>
      <w:bookmarkEnd w:id="1558"/>
      <w:r w:rsidRPr="00CE2E2D">
        <w:lastRenderedPageBreak/>
        <w:t>Data Classification and Encoding Guide</w:t>
      </w:r>
      <w:bookmarkEnd w:id="1559"/>
      <w:bookmarkEnd w:id="1560"/>
      <w:bookmarkEnd w:id="1561"/>
      <w:bookmarkEnd w:id="1562"/>
      <w:bookmarkEnd w:id="1563"/>
      <w:bookmarkEnd w:id="1564"/>
    </w:p>
    <w:p w14:paraId="4ED9F115" w14:textId="7B95487B" w:rsidR="00746982" w:rsidRPr="00273D9B" w:rsidRDefault="00746982" w:rsidP="00B3435A">
      <w:pPr>
        <w:pStyle w:val="Annexheader-level2"/>
      </w:pPr>
      <w:bookmarkStart w:id="1565" w:name="_Toc127463876"/>
      <w:bookmarkStart w:id="1566" w:name="_Toc128125502"/>
      <w:bookmarkStart w:id="1567" w:name="_Toc141176284"/>
      <w:bookmarkStart w:id="1568" w:name="_Toc141176449"/>
      <w:bookmarkStart w:id="1569" w:name="_Toc141177081"/>
      <w:bookmarkStart w:id="1570" w:name="_Toc150177955"/>
      <w:r w:rsidRPr="00273D9B">
        <w:t>UnderKeelClearancePlan</w:t>
      </w:r>
      <w:bookmarkEnd w:id="1565"/>
      <w:bookmarkEnd w:id="1566"/>
      <w:bookmarkEnd w:id="1567"/>
      <w:bookmarkEnd w:id="1568"/>
      <w:bookmarkEnd w:id="1569"/>
      <w:bookmarkEnd w:id="1570"/>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00" w:type="dxa"/>
          <w:left w:w="99" w:type="dxa"/>
          <w:right w:w="99" w:type="dxa"/>
        </w:tblCellMar>
        <w:tblLook w:val="0000" w:firstRow="0" w:lastRow="0" w:firstColumn="0" w:lastColumn="0" w:noHBand="0" w:noVBand="0"/>
      </w:tblPr>
      <w:tblGrid>
        <w:gridCol w:w="3066"/>
        <w:gridCol w:w="1476"/>
        <w:gridCol w:w="2228"/>
        <w:gridCol w:w="847"/>
        <w:gridCol w:w="1448"/>
      </w:tblGrid>
      <w:tr w:rsidR="00746982" w:rsidRPr="00ED6BEF" w14:paraId="70747683" w14:textId="77777777" w:rsidTr="003F67E2">
        <w:trPr>
          <w:cantSplit/>
          <w:trHeight w:val="20"/>
        </w:trPr>
        <w:tc>
          <w:tcPr>
            <w:tcW w:w="0" w:type="auto"/>
            <w:gridSpan w:val="5"/>
            <w:shd w:val="clear" w:color="auto" w:fill="auto"/>
          </w:tcPr>
          <w:p w14:paraId="1A029756" w14:textId="44E2424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IHO Definition</w:t>
            </w:r>
            <w:r w:rsidRPr="00ED6BEF">
              <w:rPr>
                <w:rFonts w:ascii="Arial Narrow" w:eastAsia="Malgun Gothic" w:hAnsi="Arial Narrow"/>
                <w:b/>
                <w:color w:val="000000"/>
                <w:kern w:val="2"/>
                <w:szCs w:val="22"/>
                <w:lang w:val="en-US" w:eastAsia="ko-KR"/>
              </w:rPr>
              <w:t xml:space="preserve">: </w:t>
            </w:r>
            <w:r w:rsidR="00431D1D" w:rsidRPr="00ED6BEF">
              <w:rPr>
                <w:rFonts w:ascii="Arial Narrow" w:eastAsia="Malgun Gothic" w:hAnsi="Arial Narrow"/>
                <w:color w:val="000000"/>
                <w:kern w:val="2"/>
                <w:szCs w:val="22"/>
                <w:lang w:val="en-US" w:eastAsia="ko-KR"/>
              </w:rPr>
              <w:t>UKC plan</w:t>
            </w:r>
            <w:r w:rsidR="00BA2988" w:rsidRPr="00ED6BEF">
              <w:rPr>
                <w:rFonts w:ascii="Arial Narrow" w:eastAsia="Malgun Gothic" w:hAnsi="Arial Narrow"/>
                <w:color w:val="000000"/>
                <w:kern w:val="2"/>
                <w:szCs w:val="22"/>
                <w:lang w:val="en-US" w:eastAsia="ko-KR"/>
              </w:rPr>
              <w:t>s</w:t>
            </w:r>
            <w:r w:rsidR="00431D1D" w:rsidRPr="00ED6BEF">
              <w:rPr>
                <w:rFonts w:ascii="Arial Narrow" w:eastAsia="Malgun Gothic" w:hAnsi="Arial Narrow"/>
                <w:color w:val="000000"/>
                <w:kern w:val="2"/>
                <w:szCs w:val="22"/>
                <w:lang w:val="en-US" w:eastAsia="ko-KR"/>
              </w:rPr>
              <w:t xml:space="preserve"> </w:t>
            </w:r>
            <w:r w:rsidR="00BA2988" w:rsidRPr="00ED6BEF">
              <w:rPr>
                <w:rFonts w:ascii="Arial Narrow" w:eastAsia="Malgun Gothic" w:hAnsi="Arial Narrow"/>
                <w:color w:val="000000"/>
                <w:kern w:val="2"/>
                <w:szCs w:val="22"/>
                <w:lang w:val="en-US" w:eastAsia="ko-KR"/>
              </w:rPr>
              <w:t>are</w:t>
            </w:r>
            <w:r w:rsidR="00431D1D" w:rsidRPr="00ED6BEF">
              <w:rPr>
                <w:rFonts w:ascii="Arial Narrow" w:eastAsia="Malgun Gothic" w:hAnsi="Arial Narrow"/>
                <w:color w:val="000000"/>
                <w:kern w:val="2"/>
                <w:szCs w:val="22"/>
                <w:lang w:val="en-US" w:eastAsia="ko-KR"/>
              </w:rPr>
              <w:t xml:space="preserve"> specific to a ship and a </w:t>
            </w:r>
            <w:r w:rsidR="00E855CB">
              <w:rPr>
                <w:rFonts w:ascii="Arial Narrow" w:eastAsia="Malgun Gothic" w:hAnsi="Arial Narrow"/>
                <w:color w:val="000000"/>
                <w:kern w:val="2"/>
                <w:szCs w:val="22"/>
                <w:lang w:val="en-US" w:eastAsia="ko-KR"/>
              </w:rPr>
              <w:t>UKCM Operational Area</w:t>
            </w:r>
            <w:r w:rsidR="00BA2988" w:rsidRPr="00ED6BEF">
              <w:rPr>
                <w:rFonts w:ascii="Arial Narrow" w:eastAsia="Malgun Gothic" w:hAnsi="Arial Narrow"/>
                <w:color w:val="000000"/>
                <w:kern w:val="2"/>
                <w:szCs w:val="22"/>
                <w:lang w:val="en-US" w:eastAsia="ko-KR"/>
              </w:rPr>
              <w:t xml:space="preserve">.  There are three kinds of plan: a </w:t>
            </w:r>
            <w:del w:id="1571"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pre</w:delText>
              </w:r>
            </w:del>
            <w:ins w:id="1572"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re</w:t>
              </w:r>
            </w:ins>
            <w:r w:rsidR="00BA2988" w:rsidRPr="00ED6BEF">
              <w:rPr>
                <w:rFonts w:ascii="Arial Narrow" w:eastAsia="Malgun Gothic" w:hAnsi="Arial Narrow"/>
                <w:color w:val="000000"/>
                <w:kern w:val="2"/>
                <w:szCs w:val="22"/>
                <w:lang w:val="en-US" w:eastAsia="ko-KR"/>
              </w:rPr>
              <w:t xml:space="preserve">-plan, an </w:t>
            </w:r>
            <w:del w:id="1573"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574"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575"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plan </w:delText>
              </w:r>
            </w:del>
            <w:ins w:id="1576"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 xml:space="preserve">lan </w:t>
              </w:r>
            </w:ins>
            <w:r w:rsidR="00BA2988" w:rsidRPr="00ED6BEF">
              <w:rPr>
                <w:rFonts w:ascii="Arial Narrow" w:eastAsia="Malgun Gothic" w:hAnsi="Arial Narrow"/>
                <w:color w:val="000000"/>
                <w:kern w:val="2"/>
                <w:szCs w:val="22"/>
                <w:lang w:val="en-US" w:eastAsia="ko-KR"/>
              </w:rPr>
              <w:t xml:space="preserve">and an </w:t>
            </w:r>
            <w:del w:id="1577"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578"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579"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update</w:delText>
              </w:r>
            </w:del>
            <w:ins w:id="1580" w:author="Jason Rhee" w:date="2024-07-21T21:25:00Z" w16du:dateUtc="2024-07-21T11:25:00Z">
              <w:r w:rsidR="00D52A25">
                <w:rPr>
                  <w:rFonts w:ascii="Arial Narrow" w:eastAsia="Malgun Gothic" w:hAnsi="Arial Narrow" w:hint="eastAsia"/>
                  <w:color w:val="000000"/>
                  <w:kern w:val="2"/>
                  <w:szCs w:val="22"/>
                  <w:lang w:val="en-US" w:eastAsia="ko-KR"/>
                </w:rPr>
                <w:t>U</w:t>
              </w:r>
              <w:r w:rsidR="00D52A25" w:rsidRPr="00ED6BEF">
                <w:rPr>
                  <w:rFonts w:ascii="Arial Narrow" w:eastAsia="Malgun Gothic" w:hAnsi="Arial Narrow"/>
                  <w:color w:val="000000"/>
                  <w:kern w:val="2"/>
                  <w:szCs w:val="22"/>
                  <w:lang w:val="en-US" w:eastAsia="ko-KR"/>
                </w:rPr>
                <w:t>pdate</w:t>
              </w:r>
            </w:ins>
            <w:r w:rsidR="00BA2988" w:rsidRPr="00ED6BEF">
              <w:rPr>
                <w:rFonts w:ascii="Arial Narrow" w:eastAsia="Malgun Gothic" w:hAnsi="Arial Narrow"/>
                <w:color w:val="000000"/>
                <w:kern w:val="2"/>
                <w:szCs w:val="22"/>
                <w:lang w:val="en-US" w:eastAsia="ko-KR"/>
              </w:rPr>
              <w:t>.</w:t>
            </w:r>
          </w:p>
        </w:tc>
      </w:tr>
      <w:tr w:rsidR="00746982" w:rsidRPr="00ED6BEF" w14:paraId="1B19277F" w14:textId="77777777" w:rsidTr="003F67E2">
        <w:trPr>
          <w:cantSplit/>
          <w:trHeight w:val="20"/>
        </w:trPr>
        <w:tc>
          <w:tcPr>
            <w:tcW w:w="0" w:type="auto"/>
            <w:gridSpan w:val="5"/>
            <w:shd w:val="clear" w:color="auto" w:fill="auto"/>
          </w:tcPr>
          <w:p w14:paraId="3EF3693D"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hint="eastAsia"/>
                <w:b/>
                <w:color w:val="000000"/>
                <w:kern w:val="2"/>
                <w:szCs w:val="22"/>
                <w:u w:val="single"/>
                <w:lang w:val="en-US" w:eastAsia="ko-KR"/>
              </w:rPr>
              <w:t>S</w:t>
            </w:r>
            <w:r w:rsidRPr="00ED6BEF">
              <w:rPr>
                <w:rFonts w:ascii="Arial Narrow" w:eastAsia="Malgun Gothic" w:hAnsi="Arial Narrow"/>
                <w:b/>
                <w:color w:val="000000"/>
                <w:kern w:val="2"/>
                <w:szCs w:val="22"/>
                <w:u w:val="single"/>
                <w:lang w:val="en-US" w:eastAsia="ko-KR"/>
              </w:rPr>
              <w:t>-129 Metadata Feature:</w:t>
            </w:r>
            <w:r w:rsidRPr="00ED6BEF">
              <w:rPr>
                <w:rFonts w:ascii="Arial Narrow" w:eastAsia="Malgun Gothic" w:hAnsi="Arial Narrow"/>
                <w:b/>
                <w:color w:val="000000"/>
                <w:kern w:val="2"/>
                <w:szCs w:val="22"/>
                <w:lang w:val="en-US" w:eastAsia="ko-KR"/>
              </w:rPr>
              <w:t xml:space="preserve"> UnderKeelClearancePlan</w:t>
            </w:r>
          </w:p>
        </w:tc>
      </w:tr>
      <w:tr w:rsidR="00746982" w:rsidRPr="00ED6BEF" w14:paraId="20E8D951" w14:textId="77777777" w:rsidTr="003F67E2">
        <w:trPr>
          <w:cantSplit/>
          <w:trHeight w:val="20"/>
        </w:trPr>
        <w:tc>
          <w:tcPr>
            <w:tcW w:w="0" w:type="auto"/>
            <w:gridSpan w:val="5"/>
            <w:shd w:val="clear" w:color="auto" w:fill="auto"/>
          </w:tcPr>
          <w:p w14:paraId="2F0D00EA"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ED6BEF">
              <w:rPr>
                <w:rFonts w:ascii="Arial Narrow" w:eastAsia="Malgun Gothic" w:hAnsi="Arial Narrow"/>
                <w:b/>
                <w:color w:val="000000"/>
                <w:kern w:val="2"/>
                <w:szCs w:val="22"/>
                <w:u w:val="single"/>
                <w:lang w:val="en-US" w:eastAsia="ko-KR"/>
              </w:rPr>
              <w:t>Super Type:</w:t>
            </w:r>
          </w:p>
        </w:tc>
      </w:tr>
      <w:tr w:rsidR="00746982" w:rsidRPr="00ED6BEF" w14:paraId="4AA15BD6" w14:textId="77777777" w:rsidTr="003F67E2">
        <w:trPr>
          <w:cantSplit/>
          <w:trHeight w:val="20"/>
        </w:trPr>
        <w:tc>
          <w:tcPr>
            <w:tcW w:w="0" w:type="auto"/>
            <w:gridSpan w:val="5"/>
            <w:shd w:val="clear" w:color="auto" w:fill="auto"/>
          </w:tcPr>
          <w:p w14:paraId="1FE5B6C5" w14:textId="59C8981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Primitive:</w:t>
            </w:r>
            <w:r w:rsidRPr="00ED6BEF">
              <w:rPr>
                <w:rFonts w:ascii="Arial Narrow" w:eastAsia="Malgun Gothic" w:hAnsi="Arial Narrow"/>
                <w:b/>
                <w:color w:val="000000"/>
                <w:kern w:val="2"/>
                <w:szCs w:val="22"/>
                <w:lang w:val="en-US" w:eastAsia="ko-KR"/>
              </w:rPr>
              <w:t xml:space="preserve"> </w:t>
            </w:r>
            <w:r w:rsidR="001F7144">
              <w:rPr>
                <w:rFonts w:ascii="Arial Narrow" w:eastAsia="Malgun Gothic" w:hAnsi="Arial Narrow"/>
                <w:b/>
                <w:color w:val="000000"/>
                <w:kern w:val="2"/>
                <w:szCs w:val="22"/>
                <w:lang w:val="en-US" w:eastAsia="ko-KR"/>
              </w:rPr>
              <w:t>surface</w:t>
            </w:r>
          </w:p>
        </w:tc>
      </w:tr>
      <w:tr w:rsidR="00D223AF" w:rsidRPr="00ED6BEF" w14:paraId="0F27A34C" w14:textId="77777777" w:rsidTr="003F67E2">
        <w:trPr>
          <w:cantSplit/>
          <w:trHeight w:val="20"/>
        </w:trPr>
        <w:tc>
          <w:tcPr>
            <w:tcW w:w="0" w:type="auto"/>
            <w:shd w:val="clear" w:color="auto" w:fill="auto"/>
          </w:tcPr>
          <w:p w14:paraId="2B4D0A65"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Real World</w:t>
            </w:r>
          </w:p>
        </w:tc>
        <w:tc>
          <w:tcPr>
            <w:tcW w:w="0" w:type="auto"/>
            <w:gridSpan w:val="2"/>
            <w:shd w:val="clear" w:color="auto" w:fill="auto"/>
          </w:tcPr>
          <w:p w14:paraId="45947C83"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Paper Chart Symbol</w:t>
            </w:r>
          </w:p>
        </w:tc>
        <w:tc>
          <w:tcPr>
            <w:tcW w:w="0" w:type="auto"/>
            <w:gridSpan w:val="2"/>
            <w:shd w:val="clear" w:color="auto" w:fill="auto"/>
          </w:tcPr>
          <w:p w14:paraId="6C7993CA"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ECDIS Symbol</w:t>
            </w:r>
          </w:p>
        </w:tc>
      </w:tr>
      <w:tr w:rsidR="00A320A1" w:rsidRPr="00ED6BEF" w14:paraId="45CC930E" w14:textId="77777777" w:rsidTr="003F67E2">
        <w:trPr>
          <w:cantSplit/>
          <w:trHeight w:val="20"/>
        </w:trPr>
        <w:tc>
          <w:tcPr>
            <w:tcW w:w="0" w:type="auto"/>
            <w:shd w:val="clear" w:color="auto" w:fill="auto"/>
          </w:tcPr>
          <w:p w14:paraId="7EB05846"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S-129 Attribute</w:t>
            </w:r>
          </w:p>
        </w:tc>
        <w:tc>
          <w:tcPr>
            <w:tcW w:w="0" w:type="auto"/>
            <w:shd w:val="clear" w:color="auto" w:fill="auto"/>
          </w:tcPr>
          <w:p w14:paraId="4E376213"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S-57 Acronym</w:t>
            </w:r>
          </w:p>
        </w:tc>
        <w:tc>
          <w:tcPr>
            <w:tcW w:w="0" w:type="auto"/>
            <w:shd w:val="clear" w:color="auto" w:fill="auto"/>
          </w:tcPr>
          <w:p w14:paraId="3DBA5B6E"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Allowable Encoding Value</w:t>
            </w:r>
          </w:p>
        </w:tc>
        <w:tc>
          <w:tcPr>
            <w:tcW w:w="0" w:type="auto"/>
            <w:shd w:val="clear" w:color="auto" w:fill="auto"/>
          </w:tcPr>
          <w:p w14:paraId="31524D59"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Type</w:t>
            </w:r>
          </w:p>
        </w:tc>
        <w:tc>
          <w:tcPr>
            <w:tcW w:w="0" w:type="auto"/>
            <w:shd w:val="clear" w:color="auto" w:fill="auto"/>
          </w:tcPr>
          <w:p w14:paraId="3D6E26A0"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Multiplicity</w:t>
            </w:r>
          </w:p>
        </w:tc>
      </w:tr>
      <w:tr w:rsidR="00A320A1" w:rsidRPr="00ED6BEF" w14:paraId="0C992AA2" w14:textId="77777777" w:rsidTr="003F67E2">
        <w:trPr>
          <w:cantSplit/>
          <w:trHeight w:val="20"/>
        </w:trPr>
        <w:tc>
          <w:tcPr>
            <w:tcW w:w="0" w:type="auto"/>
            <w:shd w:val="clear" w:color="auto" w:fill="auto"/>
          </w:tcPr>
          <w:p w14:paraId="54324C2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Generation Time</w:t>
            </w:r>
          </w:p>
        </w:tc>
        <w:tc>
          <w:tcPr>
            <w:tcW w:w="0" w:type="auto"/>
            <w:shd w:val="clear" w:color="auto" w:fill="auto"/>
          </w:tcPr>
          <w:p w14:paraId="289FC29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3F8051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CE77FEC"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DT</w:t>
            </w:r>
          </w:p>
        </w:tc>
        <w:tc>
          <w:tcPr>
            <w:tcW w:w="0" w:type="auto"/>
            <w:shd w:val="clear" w:color="auto" w:fill="auto"/>
          </w:tcPr>
          <w:p w14:paraId="4823484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759274D" w14:textId="77777777" w:rsidTr="003F67E2">
        <w:trPr>
          <w:cantSplit/>
          <w:trHeight w:val="20"/>
        </w:trPr>
        <w:tc>
          <w:tcPr>
            <w:tcW w:w="0" w:type="auto"/>
            <w:shd w:val="clear" w:color="auto" w:fill="auto"/>
          </w:tcPr>
          <w:p w14:paraId="6B0543F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Vessel ID</w:t>
            </w:r>
          </w:p>
        </w:tc>
        <w:tc>
          <w:tcPr>
            <w:tcW w:w="0" w:type="auto"/>
            <w:shd w:val="clear" w:color="auto" w:fill="auto"/>
          </w:tcPr>
          <w:p w14:paraId="440D66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1351FA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E0CFDEB"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53762AE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CB62E01" w14:textId="77777777" w:rsidTr="003F67E2">
        <w:trPr>
          <w:cantSplit/>
          <w:trHeight w:val="431"/>
        </w:trPr>
        <w:tc>
          <w:tcPr>
            <w:tcW w:w="0" w:type="auto"/>
            <w:shd w:val="clear" w:color="auto" w:fill="auto"/>
          </w:tcPr>
          <w:p w14:paraId="32459C1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Name</w:t>
            </w:r>
          </w:p>
        </w:tc>
        <w:tc>
          <w:tcPr>
            <w:tcW w:w="0" w:type="auto"/>
            <w:shd w:val="clear" w:color="auto" w:fill="auto"/>
          </w:tcPr>
          <w:p w14:paraId="33815C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4C074D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664EF98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7EC87E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50D7AD8" w14:textId="77777777" w:rsidTr="003F67E2">
        <w:trPr>
          <w:cantSplit/>
          <w:trHeight w:val="20"/>
        </w:trPr>
        <w:tc>
          <w:tcPr>
            <w:tcW w:w="0" w:type="auto"/>
            <w:shd w:val="clear" w:color="auto" w:fill="auto"/>
          </w:tcPr>
          <w:p w14:paraId="240FD5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Version</w:t>
            </w:r>
          </w:p>
        </w:tc>
        <w:tc>
          <w:tcPr>
            <w:tcW w:w="0" w:type="auto"/>
            <w:shd w:val="clear" w:color="auto" w:fill="auto"/>
          </w:tcPr>
          <w:p w14:paraId="0E9083C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91D413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25BAA7B" w14:textId="7F80C363" w:rsidR="00746982" w:rsidRPr="00ED6BEF" w:rsidRDefault="00221993"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Pr>
                <w:rFonts w:ascii="Arial Narrow" w:eastAsia="Malgun Gothic" w:hAnsi="Arial Narrow"/>
                <w:color w:val="000000"/>
                <w:kern w:val="2"/>
                <w:szCs w:val="22"/>
                <w:lang w:val="en-US" w:eastAsia="ko-KR"/>
              </w:rPr>
              <w:t>IN</w:t>
            </w:r>
          </w:p>
        </w:tc>
        <w:tc>
          <w:tcPr>
            <w:tcW w:w="0" w:type="auto"/>
            <w:shd w:val="clear" w:color="auto" w:fill="auto"/>
          </w:tcPr>
          <w:p w14:paraId="21A7FFC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336CC65" w14:textId="77777777" w:rsidTr="003F67E2">
        <w:trPr>
          <w:cantSplit/>
          <w:trHeight w:val="20"/>
        </w:trPr>
        <w:tc>
          <w:tcPr>
            <w:tcW w:w="0" w:type="auto"/>
            <w:shd w:val="clear" w:color="auto" w:fill="auto"/>
          </w:tcPr>
          <w:p w14:paraId="312E97B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Maximum Draught</w:t>
            </w:r>
          </w:p>
        </w:tc>
        <w:tc>
          <w:tcPr>
            <w:tcW w:w="0" w:type="auto"/>
            <w:shd w:val="clear" w:color="auto" w:fill="auto"/>
          </w:tcPr>
          <w:p w14:paraId="637F533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6A8825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99CBB7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RE</w:t>
            </w:r>
          </w:p>
        </w:tc>
        <w:tc>
          <w:tcPr>
            <w:tcW w:w="0" w:type="auto"/>
            <w:shd w:val="clear" w:color="auto" w:fill="auto"/>
          </w:tcPr>
          <w:p w14:paraId="7CCF993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0B6C7D7D" w14:textId="77777777" w:rsidTr="003F67E2">
        <w:trPr>
          <w:cantSplit/>
          <w:trHeight w:val="20"/>
        </w:trPr>
        <w:tc>
          <w:tcPr>
            <w:tcW w:w="0" w:type="auto"/>
            <w:shd w:val="clear" w:color="auto" w:fill="auto"/>
          </w:tcPr>
          <w:p w14:paraId="284C15AF" w14:textId="09D49CE9"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Purpose</w:t>
            </w:r>
          </w:p>
        </w:tc>
        <w:tc>
          <w:tcPr>
            <w:tcW w:w="0" w:type="auto"/>
            <w:shd w:val="clear" w:color="auto" w:fill="auto"/>
          </w:tcPr>
          <w:p w14:paraId="09E8AF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EB47FCF"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prePlan</w:t>
            </w:r>
          </w:p>
          <w:p w14:paraId="2D980E8D" w14:textId="77777777" w:rsidR="00746982" w:rsidRPr="00ED6BEF" w:rsidRDefault="00746982" w:rsidP="003F67E2">
            <w:pPr>
              <w:widowControl w:val="0"/>
              <w:autoSpaceDE w:val="0"/>
              <w:autoSpaceDN w:val="0"/>
              <w:spacing w:before="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2: actualPlan</w:t>
            </w:r>
          </w:p>
          <w:p w14:paraId="3D7315B5"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3: actualUpdate</w:t>
            </w:r>
          </w:p>
        </w:tc>
        <w:tc>
          <w:tcPr>
            <w:tcW w:w="0" w:type="auto"/>
            <w:shd w:val="clear" w:color="auto" w:fill="auto"/>
          </w:tcPr>
          <w:p w14:paraId="03149C7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48C367A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A72189A" w14:textId="77777777" w:rsidTr="003F67E2">
        <w:trPr>
          <w:cantSplit/>
          <w:trHeight w:val="20"/>
        </w:trPr>
        <w:tc>
          <w:tcPr>
            <w:tcW w:w="0" w:type="auto"/>
            <w:shd w:val="clear" w:color="auto" w:fill="auto"/>
          </w:tcPr>
          <w:p w14:paraId="5C16ECA4" w14:textId="4CCD8D51"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Calculation Requested</w:t>
            </w:r>
          </w:p>
        </w:tc>
        <w:tc>
          <w:tcPr>
            <w:tcW w:w="0" w:type="auto"/>
            <w:shd w:val="clear" w:color="auto" w:fill="auto"/>
          </w:tcPr>
          <w:p w14:paraId="76812D4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4B438D1"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timeWindow</w:t>
            </w:r>
          </w:p>
          <w:p w14:paraId="20F4935A"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2: maxDraught</w:t>
            </w:r>
          </w:p>
        </w:tc>
        <w:tc>
          <w:tcPr>
            <w:tcW w:w="0" w:type="auto"/>
            <w:shd w:val="clear" w:color="auto" w:fill="auto"/>
          </w:tcPr>
          <w:p w14:paraId="61C5AC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7789BF0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3D6205A2" w14:textId="77777777" w:rsidTr="003F67E2">
        <w:trPr>
          <w:cantSplit/>
          <w:trHeight w:val="20"/>
        </w:trPr>
        <w:tc>
          <w:tcPr>
            <w:tcW w:w="0" w:type="auto"/>
            <w:shd w:val="clear" w:color="auto" w:fill="auto"/>
          </w:tcPr>
          <w:p w14:paraId="0626BA78" w14:textId="361DFDFC"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581" w:author="Jason Rhee" w:date="2024-07-01T17:43:00Z" w16du:dateUtc="2024-07-01T07:43:00Z">
              <w:r>
                <w:rPr>
                  <w:rFonts w:ascii="Arial Narrow" w:eastAsia="Malgun Gothic" w:hAnsi="Arial Narrow"/>
                  <w:color w:val="000000"/>
                  <w:kern w:val="2"/>
                  <w:szCs w:val="22"/>
                  <w:lang w:val="en-US" w:eastAsia="ko-KR"/>
                </w:rPr>
                <w:t>Interoperability Identifier</w:t>
              </w:r>
            </w:ins>
          </w:p>
        </w:tc>
        <w:tc>
          <w:tcPr>
            <w:tcW w:w="0" w:type="auto"/>
            <w:shd w:val="clear" w:color="auto" w:fill="auto"/>
          </w:tcPr>
          <w:p w14:paraId="16CC3E1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476266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3AB6262" w14:textId="10F66DCF"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582" w:author="Jason Rhee" w:date="2024-07-01T17:43:00Z" w16du:dateUtc="2024-07-01T07:43:00Z">
              <w:r>
                <w:rPr>
                  <w:rFonts w:ascii="Arial Narrow" w:eastAsia="Malgun Gothic" w:hAnsi="Arial Narrow"/>
                  <w:color w:val="000000"/>
                  <w:kern w:val="2"/>
                  <w:szCs w:val="22"/>
                  <w:lang w:val="en-US" w:eastAsia="ko-KR"/>
                </w:rPr>
                <w:t>URN</w:t>
              </w:r>
            </w:ins>
          </w:p>
        </w:tc>
        <w:tc>
          <w:tcPr>
            <w:tcW w:w="0" w:type="auto"/>
            <w:shd w:val="clear" w:color="auto" w:fill="auto"/>
          </w:tcPr>
          <w:p w14:paraId="50EA08D7" w14:textId="565E4DC8"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583" w:author="Jason Rhee" w:date="2024-07-01T17:43:00Z" w16du:dateUtc="2024-07-01T07:43:00Z">
              <w:r>
                <w:rPr>
                  <w:rFonts w:ascii="Arial Narrow" w:eastAsia="Malgun Gothic" w:hAnsi="Arial Narrow"/>
                  <w:color w:val="000000"/>
                  <w:kern w:val="2"/>
                  <w:szCs w:val="22"/>
                  <w:lang w:val="en-US" w:eastAsia="ko-KR"/>
                </w:rPr>
                <w:t>0, 1</w:t>
              </w:r>
            </w:ins>
          </w:p>
        </w:tc>
      </w:tr>
      <w:tr w:rsidR="005F7C49" w:rsidRPr="00ED6BEF" w14:paraId="4D5F9752" w14:textId="77777777" w:rsidTr="003F67E2">
        <w:trPr>
          <w:cantSplit/>
          <w:trHeight w:val="20"/>
          <w:ins w:id="1584" w:author="Jason Rhee" w:date="2024-07-01T23:51:00Z"/>
        </w:trPr>
        <w:tc>
          <w:tcPr>
            <w:tcW w:w="0" w:type="auto"/>
            <w:shd w:val="clear" w:color="auto" w:fill="auto"/>
          </w:tcPr>
          <w:p w14:paraId="2C4D430D" w14:textId="3E4EBE8C" w:rsidR="005F7C49" w:rsidRDefault="005F7C49" w:rsidP="001647E1">
            <w:pPr>
              <w:widowControl w:val="0"/>
              <w:autoSpaceDE w:val="0"/>
              <w:autoSpaceDN w:val="0"/>
              <w:spacing w:before="60" w:after="60"/>
              <w:jc w:val="left"/>
              <w:rPr>
                <w:ins w:id="1585" w:author="Jason Rhee" w:date="2024-07-01T23:51:00Z" w16du:dateUtc="2024-07-01T13:51:00Z"/>
                <w:rFonts w:ascii="Arial Narrow" w:eastAsia="Malgun Gothic" w:hAnsi="Arial Narrow"/>
                <w:color w:val="000000"/>
                <w:kern w:val="2"/>
                <w:szCs w:val="22"/>
                <w:lang w:val="en-US" w:eastAsia="ko-KR"/>
              </w:rPr>
            </w:pPr>
            <w:ins w:id="1586" w:author="Jason Rhee" w:date="2024-07-01T23:51:00Z" w16du:dateUtc="2024-07-01T13:51:00Z">
              <w:r w:rsidRPr="00746982">
                <w:rPr>
                  <w:rFonts w:ascii="Arial Narrow" w:eastAsia="Malgun Gothic" w:hAnsi="Arial Narrow"/>
                  <w:color w:val="000000"/>
                  <w:kern w:val="2"/>
                  <w:szCs w:val="22"/>
                  <w:lang w:val="en-US" w:eastAsia="ko-KR"/>
                </w:rPr>
                <w:t>Fixed Time Range</w:t>
              </w:r>
            </w:ins>
          </w:p>
        </w:tc>
        <w:tc>
          <w:tcPr>
            <w:tcW w:w="0" w:type="auto"/>
            <w:shd w:val="clear" w:color="auto" w:fill="auto"/>
          </w:tcPr>
          <w:p w14:paraId="2B120524" w14:textId="77777777" w:rsidR="005F7C49" w:rsidRPr="00ED6BEF" w:rsidRDefault="005F7C49" w:rsidP="001647E1">
            <w:pPr>
              <w:widowControl w:val="0"/>
              <w:autoSpaceDE w:val="0"/>
              <w:autoSpaceDN w:val="0"/>
              <w:spacing w:before="60" w:after="60"/>
              <w:jc w:val="left"/>
              <w:rPr>
                <w:ins w:id="1587"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6D5C117D" w14:textId="77777777" w:rsidR="005F7C49" w:rsidRPr="00ED6BEF" w:rsidRDefault="005F7C49" w:rsidP="001647E1">
            <w:pPr>
              <w:widowControl w:val="0"/>
              <w:autoSpaceDE w:val="0"/>
              <w:autoSpaceDN w:val="0"/>
              <w:spacing w:before="60" w:after="60"/>
              <w:jc w:val="left"/>
              <w:rPr>
                <w:ins w:id="1588"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0017D955" w14:textId="3742B640" w:rsidR="005F7C49" w:rsidRDefault="005F7C49" w:rsidP="001647E1">
            <w:pPr>
              <w:widowControl w:val="0"/>
              <w:autoSpaceDE w:val="0"/>
              <w:autoSpaceDN w:val="0"/>
              <w:spacing w:before="60" w:after="60"/>
              <w:jc w:val="left"/>
              <w:rPr>
                <w:ins w:id="1589" w:author="Jason Rhee" w:date="2024-07-01T23:51:00Z" w16du:dateUtc="2024-07-01T13:51:00Z"/>
                <w:rFonts w:ascii="Arial Narrow" w:eastAsia="Malgun Gothic" w:hAnsi="Arial Narrow"/>
                <w:color w:val="000000"/>
                <w:kern w:val="2"/>
                <w:szCs w:val="22"/>
                <w:lang w:val="en-US" w:eastAsia="ko-KR"/>
              </w:rPr>
            </w:pPr>
            <w:ins w:id="1590" w:author="Jason Rhee" w:date="2024-07-01T23:51:00Z" w16du:dateUtc="2024-07-01T13:51:00Z">
              <w:r>
                <w:rPr>
                  <w:rFonts w:ascii="Arial Narrow" w:eastAsia="Malgun Gothic" w:hAnsi="Arial Narrow"/>
                  <w:color w:val="000000"/>
                  <w:kern w:val="2"/>
                  <w:szCs w:val="22"/>
                  <w:lang w:val="en-US" w:eastAsia="ko-KR"/>
                </w:rPr>
                <w:t>C</w:t>
              </w:r>
            </w:ins>
          </w:p>
        </w:tc>
        <w:tc>
          <w:tcPr>
            <w:tcW w:w="0" w:type="auto"/>
            <w:shd w:val="clear" w:color="auto" w:fill="auto"/>
          </w:tcPr>
          <w:p w14:paraId="2DF93B2A" w14:textId="143F118B" w:rsidR="005F7C49" w:rsidRDefault="005F7C49" w:rsidP="001647E1">
            <w:pPr>
              <w:widowControl w:val="0"/>
              <w:autoSpaceDE w:val="0"/>
              <w:autoSpaceDN w:val="0"/>
              <w:spacing w:before="60" w:after="60"/>
              <w:jc w:val="left"/>
              <w:rPr>
                <w:ins w:id="1591" w:author="Jason Rhee" w:date="2024-07-01T23:51:00Z" w16du:dateUtc="2024-07-01T13:51:00Z"/>
                <w:rFonts w:ascii="Arial Narrow" w:eastAsia="Malgun Gothic" w:hAnsi="Arial Narrow"/>
                <w:color w:val="000000"/>
                <w:kern w:val="2"/>
                <w:szCs w:val="22"/>
                <w:lang w:val="en-US" w:eastAsia="ko-KR"/>
              </w:rPr>
            </w:pPr>
            <w:ins w:id="1592" w:author="Jason Rhee" w:date="2024-07-01T23:51:00Z" w16du:dateUtc="2024-07-01T13:51:00Z">
              <w:r>
                <w:rPr>
                  <w:rFonts w:ascii="Arial Narrow" w:eastAsia="Malgun Gothic" w:hAnsi="Arial Narrow"/>
                  <w:color w:val="000000"/>
                  <w:kern w:val="2"/>
                  <w:szCs w:val="22"/>
                  <w:lang w:val="en-US" w:eastAsia="ko-KR"/>
                </w:rPr>
                <w:t>0, 1</w:t>
              </w:r>
            </w:ins>
          </w:p>
        </w:tc>
      </w:tr>
      <w:tr w:rsidR="00A320A1" w:rsidRPr="00ED6BEF" w14:paraId="7C24792C" w14:textId="77777777" w:rsidTr="003F67E2">
        <w:trPr>
          <w:cantSplit/>
          <w:trHeight w:val="20"/>
        </w:trPr>
        <w:tc>
          <w:tcPr>
            <w:tcW w:w="0" w:type="auto"/>
            <w:shd w:val="clear" w:color="auto" w:fill="auto"/>
          </w:tcPr>
          <w:p w14:paraId="747EF668"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Start</w:t>
            </w:r>
          </w:p>
        </w:tc>
        <w:tc>
          <w:tcPr>
            <w:tcW w:w="0" w:type="auto"/>
            <w:shd w:val="clear" w:color="auto" w:fill="auto"/>
          </w:tcPr>
          <w:p w14:paraId="45BFFCD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1530D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A27D8B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05B141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ABE3BC3" w14:textId="77777777" w:rsidTr="003F67E2">
        <w:trPr>
          <w:cantSplit/>
          <w:trHeight w:val="20"/>
        </w:trPr>
        <w:tc>
          <w:tcPr>
            <w:tcW w:w="0" w:type="auto"/>
            <w:shd w:val="clear" w:color="auto" w:fill="auto"/>
          </w:tcPr>
          <w:p w14:paraId="1E4993A2"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End</w:t>
            </w:r>
          </w:p>
        </w:tc>
        <w:tc>
          <w:tcPr>
            <w:tcW w:w="0" w:type="auto"/>
            <w:shd w:val="clear" w:color="auto" w:fill="auto"/>
          </w:tcPr>
          <w:p w14:paraId="07B1711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D4B4A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C63D8D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6D838C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D129DC" w14:paraId="140F64E7" w14:textId="77777777" w:rsidTr="003F67E2">
        <w:tblPrEx>
          <w:tblCellMar>
            <w:top w:w="0" w:type="dxa"/>
            <w:left w:w="108" w:type="dxa"/>
            <w:right w:w="108" w:type="dxa"/>
          </w:tblCellMar>
          <w:tblLook w:val="01E0" w:firstRow="1" w:lastRow="1" w:firstColumn="1" w:lastColumn="1" w:noHBand="0" w:noVBand="0"/>
        </w:tblPrEx>
        <w:trPr>
          <w:trHeight w:val="70"/>
        </w:trPr>
        <w:tc>
          <w:tcPr>
            <w:tcW w:w="0" w:type="auto"/>
            <w:gridSpan w:val="5"/>
            <w:shd w:val="clear" w:color="auto" w:fill="auto"/>
          </w:tcPr>
          <w:p w14:paraId="75BC76E5" w14:textId="77777777" w:rsidR="00CB554C" w:rsidRDefault="00746982" w:rsidP="003F67E2">
            <w:pPr>
              <w:spacing w:before="60" w:after="60"/>
              <w:rPr>
                <w:rFonts w:cs="Arial"/>
                <w:szCs w:val="20"/>
              </w:rPr>
            </w:pPr>
            <w:r w:rsidRPr="00273D9B">
              <w:rPr>
                <w:rFonts w:cs="Arial"/>
                <w:szCs w:val="20"/>
                <w:u w:val="single"/>
              </w:rPr>
              <w:t>Introductory remarks.</w:t>
            </w:r>
          </w:p>
          <w:p w14:paraId="1F07A233" w14:textId="3C945882" w:rsidR="00BA2988" w:rsidRDefault="00BA2988" w:rsidP="003F67E2">
            <w:pPr>
              <w:spacing w:before="60" w:after="60"/>
              <w:rPr>
                <w:lang w:eastAsia="en-SG"/>
              </w:rPr>
            </w:pPr>
            <w:r>
              <w:rPr>
                <w:rFonts w:cs="Arial"/>
                <w:szCs w:val="20"/>
              </w:rPr>
              <w:t xml:space="preserve">There are three kinds of </w:t>
            </w:r>
            <w:r w:rsidR="0073119D" w:rsidRPr="00273D9B">
              <w:rPr>
                <w:lang w:eastAsia="en-SG"/>
              </w:rPr>
              <w:t>UKC plan</w:t>
            </w:r>
            <w:r>
              <w:rPr>
                <w:lang w:eastAsia="en-SG"/>
              </w:rPr>
              <w:t>s:</w:t>
            </w:r>
          </w:p>
          <w:p w14:paraId="02E649C2" w14:textId="75B3BD2F" w:rsidR="00BA2988" w:rsidRDefault="00BA2988" w:rsidP="003F67E2">
            <w:pPr>
              <w:pStyle w:val="ListParagraph"/>
              <w:numPr>
                <w:ilvl w:val="0"/>
                <w:numId w:val="76"/>
              </w:numPr>
              <w:spacing w:before="60" w:after="60"/>
              <w:rPr>
                <w:lang w:eastAsia="en-SG"/>
              </w:rPr>
            </w:pPr>
            <w:r w:rsidRPr="00BA2988">
              <w:rPr>
                <w:lang w:eastAsia="en-SG"/>
              </w:rPr>
              <w:t xml:space="preserve">a </w:t>
            </w:r>
            <w:del w:id="1593" w:author="Jason Rhee" w:date="2024-07-21T21:25:00Z" w16du:dateUtc="2024-07-21T11:25:00Z">
              <w:r w:rsidRPr="00BA2988" w:rsidDel="00D52A25">
                <w:rPr>
                  <w:lang w:eastAsia="en-SG"/>
                </w:rPr>
                <w:delText>pre-plan</w:delText>
              </w:r>
            </w:del>
            <w:ins w:id="1594" w:author="Jason Rhee" w:date="2024-07-21T21:25:00Z" w16du:dateUtc="2024-07-21T11:25:00Z">
              <w:r w:rsidR="00D52A25">
                <w:rPr>
                  <w:lang w:eastAsia="en-SG"/>
                </w:rPr>
                <w:t>Pre-plan</w:t>
              </w:r>
            </w:ins>
            <w:r w:rsidRPr="00BA2988">
              <w:rPr>
                <w:lang w:eastAsia="en-SG"/>
              </w:rPr>
              <w:t xml:space="preserve"> is a set of tidal windows available for a ship to transit through a </w:t>
            </w:r>
            <w:r w:rsidR="00E855CB">
              <w:rPr>
                <w:lang w:eastAsia="en-SG"/>
              </w:rPr>
              <w:t>UKCM Operational Area</w:t>
            </w:r>
            <w:r w:rsidR="00BF6AC5">
              <w:rPr>
                <w:lang w:eastAsia="en-SG"/>
              </w:rPr>
              <w:t>, at a specified draught</w:t>
            </w:r>
          </w:p>
          <w:p w14:paraId="57A8590A" w14:textId="59AADF53" w:rsidR="00BA2988" w:rsidRPr="00B128D2" w:rsidRDefault="00BA2988" w:rsidP="003F67E2">
            <w:pPr>
              <w:pStyle w:val="ListParagraph"/>
              <w:numPr>
                <w:ilvl w:val="0"/>
                <w:numId w:val="76"/>
              </w:numPr>
              <w:spacing w:before="60" w:after="60"/>
              <w:rPr>
                <w:rStyle w:val="Strong"/>
                <w:rFonts w:cs="Times New Roman"/>
                <w:b w:val="0"/>
                <w:lang w:val="en-AU" w:eastAsia="en-US"/>
              </w:rPr>
            </w:pPr>
            <w:r w:rsidRPr="00B128D2">
              <w:rPr>
                <w:rStyle w:val="Strong"/>
                <w:rFonts w:cs="Times New Roman"/>
                <w:b w:val="0"/>
                <w:lang w:val="en-AU" w:eastAsia="en-US"/>
              </w:rPr>
              <w:t xml:space="preserve">an </w:t>
            </w:r>
            <w:del w:id="1595" w:author="Jason Rhee" w:date="2024-07-21T21:26:00Z" w16du:dateUtc="2024-07-21T11:26:00Z">
              <w:r w:rsidRPr="00B128D2" w:rsidDel="00D52A25">
                <w:rPr>
                  <w:rStyle w:val="Strong"/>
                  <w:rFonts w:cs="Times New Roman"/>
                  <w:b w:val="0"/>
                  <w:lang w:val="en-AU" w:eastAsia="en-US"/>
                </w:rPr>
                <w:delText xml:space="preserve">actual </w:delText>
              </w:r>
            </w:del>
            <w:ins w:id="1596"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597" w:author="Jason Rhee" w:date="2024-07-21T21:26:00Z" w16du:dateUtc="2024-07-21T11:26:00Z">
              <w:r w:rsidRPr="00B128D2" w:rsidDel="00D52A25">
                <w:rPr>
                  <w:rStyle w:val="Strong"/>
                  <w:rFonts w:cs="Times New Roman"/>
                  <w:b w:val="0"/>
                  <w:lang w:val="en-AU" w:eastAsia="en-US"/>
                </w:rPr>
                <w:delText xml:space="preserve">plan </w:delText>
              </w:r>
            </w:del>
            <w:ins w:id="1598" w:author="Jason Rhee" w:date="2024-07-21T21:26:00Z" w16du:dateUtc="2024-07-21T11:26:00Z">
              <w:r w:rsidR="00D52A25">
                <w:rPr>
                  <w:rStyle w:val="Strong"/>
                  <w:rFonts w:eastAsiaTheme="minorEastAsia" w:cs="Times New Roman" w:hint="eastAsia"/>
                  <w:b w:val="0"/>
                  <w:lang w:val="en-AU" w:eastAsia="ko-KR"/>
                </w:rPr>
                <w:t>P</w:t>
              </w:r>
              <w:r w:rsidR="00D52A25" w:rsidRPr="00B128D2">
                <w:rPr>
                  <w:rStyle w:val="Strong"/>
                  <w:rFonts w:cs="Times New Roman"/>
                  <w:b w:val="0"/>
                  <w:lang w:val="en-AU" w:eastAsia="en-US"/>
                </w:rPr>
                <w:t xml:space="preserve">lan </w:t>
              </w:r>
            </w:ins>
            <w:r w:rsidRPr="00B128D2">
              <w:rPr>
                <w:rStyle w:val="Strong"/>
                <w:rFonts w:cs="Times New Roman"/>
                <w:b w:val="0"/>
                <w:lang w:val="en-AU" w:eastAsia="en-US"/>
              </w:rPr>
              <w:t xml:space="preserve">is specific to a ship and a </w:t>
            </w:r>
            <w:r w:rsidR="00E855CB">
              <w:rPr>
                <w:rStyle w:val="Strong"/>
                <w:rFonts w:cs="Times New Roman"/>
                <w:b w:val="0"/>
                <w:lang w:val="en-AU" w:eastAsia="en-US"/>
              </w:rPr>
              <w:t>UKCM Operational Area</w:t>
            </w:r>
            <w:r w:rsidRPr="00B128D2">
              <w:rPr>
                <w:rStyle w:val="Strong"/>
                <w:rFonts w:cs="Times New Roman"/>
                <w:b w:val="0"/>
                <w:lang w:val="en-AU" w:eastAsia="en-US"/>
              </w:rPr>
              <w:t xml:space="preserve"> for a waterway, and contains a route defined by a set of geographical control points with time windows for each control point, and non-navigable and almost non-navigable areas, and</w:t>
            </w:r>
          </w:p>
          <w:p w14:paraId="5FABEDED" w14:textId="3C172CE0" w:rsidR="00746982" w:rsidRPr="00716349" w:rsidRDefault="00BA2988" w:rsidP="003F67E2">
            <w:pPr>
              <w:pStyle w:val="ListParagraph"/>
              <w:numPr>
                <w:ilvl w:val="0"/>
                <w:numId w:val="76"/>
              </w:numPr>
              <w:spacing w:before="60" w:after="60"/>
              <w:rPr>
                <w:rStyle w:val="Strong"/>
                <w:rFonts w:cs="Times New Roman"/>
                <w:b w:val="0"/>
                <w:lang w:val="en-GB" w:eastAsia="ja-JP"/>
              </w:rPr>
            </w:pPr>
            <w:r w:rsidRPr="00B128D2">
              <w:rPr>
                <w:rStyle w:val="Strong"/>
                <w:rFonts w:cs="Times New Roman"/>
                <w:b w:val="0"/>
                <w:lang w:val="en-AU" w:eastAsia="en-US"/>
              </w:rPr>
              <w:t xml:space="preserve">an </w:t>
            </w:r>
            <w:del w:id="1599" w:author="Jason Rhee" w:date="2024-07-21T21:26:00Z" w16du:dateUtc="2024-07-21T11:26:00Z">
              <w:r w:rsidRPr="00B128D2" w:rsidDel="00D52A25">
                <w:rPr>
                  <w:rStyle w:val="Strong"/>
                  <w:rFonts w:cs="Times New Roman"/>
                  <w:b w:val="0"/>
                  <w:lang w:val="en-AU" w:eastAsia="en-US"/>
                </w:rPr>
                <w:delText xml:space="preserve">actual </w:delText>
              </w:r>
            </w:del>
            <w:ins w:id="1600"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601" w:author="Jason Rhee" w:date="2024-07-21T21:26:00Z" w16du:dateUtc="2024-07-21T11:26:00Z">
              <w:r w:rsidRPr="00B128D2" w:rsidDel="00D52A25">
                <w:rPr>
                  <w:rStyle w:val="Strong"/>
                  <w:rFonts w:cs="Times New Roman"/>
                  <w:b w:val="0"/>
                  <w:lang w:val="en-AU" w:eastAsia="en-US"/>
                </w:rPr>
                <w:delText xml:space="preserve">update </w:delText>
              </w:r>
            </w:del>
            <w:ins w:id="1602" w:author="Jason Rhee" w:date="2024-07-21T21:26:00Z" w16du:dateUtc="2024-07-21T11:26:00Z">
              <w:r w:rsidR="00D52A25">
                <w:rPr>
                  <w:rStyle w:val="Strong"/>
                  <w:rFonts w:eastAsiaTheme="minorEastAsia" w:cs="Times New Roman" w:hint="eastAsia"/>
                  <w:b w:val="0"/>
                  <w:lang w:val="en-AU" w:eastAsia="ko-KR"/>
                </w:rPr>
                <w:t>U</w:t>
              </w:r>
              <w:r w:rsidR="00D52A25" w:rsidRPr="00B128D2">
                <w:rPr>
                  <w:rStyle w:val="Strong"/>
                  <w:rFonts w:cs="Times New Roman"/>
                  <w:b w:val="0"/>
                  <w:lang w:val="en-AU" w:eastAsia="en-US"/>
                </w:rPr>
                <w:t xml:space="preserve">pdate </w:t>
              </w:r>
            </w:ins>
            <w:r w:rsidRPr="00B128D2">
              <w:rPr>
                <w:rStyle w:val="Strong"/>
                <w:rFonts w:cs="Times New Roman"/>
                <w:b w:val="0"/>
                <w:lang w:val="en-AU" w:eastAsia="en-US"/>
              </w:rPr>
              <w:t xml:space="preserve">is a replacement </w:t>
            </w:r>
            <w:del w:id="1603" w:author="Jason Rhee" w:date="2024-07-21T21:30:00Z" w16du:dateUtc="2024-07-21T11:30:00Z">
              <w:r w:rsidRPr="00B128D2" w:rsidDel="00295F56">
                <w:rPr>
                  <w:rStyle w:val="Strong"/>
                  <w:rFonts w:cs="Times New Roman"/>
                  <w:b w:val="0"/>
                  <w:lang w:val="en-AU" w:eastAsia="en-US"/>
                </w:rPr>
                <w:delText>actual plan</w:delText>
              </w:r>
            </w:del>
            <w:ins w:id="1604" w:author="Jason Rhee" w:date="2024-07-21T21:30:00Z" w16du:dateUtc="2024-07-21T11:30:00Z">
              <w:r w:rsidR="00295F56">
                <w:rPr>
                  <w:rStyle w:val="Strong"/>
                  <w:rFonts w:cs="Times New Roman"/>
                  <w:b w:val="0"/>
                  <w:lang w:val="en-AU" w:eastAsia="en-US"/>
                </w:rPr>
                <w:t>Actual Plan</w:t>
              </w:r>
            </w:ins>
            <w:r>
              <w:rPr>
                <w:rStyle w:val="Strong"/>
                <w:rFonts w:cs="Times New Roman"/>
                <w:b w:val="0"/>
                <w:lang w:val="en-AU" w:eastAsia="en-US"/>
              </w:rPr>
              <w:t>.</w:t>
            </w:r>
          </w:p>
          <w:p w14:paraId="706CAC00" w14:textId="4FB3E889" w:rsidR="00CB554C" w:rsidRPr="00273D9B" w:rsidRDefault="00CB554C" w:rsidP="00716349">
            <w:pPr>
              <w:spacing w:before="60" w:after="60"/>
            </w:pPr>
            <w:del w:id="1605" w:author="Jason Rhee" w:date="2024-07-26T13:05:00Z" w16du:dateUtc="2024-07-26T03:05:00Z">
              <w:r w:rsidDel="003120FE">
                <w:lastRenderedPageBreak/>
                <w:delText xml:space="preserve">UnderKeelClearancePlan contains spatial attribute to represent the boundaries of </w:delText>
              </w:r>
              <w:r w:rsidR="006547E0" w:rsidDel="003120FE">
                <w:delText xml:space="preserve">the </w:delText>
              </w:r>
              <w:r w:rsidDel="003120FE">
                <w:delText>UKC</w:delText>
              </w:r>
              <w:r w:rsidR="006547E0" w:rsidDel="003120FE">
                <w:delText>M</w:delText>
              </w:r>
              <w:r w:rsidDel="003120FE">
                <w:delText xml:space="preserve"> area</w:delText>
              </w:r>
              <w:r w:rsidR="006547E0" w:rsidDel="003120FE">
                <w:delText>.</w:delText>
              </w:r>
              <w:r w:rsidDel="003120FE">
                <w:delText xml:space="preserve"> In </w:delText>
              </w:r>
            </w:del>
            <w:del w:id="1606" w:author="Jason Rhee" w:date="2024-07-21T21:31:00Z" w16du:dateUtc="2024-07-21T11:31:00Z">
              <w:r w:rsidDel="00C82359">
                <w:delText>actual update</w:delText>
              </w:r>
            </w:del>
            <w:del w:id="1607" w:author="Jason Rhee" w:date="2024-07-26T13:05:00Z" w16du:dateUtc="2024-07-26T03:05:00Z">
              <w:r w:rsidDel="003120FE">
                <w:delText xml:space="preserve">s, these boundaries can be updated to reflect areas no longer in scope </w:delText>
              </w:r>
              <w:r w:rsidR="00C12808" w:rsidDel="003120FE">
                <w:delText>of</w:delText>
              </w:r>
              <w:r w:rsidDel="003120FE">
                <w:delText xml:space="preserve"> UKC calculations (e.g. areas behind transiting vessel)</w:delText>
              </w:r>
            </w:del>
          </w:p>
        </w:tc>
      </w:tr>
    </w:tbl>
    <w:p w14:paraId="3CB421F6" w14:textId="77777777" w:rsidR="007E4334" w:rsidRPr="00746982" w:rsidRDefault="007E4334" w:rsidP="003F67E2">
      <w:pPr>
        <w:spacing w:before="0" w:after="0"/>
        <w:rPr>
          <w:rFonts w:ascii="Malgun Gothic" w:eastAsia="Malgun Gothic" w:hAnsi="Malgun Gothic"/>
          <w:kern w:val="2"/>
          <w:szCs w:val="22"/>
          <w:lang w:val="en-US" w:eastAsia="ko-KR"/>
        </w:rPr>
      </w:pPr>
    </w:p>
    <w:p w14:paraId="2B36FA2E" w14:textId="3110BD00" w:rsidR="00342827" w:rsidRPr="007931FF" w:rsidRDefault="00342827" w:rsidP="00B3435A">
      <w:pPr>
        <w:pStyle w:val="Annexheader-level2"/>
        <w:rPr>
          <w:ins w:id="1608" w:author="Jason Rhee" w:date="2024-07-16T17:40:00Z" w16du:dateUtc="2024-07-16T07:40:00Z"/>
        </w:rPr>
      </w:pPr>
      <w:bookmarkStart w:id="1609" w:name="_Toc127463877"/>
      <w:bookmarkStart w:id="1610" w:name="_Toc128125503"/>
      <w:bookmarkStart w:id="1611" w:name="_Toc141176285"/>
      <w:bookmarkStart w:id="1612" w:name="_Toc141176450"/>
      <w:bookmarkStart w:id="1613" w:name="_Toc141177082"/>
      <w:bookmarkStart w:id="1614" w:name="_Toc150177956"/>
      <w:ins w:id="1615" w:author="Jason Rhee" w:date="2024-07-16T17:40:00Z" w16du:dateUtc="2024-07-16T07:40:00Z">
        <w:r>
          <w:rPr>
            <w:rFonts w:eastAsiaTheme="minorEastAsia" w:hint="eastAsia"/>
            <w:lang w:eastAsia="ko-KR"/>
          </w:rPr>
          <w:t>UnderKeelClearancePlanArea</w:t>
        </w:r>
      </w:ins>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
      <w:tr w:rsidR="008458B6" w:rsidRPr="00746982" w14:paraId="38A27CFC" w14:textId="77777777" w:rsidTr="0069404F">
        <w:trPr>
          <w:ins w:id="1616" w:author="Jason Rhee" w:date="2024-07-16T17:40:00Z"/>
        </w:trPr>
        <w:tc>
          <w:tcPr>
            <w:tcW w:w="9356" w:type="dxa"/>
            <w:gridSpan w:val="6"/>
            <w:shd w:val="clear" w:color="auto" w:fill="auto"/>
            <w:vAlign w:val="center"/>
          </w:tcPr>
          <w:p w14:paraId="68F92237" w14:textId="1558B968" w:rsidR="008458B6" w:rsidRPr="007931FF" w:rsidRDefault="008458B6" w:rsidP="0069404F">
            <w:pPr>
              <w:widowControl w:val="0"/>
              <w:autoSpaceDE w:val="0"/>
              <w:autoSpaceDN w:val="0"/>
              <w:spacing w:before="60" w:after="60"/>
              <w:rPr>
                <w:ins w:id="1617" w:author="Jason Rhee" w:date="2024-07-16T17:40:00Z" w16du:dateUtc="2024-07-16T07:40:00Z"/>
                <w:rFonts w:ascii="Arial Narrow" w:eastAsia="Malgun Gothic" w:hAnsi="Arial Narrow"/>
                <w:color w:val="000000"/>
                <w:kern w:val="2"/>
                <w:szCs w:val="22"/>
                <w:lang w:eastAsia="ko-KR"/>
              </w:rPr>
            </w:pPr>
            <w:ins w:id="1618" w:author="Jason Rhee" w:date="2024-07-16T17:40:00Z" w16du:dateUtc="2024-07-16T07:40:00Z">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ins>
            <w:ins w:id="1619" w:author="Jason Rhee" w:date="2024-07-16T17:41:00Z">
              <w:r w:rsidRPr="008458B6">
                <w:rPr>
                  <w:rFonts w:ascii="Arial Narrow" w:eastAsia="Malgun Gothic" w:hAnsi="Arial Narrow"/>
                  <w:color w:val="000000"/>
                  <w:kern w:val="2"/>
                  <w:szCs w:val="22"/>
                  <w:lang w:eastAsia="ko-KR"/>
                </w:rPr>
                <w:t>The area for which an under keel clearance plan has been calculated for a particular vessel, for a particular passage.</w:t>
              </w:r>
            </w:ins>
          </w:p>
        </w:tc>
      </w:tr>
      <w:tr w:rsidR="008458B6" w:rsidRPr="00746982" w14:paraId="70119676" w14:textId="77777777" w:rsidTr="0069404F">
        <w:trPr>
          <w:ins w:id="1620" w:author="Jason Rhee" w:date="2024-07-16T17:40:00Z"/>
        </w:trPr>
        <w:tc>
          <w:tcPr>
            <w:tcW w:w="9356" w:type="dxa"/>
            <w:gridSpan w:val="6"/>
            <w:shd w:val="clear" w:color="auto" w:fill="auto"/>
            <w:vAlign w:val="center"/>
          </w:tcPr>
          <w:p w14:paraId="4CA1A3B1" w14:textId="43E15917" w:rsidR="008458B6" w:rsidRPr="00746982" w:rsidRDefault="008458B6" w:rsidP="0069404F">
            <w:pPr>
              <w:widowControl w:val="0"/>
              <w:autoSpaceDE w:val="0"/>
              <w:autoSpaceDN w:val="0"/>
              <w:spacing w:before="60" w:after="60"/>
              <w:jc w:val="left"/>
              <w:rPr>
                <w:ins w:id="1621" w:author="Jason Rhee" w:date="2024-07-16T17:40:00Z" w16du:dateUtc="2024-07-16T07:40:00Z"/>
                <w:rFonts w:ascii="Arial Narrow" w:eastAsia="Malgun Gothic" w:hAnsi="Arial Narrow"/>
                <w:b/>
                <w:color w:val="000000"/>
                <w:kern w:val="2"/>
                <w:szCs w:val="22"/>
                <w:lang w:val="en-US" w:eastAsia="ko-KR"/>
              </w:rPr>
            </w:pPr>
            <w:ins w:id="1622" w:author="Jason Rhee" w:date="2024-07-16T17:40:00Z" w16du:dateUtc="2024-07-16T07:40:00Z">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w:t>
              </w:r>
            </w:ins>
            <w:ins w:id="1623" w:author="Jason Rhee" w:date="2024-07-16T17:41:00Z" w16du:dateUtc="2024-07-16T07:41:00Z">
              <w:r>
                <w:rPr>
                  <w:rFonts w:ascii="Arial Narrow" w:eastAsia="Malgun Gothic" w:hAnsi="Arial Narrow" w:hint="eastAsia"/>
                  <w:b/>
                  <w:color w:val="000000"/>
                  <w:kern w:val="2"/>
                  <w:szCs w:val="22"/>
                  <w:lang w:val="en-US" w:eastAsia="ko-KR"/>
                </w:rPr>
                <w:t>Plan</w:t>
              </w:r>
            </w:ins>
            <w:ins w:id="1624" w:author="Jason Rhee" w:date="2024-07-16T17:40:00Z" w16du:dateUtc="2024-07-16T07:40:00Z">
              <w:r w:rsidRPr="00746982">
                <w:rPr>
                  <w:rFonts w:ascii="Arial Narrow" w:eastAsia="Malgun Gothic" w:hAnsi="Arial Narrow"/>
                  <w:b/>
                  <w:color w:val="000000"/>
                  <w:kern w:val="2"/>
                  <w:szCs w:val="22"/>
                  <w:lang w:val="en-US" w:eastAsia="ko-KR"/>
                </w:rPr>
                <w:t>Area</w:t>
              </w:r>
            </w:ins>
          </w:p>
        </w:tc>
      </w:tr>
      <w:tr w:rsidR="008458B6" w:rsidRPr="00746982" w14:paraId="679C1332" w14:textId="77777777" w:rsidTr="0069404F">
        <w:trPr>
          <w:ins w:id="1625" w:author="Jason Rhee" w:date="2024-07-16T17:40:00Z"/>
        </w:trPr>
        <w:tc>
          <w:tcPr>
            <w:tcW w:w="9356" w:type="dxa"/>
            <w:gridSpan w:val="6"/>
            <w:shd w:val="clear" w:color="auto" w:fill="auto"/>
            <w:vAlign w:val="center"/>
          </w:tcPr>
          <w:p w14:paraId="6DC632E9" w14:textId="77777777" w:rsidR="008458B6" w:rsidRPr="00746982" w:rsidRDefault="008458B6" w:rsidP="0069404F">
            <w:pPr>
              <w:widowControl w:val="0"/>
              <w:autoSpaceDE w:val="0"/>
              <w:autoSpaceDN w:val="0"/>
              <w:spacing w:before="60" w:after="60"/>
              <w:jc w:val="left"/>
              <w:rPr>
                <w:ins w:id="1626" w:author="Jason Rhee" w:date="2024-07-16T17:40:00Z" w16du:dateUtc="2024-07-16T07:40:00Z"/>
                <w:rFonts w:ascii="Arial Narrow" w:eastAsia="Malgun Gothic" w:hAnsi="Arial Narrow"/>
                <w:b/>
                <w:color w:val="000000"/>
                <w:kern w:val="2"/>
                <w:szCs w:val="22"/>
                <w:u w:val="single"/>
                <w:lang w:val="en-US" w:eastAsia="ko-KR"/>
              </w:rPr>
            </w:pPr>
            <w:ins w:id="1627" w:author="Jason Rhee" w:date="2024-07-16T17:40:00Z" w16du:dateUtc="2024-07-16T07:40:00Z">
              <w:r w:rsidRPr="00746982">
                <w:rPr>
                  <w:rFonts w:ascii="Arial Narrow" w:eastAsia="Malgun Gothic" w:hAnsi="Arial Narrow"/>
                  <w:b/>
                  <w:color w:val="000000"/>
                  <w:kern w:val="2"/>
                  <w:szCs w:val="22"/>
                  <w:u w:val="single"/>
                  <w:lang w:val="en-US" w:eastAsia="ko-KR"/>
                </w:rPr>
                <w:t>Super Type:</w:t>
              </w:r>
            </w:ins>
          </w:p>
        </w:tc>
      </w:tr>
      <w:tr w:rsidR="008458B6" w:rsidRPr="00746982" w14:paraId="3BA1E688" w14:textId="77777777" w:rsidTr="0069404F">
        <w:trPr>
          <w:ins w:id="1628" w:author="Jason Rhee" w:date="2024-07-16T17:40:00Z"/>
        </w:trPr>
        <w:tc>
          <w:tcPr>
            <w:tcW w:w="9356" w:type="dxa"/>
            <w:gridSpan w:val="6"/>
            <w:shd w:val="clear" w:color="auto" w:fill="auto"/>
            <w:vAlign w:val="center"/>
          </w:tcPr>
          <w:p w14:paraId="69995D6C" w14:textId="5D5E1340" w:rsidR="008458B6" w:rsidRPr="00746982" w:rsidRDefault="008458B6" w:rsidP="0069404F">
            <w:pPr>
              <w:widowControl w:val="0"/>
              <w:autoSpaceDE w:val="0"/>
              <w:autoSpaceDN w:val="0"/>
              <w:spacing w:before="60" w:after="60"/>
              <w:jc w:val="left"/>
              <w:rPr>
                <w:ins w:id="1629" w:author="Jason Rhee" w:date="2024-07-16T17:40:00Z" w16du:dateUtc="2024-07-16T07:40:00Z"/>
                <w:rFonts w:ascii="Arial Narrow" w:eastAsia="Malgun Gothic" w:hAnsi="Arial Narrow"/>
                <w:b/>
                <w:color w:val="000000"/>
                <w:kern w:val="2"/>
                <w:szCs w:val="22"/>
                <w:lang w:val="en-US" w:eastAsia="ko-KR"/>
              </w:rPr>
            </w:pPr>
            <w:ins w:id="1630" w:author="Jason Rhee" w:date="2024-07-16T17:40:00Z" w16du:dateUtc="2024-07-16T07:40:00Z">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w:t>
              </w:r>
            </w:ins>
            <w:ins w:id="1631" w:author="Jason Rhee" w:date="2024-07-16T17:41:00Z" w16du:dateUtc="2024-07-16T07:41:00Z">
              <w:r>
                <w:rPr>
                  <w:rFonts w:ascii="Arial Narrow" w:eastAsia="Malgun Gothic" w:hAnsi="Arial Narrow" w:hint="eastAsia"/>
                  <w:b/>
                  <w:color w:val="000000"/>
                  <w:kern w:val="2"/>
                  <w:szCs w:val="22"/>
                  <w:lang w:val="en-US" w:eastAsia="ko-KR"/>
                </w:rPr>
                <w:t>noGeometry</w:t>
              </w:r>
            </w:ins>
          </w:p>
        </w:tc>
      </w:tr>
      <w:tr w:rsidR="008458B6" w:rsidRPr="00746982" w14:paraId="105C20F3" w14:textId="77777777" w:rsidTr="0069404F">
        <w:trPr>
          <w:ins w:id="1632" w:author="Jason Rhee" w:date="2024-07-16T17:40:00Z"/>
        </w:trPr>
        <w:tc>
          <w:tcPr>
            <w:tcW w:w="3488" w:type="dxa"/>
            <w:shd w:val="clear" w:color="auto" w:fill="auto"/>
            <w:vAlign w:val="center"/>
          </w:tcPr>
          <w:p w14:paraId="4D15B145" w14:textId="77777777" w:rsidR="008458B6" w:rsidRPr="00746982" w:rsidRDefault="008458B6" w:rsidP="0069404F">
            <w:pPr>
              <w:widowControl w:val="0"/>
              <w:autoSpaceDE w:val="0"/>
              <w:autoSpaceDN w:val="0"/>
              <w:spacing w:before="60" w:after="60"/>
              <w:jc w:val="left"/>
              <w:rPr>
                <w:ins w:id="1633" w:author="Jason Rhee" w:date="2024-07-16T17:40:00Z" w16du:dateUtc="2024-07-16T07:40:00Z"/>
                <w:rFonts w:ascii="Arial Narrow" w:eastAsia="Malgun Gothic" w:hAnsi="Arial Narrow"/>
                <w:i/>
                <w:color w:val="0000FF"/>
                <w:kern w:val="2"/>
                <w:szCs w:val="22"/>
                <w:lang w:val="en-US" w:eastAsia="ko-KR"/>
              </w:rPr>
            </w:pPr>
            <w:ins w:id="1634" w:author="Jason Rhee" w:date="2024-07-16T17:40:00Z" w16du:dateUtc="2024-07-16T07:40:00Z">
              <w:r w:rsidRPr="00746982">
                <w:rPr>
                  <w:rFonts w:ascii="Arial Narrow" w:eastAsia="Malgun Gothic" w:hAnsi="Arial Narrow"/>
                  <w:i/>
                  <w:color w:val="0000FF"/>
                  <w:kern w:val="2"/>
                  <w:szCs w:val="22"/>
                  <w:lang w:val="en-US" w:eastAsia="ko-KR"/>
                </w:rPr>
                <w:t>Real World</w:t>
              </w:r>
            </w:ins>
          </w:p>
        </w:tc>
        <w:tc>
          <w:tcPr>
            <w:tcW w:w="3489" w:type="dxa"/>
            <w:gridSpan w:val="2"/>
            <w:shd w:val="clear" w:color="auto" w:fill="auto"/>
            <w:vAlign w:val="center"/>
          </w:tcPr>
          <w:p w14:paraId="543E70F1" w14:textId="77777777" w:rsidR="008458B6" w:rsidRPr="00746982" w:rsidRDefault="008458B6" w:rsidP="0069404F">
            <w:pPr>
              <w:widowControl w:val="0"/>
              <w:autoSpaceDE w:val="0"/>
              <w:autoSpaceDN w:val="0"/>
              <w:spacing w:before="60" w:after="60"/>
              <w:jc w:val="left"/>
              <w:rPr>
                <w:ins w:id="1635" w:author="Jason Rhee" w:date="2024-07-16T17:40:00Z" w16du:dateUtc="2024-07-16T07:40:00Z"/>
                <w:rFonts w:ascii="Arial Narrow" w:eastAsia="Malgun Gothic" w:hAnsi="Arial Narrow"/>
                <w:i/>
                <w:color w:val="0000FF"/>
                <w:kern w:val="2"/>
                <w:szCs w:val="22"/>
                <w:lang w:val="en-US" w:eastAsia="ko-KR"/>
              </w:rPr>
            </w:pPr>
            <w:ins w:id="1636" w:author="Jason Rhee" w:date="2024-07-16T17:40:00Z" w16du:dateUtc="2024-07-16T07:40:00Z">
              <w:r w:rsidRPr="00746982">
                <w:rPr>
                  <w:rFonts w:ascii="Arial Narrow" w:eastAsia="Malgun Gothic" w:hAnsi="Arial Narrow"/>
                  <w:i/>
                  <w:color w:val="0000FF"/>
                  <w:kern w:val="2"/>
                  <w:szCs w:val="22"/>
                  <w:lang w:val="en-US" w:eastAsia="ko-KR"/>
                </w:rPr>
                <w:t>Paper Chart Symbol</w:t>
              </w:r>
            </w:ins>
          </w:p>
        </w:tc>
        <w:tc>
          <w:tcPr>
            <w:tcW w:w="2379" w:type="dxa"/>
            <w:gridSpan w:val="3"/>
            <w:shd w:val="clear" w:color="auto" w:fill="auto"/>
            <w:vAlign w:val="center"/>
          </w:tcPr>
          <w:p w14:paraId="7A7FB553" w14:textId="77777777" w:rsidR="008458B6" w:rsidRPr="00746982" w:rsidRDefault="008458B6" w:rsidP="0069404F">
            <w:pPr>
              <w:widowControl w:val="0"/>
              <w:autoSpaceDE w:val="0"/>
              <w:autoSpaceDN w:val="0"/>
              <w:spacing w:before="60" w:after="60"/>
              <w:jc w:val="left"/>
              <w:rPr>
                <w:ins w:id="1637" w:author="Jason Rhee" w:date="2024-07-16T17:40:00Z" w16du:dateUtc="2024-07-16T07:40:00Z"/>
                <w:rFonts w:ascii="Arial Narrow" w:eastAsia="Malgun Gothic" w:hAnsi="Arial Narrow"/>
                <w:i/>
                <w:color w:val="0000FF"/>
                <w:kern w:val="2"/>
                <w:szCs w:val="22"/>
                <w:lang w:val="en-US" w:eastAsia="ko-KR"/>
              </w:rPr>
            </w:pPr>
            <w:ins w:id="1638" w:author="Jason Rhee" w:date="2024-07-16T17:40:00Z" w16du:dateUtc="2024-07-16T07:40:00Z">
              <w:r w:rsidRPr="00746982">
                <w:rPr>
                  <w:rFonts w:ascii="Arial Narrow" w:eastAsia="Malgun Gothic" w:hAnsi="Arial Narrow"/>
                  <w:i/>
                  <w:color w:val="0000FF"/>
                  <w:kern w:val="2"/>
                  <w:szCs w:val="22"/>
                  <w:lang w:val="en-US" w:eastAsia="ko-KR"/>
                </w:rPr>
                <w:t>ECDIS Symbol</w:t>
              </w:r>
            </w:ins>
          </w:p>
        </w:tc>
      </w:tr>
      <w:tr w:rsidR="008458B6" w:rsidRPr="00746982" w14:paraId="0DE6E09B" w14:textId="77777777" w:rsidTr="0069404F">
        <w:trPr>
          <w:ins w:id="1639" w:author="Jason Rhee" w:date="2024-07-16T17:40:00Z"/>
        </w:trPr>
        <w:tc>
          <w:tcPr>
            <w:tcW w:w="3488" w:type="dxa"/>
            <w:shd w:val="clear" w:color="auto" w:fill="auto"/>
            <w:vAlign w:val="center"/>
          </w:tcPr>
          <w:p w14:paraId="3968BE0E" w14:textId="77777777" w:rsidR="008458B6" w:rsidRPr="00746982" w:rsidRDefault="008458B6" w:rsidP="0069404F">
            <w:pPr>
              <w:widowControl w:val="0"/>
              <w:autoSpaceDE w:val="0"/>
              <w:autoSpaceDN w:val="0"/>
              <w:spacing w:before="60" w:after="60"/>
              <w:jc w:val="left"/>
              <w:rPr>
                <w:ins w:id="1640" w:author="Jason Rhee" w:date="2024-07-16T17:40:00Z" w16du:dateUtc="2024-07-16T07:40:00Z"/>
                <w:rFonts w:ascii="Arial Narrow" w:eastAsia="Malgun Gothic" w:hAnsi="Arial Narrow"/>
                <w:b/>
                <w:color w:val="000000"/>
                <w:kern w:val="2"/>
                <w:szCs w:val="22"/>
                <w:lang w:val="en-US" w:eastAsia="ko-KR"/>
              </w:rPr>
            </w:pPr>
            <w:ins w:id="1641" w:author="Jason Rhee" w:date="2024-07-16T17:40:00Z" w16du:dateUtc="2024-07-16T07:40:00Z">
              <w:r w:rsidRPr="00746982">
                <w:rPr>
                  <w:rFonts w:ascii="Arial Narrow" w:eastAsia="Malgun Gothic" w:hAnsi="Arial Narrow"/>
                  <w:b/>
                  <w:color w:val="000000"/>
                  <w:kern w:val="2"/>
                  <w:szCs w:val="22"/>
                  <w:lang w:val="en-US" w:eastAsia="ko-KR"/>
                </w:rPr>
                <w:t>S-129 Attribute</w:t>
              </w:r>
            </w:ins>
          </w:p>
        </w:tc>
        <w:tc>
          <w:tcPr>
            <w:tcW w:w="1396" w:type="dxa"/>
            <w:shd w:val="clear" w:color="auto" w:fill="auto"/>
            <w:vAlign w:val="center"/>
          </w:tcPr>
          <w:p w14:paraId="024FE646" w14:textId="77777777" w:rsidR="008458B6" w:rsidRPr="00746982" w:rsidRDefault="008458B6" w:rsidP="0069404F">
            <w:pPr>
              <w:widowControl w:val="0"/>
              <w:autoSpaceDE w:val="0"/>
              <w:autoSpaceDN w:val="0"/>
              <w:spacing w:before="60" w:after="60"/>
              <w:jc w:val="left"/>
              <w:rPr>
                <w:ins w:id="1642" w:author="Jason Rhee" w:date="2024-07-16T17:40:00Z" w16du:dateUtc="2024-07-16T07:40:00Z"/>
                <w:rFonts w:ascii="Arial Narrow" w:eastAsia="Malgun Gothic" w:hAnsi="Arial Narrow"/>
                <w:b/>
                <w:color w:val="000000"/>
                <w:kern w:val="2"/>
                <w:szCs w:val="22"/>
                <w:lang w:val="en-US" w:eastAsia="ko-KR"/>
              </w:rPr>
            </w:pPr>
            <w:ins w:id="1643" w:author="Jason Rhee" w:date="2024-07-16T17:40:00Z" w16du:dateUtc="2024-07-16T07:40:00Z">
              <w:r w:rsidRPr="00746982">
                <w:rPr>
                  <w:rFonts w:ascii="Arial Narrow" w:eastAsia="Malgun Gothic" w:hAnsi="Arial Narrow"/>
                  <w:b/>
                  <w:color w:val="000000"/>
                  <w:kern w:val="2"/>
                  <w:szCs w:val="22"/>
                  <w:lang w:val="en-US" w:eastAsia="ko-KR"/>
                </w:rPr>
                <w:t>S-57 Acronym</w:t>
              </w:r>
            </w:ins>
          </w:p>
        </w:tc>
        <w:tc>
          <w:tcPr>
            <w:tcW w:w="2487" w:type="dxa"/>
            <w:gridSpan w:val="2"/>
            <w:shd w:val="clear" w:color="auto" w:fill="auto"/>
            <w:vAlign w:val="center"/>
          </w:tcPr>
          <w:p w14:paraId="4E41ADF9" w14:textId="77777777" w:rsidR="008458B6" w:rsidRPr="00746982" w:rsidRDefault="008458B6" w:rsidP="0069404F">
            <w:pPr>
              <w:widowControl w:val="0"/>
              <w:autoSpaceDE w:val="0"/>
              <w:autoSpaceDN w:val="0"/>
              <w:spacing w:before="60" w:after="60"/>
              <w:jc w:val="left"/>
              <w:rPr>
                <w:ins w:id="1644" w:author="Jason Rhee" w:date="2024-07-16T17:40:00Z" w16du:dateUtc="2024-07-16T07:40:00Z"/>
                <w:rFonts w:ascii="Arial Narrow" w:eastAsia="Malgun Gothic" w:hAnsi="Arial Narrow"/>
                <w:b/>
                <w:color w:val="000000"/>
                <w:kern w:val="2"/>
                <w:szCs w:val="22"/>
                <w:lang w:val="en-US" w:eastAsia="ko-KR"/>
              </w:rPr>
            </w:pPr>
            <w:ins w:id="1645" w:author="Jason Rhee" w:date="2024-07-16T17:40:00Z" w16du:dateUtc="2024-07-16T07:40:00Z">
              <w:r w:rsidRPr="00746982">
                <w:rPr>
                  <w:rFonts w:ascii="Arial Narrow" w:eastAsia="Malgun Gothic" w:hAnsi="Arial Narrow"/>
                  <w:b/>
                  <w:color w:val="000000"/>
                  <w:kern w:val="2"/>
                  <w:szCs w:val="22"/>
                  <w:lang w:val="en-US" w:eastAsia="ko-KR"/>
                </w:rPr>
                <w:t>Allowable Encoding Value</w:t>
              </w:r>
            </w:ins>
          </w:p>
        </w:tc>
        <w:tc>
          <w:tcPr>
            <w:tcW w:w="824" w:type="dxa"/>
            <w:shd w:val="clear" w:color="auto" w:fill="auto"/>
            <w:vAlign w:val="center"/>
          </w:tcPr>
          <w:p w14:paraId="48BBF92F" w14:textId="77777777" w:rsidR="008458B6" w:rsidRPr="00746982" w:rsidRDefault="008458B6" w:rsidP="0069404F">
            <w:pPr>
              <w:widowControl w:val="0"/>
              <w:autoSpaceDE w:val="0"/>
              <w:autoSpaceDN w:val="0"/>
              <w:spacing w:before="60" w:after="60"/>
              <w:jc w:val="left"/>
              <w:rPr>
                <w:ins w:id="1646" w:author="Jason Rhee" w:date="2024-07-16T17:40:00Z" w16du:dateUtc="2024-07-16T07:40:00Z"/>
                <w:rFonts w:ascii="Arial Narrow" w:eastAsia="Malgun Gothic" w:hAnsi="Arial Narrow"/>
                <w:b/>
                <w:color w:val="000000"/>
                <w:kern w:val="2"/>
                <w:szCs w:val="22"/>
                <w:lang w:val="en-US" w:eastAsia="ko-KR"/>
              </w:rPr>
            </w:pPr>
            <w:ins w:id="1647" w:author="Jason Rhee" w:date="2024-07-16T17:40:00Z" w16du:dateUtc="2024-07-16T07:40:00Z">
              <w:r w:rsidRPr="00746982">
                <w:rPr>
                  <w:rFonts w:ascii="Arial Narrow" w:eastAsia="Malgun Gothic" w:hAnsi="Arial Narrow"/>
                  <w:b/>
                  <w:color w:val="000000"/>
                  <w:kern w:val="2"/>
                  <w:szCs w:val="22"/>
                  <w:lang w:val="en-US" w:eastAsia="ko-KR"/>
                </w:rPr>
                <w:t>Type</w:t>
              </w:r>
            </w:ins>
          </w:p>
        </w:tc>
        <w:tc>
          <w:tcPr>
            <w:tcW w:w="1161" w:type="dxa"/>
            <w:shd w:val="clear" w:color="auto" w:fill="auto"/>
            <w:vAlign w:val="center"/>
          </w:tcPr>
          <w:p w14:paraId="6E5354BE" w14:textId="77777777" w:rsidR="008458B6" w:rsidRPr="00746982" w:rsidRDefault="008458B6" w:rsidP="0069404F">
            <w:pPr>
              <w:widowControl w:val="0"/>
              <w:autoSpaceDE w:val="0"/>
              <w:autoSpaceDN w:val="0"/>
              <w:spacing w:before="60" w:after="60"/>
              <w:jc w:val="left"/>
              <w:rPr>
                <w:ins w:id="1648" w:author="Jason Rhee" w:date="2024-07-16T17:40:00Z" w16du:dateUtc="2024-07-16T07:40:00Z"/>
                <w:rFonts w:ascii="Arial Narrow" w:eastAsia="Malgun Gothic" w:hAnsi="Arial Narrow"/>
                <w:b/>
                <w:color w:val="000000"/>
                <w:kern w:val="2"/>
                <w:szCs w:val="22"/>
                <w:lang w:val="en-US" w:eastAsia="ko-KR"/>
              </w:rPr>
            </w:pPr>
            <w:ins w:id="1649" w:author="Jason Rhee" w:date="2024-07-16T17:40:00Z" w16du:dateUtc="2024-07-16T07:40:00Z">
              <w:r w:rsidRPr="00746982">
                <w:rPr>
                  <w:rFonts w:ascii="Arial Narrow" w:eastAsia="Malgun Gothic" w:hAnsi="Arial Narrow"/>
                  <w:b/>
                  <w:color w:val="000000"/>
                  <w:kern w:val="2"/>
                  <w:szCs w:val="22"/>
                  <w:lang w:val="en-US" w:eastAsia="ko-KR"/>
                </w:rPr>
                <w:t>Multiplicity</w:t>
              </w:r>
            </w:ins>
          </w:p>
        </w:tc>
      </w:tr>
      <w:tr w:rsidR="008458B6" w:rsidRPr="00746982" w14:paraId="1BB281D2" w14:textId="77777777" w:rsidTr="0069404F">
        <w:trPr>
          <w:ins w:id="1650" w:author="Jason Rhee" w:date="2024-07-16T17:40:00Z"/>
        </w:trPr>
        <w:tc>
          <w:tcPr>
            <w:tcW w:w="3488" w:type="dxa"/>
            <w:shd w:val="clear" w:color="auto" w:fill="auto"/>
            <w:vAlign w:val="center"/>
          </w:tcPr>
          <w:p w14:paraId="6D435D38" w14:textId="77777777" w:rsidR="008458B6" w:rsidRPr="00746982" w:rsidRDefault="008458B6" w:rsidP="0069404F">
            <w:pPr>
              <w:widowControl w:val="0"/>
              <w:autoSpaceDE w:val="0"/>
              <w:autoSpaceDN w:val="0"/>
              <w:spacing w:before="60" w:after="60"/>
              <w:jc w:val="left"/>
              <w:rPr>
                <w:ins w:id="1651" w:author="Jason Rhee" w:date="2024-07-16T17:40:00Z" w16du:dateUtc="2024-07-16T07:40:00Z"/>
                <w:rFonts w:ascii="Arial Narrow" w:eastAsia="Malgun Gothic" w:hAnsi="Arial Narrow"/>
                <w:color w:val="000000"/>
                <w:kern w:val="2"/>
                <w:szCs w:val="22"/>
                <w:lang w:val="en-US" w:eastAsia="ko-KR"/>
              </w:rPr>
            </w:pPr>
            <w:ins w:id="1652" w:author="Jason Rhee" w:date="2024-07-16T17:40:00Z" w16du:dateUtc="2024-07-16T07:40:00Z">
              <w:r w:rsidRPr="00746982">
                <w:rPr>
                  <w:rFonts w:ascii="Arial Narrow" w:eastAsia="Malgun Gothic" w:hAnsi="Arial Narrow"/>
                  <w:color w:val="000000"/>
                  <w:kern w:val="2"/>
                  <w:szCs w:val="22"/>
                  <w:lang w:val="en-US" w:eastAsia="ko-KR"/>
                </w:rPr>
                <w:t>Scale Minimum</w:t>
              </w:r>
            </w:ins>
          </w:p>
        </w:tc>
        <w:tc>
          <w:tcPr>
            <w:tcW w:w="1396" w:type="dxa"/>
            <w:shd w:val="clear" w:color="auto" w:fill="auto"/>
            <w:vAlign w:val="center"/>
          </w:tcPr>
          <w:p w14:paraId="4C5C0F0D" w14:textId="77777777" w:rsidR="008458B6" w:rsidRPr="00746982" w:rsidRDefault="008458B6" w:rsidP="0069404F">
            <w:pPr>
              <w:widowControl w:val="0"/>
              <w:autoSpaceDE w:val="0"/>
              <w:autoSpaceDN w:val="0"/>
              <w:spacing w:before="60" w:after="60"/>
              <w:jc w:val="left"/>
              <w:rPr>
                <w:ins w:id="1653"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vAlign w:val="center"/>
          </w:tcPr>
          <w:p w14:paraId="02BA3A2C" w14:textId="77777777" w:rsidR="008458B6" w:rsidRPr="00746982" w:rsidRDefault="008458B6" w:rsidP="0069404F">
            <w:pPr>
              <w:widowControl w:val="0"/>
              <w:autoSpaceDE w:val="0"/>
              <w:autoSpaceDN w:val="0"/>
              <w:spacing w:before="60" w:after="60"/>
              <w:jc w:val="left"/>
              <w:rPr>
                <w:ins w:id="1654"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vAlign w:val="center"/>
          </w:tcPr>
          <w:p w14:paraId="3D56524C" w14:textId="77777777" w:rsidR="008458B6" w:rsidRPr="00746982" w:rsidRDefault="008458B6" w:rsidP="0069404F">
            <w:pPr>
              <w:widowControl w:val="0"/>
              <w:autoSpaceDE w:val="0"/>
              <w:autoSpaceDN w:val="0"/>
              <w:spacing w:before="60" w:after="60"/>
              <w:jc w:val="left"/>
              <w:rPr>
                <w:ins w:id="1655" w:author="Jason Rhee" w:date="2024-07-16T17:40:00Z" w16du:dateUtc="2024-07-16T07:40:00Z"/>
                <w:rFonts w:ascii="Arial Narrow" w:eastAsia="Malgun Gothic" w:hAnsi="Arial Narrow"/>
                <w:color w:val="000000"/>
                <w:kern w:val="2"/>
                <w:szCs w:val="22"/>
                <w:lang w:val="en-US" w:eastAsia="ko-KR"/>
              </w:rPr>
            </w:pPr>
            <w:ins w:id="1656" w:author="Jason Rhee" w:date="2024-07-16T17:40:00Z" w16du:dateUtc="2024-07-16T07:40:00Z">
              <w:r w:rsidRPr="00746982">
                <w:rPr>
                  <w:rFonts w:ascii="Arial Narrow" w:eastAsia="Malgun Gothic" w:hAnsi="Arial Narrow"/>
                  <w:color w:val="000000"/>
                  <w:kern w:val="2"/>
                  <w:szCs w:val="22"/>
                  <w:lang w:val="en-US" w:eastAsia="ko-KR"/>
                </w:rPr>
                <w:t>IN</w:t>
              </w:r>
            </w:ins>
          </w:p>
        </w:tc>
        <w:tc>
          <w:tcPr>
            <w:tcW w:w="1161" w:type="dxa"/>
            <w:shd w:val="clear" w:color="auto" w:fill="auto"/>
            <w:vAlign w:val="center"/>
          </w:tcPr>
          <w:p w14:paraId="339FFCD0" w14:textId="77777777" w:rsidR="008458B6" w:rsidRPr="00746982" w:rsidRDefault="008458B6" w:rsidP="0069404F">
            <w:pPr>
              <w:widowControl w:val="0"/>
              <w:autoSpaceDE w:val="0"/>
              <w:autoSpaceDN w:val="0"/>
              <w:spacing w:before="60" w:after="60"/>
              <w:jc w:val="left"/>
              <w:rPr>
                <w:ins w:id="1657" w:author="Jason Rhee" w:date="2024-07-16T17:40:00Z" w16du:dateUtc="2024-07-16T07:40:00Z"/>
                <w:rFonts w:ascii="Arial Narrow" w:eastAsia="Malgun Gothic" w:hAnsi="Arial Narrow"/>
                <w:color w:val="000000"/>
                <w:kern w:val="2"/>
                <w:szCs w:val="22"/>
                <w:lang w:val="en-US" w:eastAsia="ko-KR"/>
              </w:rPr>
            </w:pPr>
            <w:ins w:id="1658" w:author="Jason Rhee" w:date="2024-07-16T17:40:00Z" w16du:dateUtc="2024-07-16T07:40:00Z">
              <w:r w:rsidRPr="00746982">
                <w:rPr>
                  <w:rFonts w:ascii="Arial Narrow" w:eastAsia="Malgun Gothic" w:hAnsi="Arial Narrow"/>
                  <w:color w:val="000000"/>
                  <w:kern w:val="2"/>
                  <w:szCs w:val="22"/>
                  <w:lang w:val="en-US" w:eastAsia="ko-KR"/>
                </w:rPr>
                <w:t>0, 1</w:t>
              </w:r>
            </w:ins>
          </w:p>
        </w:tc>
      </w:tr>
      <w:tr w:rsidR="008458B6" w:rsidRPr="00746982" w14:paraId="140DCB2E" w14:textId="77777777" w:rsidTr="0069404F">
        <w:trPr>
          <w:ins w:id="1659" w:author="Jason Rhee" w:date="2024-07-16T17:40:00Z"/>
        </w:trPr>
        <w:tc>
          <w:tcPr>
            <w:tcW w:w="3488" w:type="dxa"/>
            <w:shd w:val="clear" w:color="auto" w:fill="auto"/>
          </w:tcPr>
          <w:p w14:paraId="2A2B08FE" w14:textId="77777777" w:rsidR="008458B6" w:rsidRPr="00746982" w:rsidRDefault="008458B6" w:rsidP="0069404F">
            <w:pPr>
              <w:widowControl w:val="0"/>
              <w:autoSpaceDE w:val="0"/>
              <w:autoSpaceDN w:val="0"/>
              <w:spacing w:before="60" w:after="60"/>
              <w:jc w:val="left"/>
              <w:rPr>
                <w:ins w:id="1660" w:author="Jason Rhee" w:date="2024-07-16T17:40:00Z" w16du:dateUtc="2024-07-16T07:40:00Z"/>
                <w:rFonts w:ascii="Arial Narrow" w:eastAsia="Malgun Gothic" w:hAnsi="Arial Narrow"/>
                <w:color w:val="000000"/>
                <w:kern w:val="2"/>
                <w:szCs w:val="22"/>
                <w:lang w:val="en-US" w:eastAsia="ko-KR"/>
              </w:rPr>
            </w:pPr>
            <w:ins w:id="1661" w:author="Jason Rhee" w:date="2024-07-16T17:40:00Z" w16du:dateUtc="2024-07-16T07:40: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5004B87D" w14:textId="77777777" w:rsidR="008458B6" w:rsidRPr="00746982" w:rsidRDefault="008458B6" w:rsidP="0069404F">
            <w:pPr>
              <w:widowControl w:val="0"/>
              <w:autoSpaceDE w:val="0"/>
              <w:autoSpaceDN w:val="0"/>
              <w:spacing w:before="60" w:after="60"/>
              <w:jc w:val="left"/>
              <w:rPr>
                <w:ins w:id="1662"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tcPr>
          <w:p w14:paraId="6026606F" w14:textId="77777777" w:rsidR="008458B6" w:rsidRPr="00746982" w:rsidRDefault="008458B6" w:rsidP="0069404F">
            <w:pPr>
              <w:widowControl w:val="0"/>
              <w:autoSpaceDE w:val="0"/>
              <w:autoSpaceDN w:val="0"/>
              <w:spacing w:before="60" w:after="60"/>
              <w:jc w:val="left"/>
              <w:rPr>
                <w:ins w:id="1663"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tcPr>
          <w:p w14:paraId="3B4E780A" w14:textId="77777777" w:rsidR="008458B6" w:rsidRPr="00746982" w:rsidRDefault="008458B6" w:rsidP="0069404F">
            <w:pPr>
              <w:widowControl w:val="0"/>
              <w:autoSpaceDE w:val="0"/>
              <w:autoSpaceDN w:val="0"/>
              <w:spacing w:before="60" w:after="60"/>
              <w:jc w:val="left"/>
              <w:rPr>
                <w:ins w:id="1664" w:author="Jason Rhee" w:date="2024-07-16T17:40:00Z" w16du:dateUtc="2024-07-16T07:40:00Z"/>
                <w:rFonts w:ascii="Arial Narrow" w:eastAsia="Malgun Gothic" w:hAnsi="Arial Narrow"/>
                <w:color w:val="000000"/>
                <w:kern w:val="2"/>
                <w:szCs w:val="22"/>
                <w:lang w:val="en-US" w:eastAsia="ko-KR"/>
              </w:rPr>
            </w:pPr>
            <w:ins w:id="1665" w:author="Jason Rhee" w:date="2024-07-16T17:40:00Z" w16du:dateUtc="2024-07-16T07:40:00Z">
              <w:r>
                <w:rPr>
                  <w:rFonts w:ascii="Arial Narrow" w:eastAsia="Malgun Gothic" w:hAnsi="Arial Narrow"/>
                  <w:color w:val="000000"/>
                  <w:kern w:val="2"/>
                  <w:szCs w:val="22"/>
                  <w:lang w:val="en-US" w:eastAsia="ko-KR"/>
                </w:rPr>
                <w:t>URN</w:t>
              </w:r>
            </w:ins>
          </w:p>
        </w:tc>
        <w:tc>
          <w:tcPr>
            <w:tcW w:w="1161" w:type="dxa"/>
            <w:shd w:val="clear" w:color="auto" w:fill="auto"/>
          </w:tcPr>
          <w:p w14:paraId="4C5FD8D2" w14:textId="77777777" w:rsidR="008458B6" w:rsidRPr="00746982" w:rsidRDefault="008458B6" w:rsidP="0069404F">
            <w:pPr>
              <w:widowControl w:val="0"/>
              <w:autoSpaceDE w:val="0"/>
              <w:autoSpaceDN w:val="0"/>
              <w:spacing w:before="60" w:after="60"/>
              <w:jc w:val="left"/>
              <w:rPr>
                <w:ins w:id="1666" w:author="Jason Rhee" w:date="2024-07-16T17:40:00Z" w16du:dateUtc="2024-07-16T07:40:00Z"/>
                <w:rFonts w:ascii="Arial Narrow" w:eastAsia="Malgun Gothic" w:hAnsi="Arial Narrow"/>
                <w:color w:val="000000"/>
                <w:kern w:val="2"/>
                <w:szCs w:val="22"/>
                <w:lang w:val="en-US" w:eastAsia="ko-KR"/>
              </w:rPr>
            </w:pPr>
            <w:ins w:id="1667" w:author="Jason Rhee" w:date="2024-07-16T17:40:00Z" w16du:dateUtc="2024-07-16T07:40:00Z">
              <w:r>
                <w:rPr>
                  <w:rFonts w:ascii="Arial Narrow" w:eastAsia="Malgun Gothic" w:hAnsi="Arial Narrow"/>
                  <w:color w:val="000000"/>
                  <w:kern w:val="2"/>
                  <w:szCs w:val="22"/>
                  <w:lang w:val="en-US" w:eastAsia="ko-KR"/>
                </w:rPr>
                <w:t>0, 1</w:t>
              </w:r>
            </w:ins>
          </w:p>
        </w:tc>
      </w:tr>
      <w:tr w:rsidR="008458B6" w:rsidRPr="00BB7F10" w14:paraId="3E5B6841" w14:textId="77777777" w:rsidTr="0069404F">
        <w:trPr>
          <w:ins w:id="1668" w:author="Jason Rhee" w:date="2024-07-16T17:40:00Z"/>
        </w:trPr>
        <w:tc>
          <w:tcPr>
            <w:tcW w:w="9356" w:type="dxa"/>
            <w:gridSpan w:val="6"/>
            <w:shd w:val="clear" w:color="auto" w:fill="auto"/>
            <w:vAlign w:val="center"/>
          </w:tcPr>
          <w:p w14:paraId="703863D9" w14:textId="4EFAE119" w:rsidR="008458B6" w:rsidRPr="00BB7F10" w:rsidRDefault="008458B6" w:rsidP="0069404F">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ins w:id="1669" w:author="Jason Rhee" w:date="2024-07-16T17:40:00Z" w16du:dateUtc="2024-07-16T07:40:00Z"/>
                <w:rFonts w:cs="Arial"/>
                <w:szCs w:val="20"/>
              </w:rPr>
            </w:pPr>
            <w:ins w:id="1670" w:author="Jason Rhee" w:date="2024-07-16T17:40:00Z" w16du:dateUtc="2024-07-16T07:40:00Z">
              <w:r w:rsidRPr="00273D9B">
                <w:rPr>
                  <w:rFonts w:cs="Arial"/>
                  <w:szCs w:val="20"/>
                  <w:u w:val="single"/>
                </w:rPr>
                <w:t>Introductory remarks</w:t>
              </w:r>
              <w:r w:rsidRPr="00746982">
                <w:rPr>
                  <w:rFonts w:cs="Arial"/>
                  <w:szCs w:val="20"/>
                </w:rPr>
                <w:t xml:space="preserve">. </w:t>
              </w:r>
            </w:ins>
            <w:ins w:id="1671" w:author="Jason Rhee" w:date="2024-07-21T17:04:00Z" w16du:dateUtc="2024-07-21T07:04:00Z">
              <w:r w:rsidR="00147227">
                <w:rPr>
                  <w:rFonts w:cs="Arial"/>
                  <w:szCs w:val="20"/>
                </w:rPr>
                <w:t>T</w:t>
              </w:r>
            </w:ins>
            <w:ins w:id="1672" w:author="Jason Rhee" w:date="2024-07-21T17:05:00Z" w16du:dateUtc="2024-07-21T07:05:00Z">
              <w:r w:rsidR="00147227">
                <w:rPr>
                  <w:rFonts w:cs="Arial"/>
                  <w:szCs w:val="20"/>
                </w:rPr>
                <w:t xml:space="preserve">he </w:t>
              </w:r>
            </w:ins>
            <w:ins w:id="1673" w:author="Jason Rhee" w:date="2024-07-21T17:04:00Z" w16du:dateUtc="2024-07-21T07:04:00Z">
              <w:r w:rsidR="00147227">
                <w:rPr>
                  <w:rFonts w:cs="Arial"/>
                  <w:szCs w:val="20"/>
                </w:rPr>
                <w:t>Under Keel Clearance Plan</w:t>
              </w:r>
            </w:ins>
            <w:ins w:id="1674" w:author="Jason Rhee" w:date="2024-07-16T17:40:00Z" w16du:dateUtc="2024-07-16T07:40:00Z">
              <w:r>
                <w:rPr>
                  <w:rFonts w:cs="Arial"/>
                  <w:szCs w:val="20"/>
                </w:rPr>
                <w:t xml:space="preserve"> area </w:t>
              </w:r>
            </w:ins>
            <w:ins w:id="1675" w:author="Jason Rhee" w:date="2024-07-21T17:05:00Z" w16du:dateUtc="2024-07-21T07:05:00Z">
              <w:r w:rsidR="00147227">
                <w:rPr>
                  <w:rFonts w:cs="Arial"/>
                  <w:szCs w:val="20"/>
                </w:rPr>
                <w:t xml:space="preserve">is </w:t>
              </w:r>
            </w:ins>
            <w:ins w:id="1676" w:author="Jason Rhee" w:date="2024-07-16T17:40:00Z" w16du:dateUtc="2024-07-16T07:40:00Z">
              <w:r>
                <w:rPr>
                  <w:rFonts w:cs="Arial"/>
                  <w:szCs w:val="20"/>
                </w:rPr>
                <w:t xml:space="preserve">spatial information which are included in </w:t>
              </w:r>
            </w:ins>
            <w:ins w:id="1677" w:author="Jason Rhee" w:date="2024-07-21T21:30:00Z" w16du:dateUtc="2024-07-21T11:30:00Z">
              <w:r w:rsidR="00295F56">
                <w:rPr>
                  <w:rFonts w:cs="Arial"/>
                  <w:szCs w:val="20"/>
                </w:rPr>
                <w:t>Actual Plan</w:t>
              </w:r>
            </w:ins>
            <w:ins w:id="1678" w:author="Jason Rhee" w:date="2024-07-16T17:40:00Z" w16du:dateUtc="2024-07-16T07:40:00Z">
              <w:r>
                <w:rPr>
                  <w:rFonts w:cs="Arial"/>
                  <w:szCs w:val="20"/>
                </w:rPr>
                <w:t xml:space="preserve">s and </w:t>
              </w:r>
            </w:ins>
            <w:ins w:id="1679" w:author="Jason Rhee" w:date="2024-07-21T21:31:00Z" w16du:dateUtc="2024-07-21T11:31:00Z">
              <w:r w:rsidR="00C82359">
                <w:rPr>
                  <w:rFonts w:cs="Arial"/>
                  <w:szCs w:val="20"/>
                </w:rPr>
                <w:t>Actual Update</w:t>
              </w:r>
            </w:ins>
            <w:ins w:id="1680" w:author="Jason Rhee" w:date="2024-07-16T17:40:00Z" w16du:dateUtc="2024-07-16T07:40:00Z">
              <w:r>
                <w:rPr>
                  <w:rFonts w:cs="Arial"/>
                  <w:szCs w:val="20"/>
                </w:rPr>
                <w:t>s.</w:t>
              </w:r>
            </w:ins>
            <w:ins w:id="1681" w:author="Jason Rhee" w:date="2024-07-21T17:05:00Z" w16du:dateUtc="2024-07-21T07:05:00Z">
              <w:r w:rsidR="00F76963">
                <w:rPr>
                  <w:rFonts w:cs="Arial"/>
                  <w:szCs w:val="20"/>
                </w:rPr>
                <w:t xml:space="preserve"> It encompasses under keel clearance non-navigable areas, almost non-navigable areas, and </w:t>
              </w:r>
              <w:r w:rsidR="006348BE">
                <w:rPr>
                  <w:rFonts w:cs="Arial"/>
                  <w:szCs w:val="20"/>
                </w:rPr>
                <w:t>navigable areas.</w:t>
              </w:r>
            </w:ins>
          </w:p>
        </w:tc>
      </w:tr>
    </w:tbl>
    <w:p w14:paraId="0873D547" w14:textId="77777777" w:rsidR="008458B6" w:rsidRPr="007931FF" w:rsidRDefault="008458B6" w:rsidP="007931FF">
      <w:pPr>
        <w:rPr>
          <w:ins w:id="1682" w:author="Jason Rhee" w:date="2024-07-16T17:39:00Z" w16du:dateUtc="2024-07-16T07:39:00Z"/>
          <w:rFonts w:eastAsia="MS Mincho"/>
        </w:rPr>
      </w:pPr>
    </w:p>
    <w:p w14:paraId="6587A2D2" w14:textId="1C7E0FF5" w:rsidR="00746982" w:rsidRPr="00273D9B" w:rsidRDefault="00746982" w:rsidP="00B3435A">
      <w:pPr>
        <w:pStyle w:val="Annexheader-level2"/>
      </w:pPr>
      <w:r w:rsidRPr="00273D9B">
        <w:t>UnderKeelClearanceNonNavigableArea</w:t>
      </w:r>
      <w:bookmarkEnd w:id="1609"/>
      <w:bookmarkEnd w:id="1610"/>
      <w:bookmarkEnd w:id="1611"/>
      <w:bookmarkEnd w:id="1612"/>
      <w:bookmarkEnd w:id="1613"/>
      <w:bookmarkEnd w:id="1614"/>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
      <w:tr w:rsidR="00746982" w:rsidRPr="00746982" w14:paraId="4A2734DA" w14:textId="77777777" w:rsidTr="00716349">
        <w:tc>
          <w:tcPr>
            <w:tcW w:w="9356" w:type="dxa"/>
            <w:gridSpan w:val="6"/>
            <w:shd w:val="clear" w:color="auto" w:fill="auto"/>
            <w:vAlign w:val="center"/>
          </w:tcPr>
          <w:p w14:paraId="1F7E44EF" w14:textId="63C40D23"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sidRPr="00273D9B">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less than the UKC limit for the waterway</w:t>
            </w:r>
            <w:r w:rsidR="00BB7F10">
              <w:rPr>
                <w:rFonts w:ascii="Arial Narrow" w:eastAsia="Malgun Gothic" w:hAnsi="Arial Narrow"/>
                <w:color w:val="000000"/>
                <w:kern w:val="2"/>
                <w:szCs w:val="22"/>
                <w:lang w:val="en-US" w:eastAsia="ko-KR"/>
              </w:rPr>
              <w:t>.</w:t>
            </w:r>
          </w:p>
        </w:tc>
      </w:tr>
      <w:tr w:rsidR="00746982" w:rsidRPr="00746982" w14:paraId="34FC935D" w14:textId="77777777" w:rsidTr="00716349">
        <w:tc>
          <w:tcPr>
            <w:tcW w:w="9356" w:type="dxa"/>
            <w:gridSpan w:val="6"/>
            <w:shd w:val="clear" w:color="auto" w:fill="auto"/>
            <w:vAlign w:val="center"/>
          </w:tcPr>
          <w:p w14:paraId="5D237998"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UnderKeelClearanceNonNavigableArea</w:t>
            </w:r>
          </w:p>
        </w:tc>
      </w:tr>
      <w:tr w:rsidR="00746982" w:rsidRPr="00746982" w14:paraId="29398D97" w14:textId="77777777" w:rsidTr="00716349">
        <w:tc>
          <w:tcPr>
            <w:tcW w:w="9356" w:type="dxa"/>
            <w:gridSpan w:val="6"/>
            <w:shd w:val="clear" w:color="auto" w:fill="auto"/>
            <w:vAlign w:val="center"/>
          </w:tcPr>
          <w:p w14:paraId="58AE13C7"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45AC90A9" w14:textId="77777777" w:rsidTr="00716349">
        <w:tc>
          <w:tcPr>
            <w:tcW w:w="9356" w:type="dxa"/>
            <w:gridSpan w:val="6"/>
            <w:shd w:val="clear" w:color="auto" w:fill="auto"/>
            <w:vAlign w:val="center"/>
          </w:tcPr>
          <w:p w14:paraId="1FF99A99"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6EA87B22" w14:textId="77777777" w:rsidTr="00716349">
        <w:tc>
          <w:tcPr>
            <w:tcW w:w="3488" w:type="dxa"/>
            <w:shd w:val="clear" w:color="auto" w:fill="auto"/>
            <w:vAlign w:val="center"/>
          </w:tcPr>
          <w:p w14:paraId="08367C43"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D49DA27"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0542CC69"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70C16787" w14:textId="77777777" w:rsidTr="00716349">
        <w:tc>
          <w:tcPr>
            <w:tcW w:w="3488" w:type="dxa"/>
            <w:shd w:val="clear" w:color="auto" w:fill="auto"/>
            <w:vAlign w:val="center"/>
          </w:tcPr>
          <w:p w14:paraId="5088C0E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295C8FEB"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487" w:type="dxa"/>
            <w:gridSpan w:val="2"/>
            <w:shd w:val="clear" w:color="auto" w:fill="auto"/>
            <w:vAlign w:val="center"/>
          </w:tcPr>
          <w:p w14:paraId="5F0A00D6"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1DCF031C"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161" w:type="dxa"/>
            <w:shd w:val="clear" w:color="auto" w:fill="auto"/>
            <w:vAlign w:val="center"/>
          </w:tcPr>
          <w:p w14:paraId="29B71C3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24F33064" w14:textId="77777777" w:rsidTr="00716349">
        <w:tc>
          <w:tcPr>
            <w:tcW w:w="3488" w:type="dxa"/>
            <w:shd w:val="clear" w:color="auto" w:fill="auto"/>
            <w:vAlign w:val="center"/>
          </w:tcPr>
          <w:p w14:paraId="46AD9D2E"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0D73C05C"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487" w:type="dxa"/>
            <w:gridSpan w:val="2"/>
            <w:shd w:val="clear" w:color="auto" w:fill="auto"/>
            <w:vAlign w:val="center"/>
          </w:tcPr>
          <w:p w14:paraId="2CA74A50"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28DA9E14"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161" w:type="dxa"/>
            <w:shd w:val="clear" w:color="auto" w:fill="auto"/>
            <w:vAlign w:val="center"/>
          </w:tcPr>
          <w:p w14:paraId="65EF35E3"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0B8C5213" w14:textId="77777777" w:rsidTr="007931FF">
        <w:trPr>
          <w:ins w:id="1683" w:author="Jason Rhee" w:date="2024-07-01T17:41:00Z"/>
        </w:trPr>
        <w:tc>
          <w:tcPr>
            <w:tcW w:w="3488" w:type="dxa"/>
            <w:shd w:val="clear" w:color="auto" w:fill="auto"/>
          </w:tcPr>
          <w:p w14:paraId="0E4FC5B3" w14:textId="3BC70786" w:rsidR="009D4B6E" w:rsidRPr="00746982" w:rsidRDefault="009D4B6E" w:rsidP="009D4B6E">
            <w:pPr>
              <w:widowControl w:val="0"/>
              <w:autoSpaceDE w:val="0"/>
              <w:autoSpaceDN w:val="0"/>
              <w:spacing w:before="60" w:after="60"/>
              <w:jc w:val="left"/>
              <w:rPr>
                <w:ins w:id="1684" w:author="Jason Rhee" w:date="2024-07-01T17:41:00Z" w16du:dateUtc="2024-07-01T07:41:00Z"/>
                <w:rFonts w:ascii="Arial Narrow" w:eastAsia="Malgun Gothic" w:hAnsi="Arial Narrow"/>
                <w:color w:val="000000"/>
                <w:kern w:val="2"/>
                <w:szCs w:val="22"/>
                <w:lang w:val="en-US" w:eastAsia="ko-KR"/>
              </w:rPr>
            </w:pPr>
            <w:ins w:id="1685" w:author="Jason Rhee" w:date="2024-07-01T17:41:00Z" w16du:dateUtc="2024-07-01T07:41: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25601EA0" w14:textId="77777777" w:rsidR="009D4B6E" w:rsidRPr="00746982" w:rsidRDefault="009D4B6E" w:rsidP="009D4B6E">
            <w:pPr>
              <w:widowControl w:val="0"/>
              <w:autoSpaceDE w:val="0"/>
              <w:autoSpaceDN w:val="0"/>
              <w:spacing w:before="60" w:after="60"/>
              <w:jc w:val="left"/>
              <w:rPr>
                <w:ins w:id="1686" w:author="Jason Rhee" w:date="2024-07-01T17:41:00Z" w16du:dateUtc="2024-07-01T07:41:00Z"/>
                <w:rFonts w:ascii="Arial Narrow" w:eastAsia="Malgun Gothic" w:hAnsi="Arial Narrow"/>
                <w:color w:val="000000"/>
                <w:kern w:val="2"/>
                <w:szCs w:val="22"/>
                <w:lang w:val="en-US" w:eastAsia="ko-KR"/>
              </w:rPr>
            </w:pPr>
          </w:p>
        </w:tc>
        <w:tc>
          <w:tcPr>
            <w:tcW w:w="2487" w:type="dxa"/>
            <w:gridSpan w:val="2"/>
            <w:shd w:val="clear" w:color="auto" w:fill="auto"/>
          </w:tcPr>
          <w:p w14:paraId="7383953F" w14:textId="77777777" w:rsidR="009D4B6E" w:rsidRPr="00746982" w:rsidRDefault="009D4B6E" w:rsidP="009D4B6E">
            <w:pPr>
              <w:widowControl w:val="0"/>
              <w:autoSpaceDE w:val="0"/>
              <w:autoSpaceDN w:val="0"/>
              <w:spacing w:before="60" w:after="60"/>
              <w:jc w:val="left"/>
              <w:rPr>
                <w:ins w:id="1687" w:author="Jason Rhee" w:date="2024-07-01T17:41:00Z" w16du:dateUtc="2024-07-01T07:41:00Z"/>
                <w:rFonts w:ascii="Arial Narrow" w:eastAsia="Malgun Gothic" w:hAnsi="Arial Narrow"/>
                <w:color w:val="000000"/>
                <w:kern w:val="2"/>
                <w:szCs w:val="22"/>
                <w:lang w:val="en-US" w:eastAsia="ko-KR"/>
              </w:rPr>
            </w:pPr>
          </w:p>
        </w:tc>
        <w:tc>
          <w:tcPr>
            <w:tcW w:w="824" w:type="dxa"/>
            <w:shd w:val="clear" w:color="auto" w:fill="auto"/>
          </w:tcPr>
          <w:p w14:paraId="1A0189C6" w14:textId="5D78776B" w:rsidR="009D4B6E" w:rsidRPr="00746982" w:rsidRDefault="009D4B6E" w:rsidP="009D4B6E">
            <w:pPr>
              <w:widowControl w:val="0"/>
              <w:autoSpaceDE w:val="0"/>
              <w:autoSpaceDN w:val="0"/>
              <w:spacing w:before="60" w:after="60"/>
              <w:jc w:val="left"/>
              <w:rPr>
                <w:ins w:id="1688" w:author="Jason Rhee" w:date="2024-07-01T17:41:00Z" w16du:dateUtc="2024-07-01T07:41:00Z"/>
                <w:rFonts w:ascii="Arial Narrow" w:eastAsia="Malgun Gothic" w:hAnsi="Arial Narrow"/>
                <w:color w:val="000000"/>
                <w:kern w:val="2"/>
                <w:szCs w:val="22"/>
                <w:lang w:val="en-US" w:eastAsia="ko-KR"/>
              </w:rPr>
            </w:pPr>
            <w:ins w:id="1689" w:author="Jason Rhee" w:date="2024-07-01T17:41:00Z" w16du:dateUtc="2024-07-01T07:41:00Z">
              <w:r>
                <w:rPr>
                  <w:rFonts w:ascii="Arial Narrow" w:eastAsia="Malgun Gothic" w:hAnsi="Arial Narrow"/>
                  <w:color w:val="000000"/>
                  <w:kern w:val="2"/>
                  <w:szCs w:val="22"/>
                  <w:lang w:val="en-US" w:eastAsia="ko-KR"/>
                </w:rPr>
                <w:t>URN</w:t>
              </w:r>
            </w:ins>
          </w:p>
        </w:tc>
        <w:tc>
          <w:tcPr>
            <w:tcW w:w="1161" w:type="dxa"/>
            <w:shd w:val="clear" w:color="auto" w:fill="auto"/>
          </w:tcPr>
          <w:p w14:paraId="480F3C62" w14:textId="718A389B" w:rsidR="009D4B6E" w:rsidRPr="00746982" w:rsidRDefault="009D4B6E" w:rsidP="009D4B6E">
            <w:pPr>
              <w:widowControl w:val="0"/>
              <w:autoSpaceDE w:val="0"/>
              <w:autoSpaceDN w:val="0"/>
              <w:spacing w:before="60" w:after="60"/>
              <w:jc w:val="left"/>
              <w:rPr>
                <w:ins w:id="1690" w:author="Jason Rhee" w:date="2024-07-01T17:41:00Z" w16du:dateUtc="2024-07-01T07:41:00Z"/>
                <w:rFonts w:ascii="Arial Narrow" w:eastAsia="Malgun Gothic" w:hAnsi="Arial Narrow"/>
                <w:color w:val="000000"/>
                <w:kern w:val="2"/>
                <w:szCs w:val="22"/>
                <w:lang w:val="en-US" w:eastAsia="ko-KR"/>
              </w:rPr>
            </w:pPr>
            <w:ins w:id="1691" w:author="Jason Rhee" w:date="2024-07-01T17:41:00Z" w16du:dateUtc="2024-07-01T07:41:00Z">
              <w:r>
                <w:rPr>
                  <w:rFonts w:ascii="Arial Narrow" w:eastAsia="Malgun Gothic" w:hAnsi="Arial Narrow"/>
                  <w:color w:val="000000"/>
                  <w:kern w:val="2"/>
                  <w:szCs w:val="22"/>
                  <w:lang w:val="en-US" w:eastAsia="ko-KR"/>
                </w:rPr>
                <w:t>0, 1</w:t>
              </w:r>
            </w:ins>
          </w:p>
        </w:tc>
      </w:tr>
      <w:tr w:rsidR="00746982" w:rsidRPr="00746982" w14:paraId="64A3365A" w14:textId="77777777" w:rsidTr="00716349">
        <w:tc>
          <w:tcPr>
            <w:tcW w:w="9356" w:type="dxa"/>
            <w:gridSpan w:val="6"/>
            <w:shd w:val="clear" w:color="auto" w:fill="auto"/>
            <w:vAlign w:val="center"/>
          </w:tcPr>
          <w:p w14:paraId="6EBD062F" w14:textId="20CA51E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 xml:space="preserve">. </w:t>
            </w:r>
            <w:r w:rsidR="00BA2988">
              <w:rPr>
                <w:rFonts w:cs="Arial"/>
                <w:szCs w:val="20"/>
              </w:rPr>
              <w:t xml:space="preserve">Non-navigable areas are spatial information which are included in </w:t>
            </w:r>
            <w:del w:id="1692" w:author="Jason Rhee" w:date="2024-07-21T21:30:00Z" w16du:dateUtc="2024-07-21T11:30:00Z">
              <w:r w:rsidR="00BA2988" w:rsidDel="00295F56">
                <w:rPr>
                  <w:rFonts w:cs="Arial"/>
                  <w:szCs w:val="20"/>
                </w:rPr>
                <w:delText>actual plan</w:delText>
              </w:r>
            </w:del>
            <w:ins w:id="1693" w:author="Jason Rhee" w:date="2024-07-21T21:30:00Z" w16du:dateUtc="2024-07-21T11:30:00Z">
              <w:r w:rsidR="00295F56">
                <w:rPr>
                  <w:rFonts w:cs="Arial"/>
                  <w:szCs w:val="20"/>
                </w:rPr>
                <w:t>Actual Plan</w:t>
              </w:r>
            </w:ins>
            <w:r w:rsidR="00BA2988">
              <w:rPr>
                <w:rFonts w:cs="Arial"/>
                <w:szCs w:val="20"/>
              </w:rPr>
              <w:t xml:space="preserve">s and </w:t>
            </w:r>
            <w:del w:id="1694" w:author="Jason Rhee" w:date="2024-07-21T21:31:00Z" w16du:dateUtc="2024-07-21T11:31:00Z">
              <w:r w:rsidR="00BA2988" w:rsidDel="00C82359">
                <w:rPr>
                  <w:rFonts w:cs="Arial"/>
                  <w:szCs w:val="20"/>
                </w:rPr>
                <w:delText>actual update</w:delText>
              </w:r>
            </w:del>
            <w:ins w:id="1695" w:author="Jason Rhee" w:date="2024-07-21T21:31:00Z" w16du:dateUtc="2024-07-21T11:31:00Z">
              <w:r w:rsidR="00C82359">
                <w:rPr>
                  <w:rFonts w:cs="Arial"/>
                  <w:szCs w:val="20"/>
                </w:rPr>
                <w:t>Actual Update</w:t>
              </w:r>
            </w:ins>
            <w:r w:rsidR="00BA2988">
              <w:rPr>
                <w:rFonts w:cs="Arial"/>
                <w:szCs w:val="20"/>
              </w:rPr>
              <w:t>s.</w:t>
            </w:r>
          </w:p>
        </w:tc>
      </w:tr>
    </w:tbl>
    <w:p w14:paraId="6906532A" w14:textId="77777777" w:rsidR="001868A1" w:rsidRDefault="001868A1" w:rsidP="003F67E2">
      <w:pPr>
        <w:widowControl w:val="0"/>
        <w:wordWrap w:val="0"/>
        <w:autoSpaceDE w:val="0"/>
        <w:autoSpaceDN w:val="0"/>
        <w:spacing w:before="0" w:after="0"/>
        <w:rPr>
          <w:rFonts w:eastAsia="Malgun Gothic" w:cs="Arial"/>
          <w:b/>
          <w:kern w:val="2"/>
          <w:sz w:val="28"/>
          <w:szCs w:val="28"/>
          <w:lang w:val="en-US" w:eastAsia="ko-KR"/>
        </w:rPr>
      </w:pPr>
    </w:p>
    <w:p w14:paraId="32B15CCF" w14:textId="60C7ABC5" w:rsidR="00746982" w:rsidRPr="00273D9B" w:rsidRDefault="00746982" w:rsidP="00B3435A">
      <w:pPr>
        <w:pStyle w:val="Annexheader-level2"/>
      </w:pPr>
      <w:bookmarkStart w:id="1696" w:name="_Toc127463878"/>
      <w:bookmarkStart w:id="1697" w:name="_Toc128125504"/>
      <w:bookmarkStart w:id="1698" w:name="_Toc141176286"/>
      <w:bookmarkStart w:id="1699" w:name="_Toc141176451"/>
      <w:bookmarkStart w:id="1700" w:name="_Toc141177083"/>
      <w:bookmarkStart w:id="1701" w:name="_Toc150177957"/>
      <w:r w:rsidRPr="00273D9B">
        <w:t>UnderKeelClearanceAlmostNonNavigableArea</w:t>
      </w:r>
      <w:bookmarkEnd w:id="1696"/>
      <w:bookmarkEnd w:id="1697"/>
      <w:bookmarkEnd w:id="1698"/>
      <w:bookmarkEnd w:id="1699"/>
      <w:bookmarkEnd w:id="1700"/>
      <w:bookmarkEnd w:id="1701"/>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824"/>
        <w:gridCol w:w="1302"/>
      </w:tblGrid>
      <w:tr w:rsidR="00746982" w:rsidRPr="00746982" w14:paraId="5B34FF1F" w14:textId="77777777" w:rsidTr="00716349">
        <w:tc>
          <w:tcPr>
            <w:tcW w:w="9356" w:type="dxa"/>
            <w:gridSpan w:val="6"/>
            <w:shd w:val="clear" w:color="auto" w:fill="auto"/>
            <w:vAlign w:val="center"/>
          </w:tcPr>
          <w:p w14:paraId="59422FEA" w14:textId="7338D1DA"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approaching the UKC limit for the waterway (within a specified value range)</w:t>
            </w:r>
            <w:r w:rsidR="00BB7F10">
              <w:rPr>
                <w:rFonts w:ascii="Arial Narrow" w:eastAsia="Malgun Gothic" w:hAnsi="Arial Narrow"/>
                <w:color w:val="000000"/>
                <w:kern w:val="2"/>
                <w:szCs w:val="22"/>
                <w:lang w:val="en-US" w:eastAsia="ko-KR"/>
              </w:rPr>
              <w:t>.</w:t>
            </w:r>
          </w:p>
        </w:tc>
      </w:tr>
      <w:tr w:rsidR="00746982" w:rsidRPr="00746982" w14:paraId="066D1966" w14:textId="77777777" w:rsidTr="00716349">
        <w:tc>
          <w:tcPr>
            <w:tcW w:w="9356" w:type="dxa"/>
            <w:gridSpan w:val="6"/>
            <w:shd w:val="clear" w:color="auto" w:fill="auto"/>
            <w:vAlign w:val="center"/>
          </w:tcPr>
          <w:p w14:paraId="1B2C1D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UnderKeelClearanceAlmostNonNavigableArea</w:t>
            </w:r>
          </w:p>
        </w:tc>
      </w:tr>
      <w:tr w:rsidR="00746982" w:rsidRPr="00746982" w14:paraId="59082921" w14:textId="77777777" w:rsidTr="00716349">
        <w:tc>
          <w:tcPr>
            <w:tcW w:w="9356" w:type="dxa"/>
            <w:gridSpan w:val="6"/>
            <w:shd w:val="clear" w:color="auto" w:fill="auto"/>
            <w:vAlign w:val="center"/>
          </w:tcPr>
          <w:p w14:paraId="22740C4A"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1C5DE511" w14:textId="77777777" w:rsidTr="00716349">
        <w:tc>
          <w:tcPr>
            <w:tcW w:w="9356" w:type="dxa"/>
            <w:gridSpan w:val="6"/>
            <w:shd w:val="clear" w:color="auto" w:fill="auto"/>
            <w:vAlign w:val="center"/>
          </w:tcPr>
          <w:p w14:paraId="291EC4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04954CF3" w14:textId="77777777" w:rsidTr="00716349">
        <w:tc>
          <w:tcPr>
            <w:tcW w:w="3488" w:type="dxa"/>
            <w:shd w:val="clear" w:color="auto" w:fill="auto"/>
            <w:vAlign w:val="center"/>
          </w:tcPr>
          <w:p w14:paraId="592972E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629C47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2B62B3B7"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096C747C" w14:textId="77777777" w:rsidTr="00716349">
        <w:tc>
          <w:tcPr>
            <w:tcW w:w="3488" w:type="dxa"/>
            <w:shd w:val="clear" w:color="auto" w:fill="auto"/>
            <w:vAlign w:val="center"/>
          </w:tcPr>
          <w:p w14:paraId="6EB5B51B"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S-128 Attribute</w:t>
            </w:r>
          </w:p>
        </w:tc>
        <w:tc>
          <w:tcPr>
            <w:tcW w:w="1396" w:type="dxa"/>
            <w:shd w:val="clear" w:color="auto" w:fill="auto"/>
            <w:vAlign w:val="center"/>
          </w:tcPr>
          <w:p w14:paraId="4BF1BAC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3983D3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527037CC"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302" w:type="dxa"/>
            <w:shd w:val="clear" w:color="auto" w:fill="auto"/>
            <w:vAlign w:val="center"/>
          </w:tcPr>
          <w:p w14:paraId="3619736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3174BD93" w14:textId="77777777" w:rsidTr="00716349">
        <w:tc>
          <w:tcPr>
            <w:tcW w:w="3488" w:type="dxa"/>
            <w:shd w:val="clear" w:color="auto" w:fill="auto"/>
            <w:vAlign w:val="center"/>
          </w:tcPr>
          <w:p w14:paraId="20BD728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1EDF180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FA8C75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8F41A7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302" w:type="dxa"/>
            <w:shd w:val="clear" w:color="auto" w:fill="auto"/>
            <w:vAlign w:val="center"/>
          </w:tcPr>
          <w:p w14:paraId="07A71F9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518A7E19" w14:textId="77777777" w:rsidTr="00716349">
        <w:tc>
          <w:tcPr>
            <w:tcW w:w="3488" w:type="dxa"/>
            <w:shd w:val="clear" w:color="auto" w:fill="auto"/>
            <w:vAlign w:val="center"/>
          </w:tcPr>
          <w:p w14:paraId="66998DB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Distance Above UKC Limit</w:t>
            </w:r>
          </w:p>
        </w:tc>
        <w:tc>
          <w:tcPr>
            <w:tcW w:w="1396" w:type="dxa"/>
            <w:shd w:val="clear" w:color="auto" w:fill="auto"/>
            <w:vAlign w:val="center"/>
          </w:tcPr>
          <w:p w14:paraId="2BDD783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A5AE48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BFDC8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302" w:type="dxa"/>
            <w:shd w:val="clear" w:color="auto" w:fill="auto"/>
            <w:vAlign w:val="center"/>
          </w:tcPr>
          <w:p w14:paraId="11F3D04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6B9277F0" w14:textId="77777777" w:rsidTr="007931FF">
        <w:trPr>
          <w:ins w:id="1702" w:author="Jason Rhee" w:date="2024-07-01T17:42:00Z"/>
        </w:trPr>
        <w:tc>
          <w:tcPr>
            <w:tcW w:w="3488" w:type="dxa"/>
            <w:shd w:val="clear" w:color="auto" w:fill="auto"/>
          </w:tcPr>
          <w:p w14:paraId="335510C7" w14:textId="3E1FC523" w:rsidR="009D4B6E" w:rsidRPr="00746982" w:rsidRDefault="009D4B6E" w:rsidP="009D4B6E">
            <w:pPr>
              <w:widowControl w:val="0"/>
              <w:autoSpaceDE w:val="0"/>
              <w:autoSpaceDN w:val="0"/>
              <w:spacing w:before="60" w:after="60"/>
              <w:jc w:val="left"/>
              <w:rPr>
                <w:ins w:id="1703" w:author="Jason Rhee" w:date="2024-07-01T17:42:00Z" w16du:dateUtc="2024-07-01T07:42:00Z"/>
                <w:rFonts w:ascii="Arial Narrow" w:eastAsia="Malgun Gothic" w:hAnsi="Arial Narrow"/>
                <w:color w:val="000000"/>
                <w:kern w:val="2"/>
                <w:szCs w:val="22"/>
                <w:lang w:val="en-US" w:eastAsia="ko-KR"/>
              </w:rPr>
            </w:pPr>
            <w:ins w:id="1704" w:author="Jason Rhee" w:date="2024-07-01T17:42:00Z" w16du:dateUtc="2024-07-01T07:42: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617165E0" w14:textId="77777777" w:rsidR="009D4B6E" w:rsidRPr="00746982" w:rsidRDefault="009D4B6E" w:rsidP="009D4B6E">
            <w:pPr>
              <w:widowControl w:val="0"/>
              <w:autoSpaceDE w:val="0"/>
              <w:autoSpaceDN w:val="0"/>
              <w:spacing w:before="60" w:after="60"/>
              <w:jc w:val="left"/>
              <w:rPr>
                <w:ins w:id="1705"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
          <w:p w14:paraId="565E3C6F" w14:textId="77777777" w:rsidR="009D4B6E" w:rsidRPr="00746982" w:rsidRDefault="009D4B6E" w:rsidP="009D4B6E">
            <w:pPr>
              <w:widowControl w:val="0"/>
              <w:autoSpaceDE w:val="0"/>
              <w:autoSpaceDN w:val="0"/>
              <w:spacing w:before="60" w:after="60"/>
              <w:jc w:val="left"/>
              <w:rPr>
                <w:ins w:id="1706" w:author="Jason Rhee" w:date="2024-07-01T17:42:00Z" w16du:dateUtc="2024-07-01T07:42:00Z"/>
                <w:rFonts w:ascii="Arial Narrow" w:eastAsia="Malgun Gothic" w:hAnsi="Arial Narrow"/>
                <w:color w:val="000000"/>
                <w:kern w:val="2"/>
                <w:szCs w:val="22"/>
                <w:lang w:val="en-US" w:eastAsia="ko-KR"/>
              </w:rPr>
            </w:pPr>
          </w:p>
        </w:tc>
        <w:tc>
          <w:tcPr>
            <w:tcW w:w="824" w:type="dxa"/>
            <w:shd w:val="clear" w:color="auto" w:fill="auto"/>
          </w:tcPr>
          <w:p w14:paraId="7841440A" w14:textId="63DA99E4" w:rsidR="009D4B6E" w:rsidRPr="00746982" w:rsidRDefault="009D4B6E" w:rsidP="009D4B6E">
            <w:pPr>
              <w:widowControl w:val="0"/>
              <w:autoSpaceDE w:val="0"/>
              <w:autoSpaceDN w:val="0"/>
              <w:spacing w:before="60" w:after="60"/>
              <w:jc w:val="left"/>
              <w:rPr>
                <w:ins w:id="1707" w:author="Jason Rhee" w:date="2024-07-01T17:42:00Z" w16du:dateUtc="2024-07-01T07:42:00Z"/>
                <w:rFonts w:ascii="Arial Narrow" w:eastAsia="Malgun Gothic" w:hAnsi="Arial Narrow"/>
                <w:color w:val="000000"/>
                <w:kern w:val="2"/>
                <w:szCs w:val="22"/>
                <w:lang w:val="en-US" w:eastAsia="ko-KR"/>
              </w:rPr>
            </w:pPr>
            <w:ins w:id="1708" w:author="Jason Rhee" w:date="2024-07-01T17:42:00Z" w16du:dateUtc="2024-07-01T07:42:00Z">
              <w:r>
                <w:rPr>
                  <w:rFonts w:ascii="Arial Narrow" w:eastAsia="Malgun Gothic" w:hAnsi="Arial Narrow"/>
                  <w:color w:val="000000"/>
                  <w:kern w:val="2"/>
                  <w:szCs w:val="22"/>
                  <w:lang w:val="en-US" w:eastAsia="ko-KR"/>
                </w:rPr>
                <w:t>URN</w:t>
              </w:r>
            </w:ins>
          </w:p>
        </w:tc>
        <w:tc>
          <w:tcPr>
            <w:tcW w:w="1302" w:type="dxa"/>
            <w:shd w:val="clear" w:color="auto" w:fill="auto"/>
          </w:tcPr>
          <w:p w14:paraId="7ADC2C0A" w14:textId="544EB949" w:rsidR="009D4B6E" w:rsidRPr="00746982" w:rsidRDefault="009D4B6E" w:rsidP="009D4B6E">
            <w:pPr>
              <w:widowControl w:val="0"/>
              <w:autoSpaceDE w:val="0"/>
              <w:autoSpaceDN w:val="0"/>
              <w:spacing w:before="60" w:after="60"/>
              <w:jc w:val="left"/>
              <w:rPr>
                <w:ins w:id="1709" w:author="Jason Rhee" w:date="2024-07-01T17:42:00Z" w16du:dateUtc="2024-07-01T07:42:00Z"/>
                <w:rFonts w:ascii="Arial Narrow" w:eastAsia="Malgun Gothic" w:hAnsi="Arial Narrow"/>
                <w:color w:val="000000"/>
                <w:kern w:val="2"/>
                <w:szCs w:val="22"/>
                <w:lang w:val="en-US" w:eastAsia="ko-KR"/>
              </w:rPr>
            </w:pPr>
            <w:ins w:id="1710"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737E501D" w14:textId="77777777" w:rsidTr="00716349">
        <w:tc>
          <w:tcPr>
            <w:tcW w:w="9356" w:type="dxa"/>
            <w:gridSpan w:val="6"/>
            <w:shd w:val="clear" w:color="auto" w:fill="auto"/>
            <w:vAlign w:val="center"/>
          </w:tcPr>
          <w:p w14:paraId="3002B8F5" w14:textId="0CDB5243" w:rsidR="00746982" w:rsidRPr="00BB7F10" w:rsidRDefault="00746982" w:rsidP="00BB7F10">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w:t>
            </w:r>
            <w:r w:rsidR="00687DC7">
              <w:rPr>
                <w:rFonts w:cs="Arial"/>
                <w:szCs w:val="20"/>
              </w:rPr>
              <w:t xml:space="preserve">  Almost non-navigable areas are spatial information which are included in </w:t>
            </w:r>
            <w:del w:id="1711" w:author="Jason Rhee" w:date="2024-07-21T21:30:00Z" w16du:dateUtc="2024-07-21T11:30:00Z">
              <w:r w:rsidR="00687DC7" w:rsidDel="00295F56">
                <w:rPr>
                  <w:rFonts w:cs="Arial"/>
                  <w:szCs w:val="20"/>
                </w:rPr>
                <w:delText>actual plan</w:delText>
              </w:r>
            </w:del>
            <w:ins w:id="1712" w:author="Jason Rhee" w:date="2024-07-21T21:30:00Z" w16du:dateUtc="2024-07-21T11:30:00Z">
              <w:r w:rsidR="00295F56">
                <w:rPr>
                  <w:rFonts w:cs="Arial"/>
                  <w:szCs w:val="20"/>
                </w:rPr>
                <w:t>Actual Plan</w:t>
              </w:r>
            </w:ins>
            <w:r w:rsidR="00687DC7">
              <w:rPr>
                <w:rFonts w:cs="Arial"/>
                <w:szCs w:val="20"/>
              </w:rPr>
              <w:t xml:space="preserve">s and </w:t>
            </w:r>
            <w:del w:id="1713" w:author="Jason Rhee" w:date="2024-07-21T21:32:00Z" w16du:dateUtc="2024-07-21T11:32:00Z">
              <w:r w:rsidR="00687DC7" w:rsidDel="00C82359">
                <w:rPr>
                  <w:rFonts w:cs="Arial"/>
                  <w:szCs w:val="20"/>
                </w:rPr>
                <w:delText>actual update</w:delText>
              </w:r>
            </w:del>
            <w:ins w:id="1714" w:author="Jason Rhee" w:date="2024-07-21T21:32:00Z" w16du:dateUtc="2024-07-21T11:32:00Z">
              <w:r w:rsidR="00C82359">
                <w:rPr>
                  <w:rFonts w:cs="Arial"/>
                  <w:szCs w:val="20"/>
                </w:rPr>
                <w:t>Actual Update</w:t>
              </w:r>
            </w:ins>
            <w:r w:rsidR="00687DC7">
              <w:rPr>
                <w:rFonts w:cs="Arial"/>
                <w:szCs w:val="20"/>
              </w:rPr>
              <w:t>s.</w:t>
            </w:r>
          </w:p>
        </w:tc>
      </w:tr>
    </w:tbl>
    <w:p w14:paraId="4FD462D1" w14:textId="77777777" w:rsidR="00746982" w:rsidRPr="00746982" w:rsidRDefault="00746982" w:rsidP="00BB7F10">
      <w:pPr>
        <w:widowControl w:val="0"/>
        <w:wordWrap w:val="0"/>
        <w:autoSpaceDE w:val="0"/>
        <w:autoSpaceDN w:val="0"/>
        <w:spacing w:before="0" w:after="0"/>
        <w:rPr>
          <w:rFonts w:ascii="Malgun Gothic" w:eastAsia="Malgun Gothic" w:hAnsi="Malgun Gothic"/>
          <w:kern w:val="2"/>
          <w:szCs w:val="22"/>
          <w:lang w:val="en-US" w:eastAsia="ko-KR"/>
        </w:rPr>
      </w:pPr>
    </w:p>
    <w:p w14:paraId="121B189A" w14:textId="120EEB95" w:rsidR="00746982" w:rsidRPr="00273D9B" w:rsidRDefault="00746982" w:rsidP="007931FF">
      <w:pPr>
        <w:pStyle w:val="Annexheader-level2"/>
      </w:pPr>
      <w:bookmarkStart w:id="1715" w:name="_Toc127463879"/>
      <w:bookmarkStart w:id="1716" w:name="_Toc128125505"/>
      <w:bookmarkStart w:id="1717" w:name="_Toc141176287"/>
      <w:bookmarkStart w:id="1718" w:name="_Toc141176452"/>
      <w:bookmarkStart w:id="1719" w:name="_Toc141177084"/>
      <w:bookmarkStart w:id="1720" w:name="_Toc150177958"/>
      <w:r w:rsidRPr="00273D9B">
        <w:t>UnderKeelClearanceControlPoint</w:t>
      </w:r>
      <w:bookmarkEnd w:id="1715"/>
      <w:bookmarkEnd w:id="1716"/>
      <w:bookmarkEnd w:id="1717"/>
      <w:bookmarkEnd w:id="1718"/>
      <w:bookmarkEnd w:id="1719"/>
      <w:bookmarkEnd w:id="1720"/>
    </w:p>
    <w:tbl>
      <w:tblPr>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698"/>
        <w:gridCol w:w="1400"/>
      </w:tblGrid>
      <w:tr w:rsidR="00746982" w:rsidRPr="00746982" w14:paraId="6A7B37AD" w14:textId="77777777" w:rsidTr="00716349">
        <w:tc>
          <w:tcPr>
            <w:tcW w:w="9328" w:type="dxa"/>
            <w:gridSpan w:val="6"/>
            <w:shd w:val="clear" w:color="auto" w:fill="auto"/>
            <w:vAlign w:val="center"/>
          </w:tcPr>
          <w:p w14:paraId="348B990C" w14:textId="61A6C51D" w:rsidR="00746982" w:rsidRPr="00746982" w:rsidRDefault="00746982" w:rsidP="00716349">
            <w:pPr>
              <w:keepNext/>
              <w:keepLines/>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 geographical position denoting a point along a specific ship’s route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the ship must pass within a time range or time window (</w:t>
            </w:r>
            <w:r w:rsidR="00BB7F10">
              <w:rPr>
                <w:rFonts w:ascii="Arial Narrow" w:eastAsia="Malgun Gothic" w:hAnsi="Arial Narrow"/>
                <w:color w:val="000000"/>
                <w:kern w:val="2"/>
                <w:szCs w:val="22"/>
                <w:lang w:val="en-US" w:eastAsia="ko-KR"/>
              </w:rPr>
              <w:t>for example</w:t>
            </w:r>
            <w:r w:rsidR="00637567" w:rsidRPr="00637567">
              <w:rPr>
                <w:rFonts w:ascii="Arial Narrow" w:eastAsia="Malgun Gothic" w:hAnsi="Arial Narrow"/>
                <w:color w:val="000000"/>
                <w:kern w:val="2"/>
                <w:szCs w:val="22"/>
                <w:lang w:val="en-US" w:eastAsia="ko-KR"/>
              </w:rPr>
              <w:t xml:space="preserve"> start and end time) calculated by the </w:t>
            </w:r>
            <w:del w:id="1721" w:author="Jason Rhee" w:date="2024-07-16T17:18:00Z" w16du:dateUtc="2024-07-16T07:18:00Z">
              <w:r w:rsidR="00637567" w:rsidRPr="00637567" w:rsidDel="001B54AD">
                <w:rPr>
                  <w:rFonts w:ascii="Arial Narrow" w:eastAsia="Malgun Gothic" w:hAnsi="Arial Narrow"/>
                  <w:color w:val="000000"/>
                  <w:kern w:val="2"/>
                  <w:szCs w:val="22"/>
                  <w:lang w:val="en-US" w:eastAsia="ko-KR"/>
                </w:rPr>
                <w:delText>UKCM service</w:delText>
              </w:r>
            </w:del>
            <w:del w:id="1722" w:author="Jason Rhee" w:date="2024-07-16T17:19:00Z" w16du:dateUtc="2024-07-16T07:19:00Z">
              <w:r w:rsidR="00637567" w:rsidRPr="00637567" w:rsidDel="001B54AD">
                <w:rPr>
                  <w:rFonts w:ascii="Arial Narrow" w:eastAsia="Malgun Gothic" w:hAnsi="Arial Narrow"/>
                  <w:color w:val="000000"/>
                  <w:kern w:val="2"/>
                  <w:szCs w:val="22"/>
                  <w:lang w:val="en-US" w:eastAsia="ko-KR"/>
                </w:rPr>
                <w:delText xml:space="preserve"> provider</w:delText>
              </w:r>
            </w:del>
            <w:ins w:id="1723" w:author="Jason Rhee" w:date="2024-07-16T17:19:00Z" w16du:dateUtc="2024-07-16T07:19:00Z">
              <w:r w:rsidR="001B54AD">
                <w:rPr>
                  <w:rFonts w:ascii="Arial Narrow" w:eastAsia="Malgun Gothic" w:hAnsi="Arial Narrow"/>
                  <w:color w:val="000000"/>
                  <w:kern w:val="2"/>
                  <w:szCs w:val="22"/>
                  <w:lang w:val="en-US" w:eastAsia="ko-KR"/>
                </w:rPr>
                <w:t>UKCM Service Provider</w:t>
              </w:r>
            </w:ins>
            <w:r w:rsidR="00BB7F10">
              <w:rPr>
                <w:rFonts w:ascii="Arial Narrow" w:eastAsia="Malgun Gothic" w:hAnsi="Arial Narrow"/>
                <w:color w:val="000000"/>
                <w:kern w:val="2"/>
                <w:szCs w:val="22"/>
                <w:lang w:val="en-US" w:eastAsia="ko-KR"/>
              </w:rPr>
              <w:t>.</w:t>
            </w:r>
          </w:p>
        </w:tc>
      </w:tr>
      <w:tr w:rsidR="00746982" w:rsidRPr="00746982" w14:paraId="566A3E0E" w14:textId="77777777" w:rsidTr="00716349">
        <w:tc>
          <w:tcPr>
            <w:tcW w:w="9328" w:type="dxa"/>
            <w:gridSpan w:val="6"/>
            <w:shd w:val="clear" w:color="auto" w:fill="auto"/>
            <w:vAlign w:val="center"/>
          </w:tcPr>
          <w:p w14:paraId="1413CB48"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UnderKeelClearanceControlPoint</w:t>
            </w:r>
          </w:p>
        </w:tc>
      </w:tr>
      <w:tr w:rsidR="00746982" w:rsidRPr="00746982" w14:paraId="34199DFE" w14:textId="77777777" w:rsidTr="00716349">
        <w:tc>
          <w:tcPr>
            <w:tcW w:w="9328" w:type="dxa"/>
            <w:gridSpan w:val="6"/>
            <w:shd w:val="clear" w:color="auto" w:fill="auto"/>
            <w:vAlign w:val="center"/>
          </w:tcPr>
          <w:p w14:paraId="44DB821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7EA4F8F7" w14:textId="77777777" w:rsidTr="00716349">
        <w:tc>
          <w:tcPr>
            <w:tcW w:w="9328" w:type="dxa"/>
            <w:gridSpan w:val="6"/>
            <w:shd w:val="clear" w:color="auto" w:fill="auto"/>
            <w:vAlign w:val="center"/>
          </w:tcPr>
          <w:p w14:paraId="55CEEE9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point</w:t>
            </w:r>
          </w:p>
        </w:tc>
      </w:tr>
      <w:tr w:rsidR="00746982" w:rsidRPr="00746982" w14:paraId="59810E5B" w14:textId="77777777" w:rsidTr="00716349">
        <w:tc>
          <w:tcPr>
            <w:tcW w:w="3488" w:type="dxa"/>
            <w:shd w:val="clear" w:color="auto" w:fill="auto"/>
            <w:vAlign w:val="center"/>
          </w:tcPr>
          <w:p w14:paraId="19F00635"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82AD714"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51" w:type="dxa"/>
            <w:gridSpan w:val="3"/>
            <w:shd w:val="clear" w:color="auto" w:fill="auto"/>
            <w:vAlign w:val="center"/>
          </w:tcPr>
          <w:p w14:paraId="0E89DA1C"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3FD6244E" w14:textId="77777777" w:rsidTr="009D4B6E">
        <w:tc>
          <w:tcPr>
            <w:tcW w:w="3488" w:type="dxa"/>
            <w:shd w:val="clear" w:color="auto" w:fill="auto"/>
            <w:vAlign w:val="center"/>
          </w:tcPr>
          <w:p w14:paraId="47109D0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636461C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D0788B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698" w:type="dxa"/>
            <w:shd w:val="clear" w:color="auto" w:fill="auto"/>
            <w:vAlign w:val="center"/>
          </w:tcPr>
          <w:p w14:paraId="45141577"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400" w:type="dxa"/>
            <w:shd w:val="clear" w:color="auto" w:fill="auto"/>
            <w:vAlign w:val="center"/>
          </w:tcPr>
          <w:p w14:paraId="2E885949"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84BCD" w:rsidRPr="00746982" w14:paraId="063B7AC0" w14:textId="77777777" w:rsidTr="009D4B6E">
        <w:tc>
          <w:tcPr>
            <w:tcW w:w="3488" w:type="dxa"/>
            <w:shd w:val="clear" w:color="auto" w:fill="auto"/>
            <w:vAlign w:val="center"/>
          </w:tcPr>
          <w:p w14:paraId="2B58368E" w14:textId="29991CC8"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Distance Above UKC Limit</w:t>
            </w:r>
          </w:p>
        </w:tc>
        <w:tc>
          <w:tcPr>
            <w:tcW w:w="1396" w:type="dxa"/>
            <w:shd w:val="clear" w:color="auto" w:fill="auto"/>
            <w:vAlign w:val="center"/>
          </w:tcPr>
          <w:p w14:paraId="7231A1AD"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2346" w:type="dxa"/>
            <w:gridSpan w:val="2"/>
            <w:shd w:val="clear" w:color="auto" w:fill="auto"/>
            <w:vAlign w:val="center"/>
          </w:tcPr>
          <w:p w14:paraId="75145D9C"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698" w:type="dxa"/>
            <w:shd w:val="clear" w:color="auto" w:fill="auto"/>
            <w:vAlign w:val="center"/>
          </w:tcPr>
          <w:p w14:paraId="29581BF0" w14:textId="7C3B32C6" w:rsidR="00C97194" w:rsidRPr="00C97194" w:rsidRDefault="00131EB7"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RE</w:t>
            </w:r>
          </w:p>
        </w:tc>
        <w:tc>
          <w:tcPr>
            <w:tcW w:w="1400" w:type="dxa"/>
            <w:shd w:val="clear" w:color="auto" w:fill="auto"/>
            <w:vAlign w:val="center"/>
          </w:tcPr>
          <w:p w14:paraId="3434A02D" w14:textId="2C521CE0"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sidRPr="00C97194">
              <w:rPr>
                <w:rFonts w:ascii="Arial Narrow" w:eastAsia="Malgun Gothic" w:hAnsi="Arial Narrow"/>
                <w:bCs/>
                <w:color w:val="000000"/>
                <w:kern w:val="2"/>
                <w:szCs w:val="22"/>
                <w:lang w:val="en-US" w:eastAsia="ko-KR"/>
              </w:rPr>
              <w:t>0, 1</w:t>
            </w:r>
          </w:p>
        </w:tc>
      </w:tr>
      <w:tr w:rsidR="00746982" w:rsidRPr="00746982" w14:paraId="375C626D" w14:textId="77777777" w:rsidTr="009D4B6E">
        <w:tc>
          <w:tcPr>
            <w:tcW w:w="3488" w:type="dxa"/>
            <w:shd w:val="clear" w:color="auto" w:fill="auto"/>
            <w:vAlign w:val="center"/>
          </w:tcPr>
          <w:p w14:paraId="153B959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Name</w:t>
            </w:r>
          </w:p>
        </w:tc>
        <w:tc>
          <w:tcPr>
            <w:tcW w:w="1396" w:type="dxa"/>
            <w:shd w:val="clear" w:color="auto" w:fill="auto"/>
            <w:vAlign w:val="center"/>
          </w:tcPr>
          <w:p w14:paraId="29E564E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05C65C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53B9732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TE</w:t>
            </w:r>
          </w:p>
        </w:tc>
        <w:tc>
          <w:tcPr>
            <w:tcW w:w="1400" w:type="dxa"/>
            <w:shd w:val="clear" w:color="auto" w:fill="auto"/>
            <w:vAlign w:val="center"/>
          </w:tcPr>
          <w:p w14:paraId="0C83CD0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79013F91" w14:textId="77777777" w:rsidTr="009D4B6E">
        <w:tc>
          <w:tcPr>
            <w:tcW w:w="3488" w:type="dxa"/>
            <w:shd w:val="clear" w:color="auto" w:fill="auto"/>
            <w:vAlign w:val="center"/>
          </w:tcPr>
          <w:p w14:paraId="6E38B8E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Time</w:t>
            </w:r>
          </w:p>
        </w:tc>
        <w:tc>
          <w:tcPr>
            <w:tcW w:w="1396" w:type="dxa"/>
            <w:shd w:val="clear" w:color="auto" w:fill="auto"/>
            <w:vAlign w:val="center"/>
          </w:tcPr>
          <w:p w14:paraId="11195BF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14E8FC0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491A4D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DT</w:t>
            </w:r>
          </w:p>
        </w:tc>
        <w:tc>
          <w:tcPr>
            <w:tcW w:w="1400" w:type="dxa"/>
            <w:shd w:val="clear" w:color="auto" w:fill="auto"/>
            <w:vAlign w:val="center"/>
          </w:tcPr>
          <w:p w14:paraId="1129507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7227144" w14:textId="77777777" w:rsidTr="009D4B6E">
        <w:tc>
          <w:tcPr>
            <w:tcW w:w="3488" w:type="dxa"/>
            <w:shd w:val="clear" w:color="auto" w:fill="auto"/>
            <w:vAlign w:val="center"/>
          </w:tcPr>
          <w:p w14:paraId="3FF0A96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Speed</w:t>
            </w:r>
          </w:p>
        </w:tc>
        <w:tc>
          <w:tcPr>
            <w:tcW w:w="1396" w:type="dxa"/>
            <w:shd w:val="clear" w:color="auto" w:fill="auto"/>
            <w:vAlign w:val="center"/>
          </w:tcPr>
          <w:p w14:paraId="0EA03E9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48D329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27D9C21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400" w:type="dxa"/>
            <w:shd w:val="clear" w:color="auto" w:fill="auto"/>
            <w:vAlign w:val="center"/>
          </w:tcPr>
          <w:p w14:paraId="67F8996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295DF057" w14:textId="77777777" w:rsidTr="007931FF">
        <w:trPr>
          <w:ins w:id="1724" w:author="Jason Rhee" w:date="2024-07-01T17:42:00Z"/>
        </w:trPr>
        <w:tc>
          <w:tcPr>
            <w:tcW w:w="3488" w:type="dxa"/>
            <w:shd w:val="clear" w:color="auto" w:fill="auto"/>
          </w:tcPr>
          <w:p w14:paraId="177134B5" w14:textId="78282D6C" w:rsidR="009D4B6E" w:rsidRPr="00746982" w:rsidRDefault="009D4B6E" w:rsidP="009D4B6E">
            <w:pPr>
              <w:widowControl w:val="0"/>
              <w:autoSpaceDE w:val="0"/>
              <w:autoSpaceDN w:val="0"/>
              <w:spacing w:before="60" w:after="60"/>
              <w:jc w:val="left"/>
              <w:rPr>
                <w:ins w:id="1725" w:author="Jason Rhee" w:date="2024-07-01T17:42:00Z" w16du:dateUtc="2024-07-01T07:42:00Z"/>
                <w:rFonts w:ascii="Arial Narrow" w:eastAsia="Malgun Gothic" w:hAnsi="Arial Narrow"/>
                <w:color w:val="000000"/>
                <w:kern w:val="2"/>
                <w:szCs w:val="22"/>
                <w:lang w:val="en-US" w:eastAsia="ko-KR"/>
              </w:rPr>
            </w:pPr>
            <w:ins w:id="1726" w:author="Jason Rhee" w:date="2024-07-01T17:42:00Z" w16du:dateUtc="2024-07-01T07:42:00Z">
              <w:r>
                <w:rPr>
                  <w:rFonts w:ascii="Arial Narrow" w:eastAsia="Malgun Gothic" w:hAnsi="Arial Narrow"/>
                  <w:color w:val="000000"/>
                  <w:kern w:val="2"/>
                  <w:szCs w:val="22"/>
                  <w:lang w:val="en-US" w:eastAsia="ko-KR"/>
                </w:rPr>
                <w:lastRenderedPageBreak/>
                <w:t>Interoperability Identifier</w:t>
              </w:r>
            </w:ins>
          </w:p>
        </w:tc>
        <w:tc>
          <w:tcPr>
            <w:tcW w:w="1396" w:type="dxa"/>
            <w:shd w:val="clear" w:color="auto" w:fill="auto"/>
          </w:tcPr>
          <w:p w14:paraId="6CFFB7C0" w14:textId="77777777" w:rsidR="009D4B6E" w:rsidRPr="00746982" w:rsidRDefault="009D4B6E" w:rsidP="009D4B6E">
            <w:pPr>
              <w:widowControl w:val="0"/>
              <w:autoSpaceDE w:val="0"/>
              <w:autoSpaceDN w:val="0"/>
              <w:spacing w:before="60" w:after="60"/>
              <w:jc w:val="left"/>
              <w:rPr>
                <w:ins w:id="1727"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
          <w:p w14:paraId="29394334" w14:textId="77777777" w:rsidR="009D4B6E" w:rsidRPr="00746982" w:rsidRDefault="009D4B6E" w:rsidP="009D4B6E">
            <w:pPr>
              <w:widowControl w:val="0"/>
              <w:autoSpaceDE w:val="0"/>
              <w:autoSpaceDN w:val="0"/>
              <w:spacing w:before="60" w:after="60"/>
              <w:jc w:val="left"/>
              <w:rPr>
                <w:ins w:id="1728" w:author="Jason Rhee" w:date="2024-07-01T17:42:00Z" w16du:dateUtc="2024-07-01T07:42:00Z"/>
                <w:rFonts w:ascii="Arial Narrow" w:eastAsia="Malgun Gothic" w:hAnsi="Arial Narrow"/>
                <w:color w:val="000000"/>
                <w:kern w:val="2"/>
                <w:szCs w:val="22"/>
                <w:lang w:val="en-US" w:eastAsia="ko-KR"/>
              </w:rPr>
            </w:pPr>
          </w:p>
        </w:tc>
        <w:tc>
          <w:tcPr>
            <w:tcW w:w="698" w:type="dxa"/>
            <w:shd w:val="clear" w:color="auto" w:fill="auto"/>
          </w:tcPr>
          <w:p w14:paraId="14D3DE83" w14:textId="38639061" w:rsidR="009D4B6E" w:rsidRPr="00746982" w:rsidRDefault="009D4B6E" w:rsidP="009D4B6E">
            <w:pPr>
              <w:widowControl w:val="0"/>
              <w:autoSpaceDE w:val="0"/>
              <w:autoSpaceDN w:val="0"/>
              <w:spacing w:before="60" w:after="60"/>
              <w:jc w:val="left"/>
              <w:rPr>
                <w:ins w:id="1729" w:author="Jason Rhee" w:date="2024-07-01T17:42:00Z" w16du:dateUtc="2024-07-01T07:42:00Z"/>
                <w:rFonts w:ascii="Arial Narrow" w:eastAsia="Malgun Gothic" w:hAnsi="Arial Narrow"/>
                <w:color w:val="000000"/>
                <w:kern w:val="2"/>
                <w:szCs w:val="22"/>
                <w:lang w:val="en-US" w:eastAsia="ko-KR"/>
              </w:rPr>
            </w:pPr>
            <w:ins w:id="1730" w:author="Jason Rhee" w:date="2024-07-01T17:42:00Z" w16du:dateUtc="2024-07-01T07:42:00Z">
              <w:r>
                <w:rPr>
                  <w:rFonts w:ascii="Arial Narrow" w:eastAsia="Malgun Gothic" w:hAnsi="Arial Narrow"/>
                  <w:color w:val="000000"/>
                  <w:kern w:val="2"/>
                  <w:szCs w:val="22"/>
                  <w:lang w:val="en-US" w:eastAsia="ko-KR"/>
                </w:rPr>
                <w:t>URN</w:t>
              </w:r>
            </w:ins>
          </w:p>
        </w:tc>
        <w:tc>
          <w:tcPr>
            <w:tcW w:w="1400" w:type="dxa"/>
            <w:shd w:val="clear" w:color="auto" w:fill="auto"/>
          </w:tcPr>
          <w:p w14:paraId="1F0BF90B" w14:textId="5EA6B4B9" w:rsidR="009D4B6E" w:rsidRPr="00746982" w:rsidRDefault="009D4B6E" w:rsidP="009D4B6E">
            <w:pPr>
              <w:widowControl w:val="0"/>
              <w:autoSpaceDE w:val="0"/>
              <w:autoSpaceDN w:val="0"/>
              <w:spacing w:before="60" w:after="60"/>
              <w:jc w:val="left"/>
              <w:rPr>
                <w:ins w:id="1731" w:author="Jason Rhee" w:date="2024-07-01T17:42:00Z" w16du:dateUtc="2024-07-01T07:42:00Z"/>
                <w:rFonts w:ascii="Arial Narrow" w:eastAsia="Malgun Gothic" w:hAnsi="Arial Narrow"/>
                <w:color w:val="000000"/>
                <w:kern w:val="2"/>
                <w:szCs w:val="22"/>
                <w:lang w:val="en-US" w:eastAsia="ko-KR"/>
              </w:rPr>
            </w:pPr>
            <w:ins w:id="1732"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5C96DF84" w14:textId="77777777" w:rsidTr="009D4B6E">
        <w:tc>
          <w:tcPr>
            <w:tcW w:w="3488" w:type="dxa"/>
            <w:shd w:val="clear" w:color="auto" w:fill="auto"/>
            <w:vAlign w:val="center"/>
          </w:tcPr>
          <w:p w14:paraId="0F601DE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Fixed Time Range</w:t>
            </w:r>
          </w:p>
        </w:tc>
        <w:tc>
          <w:tcPr>
            <w:tcW w:w="1396" w:type="dxa"/>
            <w:shd w:val="clear" w:color="auto" w:fill="auto"/>
            <w:vAlign w:val="center"/>
          </w:tcPr>
          <w:p w14:paraId="7568562C"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EBED0B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959EAB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C</w:t>
            </w:r>
          </w:p>
        </w:tc>
        <w:tc>
          <w:tcPr>
            <w:tcW w:w="1400" w:type="dxa"/>
            <w:shd w:val="clear" w:color="auto" w:fill="auto"/>
            <w:vAlign w:val="center"/>
          </w:tcPr>
          <w:p w14:paraId="498DB64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1F95E702" w14:textId="77777777" w:rsidTr="009D4B6E">
        <w:tc>
          <w:tcPr>
            <w:tcW w:w="3488" w:type="dxa"/>
            <w:shd w:val="clear" w:color="auto" w:fill="auto"/>
            <w:vAlign w:val="center"/>
          </w:tcPr>
          <w:p w14:paraId="2309B25B"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Start</w:t>
            </w:r>
          </w:p>
        </w:tc>
        <w:tc>
          <w:tcPr>
            <w:tcW w:w="1396" w:type="dxa"/>
            <w:shd w:val="clear" w:color="auto" w:fill="auto"/>
            <w:vAlign w:val="center"/>
          </w:tcPr>
          <w:p w14:paraId="460C1A0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594EAD7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A61C04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5319CB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C9BC41E" w14:textId="77777777" w:rsidTr="009D4B6E">
        <w:tc>
          <w:tcPr>
            <w:tcW w:w="3488" w:type="dxa"/>
            <w:shd w:val="clear" w:color="auto" w:fill="auto"/>
            <w:vAlign w:val="center"/>
          </w:tcPr>
          <w:p w14:paraId="54CBEC07"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End</w:t>
            </w:r>
          </w:p>
        </w:tc>
        <w:tc>
          <w:tcPr>
            <w:tcW w:w="1396" w:type="dxa"/>
            <w:shd w:val="clear" w:color="auto" w:fill="auto"/>
            <w:vAlign w:val="center"/>
          </w:tcPr>
          <w:p w14:paraId="2E2A9A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368298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E0CE5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0FDA81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A04D64C" w14:textId="77777777" w:rsidTr="00716349">
        <w:tc>
          <w:tcPr>
            <w:tcW w:w="9328" w:type="dxa"/>
            <w:gridSpan w:val="6"/>
            <w:shd w:val="clear" w:color="auto" w:fill="auto"/>
            <w:vAlign w:val="center"/>
          </w:tcPr>
          <w:p w14:paraId="6DCF6FE7" w14:textId="42E0EFB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jc w:val="left"/>
              <w:rPr>
                <w:rFonts w:cs="Arial"/>
                <w:szCs w:val="20"/>
              </w:rPr>
            </w:pPr>
            <w:r w:rsidRPr="00273D9B">
              <w:rPr>
                <w:rFonts w:cs="Arial"/>
                <w:szCs w:val="20"/>
                <w:u w:val="single"/>
              </w:rPr>
              <w:t>Introductory remarks</w:t>
            </w:r>
            <w:r w:rsidRPr="00746982">
              <w:rPr>
                <w:rFonts w:cs="Arial"/>
                <w:szCs w:val="20"/>
              </w:rPr>
              <w:t xml:space="preserve">. </w:t>
            </w:r>
            <w:r w:rsidR="00E14AC8">
              <w:rPr>
                <w:rFonts w:cs="Arial"/>
                <w:szCs w:val="20"/>
              </w:rPr>
              <w:t xml:space="preserve">Control points are </w:t>
            </w:r>
            <w:r w:rsidR="00E14AC8" w:rsidRPr="00E14AC8">
              <w:rPr>
                <w:rFonts w:cs="Arial"/>
                <w:szCs w:val="20"/>
              </w:rPr>
              <w:t xml:space="preserve">included in </w:t>
            </w:r>
            <w:del w:id="1733" w:author="Jason Rhee" w:date="2024-07-21T21:30:00Z" w16du:dateUtc="2024-07-21T11:30:00Z">
              <w:r w:rsidR="00E14AC8" w:rsidRPr="00E14AC8" w:rsidDel="00295F56">
                <w:rPr>
                  <w:rFonts w:cs="Arial"/>
                  <w:szCs w:val="20"/>
                </w:rPr>
                <w:delText>actual plan</w:delText>
              </w:r>
            </w:del>
            <w:ins w:id="1734" w:author="Jason Rhee" w:date="2024-07-21T21:30:00Z" w16du:dateUtc="2024-07-21T11:30:00Z">
              <w:r w:rsidR="00295F56">
                <w:rPr>
                  <w:rFonts w:cs="Arial"/>
                  <w:szCs w:val="20"/>
                </w:rPr>
                <w:t>Actual Plan</w:t>
              </w:r>
            </w:ins>
            <w:r w:rsidR="00E14AC8" w:rsidRPr="00E14AC8">
              <w:rPr>
                <w:rFonts w:cs="Arial"/>
                <w:szCs w:val="20"/>
              </w:rPr>
              <w:t xml:space="preserve">s and </w:t>
            </w:r>
            <w:del w:id="1735" w:author="Jason Rhee" w:date="2024-07-21T21:32:00Z" w16du:dateUtc="2024-07-21T11:32:00Z">
              <w:r w:rsidR="00E14AC8" w:rsidRPr="00E14AC8" w:rsidDel="00C82359">
                <w:rPr>
                  <w:rFonts w:cs="Arial"/>
                  <w:szCs w:val="20"/>
                </w:rPr>
                <w:delText>actual update</w:delText>
              </w:r>
            </w:del>
            <w:ins w:id="1736" w:author="Jason Rhee" w:date="2024-07-21T21:32:00Z" w16du:dateUtc="2024-07-21T11:32:00Z">
              <w:r w:rsidR="00C82359">
                <w:rPr>
                  <w:rFonts w:cs="Arial"/>
                  <w:szCs w:val="20"/>
                </w:rPr>
                <w:t>Actual Update</w:t>
              </w:r>
            </w:ins>
            <w:r w:rsidR="00E14AC8" w:rsidRPr="00E14AC8">
              <w:rPr>
                <w:rFonts w:cs="Arial"/>
                <w:szCs w:val="20"/>
              </w:rPr>
              <w:t>s.</w:t>
            </w:r>
          </w:p>
        </w:tc>
      </w:tr>
    </w:tbl>
    <w:p w14:paraId="5196699A" w14:textId="77777777" w:rsidR="007E4334" w:rsidRDefault="007E4334" w:rsidP="00E12C79">
      <w:pPr>
        <w:pStyle w:val="subpara"/>
        <w:spacing w:before="0" w:after="0"/>
        <w:ind w:left="0" w:firstLine="0"/>
        <w:jc w:val="left"/>
        <w:rPr>
          <w:rFonts w:ascii="Arial" w:hAnsi="Arial" w:cs="Arial"/>
          <w:lang w:val="en-US"/>
        </w:rPr>
      </w:pPr>
    </w:p>
    <w:p w14:paraId="29F72280" w14:textId="77777777" w:rsidR="00EF70CB" w:rsidRPr="00D129DC" w:rsidRDefault="00EF70CB" w:rsidP="00B3435A">
      <w:pPr>
        <w:pStyle w:val="Annexheader-level2"/>
      </w:pPr>
      <w:bookmarkStart w:id="1737" w:name="_Toc454280013"/>
      <w:bookmarkStart w:id="1738" w:name="_Toc454280210"/>
      <w:bookmarkStart w:id="1739" w:name="_Toc516364"/>
      <w:bookmarkStart w:id="1740" w:name="_Toc127463880"/>
      <w:bookmarkStart w:id="1741" w:name="_Toc128125506"/>
      <w:bookmarkStart w:id="1742" w:name="_Toc141176288"/>
      <w:bookmarkStart w:id="1743" w:name="_Toc141176453"/>
      <w:bookmarkStart w:id="1744" w:name="_Toc141177085"/>
      <w:bookmarkStart w:id="1745" w:name="_Toc150177959"/>
      <w:commentRangeStart w:id="1746"/>
      <w:r w:rsidRPr="00D129DC">
        <w:t>Associations/Aggregations/Compositions</w:t>
      </w:r>
      <w:bookmarkEnd w:id="1737"/>
      <w:bookmarkEnd w:id="1738"/>
      <w:bookmarkEnd w:id="1739"/>
      <w:bookmarkEnd w:id="1740"/>
      <w:bookmarkEnd w:id="1741"/>
      <w:bookmarkEnd w:id="1742"/>
      <w:bookmarkEnd w:id="1743"/>
      <w:bookmarkEnd w:id="1744"/>
      <w:bookmarkEnd w:id="1745"/>
      <w:commentRangeEnd w:id="1746"/>
      <w:r w:rsidR="002816F9">
        <w:rPr>
          <w:rStyle w:val="CommentReference"/>
          <w:rFonts w:cs="Times New Roman"/>
          <w:b w:val="0"/>
          <w:bCs w:val="0"/>
          <w:color w:val="auto"/>
          <w:szCs w:val="20"/>
        </w:rPr>
        <w:commentReference w:id="1746"/>
      </w:r>
    </w:p>
    <w:tbl>
      <w:tblPr>
        <w:tblW w:w="9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2573"/>
        <w:gridCol w:w="4419"/>
        <w:gridCol w:w="1261"/>
      </w:tblGrid>
      <w:tr w:rsidR="00EF70CB" w:rsidRPr="00D129DC" w14:paraId="4484BD1B" w14:textId="77777777" w:rsidTr="00377D31">
        <w:trPr>
          <w:trHeight w:val="755"/>
        </w:trPr>
        <w:tc>
          <w:tcPr>
            <w:tcW w:w="9813" w:type="dxa"/>
            <w:gridSpan w:val="4"/>
            <w:shd w:val="clear" w:color="auto" w:fill="auto"/>
          </w:tcPr>
          <w:p w14:paraId="08F347AB" w14:textId="77777777" w:rsidR="00EF70CB" w:rsidRPr="00D129DC" w:rsidRDefault="00EF70CB" w:rsidP="00E12C79">
            <w:pPr>
              <w:spacing w:before="60" w:after="60"/>
              <w:jc w:val="left"/>
              <w:rPr>
                <w:rFonts w:cs="Arial"/>
                <w:szCs w:val="20"/>
                <w:u w:val="single"/>
              </w:rPr>
            </w:pPr>
            <w:r w:rsidRPr="00D129DC">
              <w:rPr>
                <w:rFonts w:cs="Arial"/>
                <w:szCs w:val="20"/>
                <w:u w:val="single"/>
              </w:rPr>
              <w:t>Remarks:</w:t>
            </w:r>
          </w:p>
          <w:p w14:paraId="78112350" w14:textId="48EC4E27" w:rsidR="005C4F42" w:rsidRPr="00CC5329" w:rsidRDefault="002F05AF" w:rsidP="00E12C79">
            <w:pPr>
              <w:numPr>
                <w:ilvl w:val="0"/>
                <w:numId w:val="58"/>
              </w:numPr>
              <w:tabs>
                <w:tab w:val="num" w:pos="360"/>
              </w:tabs>
              <w:spacing w:before="60" w:after="60"/>
              <w:rPr>
                <w:rFonts w:cs="Arial"/>
                <w:szCs w:val="20"/>
              </w:rPr>
            </w:pPr>
            <w:r w:rsidRPr="00411798">
              <w:rPr>
                <w:rFonts w:cs="Arial"/>
                <w:szCs w:val="20"/>
              </w:rPr>
              <w:t>A</w:t>
            </w:r>
            <w:r w:rsidR="004A51A9">
              <w:rPr>
                <w:rFonts w:cs="Arial"/>
                <w:szCs w:val="20"/>
              </w:rPr>
              <w:t>ggregation</w:t>
            </w:r>
            <w:r w:rsidRPr="00411798">
              <w:rPr>
                <w:rFonts w:cs="Arial"/>
                <w:szCs w:val="20"/>
              </w:rPr>
              <w:t xml:space="preserve"> relations between features of S-129 UKCM data model</w:t>
            </w:r>
            <w:r w:rsidR="00E12C79">
              <w:rPr>
                <w:rFonts w:cs="Arial"/>
                <w:szCs w:val="20"/>
              </w:rPr>
              <w:t>.</w:t>
            </w:r>
          </w:p>
        </w:tc>
      </w:tr>
      <w:tr w:rsidR="00B97B0C" w:rsidRPr="00D129DC" w14:paraId="70947649" w14:textId="77777777" w:rsidTr="00377D31">
        <w:tc>
          <w:tcPr>
            <w:tcW w:w="1555" w:type="dxa"/>
            <w:shd w:val="clear" w:color="auto" w:fill="auto"/>
          </w:tcPr>
          <w:p w14:paraId="33579731" w14:textId="77777777" w:rsidR="00EF70CB" w:rsidRPr="00D129DC" w:rsidRDefault="00EF70CB" w:rsidP="00E12C79">
            <w:pPr>
              <w:spacing w:before="60" w:after="60"/>
              <w:jc w:val="left"/>
              <w:rPr>
                <w:rFonts w:cs="Arial"/>
                <w:b/>
                <w:szCs w:val="20"/>
              </w:rPr>
            </w:pPr>
            <w:r w:rsidRPr="00D129DC">
              <w:rPr>
                <w:rFonts w:cs="Arial"/>
                <w:b/>
                <w:szCs w:val="20"/>
              </w:rPr>
              <w:t>Role Type</w:t>
            </w:r>
          </w:p>
        </w:tc>
        <w:tc>
          <w:tcPr>
            <w:tcW w:w="2573" w:type="dxa"/>
            <w:shd w:val="clear" w:color="auto" w:fill="auto"/>
          </w:tcPr>
          <w:p w14:paraId="424FF93C" w14:textId="77777777" w:rsidR="00EF70CB" w:rsidRPr="00D129DC" w:rsidRDefault="00EF70CB" w:rsidP="00E12C79">
            <w:pPr>
              <w:spacing w:before="60" w:after="60"/>
              <w:jc w:val="left"/>
              <w:rPr>
                <w:rFonts w:cs="Arial"/>
                <w:b/>
                <w:szCs w:val="20"/>
              </w:rPr>
            </w:pPr>
            <w:r w:rsidRPr="00D129DC">
              <w:rPr>
                <w:rFonts w:cs="Arial"/>
                <w:b/>
                <w:szCs w:val="20"/>
              </w:rPr>
              <w:t>Role</w:t>
            </w:r>
          </w:p>
        </w:tc>
        <w:tc>
          <w:tcPr>
            <w:tcW w:w="4419" w:type="dxa"/>
            <w:shd w:val="clear" w:color="auto" w:fill="auto"/>
          </w:tcPr>
          <w:p w14:paraId="111942C0" w14:textId="77777777" w:rsidR="00EF70CB" w:rsidRPr="00D129DC" w:rsidRDefault="00EF70CB" w:rsidP="00E12C79">
            <w:pPr>
              <w:spacing w:before="60" w:after="60"/>
              <w:jc w:val="left"/>
              <w:rPr>
                <w:rFonts w:cs="Arial"/>
                <w:b/>
                <w:szCs w:val="20"/>
              </w:rPr>
            </w:pPr>
            <w:r w:rsidRPr="00D129DC">
              <w:rPr>
                <w:rFonts w:cs="Arial"/>
                <w:b/>
                <w:szCs w:val="20"/>
              </w:rPr>
              <w:t>Features</w:t>
            </w:r>
          </w:p>
        </w:tc>
        <w:tc>
          <w:tcPr>
            <w:tcW w:w="1261" w:type="dxa"/>
            <w:shd w:val="clear" w:color="auto" w:fill="auto"/>
          </w:tcPr>
          <w:p w14:paraId="11226BF6" w14:textId="77777777" w:rsidR="00EF70CB" w:rsidRPr="00D129DC" w:rsidRDefault="00EF70CB" w:rsidP="00E12C79">
            <w:pPr>
              <w:spacing w:before="60" w:after="60"/>
              <w:jc w:val="left"/>
              <w:rPr>
                <w:rFonts w:cs="Arial"/>
                <w:b/>
                <w:szCs w:val="20"/>
              </w:rPr>
            </w:pPr>
            <w:r w:rsidRPr="00D129DC">
              <w:rPr>
                <w:rFonts w:cs="Arial"/>
                <w:b/>
                <w:szCs w:val="20"/>
              </w:rPr>
              <w:t>Multiplicity</w:t>
            </w:r>
          </w:p>
        </w:tc>
      </w:tr>
      <w:tr w:rsidR="00A36B63" w:rsidRPr="00D129DC" w14:paraId="0488971C" w14:textId="77777777" w:rsidTr="00377D31">
        <w:trPr>
          <w:ins w:id="1747" w:author="Jason Rhee" w:date="2024-07-16T17:42:00Z"/>
        </w:trPr>
        <w:tc>
          <w:tcPr>
            <w:tcW w:w="1555" w:type="dxa"/>
            <w:vMerge w:val="restart"/>
            <w:shd w:val="clear" w:color="auto" w:fill="auto"/>
          </w:tcPr>
          <w:p w14:paraId="05128429" w14:textId="4B6A6C4E" w:rsidR="00A36B63" w:rsidRPr="00D129DC" w:rsidRDefault="008C090A" w:rsidP="00A36B63">
            <w:pPr>
              <w:spacing w:before="60" w:after="60"/>
              <w:jc w:val="left"/>
              <w:rPr>
                <w:ins w:id="1748" w:author="Jason Rhee" w:date="2024-07-16T17:42:00Z" w16du:dateUtc="2024-07-16T07:42:00Z"/>
                <w:rFonts w:cs="Arial"/>
                <w:b/>
                <w:szCs w:val="20"/>
              </w:rPr>
            </w:pPr>
            <w:ins w:id="1749" w:author="Jason Rhee" w:date="2024-07-21T17:23:00Z" w16du:dateUtc="2024-07-21T07:23:00Z">
              <w:r>
                <w:rPr>
                  <w:rFonts w:cs="Arial"/>
                  <w:szCs w:val="20"/>
                </w:rPr>
                <w:t>Composition</w:t>
              </w:r>
            </w:ins>
          </w:p>
        </w:tc>
        <w:tc>
          <w:tcPr>
            <w:tcW w:w="2573" w:type="dxa"/>
            <w:shd w:val="clear" w:color="auto" w:fill="auto"/>
          </w:tcPr>
          <w:p w14:paraId="3264B9C0" w14:textId="7CD77D47" w:rsidR="00A36B63" w:rsidRPr="00D129DC" w:rsidRDefault="00377D31" w:rsidP="00A36B63">
            <w:pPr>
              <w:spacing w:before="60" w:after="60"/>
              <w:jc w:val="left"/>
              <w:rPr>
                <w:ins w:id="1750" w:author="Jason Rhee" w:date="2024-07-16T17:42:00Z" w16du:dateUtc="2024-07-16T07:42:00Z"/>
                <w:rFonts w:cs="Arial"/>
                <w:b/>
                <w:szCs w:val="20"/>
              </w:rPr>
            </w:pPr>
            <w:ins w:id="1751" w:author="Jason Rhee" w:date="2024-07-21T17:24:00Z" w16du:dateUtc="2024-07-21T07:24:00Z">
              <w:r>
                <w:rPr>
                  <w:rFonts w:cs="Arial" w:hint="eastAsia"/>
                  <w:szCs w:val="20"/>
                </w:rPr>
                <w:t>theCollection</w:t>
              </w:r>
            </w:ins>
          </w:p>
        </w:tc>
        <w:tc>
          <w:tcPr>
            <w:tcW w:w="4419" w:type="dxa"/>
            <w:shd w:val="clear" w:color="auto" w:fill="auto"/>
          </w:tcPr>
          <w:p w14:paraId="5D36DA52" w14:textId="5EE781DE" w:rsidR="00A36B63" w:rsidRPr="00D129DC" w:rsidRDefault="00A36B63" w:rsidP="00A36B63">
            <w:pPr>
              <w:spacing w:before="60" w:after="60"/>
              <w:jc w:val="left"/>
              <w:rPr>
                <w:ins w:id="1752" w:author="Jason Rhee" w:date="2024-07-16T17:42:00Z" w16du:dateUtc="2024-07-16T07:42:00Z"/>
                <w:rFonts w:cs="Arial"/>
                <w:b/>
                <w:szCs w:val="20"/>
              </w:rPr>
            </w:pPr>
            <w:ins w:id="1753" w:author="Jason Rhee" w:date="2024-07-16T17:42:00Z" w16du:dateUtc="2024-07-16T07:42:00Z">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Area</w:t>
              </w:r>
            </w:ins>
          </w:p>
        </w:tc>
        <w:tc>
          <w:tcPr>
            <w:tcW w:w="1261" w:type="dxa"/>
            <w:shd w:val="clear" w:color="auto" w:fill="auto"/>
          </w:tcPr>
          <w:p w14:paraId="1C625CA3" w14:textId="39D7998D" w:rsidR="00A36B63" w:rsidRPr="00D129DC" w:rsidRDefault="00A36B63" w:rsidP="00A36B63">
            <w:pPr>
              <w:spacing w:before="60" w:after="60"/>
              <w:jc w:val="left"/>
              <w:rPr>
                <w:ins w:id="1754" w:author="Jason Rhee" w:date="2024-07-16T17:42:00Z" w16du:dateUtc="2024-07-16T07:42:00Z"/>
                <w:rFonts w:cs="Arial"/>
                <w:b/>
                <w:szCs w:val="20"/>
              </w:rPr>
            </w:pPr>
            <w:ins w:id="1755" w:author="Jason Rhee" w:date="2024-07-16T17:42:00Z" w16du:dateUtc="2024-07-16T07:42:00Z">
              <w:r>
                <w:rPr>
                  <w:rFonts w:cs="Arial" w:hint="eastAsia"/>
                  <w:szCs w:val="20"/>
                </w:rPr>
                <w:t>1</w:t>
              </w:r>
            </w:ins>
          </w:p>
        </w:tc>
      </w:tr>
      <w:tr w:rsidR="00A36B63" w:rsidRPr="00D129DC" w14:paraId="17618B34" w14:textId="77777777" w:rsidTr="00377D31">
        <w:trPr>
          <w:ins w:id="1756" w:author="Jason Rhee" w:date="2024-07-16T17:42:00Z"/>
        </w:trPr>
        <w:tc>
          <w:tcPr>
            <w:tcW w:w="1555" w:type="dxa"/>
            <w:vMerge/>
            <w:shd w:val="clear" w:color="auto" w:fill="auto"/>
          </w:tcPr>
          <w:p w14:paraId="555B5AB1" w14:textId="77777777" w:rsidR="00A36B63" w:rsidRPr="00D129DC" w:rsidRDefault="00A36B63" w:rsidP="00A36B63">
            <w:pPr>
              <w:spacing w:before="60" w:after="60"/>
              <w:jc w:val="left"/>
              <w:rPr>
                <w:ins w:id="1757" w:author="Jason Rhee" w:date="2024-07-16T17:42:00Z" w16du:dateUtc="2024-07-16T07:42:00Z"/>
                <w:rFonts w:cs="Arial"/>
                <w:b/>
                <w:szCs w:val="20"/>
              </w:rPr>
            </w:pPr>
          </w:p>
        </w:tc>
        <w:tc>
          <w:tcPr>
            <w:tcW w:w="2573" w:type="dxa"/>
            <w:shd w:val="clear" w:color="auto" w:fill="auto"/>
          </w:tcPr>
          <w:p w14:paraId="2CB32CE5" w14:textId="57DA5BAC" w:rsidR="00A36B63" w:rsidRPr="00D129DC" w:rsidRDefault="00377D31" w:rsidP="00A36B63">
            <w:pPr>
              <w:spacing w:before="60" w:after="60"/>
              <w:jc w:val="left"/>
              <w:rPr>
                <w:ins w:id="1758" w:author="Jason Rhee" w:date="2024-07-16T17:42:00Z" w16du:dateUtc="2024-07-16T07:42:00Z"/>
                <w:rFonts w:cs="Arial"/>
                <w:b/>
                <w:szCs w:val="20"/>
              </w:rPr>
            </w:pPr>
            <w:ins w:id="1759" w:author="Jason Rhee" w:date="2024-07-21T17:25:00Z" w16du:dateUtc="2024-07-21T07:25:00Z">
              <w:r>
                <w:rPr>
                  <w:rFonts w:cs="Arial" w:hint="eastAsia"/>
                  <w:szCs w:val="20"/>
                </w:rPr>
                <w:t>theComponent</w:t>
              </w:r>
            </w:ins>
          </w:p>
        </w:tc>
        <w:tc>
          <w:tcPr>
            <w:tcW w:w="4419" w:type="dxa"/>
            <w:shd w:val="clear" w:color="auto" w:fill="auto"/>
          </w:tcPr>
          <w:p w14:paraId="70CE0995" w14:textId="78146DEE" w:rsidR="00A36B63" w:rsidRPr="00D129DC" w:rsidRDefault="00A36B63" w:rsidP="00A36B63">
            <w:pPr>
              <w:spacing w:before="60" w:after="60"/>
              <w:jc w:val="left"/>
              <w:rPr>
                <w:ins w:id="1760" w:author="Jason Rhee" w:date="2024-07-16T17:42:00Z" w16du:dateUtc="2024-07-16T07:42:00Z"/>
                <w:rFonts w:cs="Arial"/>
                <w:b/>
                <w:szCs w:val="20"/>
              </w:rPr>
            </w:pPr>
            <w:ins w:id="1761" w:author="Jason Rhee" w:date="2024-07-16T17:42:00Z" w16du:dateUtc="2024-07-16T07:42:00Z">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 xml:space="preserve">Area - </w:t>
              </w:r>
              <w:r w:rsidRPr="0091514D">
                <w:rPr>
                  <w:rFonts w:cs="Arial" w:hint="eastAsia"/>
                  <w:szCs w:val="20"/>
                </w:rPr>
                <w:t>U</w:t>
              </w:r>
              <w:r w:rsidRPr="0091514D">
                <w:rPr>
                  <w:rFonts w:cs="Arial"/>
                  <w:szCs w:val="20"/>
                </w:rPr>
                <w:t xml:space="preserve">nderKeelClearancePlan- </w:t>
              </w:r>
            </w:ins>
          </w:p>
        </w:tc>
        <w:tc>
          <w:tcPr>
            <w:tcW w:w="1261" w:type="dxa"/>
            <w:shd w:val="clear" w:color="auto" w:fill="auto"/>
          </w:tcPr>
          <w:p w14:paraId="2B528268" w14:textId="1EB46A62" w:rsidR="00A36B63" w:rsidRPr="00D129DC" w:rsidRDefault="00A36B63" w:rsidP="00A36B63">
            <w:pPr>
              <w:spacing w:before="60" w:after="60"/>
              <w:jc w:val="left"/>
              <w:rPr>
                <w:ins w:id="1762" w:author="Jason Rhee" w:date="2024-07-16T17:42:00Z" w16du:dateUtc="2024-07-16T07:42:00Z"/>
                <w:rFonts w:cs="Arial"/>
                <w:b/>
                <w:szCs w:val="20"/>
              </w:rPr>
            </w:pPr>
            <w:ins w:id="1763" w:author="Jason Rhee" w:date="2024-07-16T17:42:00Z" w16du:dateUtc="2024-07-16T07:42:00Z">
              <w:r>
                <w:rPr>
                  <w:rFonts w:cs="Arial"/>
                  <w:szCs w:val="20"/>
                </w:rPr>
                <w:t>0..*</w:t>
              </w:r>
            </w:ins>
          </w:p>
        </w:tc>
      </w:tr>
      <w:tr w:rsidR="00B97B0C" w:rsidRPr="00D129DC" w14:paraId="48149A01" w14:textId="77777777" w:rsidTr="00377D31">
        <w:tc>
          <w:tcPr>
            <w:tcW w:w="1555" w:type="dxa"/>
            <w:vMerge w:val="restart"/>
            <w:shd w:val="clear" w:color="auto" w:fill="auto"/>
          </w:tcPr>
          <w:p w14:paraId="0A8AB806" w14:textId="54DCEACB" w:rsidR="00DD454E" w:rsidRPr="00D129DC" w:rsidRDefault="00DD454E" w:rsidP="00E12C79">
            <w:pPr>
              <w:spacing w:before="60" w:after="60"/>
              <w:jc w:val="left"/>
              <w:rPr>
                <w:rFonts w:cs="Arial"/>
                <w:b/>
                <w:szCs w:val="20"/>
              </w:rPr>
            </w:pPr>
            <w:del w:id="1764" w:author="Jason Rhee" w:date="2024-07-21T17:23:00Z" w16du:dateUtc="2024-07-21T07:23:00Z">
              <w:r w:rsidRPr="00D129DC" w:rsidDel="008C090A">
                <w:rPr>
                  <w:rFonts w:cs="Arial"/>
                  <w:szCs w:val="20"/>
                </w:rPr>
                <w:delText>Aggregation</w:delText>
              </w:r>
            </w:del>
            <w:ins w:id="1765" w:author="Jason Rhee" w:date="2024-07-21T17:23:00Z" w16du:dateUtc="2024-07-21T07:23:00Z">
              <w:r w:rsidR="008C090A">
                <w:rPr>
                  <w:rFonts w:cs="Arial"/>
                  <w:szCs w:val="20"/>
                </w:rPr>
                <w:t>Composition</w:t>
              </w:r>
            </w:ins>
          </w:p>
        </w:tc>
        <w:tc>
          <w:tcPr>
            <w:tcW w:w="2573" w:type="dxa"/>
            <w:shd w:val="clear" w:color="auto" w:fill="auto"/>
          </w:tcPr>
          <w:p w14:paraId="06C26812" w14:textId="0A2817DB" w:rsidR="00DD454E" w:rsidRPr="00411798" w:rsidRDefault="004A51A9" w:rsidP="00E12C79">
            <w:pPr>
              <w:spacing w:before="60" w:after="60"/>
              <w:jc w:val="left"/>
              <w:rPr>
                <w:rFonts w:cs="Arial"/>
                <w:szCs w:val="20"/>
              </w:rPr>
            </w:pPr>
            <w:del w:id="1766" w:author="Jason Rhee" w:date="2024-07-21T17:24:00Z" w16du:dateUtc="2024-07-21T07:24:00Z">
              <w:r w:rsidRPr="00411798" w:rsidDel="00377D31">
                <w:rPr>
                  <w:rFonts w:cs="Arial"/>
                  <w:szCs w:val="20"/>
                </w:rPr>
                <w:delText>componentOf</w:delText>
              </w:r>
            </w:del>
            <w:ins w:id="1767" w:author="Jason Rhee" w:date="2024-07-21T17:24:00Z" w16du:dateUtc="2024-07-21T07:24:00Z">
              <w:r w:rsidR="00377D31">
                <w:rPr>
                  <w:rFonts w:cs="Arial"/>
                  <w:szCs w:val="20"/>
                </w:rPr>
                <w:t>theCollection</w:t>
              </w:r>
            </w:ins>
          </w:p>
        </w:tc>
        <w:tc>
          <w:tcPr>
            <w:tcW w:w="4419" w:type="dxa"/>
            <w:shd w:val="clear" w:color="auto" w:fill="auto"/>
          </w:tcPr>
          <w:p w14:paraId="6B1F1C41" w14:textId="333C396A" w:rsidR="00B97B0C" w:rsidRPr="00411798" w:rsidRDefault="00B97B0C" w:rsidP="00E12C79">
            <w:pPr>
              <w:spacing w:before="60" w:after="60"/>
              <w:jc w:val="left"/>
              <w:rPr>
                <w:rFonts w:cs="Arial"/>
                <w:szCs w:val="20"/>
              </w:rPr>
            </w:pPr>
            <w:r w:rsidRPr="00411798">
              <w:rPr>
                <w:rFonts w:cs="Arial"/>
                <w:szCs w:val="20"/>
              </w:rPr>
              <w:t>UnderKeelClearancePlan</w:t>
            </w:r>
            <w:r w:rsidR="00CC5329">
              <w:rPr>
                <w:rFonts w:cs="Arial"/>
                <w:szCs w:val="20"/>
              </w:rPr>
              <w:t xml:space="preserve">- </w:t>
            </w:r>
            <w:r w:rsidRPr="00411798">
              <w:rPr>
                <w:rFonts w:cs="Arial"/>
                <w:szCs w:val="20"/>
              </w:rPr>
              <w:t>UnderKeelClearanceControlPoint</w:t>
            </w:r>
          </w:p>
        </w:tc>
        <w:tc>
          <w:tcPr>
            <w:tcW w:w="1261" w:type="dxa"/>
            <w:shd w:val="clear" w:color="auto" w:fill="auto"/>
          </w:tcPr>
          <w:p w14:paraId="238BDFC7" w14:textId="77777777" w:rsidR="00DD454E" w:rsidRPr="00411798" w:rsidRDefault="00B97B0C" w:rsidP="00E12C79">
            <w:pPr>
              <w:spacing w:before="60" w:after="60"/>
              <w:jc w:val="left"/>
              <w:rPr>
                <w:rFonts w:cs="Arial"/>
                <w:szCs w:val="20"/>
              </w:rPr>
            </w:pPr>
            <w:r>
              <w:rPr>
                <w:rFonts w:cs="Arial" w:hint="eastAsia"/>
                <w:szCs w:val="20"/>
              </w:rPr>
              <w:t>1</w:t>
            </w:r>
          </w:p>
        </w:tc>
      </w:tr>
      <w:tr w:rsidR="00B97B0C" w:rsidRPr="00D129DC" w14:paraId="33955BDE" w14:textId="77777777" w:rsidTr="00377D31">
        <w:trPr>
          <w:trHeight w:val="187"/>
        </w:trPr>
        <w:tc>
          <w:tcPr>
            <w:tcW w:w="1555" w:type="dxa"/>
            <w:vMerge/>
            <w:shd w:val="clear" w:color="auto" w:fill="auto"/>
          </w:tcPr>
          <w:p w14:paraId="5964E17E" w14:textId="77777777" w:rsidR="00B97B0C" w:rsidRPr="00D129DC" w:rsidRDefault="00B97B0C" w:rsidP="00E12C79">
            <w:pPr>
              <w:spacing w:before="60" w:after="60"/>
              <w:jc w:val="left"/>
              <w:rPr>
                <w:rFonts w:cs="Arial"/>
                <w:b/>
                <w:szCs w:val="20"/>
              </w:rPr>
            </w:pPr>
          </w:p>
        </w:tc>
        <w:tc>
          <w:tcPr>
            <w:tcW w:w="2573" w:type="dxa"/>
            <w:shd w:val="clear" w:color="auto" w:fill="auto"/>
          </w:tcPr>
          <w:p w14:paraId="0E2B8368" w14:textId="42C5B072" w:rsidR="00B97B0C" w:rsidRPr="00411798" w:rsidRDefault="00B97B0C" w:rsidP="00E12C79">
            <w:pPr>
              <w:spacing w:before="60" w:after="60"/>
              <w:jc w:val="left"/>
              <w:rPr>
                <w:rFonts w:cs="Arial"/>
                <w:szCs w:val="20"/>
              </w:rPr>
            </w:pPr>
            <w:del w:id="1768" w:author="Jason Rhee" w:date="2024-07-21T17:25:00Z" w16du:dateUtc="2024-07-21T07:25:00Z">
              <w:r w:rsidRPr="00411798" w:rsidDel="00377D31">
                <w:rPr>
                  <w:rFonts w:cs="Arial"/>
                  <w:szCs w:val="20"/>
                </w:rPr>
                <w:delText>consistOf</w:delText>
              </w:r>
            </w:del>
            <w:ins w:id="1769" w:author="Jason Rhee" w:date="2024-07-21T17:25:00Z" w16du:dateUtc="2024-07-21T07:25:00Z">
              <w:r w:rsidR="00377D31">
                <w:rPr>
                  <w:rFonts w:cs="Arial"/>
                  <w:szCs w:val="20"/>
                </w:rPr>
                <w:t>theComponent</w:t>
              </w:r>
            </w:ins>
          </w:p>
        </w:tc>
        <w:tc>
          <w:tcPr>
            <w:tcW w:w="4419" w:type="dxa"/>
            <w:shd w:val="clear" w:color="auto" w:fill="auto"/>
          </w:tcPr>
          <w:p w14:paraId="365CDE16" w14:textId="77777777" w:rsidR="00B97B0C" w:rsidRPr="00411798" w:rsidRDefault="00B97B0C" w:rsidP="00E12C79">
            <w:pPr>
              <w:spacing w:before="60" w:after="60"/>
              <w:jc w:val="left"/>
              <w:rPr>
                <w:rFonts w:cs="Arial"/>
                <w:szCs w:val="20"/>
              </w:rPr>
            </w:pPr>
            <w:r w:rsidRPr="0091514D">
              <w:rPr>
                <w:rFonts w:cs="Arial" w:hint="eastAsia"/>
                <w:szCs w:val="20"/>
              </w:rPr>
              <w:t>U</w:t>
            </w:r>
            <w:r w:rsidRPr="0091514D">
              <w:rPr>
                <w:rFonts w:cs="Arial"/>
                <w:szCs w:val="20"/>
              </w:rPr>
              <w:t>nderKeelClearanceControlPoint</w:t>
            </w:r>
            <w:r>
              <w:rPr>
                <w:rFonts w:cs="Arial"/>
                <w:szCs w:val="20"/>
              </w:rPr>
              <w:t xml:space="preserve">-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23C0B967" w14:textId="77777777" w:rsidR="00B97B0C" w:rsidRPr="00411798" w:rsidRDefault="00B97B0C" w:rsidP="00E12C79">
            <w:pPr>
              <w:spacing w:before="60" w:after="60"/>
              <w:jc w:val="left"/>
              <w:rPr>
                <w:rFonts w:cs="Arial"/>
                <w:szCs w:val="20"/>
              </w:rPr>
            </w:pPr>
            <w:r>
              <w:rPr>
                <w:rFonts w:cs="Arial" w:hint="eastAsia"/>
                <w:szCs w:val="20"/>
              </w:rPr>
              <w:t>1</w:t>
            </w:r>
            <w:r>
              <w:rPr>
                <w:rFonts w:cs="Arial"/>
                <w:szCs w:val="20"/>
              </w:rPr>
              <w:t>..*</w:t>
            </w:r>
          </w:p>
        </w:tc>
      </w:tr>
      <w:tr w:rsidR="00B97B0C" w:rsidRPr="00D129DC" w14:paraId="2AFF39EC" w14:textId="77777777" w:rsidTr="00377D31">
        <w:trPr>
          <w:trHeight w:val="187"/>
        </w:trPr>
        <w:tc>
          <w:tcPr>
            <w:tcW w:w="1555" w:type="dxa"/>
            <w:vMerge w:val="restart"/>
            <w:shd w:val="clear" w:color="auto" w:fill="auto"/>
          </w:tcPr>
          <w:p w14:paraId="03F21703" w14:textId="7549A121" w:rsidR="00B97B0C" w:rsidRPr="00411798" w:rsidRDefault="00B97B0C" w:rsidP="00E12C79">
            <w:pPr>
              <w:spacing w:before="60" w:after="60"/>
              <w:jc w:val="left"/>
              <w:rPr>
                <w:rFonts w:cs="Arial"/>
                <w:szCs w:val="20"/>
              </w:rPr>
            </w:pPr>
            <w:del w:id="1770" w:author="Jason Rhee" w:date="2024-07-21T17:23:00Z" w16du:dateUtc="2024-07-21T07:23:00Z">
              <w:r w:rsidRPr="00D129DC" w:rsidDel="008C090A">
                <w:rPr>
                  <w:rFonts w:cs="Arial"/>
                  <w:szCs w:val="20"/>
                </w:rPr>
                <w:delText>Aggregation</w:delText>
              </w:r>
            </w:del>
            <w:ins w:id="1771" w:author="Jason Rhee" w:date="2024-07-21T17:23:00Z" w16du:dateUtc="2024-07-21T07:23:00Z">
              <w:r w:rsidR="008C090A">
                <w:rPr>
                  <w:rFonts w:cs="Arial"/>
                  <w:szCs w:val="20"/>
                </w:rPr>
                <w:t>Composition</w:t>
              </w:r>
            </w:ins>
          </w:p>
        </w:tc>
        <w:tc>
          <w:tcPr>
            <w:tcW w:w="2573" w:type="dxa"/>
            <w:shd w:val="clear" w:color="auto" w:fill="auto"/>
          </w:tcPr>
          <w:p w14:paraId="79698CE0" w14:textId="1E739C2E" w:rsidR="00B97B0C" w:rsidRPr="00D129DC" w:rsidRDefault="00B97B0C" w:rsidP="00E12C79">
            <w:pPr>
              <w:spacing w:before="60" w:after="60"/>
              <w:jc w:val="left"/>
              <w:rPr>
                <w:rFonts w:cs="Arial"/>
                <w:b/>
                <w:szCs w:val="20"/>
              </w:rPr>
            </w:pPr>
            <w:del w:id="1772"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ins w:id="1773" w:author="Jason Rhee" w:date="2024-07-21T17:24:00Z" w16du:dateUtc="2024-07-21T07:24:00Z">
              <w:r w:rsidR="00377D31">
                <w:rPr>
                  <w:rFonts w:cs="Arial" w:hint="eastAsia"/>
                  <w:szCs w:val="20"/>
                </w:rPr>
                <w:t>theCollection</w:t>
              </w:r>
            </w:ins>
          </w:p>
        </w:tc>
        <w:tc>
          <w:tcPr>
            <w:tcW w:w="4419" w:type="dxa"/>
            <w:shd w:val="clear" w:color="auto" w:fill="auto"/>
          </w:tcPr>
          <w:p w14:paraId="614E75D1"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cs="Arial"/>
                <w:szCs w:val="20"/>
              </w:rPr>
              <w:t>NonNavigatbleArea</w:t>
            </w:r>
          </w:p>
        </w:tc>
        <w:tc>
          <w:tcPr>
            <w:tcW w:w="1261" w:type="dxa"/>
            <w:shd w:val="clear" w:color="auto" w:fill="auto"/>
          </w:tcPr>
          <w:p w14:paraId="1A0ACA4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4300E43E" w14:textId="77777777" w:rsidTr="00377D31">
        <w:trPr>
          <w:trHeight w:val="187"/>
        </w:trPr>
        <w:tc>
          <w:tcPr>
            <w:tcW w:w="1555" w:type="dxa"/>
            <w:vMerge/>
            <w:shd w:val="clear" w:color="auto" w:fill="auto"/>
          </w:tcPr>
          <w:p w14:paraId="1C5DDFB0" w14:textId="77777777" w:rsidR="00B97B0C" w:rsidRPr="00D129DC" w:rsidRDefault="00B97B0C" w:rsidP="00E12C79">
            <w:pPr>
              <w:spacing w:before="60" w:after="60"/>
              <w:jc w:val="left"/>
              <w:rPr>
                <w:rFonts w:cs="Arial"/>
                <w:b/>
                <w:szCs w:val="20"/>
              </w:rPr>
            </w:pPr>
          </w:p>
        </w:tc>
        <w:tc>
          <w:tcPr>
            <w:tcW w:w="2573" w:type="dxa"/>
            <w:shd w:val="clear" w:color="auto" w:fill="auto"/>
          </w:tcPr>
          <w:p w14:paraId="585B2B51" w14:textId="43B1D558" w:rsidR="00B97B0C" w:rsidRPr="00D129DC" w:rsidRDefault="00B97B0C" w:rsidP="00E12C79">
            <w:pPr>
              <w:spacing w:before="60" w:after="60"/>
              <w:jc w:val="left"/>
              <w:rPr>
                <w:rFonts w:cs="Arial"/>
                <w:b/>
                <w:szCs w:val="20"/>
              </w:rPr>
            </w:pPr>
            <w:del w:id="1774"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ins w:id="1775" w:author="Jason Rhee" w:date="2024-07-21T17:25:00Z" w16du:dateUtc="2024-07-21T07:25:00Z">
              <w:r w:rsidR="00377D31">
                <w:rPr>
                  <w:rFonts w:cs="Arial" w:hint="eastAsia"/>
                  <w:szCs w:val="20"/>
                </w:rPr>
                <w:t>theComponent</w:t>
              </w:r>
            </w:ins>
          </w:p>
        </w:tc>
        <w:tc>
          <w:tcPr>
            <w:tcW w:w="4419" w:type="dxa"/>
            <w:shd w:val="clear" w:color="auto" w:fill="auto"/>
          </w:tcPr>
          <w:p w14:paraId="3C99AE19"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nderKeelClearance</w:t>
            </w:r>
            <w:r>
              <w:rPr>
                <w:rFonts w:cs="Arial"/>
                <w:szCs w:val="20"/>
              </w:rPr>
              <w:t xml:space="preserve">NonNavigatbleArea-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6EB8CF98" w14:textId="18329315"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r w:rsidR="00B97B0C" w:rsidRPr="00D129DC" w14:paraId="0EF6960E" w14:textId="77777777" w:rsidTr="00377D31">
        <w:trPr>
          <w:trHeight w:val="187"/>
        </w:trPr>
        <w:tc>
          <w:tcPr>
            <w:tcW w:w="1555" w:type="dxa"/>
            <w:vMerge w:val="restart"/>
            <w:shd w:val="clear" w:color="auto" w:fill="auto"/>
          </w:tcPr>
          <w:p w14:paraId="1440F944" w14:textId="30D3FF1E" w:rsidR="00B97B0C" w:rsidRPr="00D129DC" w:rsidRDefault="00B97B0C" w:rsidP="00E12C79">
            <w:pPr>
              <w:spacing w:before="60" w:after="60"/>
              <w:jc w:val="left"/>
              <w:rPr>
                <w:rFonts w:cs="Arial"/>
                <w:b/>
                <w:szCs w:val="20"/>
              </w:rPr>
            </w:pPr>
            <w:del w:id="1776" w:author="Jason Rhee" w:date="2024-07-21T17:23:00Z" w16du:dateUtc="2024-07-21T07:23:00Z">
              <w:r w:rsidRPr="00D129DC" w:rsidDel="008C090A">
                <w:rPr>
                  <w:rFonts w:cs="Arial"/>
                  <w:szCs w:val="20"/>
                </w:rPr>
                <w:delText>Aggregation</w:delText>
              </w:r>
            </w:del>
            <w:ins w:id="1777" w:author="Jason Rhee" w:date="2024-07-21T17:23:00Z" w16du:dateUtc="2024-07-21T07:23:00Z">
              <w:r w:rsidR="008C090A">
                <w:rPr>
                  <w:rFonts w:cs="Arial"/>
                  <w:szCs w:val="20"/>
                </w:rPr>
                <w:t>Composition</w:t>
              </w:r>
            </w:ins>
          </w:p>
        </w:tc>
        <w:tc>
          <w:tcPr>
            <w:tcW w:w="2573" w:type="dxa"/>
            <w:shd w:val="clear" w:color="auto" w:fill="auto"/>
          </w:tcPr>
          <w:p w14:paraId="1BA757E8" w14:textId="575C7275" w:rsidR="00B97B0C" w:rsidRPr="00D129DC" w:rsidRDefault="00B97B0C" w:rsidP="00E12C79">
            <w:pPr>
              <w:spacing w:before="60" w:after="60"/>
              <w:jc w:val="left"/>
              <w:rPr>
                <w:rFonts w:cs="Arial"/>
                <w:b/>
                <w:szCs w:val="20"/>
              </w:rPr>
            </w:pPr>
            <w:del w:id="1778"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ins w:id="1779" w:author="Jason Rhee" w:date="2024-07-21T17:24:00Z" w16du:dateUtc="2024-07-21T07:24:00Z">
              <w:r w:rsidR="00377D31">
                <w:rPr>
                  <w:rFonts w:cs="Arial" w:hint="eastAsia"/>
                  <w:szCs w:val="20"/>
                </w:rPr>
                <w:t>theCollection</w:t>
              </w:r>
            </w:ins>
          </w:p>
        </w:tc>
        <w:tc>
          <w:tcPr>
            <w:tcW w:w="4419" w:type="dxa"/>
            <w:shd w:val="clear" w:color="auto" w:fill="auto"/>
          </w:tcPr>
          <w:p w14:paraId="7DE42D94"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cs="Arial"/>
                <w:szCs w:val="20"/>
              </w:rPr>
              <w:t>AlmostNonNavigatbleArea</w:t>
            </w:r>
          </w:p>
        </w:tc>
        <w:tc>
          <w:tcPr>
            <w:tcW w:w="1261" w:type="dxa"/>
            <w:shd w:val="clear" w:color="auto" w:fill="auto"/>
          </w:tcPr>
          <w:p w14:paraId="35B57FD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7A5B67CA" w14:textId="77777777" w:rsidTr="00377D31">
        <w:trPr>
          <w:trHeight w:val="187"/>
        </w:trPr>
        <w:tc>
          <w:tcPr>
            <w:tcW w:w="1555" w:type="dxa"/>
            <w:vMerge/>
            <w:shd w:val="clear" w:color="auto" w:fill="auto"/>
          </w:tcPr>
          <w:p w14:paraId="24E751FB" w14:textId="77777777" w:rsidR="00B97B0C" w:rsidRPr="00D129DC" w:rsidRDefault="00B97B0C" w:rsidP="00E12C79">
            <w:pPr>
              <w:spacing w:before="60" w:after="60"/>
              <w:jc w:val="left"/>
              <w:rPr>
                <w:rFonts w:cs="Arial"/>
                <w:b/>
                <w:szCs w:val="20"/>
              </w:rPr>
            </w:pPr>
          </w:p>
        </w:tc>
        <w:tc>
          <w:tcPr>
            <w:tcW w:w="2573" w:type="dxa"/>
            <w:shd w:val="clear" w:color="auto" w:fill="auto"/>
          </w:tcPr>
          <w:p w14:paraId="5940DB2E" w14:textId="27FBD7E0" w:rsidR="00B97B0C" w:rsidRPr="00D129DC" w:rsidRDefault="00B97B0C" w:rsidP="00E12C79">
            <w:pPr>
              <w:spacing w:before="60" w:after="60"/>
              <w:jc w:val="left"/>
              <w:rPr>
                <w:rFonts w:cs="Arial"/>
                <w:b/>
                <w:szCs w:val="20"/>
              </w:rPr>
            </w:pPr>
            <w:del w:id="1780"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ins w:id="1781" w:author="Jason Rhee" w:date="2024-07-21T17:25:00Z" w16du:dateUtc="2024-07-21T07:25:00Z">
              <w:r w:rsidR="00377D31">
                <w:rPr>
                  <w:rFonts w:cs="Arial" w:hint="eastAsia"/>
                  <w:szCs w:val="20"/>
                </w:rPr>
                <w:t>theComponent</w:t>
              </w:r>
            </w:ins>
          </w:p>
        </w:tc>
        <w:tc>
          <w:tcPr>
            <w:tcW w:w="4419" w:type="dxa"/>
            <w:shd w:val="clear" w:color="auto" w:fill="auto"/>
          </w:tcPr>
          <w:p w14:paraId="28255B1D"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nderKeelClearance</w:t>
            </w:r>
            <w:r>
              <w:rPr>
                <w:rFonts w:cs="Arial"/>
                <w:szCs w:val="20"/>
              </w:rPr>
              <w:t xml:space="preserve">AlmostNonNavigatbleArea -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3C25347D" w14:textId="674143ED"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bl>
    <w:p w14:paraId="10660F90" w14:textId="77777777" w:rsidR="00FE5A32" w:rsidRPr="00E61AD8" w:rsidRDefault="00FE5A32" w:rsidP="00FE5A32">
      <w:pPr>
        <w:rPr>
          <w:lang w:val="en-US"/>
        </w:rPr>
      </w:pPr>
    </w:p>
    <w:p w14:paraId="366FB279" w14:textId="77777777" w:rsidR="00FE5A32" w:rsidRPr="00E61AD8" w:rsidRDefault="00FE5A32" w:rsidP="00FE5A32">
      <w:pPr>
        <w:rPr>
          <w:lang w:val="en-US"/>
        </w:rPr>
      </w:pPr>
    </w:p>
    <w:p w14:paraId="761E9768" w14:textId="77777777" w:rsidR="00FE5A32" w:rsidRPr="00E61AD8" w:rsidRDefault="00FE5A32" w:rsidP="00FE5A32">
      <w:pPr>
        <w:rPr>
          <w:lang w:val="en-US"/>
        </w:rPr>
      </w:pPr>
    </w:p>
    <w:p w14:paraId="0EA36D9D" w14:textId="77777777" w:rsidR="00FE5A32" w:rsidRPr="00E61AD8" w:rsidRDefault="00FE5A32" w:rsidP="00FE5A32">
      <w:pPr>
        <w:rPr>
          <w:lang w:val="en-US"/>
        </w:rPr>
      </w:pPr>
    </w:p>
    <w:p w14:paraId="2EB0EB31" w14:textId="77777777" w:rsidR="00FE5A32" w:rsidRPr="00E61AD8" w:rsidRDefault="00FE5A32" w:rsidP="00FE5A32">
      <w:pPr>
        <w:rPr>
          <w:lang w:val="en-US"/>
        </w:rPr>
      </w:pPr>
    </w:p>
    <w:p w14:paraId="543B7165" w14:textId="77777777" w:rsidR="00FE5A32" w:rsidRPr="00E61AD8" w:rsidRDefault="00FE5A32" w:rsidP="00FE5A32">
      <w:pPr>
        <w:rPr>
          <w:lang w:val="en-US"/>
        </w:rPr>
      </w:pPr>
    </w:p>
    <w:p w14:paraId="077A0B2F" w14:textId="77777777" w:rsidR="00FE5A32" w:rsidRDefault="00FE5A32" w:rsidP="00FE5A32">
      <w:pPr>
        <w:rPr>
          <w:lang w:val="en-US"/>
        </w:rPr>
      </w:pPr>
    </w:p>
    <w:p w14:paraId="700BB53B" w14:textId="77777777" w:rsidR="00FE5A32" w:rsidRPr="00E61AD8" w:rsidRDefault="00FE5A32" w:rsidP="00FE5A32">
      <w:pPr>
        <w:rPr>
          <w:lang w:val="en-US"/>
        </w:rPr>
      </w:pPr>
    </w:p>
    <w:p w14:paraId="0C348A41" w14:textId="77777777" w:rsidR="00FE5A32" w:rsidRPr="00E61AD8" w:rsidRDefault="00FE5A32" w:rsidP="00FE5A32">
      <w:pPr>
        <w:rPr>
          <w:lang w:val="en-US"/>
        </w:rPr>
      </w:pPr>
    </w:p>
    <w:p w14:paraId="56A88FCB" w14:textId="77777777" w:rsidR="00FE5A32" w:rsidRPr="00E61AD8" w:rsidRDefault="00FE5A32" w:rsidP="00FE5A32">
      <w:pPr>
        <w:rPr>
          <w:lang w:val="en-US"/>
        </w:rPr>
      </w:pPr>
    </w:p>
    <w:p w14:paraId="1BA130B8" w14:textId="77777777" w:rsidR="00FE5A32" w:rsidRPr="00E61AD8" w:rsidRDefault="00FE5A32" w:rsidP="00FE5A32">
      <w:pPr>
        <w:rPr>
          <w:lang w:val="en-US"/>
        </w:rPr>
      </w:pPr>
    </w:p>
    <w:p w14:paraId="11D6D1BF" w14:textId="77777777" w:rsidR="00FE5A32" w:rsidRPr="00E61AD8" w:rsidRDefault="00FE5A32" w:rsidP="00FE5A32">
      <w:pPr>
        <w:rPr>
          <w:lang w:val="en-US"/>
        </w:rPr>
      </w:pPr>
    </w:p>
    <w:p w14:paraId="79394A20" w14:textId="77777777" w:rsidR="00FE5A32" w:rsidRPr="00E61AD8" w:rsidRDefault="00FE5A32" w:rsidP="00FE5A32">
      <w:pPr>
        <w:rPr>
          <w:lang w:val="en-US"/>
        </w:rPr>
      </w:pPr>
    </w:p>
    <w:p w14:paraId="25DDA13E" w14:textId="77777777" w:rsidR="00FE5A32" w:rsidRPr="00E61AD8" w:rsidRDefault="00FE5A32" w:rsidP="00FE5A32">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27F857D" w14:textId="77777777" w:rsidR="00FE5A32" w:rsidRPr="00E61AD8" w:rsidRDefault="00FE5A32" w:rsidP="00FE5A32">
      <w:pPr>
        <w:rPr>
          <w:lang w:val="en-US"/>
        </w:rPr>
      </w:pPr>
    </w:p>
    <w:p w14:paraId="488B702D" w14:textId="77777777" w:rsidR="00FE5A32" w:rsidRDefault="00FE5A32" w:rsidP="007931FF"/>
    <w:p w14:paraId="7B2277FE" w14:textId="77777777" w:rsidR="00FE5A32" w:rsidRDefault="00FE5A32" w:rsidP="007931FF"/>
    <w:p w14:paraId="1FA99C0F" w14:textId="29DAC384" w:rsidR="008A4EB6" w:rsidRPr="00BA00B6" w:rsidRDefault="00561650" w:rsidP="002721B0">
      <w:pPr>
        <w:pStyle w:val="Annex0"/>
      </w:pPr>
      <w:r w:rsidRPr="00D129DC">
        <w:br w:type="page"/>
      </w:r>
      <w:bookmarkStart w:id="1782" w:name="_Toc127463881"/>
      <w:bookmarkStart w:id="1783" w:name="_Toc128125507"/>
      <w:bookmarkStart w:id="1784" w:name="_Toc141176289"/>
      <w:bookmarkStart w:id="1785" w:name="_Toc141176454"/>
      <w:bookmarkStart w:id="1786" w:name="_Toc141177086"/>
      <w:bookmarkStart w:id="1787" w:name="_Toc150177960"/>
      <w:bookmarkStart w:id="1788" w:name="_Toc270580271"/>
      <w:r w:rsidR="008A4EB6" w:rsidRPr="00BA00B6">
        <w:lastRenderedPageBreak/>
        <w:t>Schema documentation for S129.xsd</w:t>
      </w:r>
      <w:bookmarkEnd w:id="1782"/>
      <w:bookmarkEnd w:id="1783"/>
      <w:bookmarkEnd w:id="1784"/>
      <w:bookmarkEnd w:id="1785"/>
      <w:bookmarkEnd w:id="1786"/>
      <w:bookmarkEnd w:id="1787"/>
    </w:p>
    <w:p w14:paraId="48D49FAD" w14:textId="77777777" w:rsidR="008A4EB6" w:rsidRDefault="008A4EB6" w:rsidP="00B3435A">
      <w:pPr>
        <w:pStyle w:val="Annexheader-level2"/>
      </w:pPr>
      <w:bookmarkStart w:id="1789" w:name="Table_of_Contents"/>
      <w:bookmarkStart w:id="1790" w:name="Namespace:_&quot;http://www.iho.int/S124/gml/"/>
      <w:bookmarkStart w:id="1791" w:name="_bookmark0"/>
      <w:bookmarkStart w:id="1792" w:name="Schema(s)"/>
      <w:bookmarkStart w:id="1793" w:name="_bookmark1"/>
      <w:bookmarkStart w:id="1794" w:name="_Toc516366"/>
      <w:bookmarkStart w:id="1795" w:name="_Toc127463882"/>
      <w:bookmarkStart w:id="1796" w:name="_Toc128125508"/>
      <w:bookmarkStart w:id="1797" w:name="_Toc141176290"/>
      <w:bookmarkStart w:id="1798" w:name="_Toc141176455"/>
      <w:bookmarkStart w:id="1799" w:name="_Toc141177087"/>
      <w:bookmarkStart w:id="1800" w:name="_Toc150177961"/>
      <w:bookmarkEnd w:id="1789"/>
      <w:bookmarkEnd w:id="1790"/>
      <w:bookmarkEnd w:id="1791"/>
      <w:bookmarkEnd w:id="1792"/>
      <w:bookmarkEnd w:id="1793"/>
      <w:r>
        <w:t>Schema(s)</w:t>
      </w:r>
      <w:bookmarkEnd w:id="1794"/>
      <w:bookmarkEnd w:id="1795"/>
      <w:bookmarkEnd w:id="1796"/>
      <w:bookmarkEnd w:id="1797"/>
      <w:bookmarkEnd w:id="1798"/>
      <w:bookmarkEnd w:id="1799"/>
      <w:bookmarkEnd w:id="1800"/>
    </w:p>
    <w:p w14:paraId="1FFE7A7B" w14:textId="77777777" w:rsidR="008A4EB6" w:rsidRDefault="008A4EB6" w:rsidP="00716349">
      <w:pPr>
        <w:pStyle w:val="Annex-Heading3"/>
      </w:pPr>
      <w:bookmarkStart w:id="1801" w:name="Main_schema_S129.xsd"/>
      <w:bookmarkStart w:id="1802" w:name="_bookmark2"/>
      <w:bookmarkEnd w:id="1801"/>
      <w:bookmarkEnd w:id="1802"/>
      <w:r>
        <w:rPr>
          <w:w w:val="105"/>
        </w:rPr>
        <w:t>Main</w:t>
      </w:r>
      <w:r>
        <w:rPr>
          <w:spacing w:val="-23"/>
          <w:w w:val="105"/>
        </w:rPr>
        <w:t xml:space="preserve"> </w:t>
      </w:r>
      <w:r>
        <w:rPr>
          <w:w w:val="105"/>
        </w:rPr>
        <w:t>schema</w:t>
      </w:r>
      <w:r>
        <w:rPr>
          <w:spacing w:val="-23"/>
          <w:w w:val="105"/>
        </w:rPr>
        <w:t xml:space="preserve"> </w:t>
      </w:r>
      <w:r>
        <w:rPr>
          <w:w w:val="105"/>
        </w:rPr>
        <w:t>S129.xsd</w:t>
      </w:r>
    </w:p>
    <w:tbl>
      <w:tblPr>
        <w:tblW w:w="0" w:type="auto"/>
        <w:tblInd w:w="258" w:type="dxa"/>
        <w:tblLayout w:type="fixed"/>
        <w:tblCellMar>
          <w:left w:w="0" w:type="dxa"/>
          <w:right w:w="0" w:type="dxa"/>
        </w:tblCellMar>
        <w:tblLook w:val="01E0" w:firstRow="1" w:lastRow="1" w:firstColumn="1" w:lastColumn="1" w:noHBand="0" w:noVBand="0"/>
      </w:tblPr>
      <w:tblGrid>
        <w:gridCol w:w="1031"/>
        <w:gridCol w:w="1636"/>
        <w:gridCol w:w="6934"/>
      </w:tblGrid>
      <w:tr w:rsidR="008A4EB6" w14:paraId="74FDCAF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8CFA042"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2"/>
            <w:tcBorders>
              <w:top w:val="single" w:sz="4" w:space="0" w:color="000000"/>
              <w:left w:val="single" w:sz="4" w:space="0" w:color="000000"/>
              <w:bottom w:val="single" w:sz="4" w:space="0" w:color="000000"/>
              <w:right w:val="single" w:sz="4" w:space="0" w:color="000000"/>
            </w:tcBorders>
          </w:tcPr>
          <w:p w14:paraId="7043D2E0" w14:textId="4DD7B6E2" w:rsidR="008A4EB6" w:rsidRDefault="00000000" w:rsidP="005D41D7">
            <w:pPr>
              <w:pStyle w:val="TableParagraph"/>
              <w:spacing w:before="25"/>
              <w:ind w:left="37"/>
              <w:rPr>
                <w:rFonts w:ascii="Times New Roman" w:eastAsia="Times New Roman" w:hAnsi="Times New Roman" w:cs="Times New Roman"/>
                <w:sz w:val="16"/>
                <w:szCs w:val="16"/>
              </w:rPr>
            </w:pPr>
            <w:hyperlink r:id="rId48">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72F5849" w14:textId="77777777" w:rsidTr="005D41D7">
        <w:trPr>
          <w:trHeight w:hRule="exact" w:val="325"/>
        </w:trPr>
        <w:tc>
          <w:tcPr>
            <w:tcW w:w="1031" w:type="dxa"/>
            <w:vMerge w:val="restart"/>
            <w:tcBorders>
              <w:top w:val="single" w:sz="4" w:space="0" w:color="000000"/>
              <w:left w:val="single" w:sz="4" w:space="0" w:color="000000"/>
              <w:right w:val="single" w:sz="4" w:space="0" w:color="000000"/>
            </w:tcBorders>
          </w:tcPr>
          <w:p w14:paraId="4760DB1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Properties</w:t>
            </w:r>
          </w:p>
        </w:tc>
        <w:tc>
          <w:tcPr>
            <w:tcW w:w="1636" w:type="dxa"/>
            <w:tcBorders>
              <w:top w:val="single" w:sz="4" w:space="0" w:color="000000"/>
              <w:left w:val="single" w:sz="4" w:space="0" w:color="000000"/>
              <w:bottom w:val="single" w:sz="4" w:space="0" w:color="000000"/>
              <w:right w:val="nil"/>
            </w:tcBorders>
          </w:tcPr>
          <w:p w14:paraId="69C3094E"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attribute</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7A48D564" w14:textId="77777777" w:rsidR="008A4EB6" w:rsidRDefault="008A4EB6" w:rsidP="005D41D7">
            <w:pPr>
              <w:pStyle w:val="TableParagraph"/>
              <w:spacing w:before="83"/>
              <w:ind w:left="142"/>
              <w:rPr>
                <w:rFonts w:ascii="Courier New" w:eastAsia="Courier New" w:hAnsi="Courier New" w:cs="Courier New"/>
                <w:sz w:val="16"/>
                <w:szCs w:val="16"/>
              </w:rPr>
            </w:pPr>
            <w:r>
              <w:rPr>
                <w:rFonts w:ascii="Courier New"/>
                <w:sz w:val="16"/>
              </w:rPr>
              <w:t>unqualified</w:t>
            </w:r>
          </w:p>
        </w:tc>
      </w:tr>
      <w:tr w:rsidR="008A4EB6" w14:paraId="44F2CF1A" w14:textId="77777777" w:rsidTr="005D41D7">
        <w:trPr>
          <w:trHeight w:hRule="exact" w:val="282"/>
        </w:trPr>
        <w:tc>
          <w:tcPr>
            <w:tcW w:w="1031" w:type="dxa"/>
            <w:vMerge/>
            <w:tcBorders>
              <w:left w:val="single" w:sz="4" w:space="0" w:color="000000"/>
              <w:right w:val="single" w:sz="4" w:space="0" w:color="000000"/>
            </w:tcBorders>
          </w:tcPr>
          <w:p w14:paraId="4E5AC53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0B4C502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element</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09ACCAF5"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unqualified</w:t>
            </w:r>
          </w:p>
        </w:tc>
      </w:tr>
      <w:tr w:rsidR="008A4EB6" w14:paraId="57B02E08" w14:textId="77777777" w:rsidTr="005D41D7">
        <w:trPr>
          <w:trHeight w:hRule="exact" w:val="322"/>
        </w:trPr>
        <w:tc>
          <w:tcPr>
            <w:tcW w:w="1031" w:type="dxa"/>
            <w:vMerge/>
            <w:tcBorders>
              <w:left w:val="single" w:sz="4" w:space="0" w:color="000000"/>
              <w:bottom w:val="single" w:sz="4" w:space="0" w:color="000000"/>
              <w:right w:val="single" w:sz="4" w:space="0" w:color="000000"/>
            </w:tcBorders>
          </w:tcPr>
          <w:p w14:paraId="31FFF7D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43D3629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version:</w:t>
            </w:r>
          </w:p>
        </w:tc>
        <w:tc>
          <w:tcPr>
            <w:tcW w:w="6934" w:type="dxa"/>
            <w:tcBorders>
              <w:top w:val="single" w:sz="4" w:space="0" w:color="000000"/>
              <w:left w:val="nil"/>
              <w:bottom w:val="single" w:sz="4" w:space="0" w:color="000000"/>
              <w:right w:val="single" w:sz="4" w:space="0" w:color="000000"/>
            </w:tcBorders>
          </w:tcPr>
          <w:p w14:paraId="1F7B491A"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0.1-20180531</w:t>
            </w:r>
          </w:p>
        </w:tc>
      </w:tr>
    </w:tbl>
    <w:p w14:paraId="1CE2BC9B" w14:textId="77777777" w:rsidR="008A4EB6" w:rsidRDefault="008A4EB6" w:rsidP="008A4EB6">
      <w:pPr>
        <w:spacing w:before="1"/>
        <w:rPr>
          <w:rFonts w:ascii="Courier New" w:eastAsia="Courier New" w:hAnsi="Courier New" w:cs="Courier New"/>
          <w:b/>
          <w:bCs/>
          <w:sz w:val="7"/>
          <w:szCs w:val="7"/>
        </w:rPr>
      </w:pPr>
    </w:p>
    <w:p w14:paraId="416A35AA" w14:textId="77777777" w:rsidR="008A4EB6" w:rsidRDefault="008A4EB6" w:rsidP="00B3435A">
      <w:pPr>
        <w:pStyle w:val="Annexheader-level2"/>
      </w:pPr>
      <w:bookmarkStart w:id="1803" w:name="Complex_Type(s)"/>
      <w:bookmarkStart w:id="1804" w:name="_bookmark3"/>
      <w:bookmarkStart w:id="1805" w:name="_Toc516367"/>
      <w:bookmarkStart w:id="1806" w:name="_Toc127463883"/>
      <w:bookmarkStart w:id="1807" w:name="_Toc128125509"/>
      <w:bookmarkStart w:id="1808" w:name="_Toc141176291"/>
      <w:bookmarkStart w:id="1809" w:name="_Toc141176456"/>
      <w:bookmarkStart w:id="1810" w:name="_Toc141177088"/>
      <w:bookmarkStart w:id="1811" w:name="_Toc150177962"/>
      <w:bookmarkEnd w:id="1803"/>
      <w:bookmarkEnd w:id="1804"/>
      <w:commentRangeStart w:id="1812"/>
      <w:r>
        <w:t>Complex</w:t>
      </w:r>
      <w:r>
        <w:rPr>
          <w:spacing w:val="-8"/>
        </w:rPr>
        <w:t xml:space="preserve"> </w:t>
      </w:r>
      <w:r>
        <w:rPr>
          <w:spacing w:val="-3"/>
        </w:rPr>
        <w:t>Type(s)</w:t>
      </w:r>
      <w:bookmarkEnd w:id="1805"/>
      <w:bookmarkEnd w:id="1806"/>
      <w:bookmarkEnd w:id="1807"/>
      <w:bookmarkEnd w:id="1808"/>
      <w:bookmarkEnd w:id="1809"/>
      <w:bookmarkEnd w:id="1810"/>
      <w:bookmarkEnd w:id="1811"/>
      <w:commentRangeEnd w:id="1812"/>
      <w:r w:rsidR="00105106">
        <w:rPr>
          <w:rStyle w:val="CommentReference"/>
          <w:rFonts w:cs="Times New Roman"/>
          <w:b w:val="0"/>
          <w:bCs w:val="0"/>
          <w:color w:val="auto"/>
          <w:szCs w:val="20"/>
        </w:rPr>
        <w:commentReference w:id="1812"/>
      </w:r>
    </w:p>
    <w:p w14:paraId="22998CCE" w14:textId="77777777" w:rsidR="008A4EB6" w:rsidRDefault="008A4EB6" w:rsidP="00716349">
      <w:pPr>
        <w:pStyle w:val="Annex-Heading3"/>
      </w:pPr>
      <w:bookmarkStart w:id="1813" w:name="Complex_Type_GM_Point"/>
      <w:bookmarkStart w:id="1814" w:name="_bookmark4"/>
      <w:bookmarkEnd w:id="1813"/>
      <w:bookmarkEnd w:id="1814"/>
      <w:r>
        <w:rPr>
          <w:w w:val="105"/>
        </w:rPr>
        <w:t>Complex</w:t>
      </w:r>
      <w:r>
        <w:rPr>
          <w:spacing w:val="-22"/>
          <w:w w:val="105"/>
        </w:rPr>
        <w:t xml:space="preserve"> </w:t>
      </w:r>
      <w:r>
        <w:rPr>
          <w:spacing w:val="-5"/>
          <w:w w:val="105"/>
        </w:rPr>
        <w:t>Type</w:t>
      </w:r>
      <w:r>
        <w:rPr>
          <w:spacing w:val="-21"/>
          <w:w w:val="105"/>
        </w:rPr>
        <w:t xml:space="preserve"> — </w:t>
      </w:r>
      <w:r>
        <w:rPr>
          <w:w w:val="105"/>
        </w:rPr>
        <w:t>GM_Point</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30CB902E"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1AB295F"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4E5F1593" w14:textId="678FE97F" w:rsidR="008A4EB6" w:rsidRDefault="00000000" w:rsidP="005D41D7">
            <w:pPr>
              <w:pStyle w:val="TableParagraph"/>
              <w:spacing w:before="25"/>
              <w:ind w:left="37"/>
              <w:rPr>
                <w:rFonts w:ascii="Times New Roman" w:eastAsia="Times New Roman" w:hAnsi="Times New Roman" w:cs="Times New Roman"/>
                <w:sz w:val="16"/>
                <w:szCs w:val="16"/>
              </w:rPr>
            </w:pPr>
            <w:hyperlink r:id="rId4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7D0FF2"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0C66FE2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66308537" w14:textId="77777777" w:rsidR="008A4EB6" w:rsidRDefault="008A4EB6" w:rsidP="005D41D7">
            <w:pPr>
              <w:pStyle w:val="TableParagraph"/>
              <w:spacing w:before="4"/>
              <w:rPr>
                <w:rFonts w:ascii="Courier New" w:eastAsia="Courier New" w:hAnsi="Courier New" w:cs="Courier New"/>
                <w:b/>
                <w:bCs/>
                <w:sz w:val="5"/>
                <w:szCs w:val="5"/>
              </w:rPr>
            </w:pPr>
          </w:p>
          <w:p w14:paraId="6E737C8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3A89986" wp14:editId="46166998">
                  <wp:extent cx="3076003" cy="312705"/>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0" cstate="print"/>
                          <a:stretch>
                            <a:fillRect/>
                          </a:stretch>
                        </pic:blipFill>
                        <pic:spPr>
                          <a:xfrm>
                            <a:off x="0" y="0"/>
                            <a:ext cx="3076003" cy="312705"/>
                          </a:xfrm>
                          <a:prstGeom prst="rect">
                            <a:avLst/>
                          </a:prstGeom>
                        </pic:spPr>
                      </pic:pic>
                    </a:graphicData>
                  </a:graphic>
                </wp:inline>
              </w:drawing>
            </w:r>
          </w:p>
        </w:tc>
      </w:tr>
      <w:tr w:rsidR="008A4EB6" w14:paraId="2C7D0C15"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5BD9AD1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48D19CE6"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UnderKeelClearanceControlPointType/geometry</w:t>
            </w:r>
          </w:p>
        </w:tc>
      </w:tr>
      <w:tr w:rsidR="008A4EB6" w14:paraId="77417E5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445440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04F24C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pointProperty</w:t>
            </w:r>
          </w:p>
        </w:tc>
      </w:tr>
      <w:tr w:rsidR="008A4EB6" w14:paraId="7170BC6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697B57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2519FFA2"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pointProperty</w:t>
            </w:r>
          </w:p>
        </w:tc>
      </w:tr>
    </w:tbl>
    <w:p w14:paraId="0CF95B85" w14:textId="77777777" w:rsidR="008A4EB6" w:rsidRPr="00E12C79" w:rsidRDefault="008A4EB6" w:rsidP="00E12C79">
      <w:pPr>
        <w:spacing w:before="0" w:after="0"/>
        <w:rPr>
          <w:rFonts w:eastAsia="Courier New" w:cs="Arial"/>
          <w:b/>
          <w:bCs/>
          <w:szCs w:val="20"/>
        </w:rPr>
      </w:pPr>
    </w:p>
    <w:p w14:paraId="5538C087" w14:textId="77777777" w:rsidR="008A4EB6" w:rsidRDefault="008A4EB6" w:rsidP="00716349">
      <w:pPr>
        <w:pStyle w:val="Annex-Heading3"/>
      </w:pPr>
      <w:bookmarkStart w:id="1815" w:name="Complex_Type_GM_Curve"/>
      <w:bookmarkStart w:id="1816" w:name="_bookmark5"/>
      <w:bookmarkEnd w:id="1815"/>
      <w:bookmarkEnd w:id="1816"/>
      <w:r>
        <w:rPr>
          <w:w w:val="105"/>
        </w:rPr>
        <w:t>Complex</w:t>
      </w:r>
      <w:r>
        <w:rPr>
          <w:spacing w:val="-22"/>
          <w:w w:val="105"/>
        </w:rPr>
        <w:t xml:space="preserve"> </w:t>
      </w:r>
      <w:r>
        <w:rPr>
          <w:spacing w:val="-5"/>
          <w:w w:val="105"/>
        </w:rPr>
        <w:t>Type</w:t>
      </w:r>
      <w:r>
        <w:rPr>
          <w:spacing w:val="-21"/>
          <w:w w:val="105"/>
        </w:rPr>
        <w:t xml:space="preserve"> — </w:t>
      </w:r>
      <w:r>
        <w:rPr>
          <w:w w:val="105"/>
        </w:rPr>
        <w:t>GM_Curve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7991DCDC"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6E15184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3A521239" w14:textId="16FD8E79" w:rsidR="008A4EB6" w:rsidRDefault="00000000" w:rsidP="005D41D7">
            <w:pPr>
              <w:pStyle w:val="TableParagraph"/>
              <w:spacing w:before="25"/>
              <w:ind w:left="37"/>
              <w:rPr>
                <w:rFonts w:ascii="Times New Roman" w:eastAsia="Times New Roman" w:hAnsi="Times New Roman" w:cs="Times New Roman"/>
                <w:sz w:val="16"/>
                <w:szCs w:val="16"/>
              </w:rPr>
            </w:pPr>
            <w:hyperlink r:id="rId5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0F3B8B91"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6BD2E10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141096C1" w14:textId="77777777" w:rsidR="008A4EB6" w:rsidRDefault="008A4EB6" w:rsidP="005D41D7">
            <w:pPr>
              <w:pStyle w:val="TableParagraph"/>
              <w:spacing w:before="9"/>
              <w:rPr>
                <w:rFonts w:ascii="Courier New" w:eastAsia="Courier New" w:hAnsi="Courier New" w:cs="Courier New"/>
                <w:b/>
                <w:bCs/>
                <w:sz w:val="5"/>
                <w:szCs w:val="5"/>
              </w:rPr>
            </w:pPr>
          </w:p>
          <w:p w14:paraId="5B74144C"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4DDC3BC" wp14:editId="2AAAE322">
                  <wp:extent cx="3127057" cy="312705"/>
                  <wp:effectExtent l="0" t="0" r="0" b="0"/>
                  <wp:docPr id="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2" cstate="print"/>
                          <a:stretch>
                            <a:fillRect/>
                          </a:stretch>
                        </pic:blipFill>
                        <pic:spPr>
                          <a:xfrm>
                            <a:off x="0" y="0"/>
                            <a:ext cx="3127057" cy="312705"/>
                          </a:xfrm>
                          <a:prstGeom prst="rect">
                            <a:avLst/>
                          </a:prstGeom>
                        </pic:spPr>
                      </pic:pic>
                    </a:graphicData>
                  </a:graphic>
                </wp:inline>
              </w:drawing>
            </w:r>
          </w:p>
        </w:tc>
      </w:tr>
      <w:tr w:rsidR="008A4EB6" w14:paraId="727FE638"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A65F8F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350DEE6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r w:rsidR="008A4EB6" w14:paraId="4E863112"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2FAFD5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79A88F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bl>
    <w:p w14:paraId="6F13711B" w14:textId="77777777" w:rsidR="00E12C79" w:rsidRPr="00E12C79" w:rsidRDefault="00E12C79" w:rsidP="00E12C79">
      <w:pPr>
        <w:spacing w:before="0" w:after="0"/>
        <w:rPr>
          <w:rFonts w:eastAsia="Courier New"/>
        </w:rPr>
      </w:pPr>
      <w:bookmarkStart w:id="1817" w:name="Complex_Type_GM_Surface"/>
      <w:bookmarkStart w:id="1818" w:name="_bookmark6"/>
      <w:bookmarkEnd w:id="1817"/>
      <w:bookmarkEnd w:id="1818"/>
    </w:p>
    <w:p w14:paraId="0D154D3E"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5"/>
        </w:rPr>
        <w:t xml:space="preserve"> — </w:t>
      </w:r>
      <w:r w:rsidRPr="00C91090">
        <w:rPr>
          <w:w w:val="105"/>
        </w:rPr>
        <w:t>GM_Surface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2890041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2A645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661401A5" w14:textId="184F6990" w:rsidR="008A4EB6" w:rsidRDefault="00000000" w:rsidP="005D41D7">
            <w:pPr>
              <w:pStyle w:val="TableParagraph"/>
              <w:spacing w:before="25"/>
              <w:ind w:left="37"/>
              <w:rPr>
                <w:rFonts w:ascii="Times New Roman" w:eastAsia="Times New Roman" w:hAnsi="Times New Roman" w:cs="Times New Roman"/>
                <w:sz w:val="16"/>
                <w:szCs w:val="16"/>
              </w:rPr>
            </w:pPr>
            <w:hyperlink r:id="rId53">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2D1672F" w14:textId="77777777" w:rsidTr="005D41D7">
        <w:trPr>
          <w:trHeight w:hRule="exact" w:val="656"/>
        </w:trPr>
        <w:tc>
          <w:tcPr>
            <w:tcW w:w="1031" w:type="dxa"/>
            <w:tcBorders>
              <w:top w:val="single" w:sz="4" w:space="0" w:color="000000"/>
              <w:left w:val="single" w:sz="4" w:space="0" w:color="000000"/>
              <w:bottom w:val="single" w:sz="4" w:space="0" w:color="000000"/>
              <w:right w:val="single" w:sz="4" w:space="0" w:color="000000"/>
            </w:tcBorders>
          </w:tcPr>
          <w:p w14:paraId="37FA98F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23CAF9B3" w14:textId="77777777" w:rsidR="008A4EB6" w:rsidRDefault="008A4EB6" w:rsidP="005D41D7">
            <w:pPr>
              <w:pStyle w:val="TableParagraph"/>
              <w:spacing w:before="4"/>
              <w:rPr>
                <w:rFonts w:ascii="Courier New" w:eastAsia="Courier New" w:hAnsi="Courier New" w:cs="Courier New"/>
                <w:b/>
                <w:bCs/>
                <w:sz w:val="5"/>
                <w:szCs w:val="5"/>
              </w:rPr>
            </w:pPr>
          </w:p>
          <w:p w14:paraId="3CDA03D2"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8D84F0A" wp14:editId="1D5D1B9C">
                  <wp:extent cx="3299364" cy="312705"/>
                  <wp:effectExtent l="0" t="0" r="0" b="0"/>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4" cstate="print"/>
                          <a:stretch>
                            <a:fillRect/>
                          </a:stretch>
                        </pic:blipFill>
                        <pic:spPr>
                          <a:xfrm>
                            <a:off x="0" y="0"/>
                            <a:ext cx="3299364" cy="312705"/>
                          </a:xfrm>
                          <a:prstGeom prst="rect">
                            <a:avLst/>
                          </a:prstGeom>
                        </pic:spPr>
                      </pic:pic>
                    </a:graphicData>
                  </a:graphic>
                </wp:inline>
              </w:drawing>
            </w:r>
          </w:p>
        </w:tc>
      </w:tr>
      <w:tr w:rsidR="008A4EB6" w14:paraId="2AD8EBF9" w14:textId="77777777" w:rsidTr="005D41D7">
        <w:trPr>
          <w:trHeight w:hRule="exact" w:val="559"/>
        </w:trPr>
        <w:tc>
          <w:tcPr>
            <w:tcW w:w="1031" w:type="dxa"/>
            <w:tcBorders>
              <w:top w:val="single" w:sz="4" w:space="0" w:color="000000"/>
              <w:left w:val="single" w:sz="4" w:space="0" w:color="000000"/>
              <w:bottom w:val="single" w:sz="4" w:space="0" w:color="000000"/>
              <w:right w:val="single" w:sz="4" w:space="0" w:color="000000"/>
            </w:tcBorders>
          </w:tcPr>
          <w:p w14:paraId="06702C0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1855B3A1" w14:textId="29452103" w:rsidR="008A4EB6" w:rsidRDefault="008A4EB6" w:rsidP="005D41D7">
            <w:pPr>
              <w:pStyle w:val="TableParagraph"/>
              <w:tabs>
                <w:tab w:val="left" w:pos="1773"/>
              </w:tabs>
              <w:spacing w:before="67" w:line="250" w:lineRule="auto"/>
              <w:ind w:left="1773" w:right="543"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UnderKeelClearanceAlmostNonNavigableAreaType/geometry,      </w:t>
            </w:r>
            <w:r>
              <w:rPr>
                <w:rFonts w:ascii="Times New Roman"/>
                <w:spacing w:val="22"/>
                <w:w w:val="95"/>
                <w:sz w:val="16"/>
              </w:rPr>
              <w:t xml:space="preserve"> </w:t>
            </w:r>
            <w:r>
              <w:rPr>
                <w:rFonts w:ascii="Times New Roman"/>
                <w:w w:val="95"/>
                <w:sz w:val="16"/>
              </w:rPr>
              <w:t>UnderKeelClearanceNonNaviga-</w:t>
            </w:r>
            <w:r>
              <w:rPr>
                <w:rFonts w:ascii="Times New Roman"/>
                <w:w w:val="99"/>
                <w:sz w:val="16"/>
              </w:rPr>
              <w:t xml:space="preserve"> </w:t>
            </w:r>
            <w:r>
              <w:rPr>
                <w:rFonts w:ascii="Times New Roman"/>
                <w:w w:val="95"/>
                <w:sz w:val="16"/>
              </w:rPr>
              <w:t xml:space="preserve">bleAreaType/geometry,    </w:t>
            </w:r>
            <w:r>
              <w:rPr>
                <w:rFonts w:ascii="Times New Roman"/>
                <w:spacing w:val="15"/>
                <w:w w:val="95"/>
                <w:sz w:val="16"/>
              </w:rPr>
              <w:t xml:space="preserve"> </w:t>
            </w:r>
            <w:r>
              <w:rPr>
                <w:rFonts w:ascii="Times New Roman"/>
                <w:w w:val="95"/>
                <w:sz w:val="16"/>
              </w:rPr>
              <w:t>UnderKeelClearancePlan</w:t>
            </w:r>
            <w:ins w:id="1819" w:author="Jason Rhee" w:date="2024-07-21T17:34:00Z" w16du:dateUtc="2024-07-21T07:34:00Z">
              <w:r w:rsidR="003E466E">
                <w:rPr>
                  <w:rFonts w:ascii="Times New Roman"/>
                  <w:w w:val="95"/>
                  <w:sz w:val="16"/>
                </w:rPr>
                <w:t>Area</w:t>
              </w:r>
            </w:ins>
            <w:r>
              <w:rPr>
                <w:rFonts w:ascii="Times New Roman"/>
                <w:w w:val="95"/>
                <w:sz w:val="16"/>
              </w:rPr>
              <w:t>Type/geometry</w:t>
            </w:r>
          </w:p>
        </w:tc>
      </w:tr>
      <w:tr w:rsidR="008A4EB6" w14:paraId="11BA9875"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5EE18A0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D79B8F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surfaceProperty</w:t>
            </w:r>
          </w:p>
        </w:tc>
      </w:tr>
      <w:tr w:rsidR="008A4EB6" w14:paraId="46A27D6E"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E776C1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67B637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surfaceProperty</w:t>
            </w:r>
          </w:p>
        </w:tc>
      </w:tr>
    </w:tbl>
    <w:p w14:paraId="62B2B236" w14:textId="77777777" w:rsidR="008A4EB6" w:rsidRPr="00F73E40" w:rsidRDefault="008A4EB6" w:rsidP="00F73E40">
      <w:pPr>
        <w:spacing w:before="0" w:after="0"/>
        <w:rPr>
          <w:rFonts w:eastAsia="Courier New" w:cs="Arial"/>
          <w:b/>
          <w:bCs/>
          <w:szCs w:val="20"/>
        </w:rPr>
      </w:pPr>
    </w:p>
    <w:p w14:paraId="48C73733" w14:textId="77777777" w:rsidR="008A4EB6" w:rsidRDefault="008A4EB6" w:rsidP="00716349">
      <w:pPr>
        <w:pStyle w:val="Annex-Heading3"/>
        <w:rPr>
          <w:rFonts w:eastAsia="Courier New" w:hAnsi="Courier New" w:cs="Courier New"/>
          <w:szCs w:val="21"/>
        </w:rPr>
      </w:pPr>
      <w:bookmarkStart w:id="1820" w:name="Complex_Type_fixedTimeRangeType"/>
      <w:bookmarkStart w:id="1821" w:name="_bookmark7"/>
      <w:bookmarkEnd w:id="1820"/>
      <w:bookmarkEnd w:id="1821"/>
      <w:r>
        <w:t>Complex</w:t>
      </w:r>
      <w:r>
        <w:rPr>
          <w:spacing w:val="-21"/>
        </w:rPr>
        <w:t xml:space="preserve"> </w:t>
      </w:r>
      <w:r>
        <w:rPr>
          <w:spacing w:val="-5"/>
        </w:rPr>
        <w:t>Type</w:t>
      </w:r>
      <w:r>
        <w:rPr>
          <w:spacing w:val="-20"/>
        </w:rPr>
        <w:t xml:space="preserve"> — </w:t>
      </w:r>
      <w:r>
        <w:t>fixedTimeRangeType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447D7085"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3D9C18F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2875A666" w14:textId="3991763B" w:rsidR="008A4EB6" w:rsidRDefault="00000000" w:rsidP="005D41D7">
            <w:pPr>
              <w:pStyle w:val="TableParagraph"/>
              <w:spacing w:before="25"/>
              <w:ind w:left="37"/>
              <w:rPr>
                <w:rFonts w:ascii="Times New Roman" w:eastAsia="Times New Roman" w:hAnsi="Times New Roman" w:cs="Times New Roman"/>
                <w:sz w:val="16"/>
                <w:szCs w:val="16"/>
              </w:rPr>
            </w:pPr>
            <w:hyperlink r:id="rId5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6514C70F"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B52738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tcBorders>
              <w:top w:val="single" w:sz="4" w:space="0" w:color="000000"/>
              <w:left w:val="single" w:sz="4" w:space="0" w:color="000000"/>
              <w:bottom w:val="single" w:sz="4" w:space="0" w:color="000000"/>
              <w:right w:val="single" w:sz="4" w:space="0" w:color="000000"/>
            </w:tcBorders>
          </w:tcPr>
          <w:p w14:paraId="45263039"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Time interval</w:t>
            </w:r>
          </w:p>
        </w:tc>
      </w:tr>
      <w:tr w:rsidR="008A4EB6" w14:paraId="5642BA93" w14:textId="77777777" w:rsidTr="005D41D7">
        <w:trPr>
          <w:trHeight w:hRule="exact" w:val="1576"/>
        </w:trPr>
        <w:tc>
          <w:tcPr>
            <w:tcW w:w="1031" w:type="dxa"/>
            <w:tcBorders>
              <w:top w:val="single" w:sz="4" w:space="0" w:color="000000"/>
              <w:left w:val="single" w:sz="4" w:space="0" w:color="000000"/>
              <w:bottom w:val="single" w:sz="4" w:space="0" w:color="000000"/>
              <w:right w:val="single" w:sz="4" w:space="0" w:color="000000"/>
            </w:tcBorders>
          </w:tcPr>
          <w:p w14:paraId="692567C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5B0C567A" w14:textId="77777777" w:rsidR="008A4EB6" w:rsidRDefault="008A4EB6" w:rsidP="005D41D7">
            <w:pPr>
              <w:pStyle w:val="TableParagraph"/>
              <w:spacing w:before="4"/>
              <w:rPr>
                <w:rFonts w:ascii="Courier New" w:eastAsia="Courier New" w:hAnsi="Courier New" w:cs="Courier New"/>
                <w:b/>
                <w:bCs/>
                <w:sz w:val="5"/>
                <w:szCs w:val="5"/>
              </w:rPr>
            </w:pPr>
          </w:p>
          <w:p w14:paraId="035E5DD7"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7F8F595" wp14:editId="44F21AAA">
                  <wp:extent cx="3675888" cy="899826"/>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6" cstate="print"/>
                          <a:stretch>
                            <a:fillRect/>
                          </a:stretch>
                        </pic:blipFill>
                        <pic:spPr>
                          <a:xfrm>
                            <a:off x="0" y="0"/>
                            <a:ext cx="3675888" cy="899826"/>
                          </a:xfrm>
                          <a:prstGeom prst="rect">
                            <a:avLst/>
                          </a:prstGeom>
                        </pic:spPr>
                      </pic:pic>
                    </a:graphicData>
                  </a:graphic>
                </wp:inline>
              </w:drawing>
            </w:r>
          </w:p>
        </w:tc>
      </w:tr>
      <w:tr w:rsidR="008A4EB6" w14:paraId="7D373ABA" w14:textId="77777777" w:rsidTr="005D41D7">
        <w:trPr>
          <w:trHeight w:hRule="exact" w:val="554"/>
        </w:trPr>
        <w:tc>
          <w:tcPr>
            <w:tcW w:w="1031" w:type="dxa"/>
            <w:tcBorders>
              <w:top w:val="single" w:sz="4" w:space="0" w:color="000000"/>
              <w:left w:val="single" w:sz="4" w:space="0" w:color="000000"/>
              <w:bottom w:val="single" w:sz="4" w:space="0" w:color="000000"/>
              <w:right w:val="single" w:sz="4" w:space="0" w:color="000000"/>
            </w:tcBorders>
          </w:tcPr>
          <w:p w14:paraId="58FC7F7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69B26E1D" w14:textId="77777777" w:rsidR="008A4EB6" w:rsidRDefault="008A4EB6" w:rsidP="005D41D7">
            <w:pPr>
              <w:pStyle w:val="TableParagraph"/>
              <w:tabs>
                <w:tab w:val="left" w:pos="1773"/>
              </w:tabs>
              <w:spacing w:before="67" w:line="250" w:lineRule="auto"/>
              <w:ind w:left="1773" w:right="712"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UnderKeelClearanceControlPointType/fixedTimeRange,      </w:t>
            </w:r>
            <w:r>
              <w:rPr>
                <w:rFonts w:ascii="Times New Roman"/>
                <w:spacing w:val="15"/>
                <w:w w:val="95"/>
                <w:sz w:val="16"/>
              </w:rPr>
              <w:t xml:space="preserve"> </w:t>
            </w:r>
            <w:r>
              <w:rPr>
                <w:rFonts w:ascii="Times New Roman"/>
                <w:w w:val="95"/>
                <w:sz w:val="16"/>
              </w:rPr>
              <w:t>UnderKeelClearancePlanType/fixed-</w:t>
            </w:r>
            <w:r>
              <w:rPr>
                <w:rFonts w:ascii="Times New Roman"/>
                <w:w w:val="99"/>
                <w:sz w:val="16"/>
              </w:rPr>
              <w:t xml:space="preserve"> </w:t>
            </w:r>
            <w:r>
              <w:rPr>
                <w:rFonts w:ascii="Times New Roman"/>
                <w:sz w:val="16"/>
              </w:rPr>
              <w:t>TimeRange</w:t>
            </w:r>
          </w:p>
        </w:tc>
      </w:tr>
      <w:tr w:rsidR="008A4EB6" w14:paraId="4EF7A70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AD4FCD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67F5778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timeStart</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timeEnd</w:t>
            </w:r>
          </w:p>
        </w:tc>
      </w:tr>
      <w:tr w:rsidR="008A4EB6" w14:paraId="0260B6D6"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DCF6C5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697D2E2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timeEnd,</w:t>
            </w:r>
            <w:r>
              <w:rPr>
                <w:rFonts w:ascii="Times New Roman"/>
                <w:spacing w:val="-12"/>
                <w:sz w:val="16"/>
              </w:rPr>
              <w:t xml:space="preserve"> </w:t>
            </w:r>
            <w:r>
              <w:rPr>
                <w:rFonts w:ascii="Times New Roman"/>
                <w:sz w:val="16"/>
              </w:rPr>
              <w:t>timeStart</w:t>
            </w:r>
          </w:p>
        </w:tc>
      </w:tr>
    </w:tbl>
    <w:p w14:paraId="5352DE59" w14:textId="77777777" w:rsidR="008A4EB6" w:rsidRPr="00F73E40" w:rsidRDefault="008A4EB6" w:rsidP="00F73E40">
      <w:pPr>
        <w:spacing w:before="0" w:after="0"/>
        <w:rPr>
          <w:rFonts w:eastAsia="Courier New" w:cs="Arial"/>
          <w:b/>
          <w:bCs/>
          <w:szCs w:val="20"/>
        </w:rPr>
      </w:pPr>
    </w:p>
    <w:p w14:paraId="2D28D56D" w14:textId="77777777" w:rsidR="008A4EB6" w:rsidRDefault="008A4EB6" w:rsidP="00716349">
      <w:pPr>
        <w:pStyle w:val="Annex-Heading3"/>
      </w:pPr>
      <w:bookmarkStart w:id="1822" w:name="Complex_Type_FeatureType"/>
      <w:bookmarkStart w:id="1823" w:name="_bookmark8"/>
      <w:bookmarkEnd w:id="1822"/>
      <w:bookmarkEnd w:id="1823"/>
      <w:r>
        <w:rPr>
          <w:w w:val="105"/>
        </w:rPr>
        <w:t>Complex</w:t>
      </w:r>
      <w:r>
        <w:rPr>
          <w:spacing w:val="-26"/>
          <w:w w:val="105"/>
        </w:rPr>
        <w:t xml:space="preserve"> </w:t>
      </w:r>
      <w:r>
        <w:rPr>
          <w:spacing w:val="-5"/>
          <w:w w:val="105"/>
        </w:rPr>
        <w:t>Type</w:t>
      </w:r>
      <w:r>
        <w:rPr>
          <w:spacing w:val="-25"/>
          <w:w w:val="105"/>
        </w:rPr>
        <w:t xml:space="preserve"> — </w:t>
      </w:r>
      <w:r>
        <w:rPr>
          <w:w w:val="105"/>
        </w:rPr>
        <w:t>FeatureType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1824">
          <w:tblGrid>
            <w:gridCol w:w="5"/>
            <w:gridCol w:w="1026"/>
            <w:gridCol w:w="5"/>
            <w:gridCol w:w="2166"/>
            <w:gridCol w:w="2116"/>
            <w:gridCol w:w="4284"/>
            <w:gridCol w:w="5"/>
          </w:tblGrid>
        </w:tblGridChange>
      </w:tblGrid>
      <w:tr w:rsidR="008A4EB6" w14:paraId="1A92A12E" w14:textId="77777777" w:rsidTr="00F73E40">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4C8986D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5305A4DD" w14:textId="1C7182C3" w:rsidR="008A4EB6" w:rsidRDefault="00000000" w:rsidP="005D41D7">
            <w:pPr>
              <w:pStyle w:val="TableParagraph"/>
              <w:spacing w:before="25"/>
              <w:ind w:left="37"/>
              <w:rPr>
                <w:rFonts w:ascii="Times New Roman" w:eastAsia="Times New Roman" w:hAnsi="Times New Roman" w:cs="Times New Roman"/>
                <w:sz w:val="16"/>
                <w:szCs w:val="16"/>
              </w:rPr>
            </w:pPr>
            <w:hyperlink r:id="rId5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5A70133" w14:textId="77777777" w:rsidTr="00F73E40">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063E34F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1B826D47"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Generalized feature type which carries all the common attributes</w:t>
            </w:r>
          </w:p>
        </w:tc>
      </w:tr>
      <w:tr w:rsidR="008A4EB6" w14:paraId="55685B92" w14:textId="77777777" w:rsidTr="00E51587">
        <w:tblPrEx>
          <w:tblW w:w="0" w:type="auto"/>
          <w:tblInd w:w="258" w:type="dxa"/>
          <w:tblLayout w:type="fixed"/>
          <w:tblCellMar>
            <w:left w:w="0" w:type="dxa"/>
            <w:right w:w="0" w:type="dxa"/>
          </w:tblCellMar>
          <w:tblLook w:val="01E0" w:firstRow="1" w:lastRow="1" w:firstColumn="1" w:lastColumn="1" w:noHBand="0" w:noVBand="0"/>
          <w:tblPrExChange w:id="1825" w:author="Jason Rhee" w:date="2024-07-26T13:07:00Z" w16du:dateUtc="2024-07-26T03:07: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3927"/>
          <w:trPrChange w:id="1826" w:author="Jason Rhee" w:date="2024-07-26T13:07:00Z" w16du:dateUtc="2024-07-26T03:07:00Z">
            <w:trPr>
              <w:gridBefore w:val="1"/>
              <w:trHeight w:hRule="exact" w:val="6563"/>
            </w:trPr>
          </w:trPrChange>
        </w:trPr>
        <w:tc>
          <w:tcPr>
            <w:tcW w:w="1031" w:type="dxa"/>
            <w:tcBorders>
              <w:top w:val="single" w:sz="4" w:space="0" w:color="000000"/>
              <w:left w:val="single" w:sz="4" w:space="0" w:color="000000"/>
              <w:bottom w:val="single" w:sz="4" w:space="0" w:color="000000"/>
              <w:right w:val="single" w:sz="4" w:space="0" w:color="000000"/>
            </w:tcBorders>
            <w:tcPrChange w:id="1827" w:author="Jason Rhee" w:date="2024-07-26T13:07:00Z" w16du:dateUtc="2024-07-26T03:07:00Z">
              <w:tcPr>
                <w:tcW w:w="1031" w:type="dxa"/>
                <w:gridSpan w:val="2"/>
                <w:tcBorders>
                  <w:top w:val="single" w:sz="4" w:space="0" w:color="000000"/>
                  <w:left w:val="single" w:sz="4" w:space="0" w:color="000000"/>
                  <w:bottom w:val="single" w:sz="4" w:space="0" w:color="000000"/>
                  <w:right w:val="single" w:sz="4" w:space="0" w:color="000000"/>
                </w:tcBorders>
              </w:tcPr>
            </w:tcPrChange>
          </w:tcPr>
          <w:p w14:paraId="22E5FB8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Change w:id="1828" w:author="Jason Rhee" w:date="2024-07-26T13:07:00Z" w16du:dateUtc="2024-07-26T03:07:00Z">
              <w:tcPr>
                <w:tcW w:w="8571" w:type="dxa"/>
                <w:gridSpan w:val="4"/>
                <w:tcBorders>
                  <w:top w:val="single" w:sz="4" w:space="0" w:color="000000"/>
                  <w:left w:val="single" w:sz="4" w:space="0" w:color="000000"/>
                  <w:bottom w:val="single" w:sz="4" w:space="0" w:color="000000"/>
                  <w:right w:val="single" w:sz="4" w:space="0" w:color="000000"/>
                </w:tcBorders>
              </w:tcPr>
            </w:tcPrChange>
          </w:tcPr>
          <w:p w14:paraId="6BEE9F56" w14:textId="77777777" w:rsidR="008A4EB6" w:rsidRDefault="008A4EB6" w:rsidP="005D41D7">
            <w:pPr>
              <w:pStyle w:val="TableParagraph"/>
              <w:spacing w:before="4"/>
              <w:rPr>
                <w:rFonts w:ascii="Courier New" w:eastAsia="Courier New" w:hAnsi="Courier New" w:cs="Courier New"/>
                <w:b/>
                <w:bCs/>
                <w:sz w:val="5"/>
                <w:szCs w:val="5"/>
              </w:rPr>
            </w:pPr>
          </w:p>
          <w:p w14:paraId="3EC8D62D" w14:textId="77777777" w:rsidR="00B04AC7" w:rsidRDefault="00B04AC7" w:rsidP="005D41D7">
            <w:pPr>
              <w:pStyle w:val="TableParagraph"/>
              <w:spacing w:line="200" w:lineRule="atLeast"/>
              <w:ind w:left="37"/>
              <w:rPr>
                <w:ins w:id="1829" w:author="Jason Rhee" w:date="2024-07-25T22:34:00Z" w16du:dateUtc="2024-07-25T12:34:00Z"/>
              </w:rPr>
            </w:pPr>
          </w:p>
          <w:p w14:paraId="3C63A2C6" w14:textId="2B4B6999" w:rsidR="008A4EB6" w:rsidRDefault="00E51587" w:rsidP="005D41D7">
            <w:pPr>
              <w:pStyle w:val="TableParagraph"/>
              <w:spacing w:line="200" w:lineRule="atLeast"/>
              <w:ind w:left="37"/>
              <w:rPr>
                <w:rFonts w:ascii="Courier New" w:eastAsia="Courier New" w:hAnsi="Courier New" w:cs="Courier New"/>
                <w:sz w:val="20"/>
                <w:szCs w:val="20"/>
              </w:rPr>
            </w:pPr>
            <w:ins w:id="1830" w:author="Jason Rhee" w:date="2024-07-26T13:07:00Z" w16du:dateUtc="2024-07-26T03:07:00Z">
              <w:r>
                <w:rPr>
                  <w:noProof/>
                </w:rPr>
                <w:drawing>
                  <wp:inline distT="0" distB="0" distL="0" distR="0" wp14:anchorId="071EEB4D" wp14:editId="48359ED9">
                    <wp:extent cx="4394200" cy="2058933"/>
                    <wp:effectExtent l="0" t="0" r="6350" b="0"/>
                    <wp:docPr id="587382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96375" cy="2059952"/>
                            </a:xfrm>
                            <a:prstGeom prst="rect">
                              <a:avLst/>
                            </a:prstGeom>
                            <a:noFill/>
                            <a:ln>
                              <a:noFill/>
                            </a:ln>
                          </pic:spPr>
                        </pic:pic>
                      </a:graphicData>
                    </a:graphic>
                  </wp:inline>
                </w:drawing>
              </w:r>
            </w:ins>
            <w:del w:id="1831" w:author="Jason Rhee" w:date="2024-07-25T22:33:00Z" w16du:dateUtc="2024-07-25T12:33:00Z">
              <w:r w:rsidR="008A4EB6" w:rsidDel="00B04AC7">
                <w:rPr>
                  <w:rFonts w:ascii="Courier New" w:eastAsia="Courier New" w:hAnsi="Courier New" w:cs="Courier New"/>
                  <w:noProof/>
                  <w:sz w:val="20"/>
                  <w:szCs w:val="20"/>
                  <w:lang w:eastAsia="ko-KR"/>
                </w:rPr>
                <w:drawing>
                  <wp:inline distT="0" distB="0" distL="0" distR="0" wp14:anchorId="16F5B4D1" wp14:editId="238309CE">
                    <wp:extent cx="4408171" cy="4026789"/>
                    <wp:effectExtent l="0" t="0" r="0" b="0"/>
                    <wp:docPr id="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9" cstate="print"/>
                            <a:stretch>
                              <a:fillRect/>
                            </a:stretch>
                          </pic:blipFill>
                          <pic:spPr>
                            <a:xfrm>
                              <a:off x="0" y="0"/>
                              <a:ext cx="4408171" cy="4026789"/>
                            </a:xfrm>
                            <a:prstGeom prst="rect">
                              <a:avLst/>
                            </a:prstGeom>
                          </pic:spPr>
                        </pic:pic>
                      </a:graphicData>
                    </a:graphic>
                  </wp:inline>
                </w:drawing>
              </w:r>
            </w:del>
            <w:ins w:id="1832" w:author="Jason Rhee" w:date="2024-07-25T22:33:00Z" w16du:dateUtc="2024-07-25T12:33:00Z">
              <w:r w:rsidR="00B04AC7">
                <w:t xml:space="preserve"> </w:t>
              </w:r>
            </w:ins>
          </w:p>
        </w:tc>
      </w:tr>
      <w:tr w:rsidR="008A4EB6" w14:paraId="7EB6771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1F8DE17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211005AD"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4C7A1FBC"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343"/>
        </w:trPr>
        <w:tc>
          <w:tcPr>
            <w:tcW w:w="1031" w:type="dxa"/>
          </w:tcPr>
          <w:p w14:paraId="3903A4D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BD8A7B2" w14:textId="77777777" w:rsidR="008A4EB6" w:rsidRDefault="008A4EB6" w:rsidP="00BD70B9">
            <w:pPr>
              <w:pStyle w:val="ListParagraph"/>
              <w:widowControl w:val="0"/>
              <w:numPr>
                <w:ilvl w:val="0"/>
                <w:numId w:val="59"/>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21A649B5" w14:textId="77777777" w:rsidR="008A4EB6" w:rsidRDefault="008A4EB6" w:rsidP="005D41D7">
            <w:pPr>
              <w:pStyle w:val="TableParagraph"/>
              <w:spacing w:before="9"/>
              <w:rPr>
                <w:rFonts w:ascii="Courier New" w:eastAsia="Courier New" w:hAnsi="Courier New" w:cs="Courier New"/>
                <w:b/>
                <w:bCs/>
                <w:sz w:val="14"/>
                <w:szCs w:val="14"/>
              </w:rPr>
            </w:pPr>
          </w:p>
          <w:p w14:paraId="036669C4" w14:textId="77777777" w:rsidR="008A4EB6" w:rsidRDefault="008A4EB6" w:rsidP="00BD70B9">
            <w:pPr>
              <w:pStyle w:val="ListParagraph"/>
              <w:widowControl w:val="0"/>
              <w:numPr>
                <w:ilvl w:val="1"/>
                <w:numId w:val="59"/>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AF442D9" w14:textId="77777777" w:rsidR="008A4EB6" w:rsidRDefault="008A4EB6" w:rsidP="005D41D7">
            <w:pPr>
              <w:pStyle w:val="TableParagraph"/>
              <w:spacing w:before="9"/>
              <w:rPr>
                <w:rFonts w:ascii="Courier New" w:eastAsia="Courier New" w:hAnsi="Courier New" w:cs="Courier New"/>
                <w:b/>
                <w:bCs/>
                <w:sz w:val="14"/>
                <w:szCs w:val="14"/>
              </w:rPr>
            </w:pPr>
          </w:p>
          <w:p w14:paraId="57B52C9D" w14:textId="77777777" w:rsidR="008A4EB6" w:rsidRDefault="008A4EB6" w:rsidP="00BD70B9">
            <w:pPr>
              <w:pStyle w:val="ListParagraph"/>
              <w:widowControl w:val="0"/>
              <w:numPr>
                <w:ilvl w:val="2"/>
                <w:numId w:val="59"/>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C7D5C33" w14:textId="77777777" w:rsidR="008A4EB6" w:rsidRDefault="008A4EB6" w:rsidP="005D41D7">
            <w:pPr>
              <w:pStyle w:val="TableParagraph"/>
              <w:spacing w:before="9"/>
              <w:rPr>
                <w:rFonts w:ascii="Courier New" w:eastAsia="Courier New" w:hAnsi="Courier New" w:cs="Courier New"/>
                <w:b/>
                <w:bCs/>
                <w:sz w:val="14"/>
                <w:szCs w:val="14"/>
              </w:rPr>
            </w:pPr>
          </w:p>
          <w:p w14:paraId="5046F036" w14:textId="77777777" w:rsidR="008A4EB6" w:rsidRDefault="00000000" w:rsidP="00BD70B9">
            <w:pPr>
              <w:pStyle w:val="ListParagraph"/>
              <w:widowControl w:val="0"/>
              <w:numPr>
                <w:ilvl w:val="3"/>
                <w:numId w:val="59"/>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tc>
      </w:tr>
      <w:tr w:rsidR="008A4EB6" w14:paraId="0247163A"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57"/>
        </w:trPr>
        <w:tc>
          <w:tcPr>
            <w:tcW w:w="1031" w:type="dxa"/>
          </w:tcPr>
          <w:p w14:paraId="04203A2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Pr>
          <w:p w14:paraId="6363AF40"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6DDB301F"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5"/>
        </w:trPr>
        <w:tc>
          <w:tcPr>
            <w:tcW w:w="1031" w:type="dxa"/>
            <w:vMerge w:val="restart"/>
          </w:tcPr>
          <w:p w14:paraId="7C2C58B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4C54D77A"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FeatureType</w:t>
            </w:r>
          </w:p>
        </w:tc>
      </w:tr>
      <w:tr w:rsidR="008A4EB6" w14:paraId="5A29F21E" w14:textId="77777777" w:rsidTr="001671EC">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Change w:id="1833" w:author="Jason Rhee" w:date="2024-07-21T22:22:00Z" w16du:dateUtc="2024-07-21T12:22:00Z">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
          </w:tblPrExChange>
        </w:tblPrEx>
        <w:trPr>
          <w:trHeight w:hRule="exact" w:val="594"/>
          <w:trPrChange w:id="1834" w:author="Jason Rhee" w:date="2024-07-21T22:22:00Z" w16du:dateUtc="2024-07-21T12:22:00Z">
            <w:trPr>
              <w:gridAfter w:val="0"/>
              <w:trHeight w:hRule="exact" w:val="511"/>
            </w:trPr>
          </w:trPrChange>
        </w:trPr>
        <w:tc>
          <w:tcPr>
            <w:tcW w:w="1031" w:type="dxa"/>
            <w:vMerge/>
            <w:tcPrChange w:id="1835" w:author="Jason Rhee" w:date="2024-07-21T22:22:00Z" w16du:dateUtc="2024-07-21T12:22:00Z">
              <w:tcPr>
                <w:tcW w:w="1031" w:type="dxa"/>
                <w:gridSpan w:val="2"/>
                <w:vMerge/>
              </w:tcPr>
            </w:tcPrChange>
          </w:tcPr>
          <w:p w14:paraId="0CD1F613" w14:textId="77777777" w:rsidR="008A4EB6" w:rsidRDefault="008A4EB6" w:rsidP="005D41D7"/>
        </w:tc>
        <w:tc>
          <w:tcPr>
            <w:tcW w:w="8571" w:type="dxa"/>
            <w:gridSpan w:val="3"/>
            <w:tcPrChange w:id="1836" w:author="Jason Rhee" w:date="2024-07-21T22:22:00Z" w16du:dateUtc="2024-07-21T12:22:00Z">
              <w:tcPr>
                <w:tcW w:w="8571" w:type="dxa"/>
                <w:gridSpan w:val="4"/>
              </w:tcPr>
            </w:tcPrChange>
          </w:tcPr>
          <w:p w14:paraId="6DD9DE16" w14:textId="7989ADCE" w:rsidR="008A4EB6" w:rsidRDefault="008A4EB6" w:rsidP="005D41D7">
            <w:pPr>
              <w:pStyle w:val="TableParagraph"/>
              <w:tabs>
                <w:tab w:val="left" w:pos="1773"/>
              </w:tabs>
              <w:spacing w:before="25" w:line="250" w:lineRule="auto"/>
              <w:ind w:left="1773" w:right="294" w:hanging="1697"/>
              <w:rPr>
                <w:rFonts w:ascii="Times New Roman" w:eastAsia="Times New Roman" w:hAnsi="Times New Roman" w:cs="Times New Roman"/>
                <w:sz w:val="16"/>
                <w:szCs w:val="16"/>
              </w:rPr>
            </w:pPr>
            <w:r>
              <w:rPr>
                <w:rFonts w:ascii="Times New Roman"/>
                <w:sz w:val="16"/>
              </w:rPr>
              <w:t>Complex</w:t>
            </w:r>
            <w:r>
              <w:rPr>
                <w:rFonts w:ascii="Times New Roman"/>
                <w:spacing w:val="-6"/>
                <w:sz w:val="16"/>
              </w:rPr>
              <w:t xml:space="preserve"> </w:t>
            </w:r>
            <w:r>
              <w:rPr>
                <w:rFonts w:ascii="Times New Roman"/>
                <w:spacing w:val="-3"/>
                <w:sz w:val="16"/>
              </w:rPr>
              <w:t>Types</w:t>
            </w:r>
            <w:r>
              <w:rPr>
                <w:rFonts w:ascii="Times New Roman"/>
                <w:spacing w:val="-3"/>
                <w:sz w:val="16"/>
              </w:rPr>
              <w:tab/>
            </w:r>
            <w:r>
              <w:fldChar w:fldCharType="begin"/>
            </w:r>
            <w:r>
              <w:instrText>HYPERLINK \l "_bookmark11"</w:instrText>
            </w:r>
            <w:r>
              <w:fldChar w:fldCharType="separate"/>
            </w:r>
            <w:r>
              <w:rPr>
                <w:rFonts w:ascii="Times New Roman"/>
                <w:w w:val="95"/>
                <w:sz w:val="16"/>
              </w:rPr>
              <w:t>UnderKeelClearanceAlmostNonNavigableAreaType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"_bookmark12"</w:instrText>
            </w:r>
            <w:r>
              <w:fldChar w:fldCharType="separate"/>
            </w:r>
            <w:r>
              <w:rPr>
                <w:rFonts w:ascii="Times New Roman"/>
                <w:w w:val="95"/>
                <w:sz w:val="16"/>
              </w:rPr>
              <w:t>UnderKeelClearanceControlPointType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"_bookmark10"</w:instrText>
            </w:r>
            <w:r>
              <w:fldChar w:fldCharType="separate"/>
            </w:r>
            <w:r>
              <w:rPr>
                <w:rFonts w:ascii="Times New Roman"/>
                <w:w w:val="95"/>
                <w:sz w:val="16"/>
              </w:rPr>
              <w:t>Under-</w:t>
            </w:r>
            <w:r>
              <w:rPr>
                <w:rFonts w:ascii="Times New Roman"/>
                <w:w w:val="95"/>
                <w:sz w:val="16"/>
              </w:rPr>
              <w:fldChar w:fldCharType="end"/>
            </w:r>
            <w:r>
              <w:rPr>
                <w:rFonts w:ascii="Times New Roman"/>
                <w:spacing w:val="23"/>
                <w:w w:val="99"/>
                <w:sz w:val="16"/>
              </w:rPr>
              <w:t xml:space="preserve"> </w:t>
            </w:r>
            <w:r>
              <w:fldChar w:fldCharType="begin"/>
            </w:r>
            <w:r>
              <w:instrText>HYPERLINK \l "_bookmark10"</w:instrText>
            </w:r>
            <w:r>
              <w:fldChar w:fldCharType="separate"/>
            </w:r>
            <w:r>
              <w:rPr>
                <w:rFonts w:ascii="Times New Roman"/>
                <w:w w:val="95"/>
                <w:sz w:val="16"/>
              </w:rPr>
              <w:t>KeelClearanceNonNavigableAreaType</w:t>
            </w:r>
            <w:r>
              <w:rPr>
                <w:rFonts w:ascii="Times New Roman"/>
                <w:w w:val="95"/>
                <w:sz w:val="16"/>
              </w:rPr>
              <w:fldChar w:fldCharType="end"/>
            </w:r>
            <w:ins w:id="1837" w:author="Jason Rhee" w:date="2024-07-21T22:22:00Z" w16du:dateUtc="2024-07-21T12:22:00Z">
              <w:r w:rsidR="001671EC">
                <w:rPr>
                  <w:rFonts w:ascii="Times New Roman"/>
                  <w:w w:val="95"/>
                  <w:sz w:val="16"/>
                </w:rPr>
                <w:t xml:space="preserve">,    </w:t>
              </w:r>
              <w:r w:rsidR="001671EC">
                <w:rPr>
                  <w:rFonts w:ascii="Times New Roman"/>
                  <w:spacing w:val="30"/>
                  <w:w w:val="95"/>
                  <w:sz w:val="16"/>
                </w:rPr>
                <w:t xml:space="preserve"> </w:t>
              </w:r>
              <w:r w:rsidR="001671EC">
                <w:fldChar w:fldCharType="begin"/>
              </w:r>
              <w:r w:rsidR="001671EC">
                <w:instrText>HYPERLINK \l "_bookmark9"</w:instrText>
              </w:r>
              <w:r w:rsidR="001671EC">
                <w:fldChar w:fldCharType="separate"/>
              </w:r>
              <w:r w:rsidR="001671EC">
                <w:rPr>
                  <w:rFonts w:ascii="Times New Roman"/>
                  <w:w w:val="95"/>
                  <w:sz w:val="16"/>
                </w:rPr>
                <w:t>UnderKeelClearancePlan</w:t>
              </w:r>
              <w:r w:rsidR="001671EC">
                <w:rPr>
                  <w:rFonts w:ascii="Times New Roman" w:eastAsiaTheme="minorEastAsia" w:hint="eastAsia"/>
                  <w:w w:val="95"/>
                  <w:sz w:val="16"/>
                  <w:lang w:eastAsia="ko-KR"/>
                </w:rPr>
                <w:t>Area</w:t>
              </w:r>
              <w:r w:rsidR="001671EC">
                <w:rPr>
                  <w:rFonts w:ascii="Times New Roman"/>
                  <w:w w:val="95"/>
                  <w:sz w:val="16"/>
                </w:rPr>
                <w:t>Type</w:t>
              </w:r>
              <w:r w:rsidR="001671EC">
                <w:rPr>
                  <w:rFonts w:ascii="Times New Roman"/>
                  <w:w w:val="95"/>
                  <w:sz w:val="16"/>
                </w:rPr>
                <w:fldChar w:fldCharType="end"/>
              </w:r>
            </w:ins>
            <w:r>
              <w:rPr>
                <w:rFonts w:ascii="Times New Roman"/>
                <w:w w:val="95"/>
                <w:sz w:val="16"/>
              </w:rPr>
              <w:t xml:space="preserve">,    </w:t>
            </w:r>
            <w:r>
              <w:rPr>
                <w:rFonts w:ascii="Times New Roman"/>
                <w:spacing w:val="30"/>
                <w:w w:val="95"/>
                <w:sz w:val="16"/>
              </w:rPr>
              <w:t xml:space="preserve"> </w:t>
            </w:r>
            <w:r>
              <w:fldChar w:fldCharType="begin"/>
            </w:r>
            <w:r>
              <w:instrText>HYPERLINK \l "_bookmark9"</w:instrText>
            </w:r>
            <w:r>
              <w:fldChar w:fldCharType="separate"/>
            </w:r>
            <w:r>
              <w:rPr>
                <w:rFonts w:ascii="Times New Roman"/>
                <w:w w:val="95"/>
                <w:sz w:val="16"/>
              </w:rPr>
              <w:t>UnderKeelClearancePlanType</w:t>
            </w:r>
            <w:r>
              <w:rPr>
                <w:rFonts w:ascii="Times New Roman"/>
                <w:w w:val="95"/>
                <w:sz w:val="16"/>
              </w:rPr>
              <w:fldChar w:fldCharType="end"/>
            </w:r>
          </w:p>
        </w:tc>
      </w:tr>
      <w:tr w:rsidR="008A4EB6" w14:paraId="2EAC8A28"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tcPr>
          <w:p w14:paraId="163A5A1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579FF5F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gml:boundedBy{0,1}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featureObjectIdentifier{0,1}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informationAssociation*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invFeatureAssociation*</w:t>
            </w:r>
          </w:p>
        </w:tc>
      </w:tr>
      <w:tr w:rsidR="008A4EB6" w14:paraId="506614C9"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7"/>
        </w:trPr>
        <w:tc>
          <w:tcPr>
            <w:tcW w:w="1031" w:type="dxa"/>
          </w:tcPr>
          <w:p w14:paraId="2C3CF08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38E5512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49AE8B46"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2"/>
        </w:trPr>
        <w:tc>
          <w:tcPr>
            <w:tcW w:w="1031" w:type="dxa"/>
            <w:vMerge w:val="restart"/>
          </w:tcPr>
          <w:p w14:paraId="77384CE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Pr>
          <w:p w14:paraId="45EAB9EB"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Pr>
          <w:p w14:paraId="58EB4635"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4F1574A"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00E799D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4821CAA8" w14:textId="77777777" w:rsidR="008A4EB6" w:rsidRDefault="008A4EB6" w:rsidP="005D41D7"/>
        </w:tc>
        <w:tc>
          <w:tcPr>
            <w:tcW w:w="2166" w:type="dxa"/>
          </w:tcPr>
          <w:p w14:paraId="53685AC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bottom w:val="single" w:sz="4" w:space="0" w:color="auto"/>
            </w:tcBorders>
          </w:tcPr>
          <w:p w14:paraId="656F9CF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bottom w:val="single" w:sz="4" w:space="0" w:color="auto"/>
            </w:tcBorders>
          </w:tcPr>
          <w:p w14:paraId="05E6C38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72926784"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13"/>
        </w:trPr>
        <w:tc>
          <w:tcPr>
            <w:tcW w:w="1031" w:type="dxa"/>
            <w:vMerge/>
          </w:tcPr>
          <w:p w14:paraId="50057C62" w14:textId="77777777" w:rsidR="008A4EB6" w:rsidRDefault="008A4EB6" w:rsidP="005D41D7"/>
        </w:tc>
        <w:tc>
          <w:tcPr>
            <w:tcW w:w="2166" w:type="dxa"/>
            <w:tcBorders>
              <w:right w:val="single" w:sz="4" w:space="0" w:color="auto"/>
            </w:tcBorders>
          </w:tcPr>
          <w:p w14:paraId="7D81AD0A"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72D86472"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759A27C3" w14:textId="77777777" w:rsidR="008A4EB6" w:rsidRDefault="008A4EB6" w:rsidP="008A4EB6">
      <w:pPr>
        <w:rPr>
          <w:rFonts w:eastAsia="Courier New" w:hAnsi="Courier New"/>
          <w:b/>
          <w:bCs/>
          <w:szCs w:val="20"/>
        </w:rPr>
      </w:pPr>
      <w:bookmarkStart w:id="1838" w:name="Complex_Type_UnderKeelClearancePlanType"/>
      <w:bookmarkStart w:id="1839" w:name="_bookmark9"/>
      <w:bookmarkEnd w:id="1838"/>
      <w:bookmarkEnd w:id="1839"/>
      <w:r>
        <w:br w:type="page"/>
      </w:r>
    </w:p>
    <w:p w14:paraId="35F46AF0" w14:textId="4C62689A" w:rsidR="008A4EB6" w:rsidRDefault="008A4EB6" w:rsidP="00716349">
      <w:pPr>
        <w:pStyle w:val="Annex-Heading3"/>
      </w:pPr>
      <w:r>
        <w:lastRenderedPageBreak/>
        <w:t xml:space="preserve">Complex </w:t>
      </w:r>
      <w:r>
        <w:rPr>
          <w:spacing w:val="-4"/>
        </w:rPr>
        <w:t>Type</w:t>
      </w:r>
      <w:r>
        <w:t xml:space="preserve"> —</w:t>
      </w:r>
      <w:r>
        <w:rPr>
          <w:spacing w:val="13"/>
        </w:rPr>
        <w:t xml:space="preserve"> </w:t>
      </w:r>
      <w:r>
        <w:t>UnderKeelClearancePlanType</w:t>
      </w:r>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Change w:id="1840">
          <w:tblGrid>
            <w:gridCol w:w="1033"/>
            <w:gridCol w:w="2168"/>
            <w:gridCol w:w="2118"/>
            <w:gridCol w:w="4293"/>
          </w:tblGrid>
        </w:tblGridChange>
      </w:tblGrid>
      <w:tr w:rsidR="008A4EB6" w14:paraId="68E00482" w14:textId="77777777" w:rsidTr="00892285">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7CB73FD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1D192653" w14:textId="49B237B3" w:rsidR="008A4EB6" w:rsidRDefault="00000000" w:rsidP="005D41D7">
            <w:pPr>
              <w:pStyle w:val="TableParagraph"/>
              <w:spacing w:before="25"/>
              <w:ind w:left="37"/>
              <w:rPr>
                <w:rFonts w:ascii="Times New Roman" w:eastAsia="Times New Roman" w:hAnsi="Times New Roman" w:cs="Times New Roman"/>
                <w:sz w:val="16"/>
                <w:szCs w:val="16"/>
              </w:rPr>
            </w:pPr>
            <w:hyperlink r:id="rId60">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A24AEEB" w14:textId="77777777" w:rsidTr="00892285">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519DE9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7C7C5DBA"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A UKC plan calculated for a particular vessel, for a particular passage.</w:t>
            </w:r>
          </w:p>
        </w:tc>
      </w:tr>
      <w:tr w:rsidR="00892285" w14:paraId="491D41AC" w14:textId="77777777" w:rsidTr="008F0B5A">
        <w:tblPrEx>
          <w:tblW w:w="9612" w:type="dxa"/>
          <w:tblInd w:w="258" w:type="dxa"/>
          <w:tblLayout w:type="fixed"/>
          <w:tblCellMar>
            <w:left w:w="0" w:type="dxa"/>
            <w:right w:w="0" w:type="dxa"/>
          </w:tblCellMar>
          <w:tblLook w:val="01E0" w:firstRow="1" w:lastRow="1" w:firstColumn="1" w:lastColumn="1" w:noHBand="0" w:noVBand="0"/>
          <w:tblPrExChange w:id="1841" w:author="Jason Rhee" w:date="2024-07-26T13:09:00Z" w16du:dateUtc="2024-07-26T03:09:00Z">
            <w:tblPrEx>
              <w:tblW w:w="9612" w:type="dxa"/>
              <w:tblInd w:w="258" w:type="dxa"/>
              <w:tblLayout w:type="fixed"/>
              <w:tblCellMar>
                <w:left w:w="0" w:type="dxa"/>
                <w:right w:w="0" w:type="dxa"/>
              </w:tblCellMar>
              <w:tblLook w:val="01E0" w:firstRow="1" w:lastRow="1" w:firstColumn="1" w:lastColumn="1" w:noHBand="0" w:noVBand="0"/>
            </w:tblPrEx>
          </w:tblPrExChange>
        </w:tblPrEx>
        <w:trPr>
          <w:trHeight w:val="8594"/>
        </w:trPr>
        <w:tc>
          <w:tcPr>
            <w:tcW w:w="1031" w:type="dxa"/>
            <w:tcBorders>
              <w:top w:val="single" w:sz="4" w:space="0" w:color="000000"/>
              <w:left w:val="single" w:sz="4" w:space="0" w:color="000000"/>
              <w:bottom w:val="single" w:sz="4" w:space="0" w:color="000000"/>
              <w:right w:val="single" w:sz="4" w:space="0" w:color="000000"/>
            </w:tcBorders>
            <w:tcPrChange w:id="1842" w:author="Jason Rhee" w:date="2024-07-26T13:09:00Z" w16du:dateUtc="2024-07-26T03:09:00Z">
              <w:tcPr>
                <w:tcW w:w="1031" w:type="dxa"/>
                <w:tcBorders>
                  <w:top w:val="single" w:sz="4" w:space="0" w:color="000000"/>
                  <w:left w:val="single" w:sz="4" w:space="0" w:color="000000"/>
                  <w:bottom w:val="single" w:sz="4" w:space="0" w:color="000000"/>
                  <w:right w:val="single" w:sz="4" w:space="0" w:color="000000"/>
                </w:tcBorders>
              </w:tcPr>
            </w:tcPrChange>
          </w:tcPr>
          <w:p w14:paraId="7108FDD5" w14:textId="026D3ADB" w:rsidR="00892285" w:rsidRDefault="00892285" w:rsidP="005D41D7">
            <w:pPr>
              <w:pStyle w:val="TableParagraph"/>
              <w:spacing w:before="27"/>
              <w:ind w:left="40"/>
              <w:rPr>
                <w:rFonts w:ascii="Times New Roman"/>
                <w:sz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Change w:id="1843" w:author="Jason Rhee" w:date="2024-07-26T13:09:00Z" w16du:dateUtc="2024-07-26T03:09:00Z">
              <w:tcPr>
                <w:tcW w:w="8570" w:type="dxa"/>
                <w:gridSpan w:val="3"/>
                <w:tcBorders>
                  <w:top w:val="single" w:sz="4" w:space="0" w:color="000000"/>
                  <w:left w:val="single" w:sz="4" w:space="0" w:color="000000"/>
                  <w:bottom w:val="single" w:sz="4" w:space="0" w:color="000000"/>
                  <w:right w:val="single" w:sz="4" w:space="0" w:color="000000"/>
                </w:tcBorders>
              </w:tcPr>
            </w:tcPrChange>
          </w:tcPr>
          <w:p w14:paraId="00FEC6CC" w14:textId="46E2D0D3" w:rsidR="00892285" w:rsidRDefault="008F0B5A" w:rsidP="00716349">
            <w:pPr>
              <w:pStyle w:val="TableParagraph"/>
              <w:spacing w:before="43"/>
              <w:ind w:left="37"/>
              <w:jc w:val="center"/>
              <w:rPr>
                <w:rFonts w:ascii="Courier New"/>
                <w:sz w:val="14"/>
              </w:rPr>
            </w:pPr>
            <w:ins w:id="1844" w:author="Jason Rhee" w:date="2024-07-26T13:07:00Z" w16du:dateUtc="2024-07-26T03:07:00Z">
              <w:r>
                <w:rPr>
                  <w:noProof/>
                </w:rPr>
                <w:drawing>
                  <wp:inline distT="0" distB="0" distL="0" distR="0" wp14:anchorId="0671FDB5" wp14:editId="5E1EAE11">
                    <wp:extent cx="3915883" cy="5266267"/>
                    <wp:effectExtent l="0" t="0" r="8890" b="0"/>
                    <wp:docPr id="561804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4414" cy="5277740"/>
                            </a:xfrm>
                            <a:prstGeom prst="rect">
                              <a:avLst/>
                            </a:prstGeom>
                            <a:noFill/>
                            <a:ln>
                              <a:noFill/>
                            </a:ln>
                          </pic:spPr>
                        </pic:pic>
                      </a:graphicData>
                    </a:graphic>
                  </wp:inline>
                </w:drawing>
              </w:r>
            </w:ins>
            <w:del w:id="1845" w:author="Jason Rhee" w:date="2024-07-25T22:36:00Z" w16du:dateUtc="2024-07-25T12:36:00Z">
              <w:r w:rsidR="003C10C7" w:rsidDel="00A011ED">
                <w:rPr>
                  <w:noProof/>
                </w:rPr>
                <w:lastRenderedPageBreak/>
                <w:drawing>
                  <wp:inline distT="0" distB="0" distL="0" distR="0" wp14:anchorId="035083A8" wp14:editId="07EC7326">
                    <wp:extent cx="4365266" cy="7022938"/>
                    <wp:effectExtent l="0" t="0" r="0" b="698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90625" cy="7063736"/>
                            </a:xfrm>
                            <a:prstGeom prst="rect">
                              <a:avLst/>
                            </a:prstGeom>
                          </pic:spPr>
                        </pic:pic>
                      </a:graphicData>
                    </a:graphic>
                  </wp:inline>
                </w:drawing>
              </w:r>
            </w:del>
            <w:ins w:id="1846" w:author="Jason Rhee" w:date="2024-07-25T22:36:00Z" w16du:dateUtc="2024-07-25T12:36:00Z">
              <w:r w:rsidR="00A011ED">
                <w:t xml:space="preserve"> </w:t>
              </w:r>
            </w:ins>
          </w:p>
        </w:tc>
      </w:tr>
      <w:tr w:rsidR="008A4EB6" w14:paraId="2133E202"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4CA951F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lastRenderedPageBreak/>
              <w:t>Type</w:t>
            </w:r>
          </w:p>
        </w:tc>
        <w:tc>
          <w:tcPr>
            <w:tcW w:w="8571" w:type="dxa"/>
            <w:gridSpan w:val="3"/>
          </w:tcPr>
          <w:p w14:paraId="16BB0ECF"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20FA2D3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trPr>
        <w:tc>
          <w:tcPr>
            <w:tcW w:w="1031" w:type="dxa"/>
          </w:tcPr>
          <w:p w14:paraId="5E723327"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E21437F" w14:textId="77777777" w:rsidR="008A4EB6" w:rsidRDefault="008A4EB6" w:rsidP="00BD70B9">
            <w:pPr>
              <w:pStyle w:val="ListParagraph"/>
              <w:widowControl w:val="0"/>
              <w:numPr>
                <w:ilvl w:val="0"/>
                <w:numId w:val="60"/>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3D27414B" w14:textId="77777777" w:rsidR="008A4EB6" w:rsidRDefault="008A4EB6" w:rsidP="005D41D7">
            <w:pPr>
              <w:pStyle w:val="TableParagraph"/>
              <w:spacing w:before="7"/>
              <w:rPr>
                <w:rFonts w:ascii="Times New Roman" w:eastAsia="Times New Roman" w:hAnsi="Times New Roman" w:cs="Times New Roman"/>
                <w:sz w:val="14"/>
                <w:szCs w:val="14"/>
              </w:rPr>
            </w:pPr>
          </w:p>
          <w:p w14:paraId="2600B224" w14:textId="77777777" w:rsidR="008A4EB6" w:rsidRDefault="008A4EB6" w:rsidP="00BD70B9">
            <w:pPr>
              <w:pStyle w:val="ListParagraph"/>
              <w:widowControl w:val="0"/>
              <w:numPr>
                <w:ilvl w:val="1"/>
                <w:numId w:val="60"/>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3BEC508" w14:textId="77777777" w:rsidR="008A4EB6" w:rsidRDefault="008A4EB6" w:rsidP="005D41D7">
            <w:pPr>
              <w:pStyle w:val="TableParagraph"/>
              <w:spacing w:before="7"/>
              <w:rPr>
                <w:rFonts w:ascii="Times New Roman" w:eastAsia="Times New Roman" w:hAnsi="Times New Roman" w:cs="Times New Roman"/>
                <w:sz w:val="14"/>
                <w:szCs w:val="14"/>
              </w:rPr>
            </w:pPr>
          </w:p>
          <w:p w14:paraId="48996EFD" w14:textId="77777777" w:rsidR="008A4EB6" w:rsidRDefault="008A4EB6" w:rsidP="00BD70B9">
            <w:pPr>
              <w:pStyle w:val="ListParagraph"/>
              <w:widowControl w:val="0"/>
              <w:numPr>
                <w:ilvl w:val="2"/>
                <w:numId w:val="60"/>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4143CAC2" w14:textId="77777777" w:rsidR="008A4EB6" w:rsidRDefault="008A4EB6" w:rsidP="005D41D7">
            <w:pPr>
              <w:pStyle w:val="TableParagraph"/>
              <w:spacing w:before="7"/>
              <w:rPr>
                <w:rFonts w:ascii="Times New Roman" w:eastAsia="Times New Roman" w:hAnsi="Times New Roman" w:cs="Times New Roman"/>
                <w:sz w:val="14"/>
                <w:szCs w:val="14"/>
              </w:rPr>
            </w:pPr>
          </w:p>
          <w:p w14:paraId="60C64F10" w14:textId="77777777" w:rsidR="008A4EB6" w:rsidRDefault="00000000" w:rsidP="00BD70B9">
            <w:pPr>
              <w:pStyle w:val="ListParagraph"/>
              <w:widowControl w:val="0"/>
              <w:numPr>
                <w:ilvl w:val="3"/>
                <w:numId w:val="60"/>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32D409CE" w14:textId="77777777" w:rsidR="008A4EB6" w:rsidRDefault="008A4EB6" w:rsidP="005D41D7">
            <w:pPr>
              <w:pStyle w:val="TableParagraph"/>
              <w:spacing w:before="7"/>
              <w:rPr>
                <w:rFonts w:ascii="Times New Roman" w:eastAsia="Times New Roman" w:hAnsi="Times New Roman" w:cs="Times New Roman"/>
                <w:sz w:val="14"/>
                <w:szCs w:val="14"/>
              </w:rPr>
            </w:pPr>
          </w:p>
          <w:p w14:paraId="0B88FA62" w14:textId="77777777" w:rsidR="008A4EB6" w:rsidRDefault="00000000" w:rsidP="00BD70B9">
            <w:pPr>
              <w:pStyle w:val="ListParagraph"/>
              <w:widowControl w:val="0"/>
              <w:numPr>
                <w:ilvl w:val="4"/>
                <w:numId w:val="60"/>
              </w:numPr>
              <w:tabs>
                <w:tab w:val="num" w:pos="360"/>
                <w:tab w:val="left" w:pos="838"/>
              </w:tabs>
              <w:spacing w:before="0" w:after="0" w:line="240" w:lineRule="auto"/>
              <w:jc w:val="left"/>
              <w:rPr>
                <w:rFonts w:ascii="Times New Roman" w:eastAsia="Times New Roman" w:hAnsi="Times New Roman"/>
                <w:sz w:val="16"/>
                <w:szCs w:val="16"/>
              </w:rPr>
            </w:pPr>
            <w:hyperlink w:anchor="_bookmark9" w:history="1">
              <w:r w:rsidR="008A4EB6">
                <w:rPr>
                  <w:rFonts w:ascii="Times New Roman"/>
                  <w:sz w:val="16"/>
                </w:rPr>
                <w:t>UnderKeelClearancePlanType</w:t>
              </w:r>
            </w:hyperlink>
          </w:p>
        </w:tc>
      </w:tr>
      <w:tr w:rsidR="008A4EB6" w14:paraId="49B6FFB3"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trPr>
        <w:tc>
          <w:tcPr>
            <w:tcW w:w="1031" w:type="dxa"/>
          </w:tcPr>
          <w:p w14:paraId="38A53F8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36828F0F"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UnderKeelClearancePlan</w:t>
            </w:r>
          </w:p>
        </w:tc>
      </w:tr>
      <w:tr w:rsidR="008A4EB6" w14:paraId="3743A6FB"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trPr>
        <w:tc>
          <w:tcPr>
            <w:tcW w:w="1031" w:type="dxa"/>
          </w:tcPr>
          <w:p w14:paraId="0C7C5A49"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19A05759" w14:textId="59002C08" w:rsidR="008A4EB6" w:rsidRDefault="008A4EB6" w:rsidP="005D41D7">
            <w:pPr>
              <w:pStyle w:val="TableParagraph"/>
              <w:spacing w:before="27" w:line="250" w:lineRule="auto"/>
              <w:ind w:left="37" w:right="281"/>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del w:id="1847" w:author="Jason Rhee" w:date="2024-07-25T22:40:00Z" w16du:dateUtc="2024-07-25T12:40:00Z">
              <w:r w:rsidDel="00771010">
                <w:rPr>
                  <w:rFonts w:ascii="Times New Roman"/>
                  <w:sz w:val="16"/>
                </w:rPr>
                <w:delText>featureObjectIdentifier{0,1}</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informationAssociation*</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featureAssociation*</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invFeatureAssociation*</w:delText>
              </w:r>
              <w:r w:rsidDel="00771010">
                <w:rPr>
                  <w:rFonts w:ascii="Times New Roman"/>
                  <w:spacing w:val="-8"/>
                  <w:sz w:val="16"/>
                </w:rPr>
                <w:delText xml:space="preserve"> </w:delText>
              </w:r>
              <w:r w:rsidDel="00771010">
                <w:rPr>
                  <w:rFonts w:ascii="Times New Roman"/>
                  <w:sz w:val="16"/>
                </w:rPr>
                <w:delText xml:space="preserve">, </w:delText>
              </w:r>
            </w:del>
            <w:r>
              <w:rPr>
                <w:rFonts w:ascii="Times New Roman"/>
                <w:sz w:val="16"/>
              </w:rPr>
              <w:t>fixedTimeRange</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generationTime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vesselID</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sourceRouteName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sourceRouteVersion</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maximumDraught</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underKeelClearan-</w:t>
            </w:r>
            <w:r>
              <w:rPr>
                <w:rFonts w:ascii="Times New Roman"/>
                <w:w w:val="99"/>
                <w:sz w:val="16"/>
              </w:rPr>
              <w:t xml:space="preserve"> </w:t>
            </w:r>
            <w:r>
              <w:rPr>
                <w:rFonts w:ascii="Times New Roman"/>
                <w:sz w:val="16"/>
              </w:rPr>
              <w:t>cePurpose</w:t>
            </w:r>
            <w:r>
              <w:rPr>
                <w:rFonts w:ascii="Times New Roman"/>
                <w:spacing w:val="-8"/>
                <w:sz w:val="16"/>
              </w:rPr>
              <w:t xml:space="preserve"> </w:t>
            </w:r>
            <w:r>
              <w:rPr>
                <w:rFonts w:ascii="Times New Roman"/>
                <w:sz w:val="16"/>
              </w:rPr>
              <w:t>,</w:t>
            </w:r>
            <w:r>
              <w:rPr>
                <w:rFonts w:ascii="Times New Roman"/>
                <w:spacing w:val="-8"/>
                <w:sz w:val="16"/>
              </w:rPr>
              <w:t xml:space="preserve"> </w:t>
            </w:r>
            <w:r w:rsidR="009029DA">
              <w:rPr>
                <w:rFonts w:ascii="Times New Roman"/>
                <w:sz w:val="16"/>
              </w:rPr>
              <w:t>underKeelClearanceCalculationRequested</w:t>
            </w:r>
            <w:r w:rsidR="009029DA">
              <w:rPr>
                <w:rFonts w:ascii="Times New Roman"/>
                <w:spacing w:val="-8"/>
                <w:sz w:val="16"/>
              </w:rPr>
              <w:t xml:space="preserve"> </w:t>
            </w:r>
            <w:r>
              <w:rPr>
                <w:rFonts w:ascii="Times New Roman"/>
                <w:sz w:val="16"/>
              </w:rPr>
              <w:t>,</w:t>
            </w:r>
            <w:r>
              <w:rPr>
                <w:rFonts w:ascii="Times New Roman"/>
                <w:spacing w:val="-7"/>
                <w:sz w:val="16"/>
              </w:rPr>
              <w:t xml:space="preserve"> </w:t>
            </w:r>
            <w:del w:id="1848" w:author="Jason Rhee" w:date="2024-07-21T17:36:00Z" w16du:dateUtc="2024-07-21T07:36:00Z">
              <w:r w:rsidDel="0070447B">
                <w:rPr>
                  <w:rFonts w:ascii="Times New Roman"/>
                  <w:sz w:val="16"/>
                </w:rPr>
                <w:delText>geometry</w:delText>
              </w:r>
              <w:r w:rsidDel="0070447B">
                <w:rPr>
                  <w:rFonts w:ascii="Times New Roman"/>
                  <w:spacing w:val="-8"/>
                  <w:sz w:val="16"/>
                </w:rPr>
                <w:delText xml:space="preserve"> </w:delText>
              </w:r>
            </w:del>
            <w:ins w:id="1849" w:author="Jason Rhee" w:date="2024-07-21T17:36:00Z" w16du:dateUtc="2024-07-21T07:36:00Z">
              <w:r w:rsidR="0070447B">
                <w:rPr>
                  <w:rFonts w:ascii="Times New Roman"/>
                  <w:sz w:val="16"/>
                </w:rPr>
                <w:t>interoperabilityIdentifier</w:t>
              </w:r>
            </w:ins>
            <w:r>
              <w:rPr>
                <w:rFonts w:ascii="Times New Roman"/>
                <w:sz w:val="16"/>
              </w:rPr>
              <w:t>,</w:t>
            </w:r>
            <w:r>
              <w:rPr>
                <w:rFonts w:ascii="Times New Roman"/>
                <w:spacing w:val="-8"/>
                <w:sz w:val="16"/>
              </w:rPr>
              <w:t xml:space="preserve"> </w:t>
            </w:r>
            <w:del w:id="1850" w:author="Jason Rhee" w:date="2024-07-21T17:35:00Z" w16du:dateUtc="2024-07-21T07:35:00Z">
              <w:r w:rsidDel="00755792">
                <w:rPr>
                  <w:rFonts w:ascii="Times New Roman"/>
                  <w:sz w:val="16"/>
                </w:rPr>
                <w:delText>consitOf</w:delText>
              </w:r>
            </w:del>
            <w:ins w:id="1851" w:author="Jason Rhee" w:date="2024-07-21T17:35:00Z" w16du:dateUtc="2024-07-21T07:35:00Z">
              <w:r w:rsidR="00755792">
                <w:rPr>
                  <w:rFonts w:ascii="Times New Roman"/>
                  <w:sz w:val="16"/>
                </w:rPr>
                <w:t>theComponent</w:t>
              </w:r>
            </w:ins>
            <w:r>
              <w:rPr>
                <w:rFonts w:ascii="Times New Roman"/>
                <w:sz w:val="16"/>
              </w:rPr>
              <w:t>+</w:t>
            </w:r>
          </w:p>
        </w:tc>
      </w:tr>
      <w:tr w:rsidR="008A4EB6" w14:paraId="2D83418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trPr>
        <w:tc>
          <w:tcPr>
            <w:tcW w:w="1031" w:type="dxa"/>
          </w:tcPr>
          <w:p w14:paraId="3969C71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lastRenderedPageBreak/>
              <w:t>Children</w:t>
            </w:r>
          </w:p>
        </w:tc>
        <w:tc>
          <w:tcPr>
            <w:tcW w:w="8571" w:type="dxa"/>
            <w:gridSpan w:val="3"/>
          </w:tcPr>
          <w:p w14:paraId="2A08C53B" w14:textId="5B12EB8C" w:rsidR="008A4EB6" w:rsidRDefault="008A4EB6" w:rsidP="005D41D7">
            <w:pPr>
              <w:pStyle w:val="TableParagraph"/>
              <w:spacing w:before="22" w:line="250" w:lineRule="auto"/>
              <w:ind w:left="37" w:right="42"/>
              <w:rPr>
                <w:rFonts w:ascii="Times New Roman" w:eastAsia="Times New Roman" w:hAnsi="Times New Roman" w:cs="Times New Roman"/>
                <w:sz w:val="16"/>
                <w:szCs w:val="16"/>
              </w:rPr>
            </w:pPr>
            <w:del w:id="1852" w:author="Jason Rhee" w:date="2024-07-21T17:35:00Z" w16du:dateUtc="2024-07-21T07:35:00Z">
              <w:r w:rsidDel="00755792">
                <w:rPr>
                  <w:rFonts w:ascii="Times New Roman"/>
                  <w:sz w:val="16"/>
                </w:rPr>
                <w:delText>consitOf</w:delText>
              </w:r>
            </w:del>
            <w:del w:id="1853" w:author="Jason Rhee" w:date="2024-07-21T17:44:00Z" w16du:dateUtc="2024-07-21T07:44:00Z">
              <w:r w:rsidDel="00964577">
                <w:rPr>
                  <w:rFonts w:ascii="Times New Roman"/>
                  <w:sz w:val="16"/>
                </w:rPr>
                <w:delText>,</w:delText>
              </w:r>
              <w:r w:rsidDel="00964577">
                <w:rPr>
                  <w:rFonts w:ascii="Times New Roman"/>
                  <w:spacing w:val="-12"/>
                  <w:sz w:val="16"/>
                </w:rPr>
                <w:delText xml:space="preserve"> </w:delText>
              </w:r>
            </w:del>
            <w:del w:id="1854" w:author="Jason Rhee" w:date="2024-07-25T22:41:00Z" w16du:dateUtc="2024-07-25T12:41:00Z">
              <w:r w:rsidDel="00BA5E3E">
                <w:rPr>
                  <w:rFonts w:ascii="Times New Roman"/>
                  <w:sz w:val="16"/>
                </w:rPr>
                <w:delText>featureAssociation,</w:delText>
              </w:r>
              <w:r w:rsidDel="00BA5E3E">
                <w:rPr>
                  <w:rFonts w:ascii="Times New Roman"/>
                  <w:spacing w:val="-12"/>
                  <w:sz w:val="16"/>
                </w:rPr>
                <w:delText xml:space="preserve"> </w:delText>
              </w:r>
            </w:del>
            <w:del w:id="1855" w:author="Jason Rhee" w:date="2024-07-25T22:38:00Z" w16du:dateUtc="2024-07-25T12:38:00Z">
              <w:r w:rsidDel="00197B73">
                <w:rPr>
                  <w:rFonts w:ascii="Times New Roman"/>
                  <w:sz w:val="16"/>
                </w:rPr>
                <w:delText>featureObjectIdentifier,</w:delText>
              </w:r>
              <w:r w:rsidDel="00197B73">
                <w:rPr>
                  <w:rFonts w:ascii="Times New Roman"/>
                  <w:spacing w:val="-12"/>
                  <w:sz w:val="16"/>
                </w:rPr>
                <w:delText xml:space="preserve"> </w:delText>
              </w:r>
            </w:del>
            <w:r>
              <w:rPr>
                <w:rFonts w:ascii="Times New Roman"/>
                <w:sz w:val="16"/>
              </w:rPr>
              <w:t>fixedTimeRange,</w:t>
            </w:r>
            <w:r>
              <w:rPr>
                <w:rFonts w:ascii="Times New Roman"/>
                <w:spacing w:val="-11"/>
                <w:sz w:val="16"/>
              </w:rPr>
              <w:t xml:space="preserve"> </w:t>
            </w:r>
            <w:r>
              <w:rPr>
                <w:rFonts w:ascii="Times New Roman"/>
                <w:sz w:val="16"/>
              </w:rPr>
              <w:t>generationTime,</w:t>
            </w:r>
            <w:r>
              <w:rPr>
                <w:rFonts w:ascii="Times New Roman"/>
                <w:spacing w:val="-12"/>
                <w:sz w:val="16"/>
              </w:rPr>
              <w:t xml:space="preserve"> </w:t>
            </w:r>
            <w:del w:id="1856" w:author="Jason Rhee" w:date="2024-07-21T17:39:00Z" w16du:dateUtc="2024-07-21T07:39:00Z">
              <w:r w:rsidDel="00A46F49">
                <w:rPr>
                  <w:rFonts w:ascii="Times New Roman"/>
                  <w:sz w:val="16"/>
                </w:rPr>
                <w:delText>geometry,</w:delText>
              </w:r>
              <w:r w:rsidDel="00A46F49">
                <w:rPr>
                  <w:rFonts w:ascii="Times New Roman"/>
                  <w:spacing w:val="-12"/>
                  <w:sz w:val="16"/>
                </w:rPr>
                <w:delText xml:space="preserve"> </w:delText>
              </w:r>
            </w:del>
            <w:r>
              <w:rPr>
                <w:rFonts w:ascii="Times New Roman"/>
                <w:sz w:val="16"/>
              </w:rPr>
              <w:t>gml:boundedBy,</w:t>
            </w:r>
            <w:r>
              <w:rPr>
                <w:rFonts w:ascii="Times New Roman"/>
                <w:spacing w:val="-12"/>
                <w:sz w:val="16"/>
              </w:rPr>
              <w:t xml:space="preserve"> </w:t>
            </w:r>
            <w:del w:id="1857" w:author="Jason Rhee" w:date="2024-07-25T22:41:00Z" w16du:dateUtc="2024-07-25T12:41:00Z">
              <w:r w:rsidDel="00BA5E3E">
                <w:rPr>
                  <w:rFonts w:ascii="Times New Roman"/>
                  <w:sz w:val="16"/>
                </w:rPr>
                <w:delText>informationAs</w:delText>
              </w:r>
            </w:del>
            <w:del w:id="1858" w:author="Jason Rhee" w:date="2024-07-21T17:39:00Z" w16du:dateUtc="2024-07-21T07:39:00Z">
              <w:r w:rsidDel="00FA1378">
                <w:rPr>
                  <w:rFonts w:ascii="Times New Roman"/>
                  <w:sz w:val="16"/>
                </w:rPr>
                <w:delText>-</w:delText>
              </w:r>
              <w:r w:rsidDel="00FA1378">
                <w:rPr>
                  <w:rFonts w:ascii="Times New Roman"/>
                  <w:w w:val="99"/>
                  <w:sz w:val="16"/>
                </w:rPr>
                <w:delText xml:space="preserve"> </w:delText>
              </w:r>
            </w:del>
            <w:del w:id="1859" w:author="Jason Rhee" w:date="2024-07-25T22:41:00Z" w16du:dateUtc="2024-07-25T12:41:00Z">
              <w:r w:rsidDel="00BA5E3E">
                <w:rPr>
                  <w:rFonts w:ascii="Times New Roman"/>
                  <w:sz w:val="16"/>
                </w:rPr>
                <w:delText>sociation,</w:delText>
              </w:r>
              <w:r w:rsidDel="00BA5E3E">
                <w:rPr>
                  <w:rFonts w:ascii="Times New Roman"/>
                  <w:spacing w:val="-16"/>
                  <w:sz w:val="16"/>
                </w:rPr>
                <w:delText xml:space="preserve"> </w:delText>
              </w:r>
            </w:del>
            <w:ins w:id="1860" w:author="Jason Rhee" w:date="2024-07-21T17:44:00Z" w16du:dateUtc="2024-07-21T07:44:00Z">
              <w:r w:rsidR="00964577">
                <w:rPr>
                  <w:rFonts w:ascii="Times New Roman"/>
                  <w:sz w:val="16"/>
                </w:rPr>
                <w:t xml:space="preserve">interoperabilityIdentifier, </w:t>
              </w:r>
            </w:ins>
            <w:del w:id="1861" w:author="Jason Rhee" w:date="2024-07-25T22:38:00Z" w16du:dateUtc="2024-07-25T12:38:00Z">
              <w:r w:rsidDel="00197B73">
                <w:rPr>
                  <w:rFonts w:ascii="Times New Roman"/>
                  <w:sz w:val="16"/>
                </w:rPr>
                <w:delText>invFeatureAssociation,</w:delText>
              </w:r>
              <w:r w:rsidDel="00197B73">
                <w:rPr>
                  <w:rFonts w:ascii="Times New Roman"/>
                  <w:spacing w:val="-16"/>
                  <w:sz w:val="16"/>
                </w:rPr>
                <w:delText xml:space="preserve"> </w:delText>
              </w:r>
            </w:del>
            <w:r>
              <w:rPr>
                <w:rFonts w:ascii="Times New Roman"/>
                <w:sz w:val="16"/>
              </w:rPr>
              <w:t>maximumDraught,</w:t>
            </w:r>
            <w:r>
              <w:rPr>
                <w:rFonts w:ascii="Times New Roman"/>
                <w:spacing w:val="-16"/>
                <w:sz w:val="16"/>
              </w:rPr>
              <w:t xml:space="preserve"> </w:t>
            </w:r>
            <w:r>
              <w:rPr>
                <w:rFonts w:ascii="Times New Roman"/>
                <w:sz w:val="16"/>
              </w:rPr>
              <w:t>sourceRouteName,</w:t>
            </w:r>
            <w:r>
              <w:rPr>
                <w:rFonts w:ascii="Times New Roman"/>
                <w:spacing w:val="-16"/>
                <w:sz w:val="16"/>
              </w:rPr>
              <w:t xml:space="preserve"> </w:t>
            </w:r>
            <w:r>
              <w:rPr>
                <w:rFonts w:ascii="Times New Roman"/>
                <w:sz w:val="16"/>
              </w:rPr>
              <w:t>sourceRouteVersion,</w:t>
            </w:r>
            <w:r>
              <w:rPr>
                <w:rFonts w:ascii="Times New Roman"/>
                <w:spacing w:val="-16"/>
                <w:sz w:val="16"/>
              </w:rPr>
              <w:t xml:space="preserve"> </w:t>
            </w:r>
            <w:ins w:id="1862" w:author="Jason Rhee" w:date="2024-07-21T17:44:00Z" w16du:dateUtc="2024-07-21T07:44:00Z">
              <w:r w:rsidR="00964577">
                <w:rPr>
                  <w:rFonts w:ascii="Times New Roman"/>
                  <w:sz w:val="16"/>
                </w:rPr>
                <w:t xml:space="preserve">theComponent, </w:t>
              </w:r>
            </w:ins>
            <w:r>
              <w:rPr>
                <w:rFonts w:ascii="Times New Roman"/>
                <w:sz w:val="16"/>
              </w:rPr>
              <w:t>underKeelClearanceCalculation</w:t>
            </w:r>
            <w:del w:id="1863" w:author="Jason Rhee" w:date="2024-07-21T17:39:00Z" w16du:dateUtc="2024-07-21T07:39:00Z">
              <w:r w:rsidDel="00A46F49">
                <w:rPr>
                  <w:rFonts w:ascii="Times New Roman"/>
                  <w:sz w:val="16"/>
                </w:rPr>
                <w:delText>-</w:delText>
              </w:r>
              <w:r w:rsidDel="00A46F49">
                <w:rPr>
                  <w:rFonts w:ascii="Times New Roman"/>
                  <w:w w:val="99"/>
                  <w:sz w:val="16"/>
                </w:rPr>
                <w:delText xml:space="preserve"> </w:delText>
              </w:r>
            </w:del>
            <w:r w:rsidR="00572318">
              <w:rPr>
                <w:rFonts w:ascii="Times New Roman"/>
                <w:sz w:val="16"/>
              </w:rPr>
              <w:t>Requested</w:t>
            </w:r>
            <w:r>
              <w:rPr>
                <w:rFonts w:ascii="Times New Roman"/>
                <w:sz w:val="16"/>
              </w:rPr>
              <w:t>,</w:t>
            </w:r>
            <w:r>
              <w:rPr>
                <w:rFonts w:ascii="Times New Roman"/>
                <w:spacing w:val="-16"/>
                <w:sz w:val="16"/>
              </w:rPr>
              <w:t xml:space="preserve"> </w:t>
            </w:r>
            <w:r>
              <w:rPr>
                <w:rFonts w:ascii="Times New Roman"/>
                <w:sz w:val="16"/>
              </w:rPr>
              <w:t>underKeelClearancePurpose,</w:t>
            </w:r>
            <w:r>
              <w:rPr>
                <w:rFonts w:ascii="Times New Roman"/>
                <w:spacing w:val="-16"/>
                <w:sz w:val="16"/>
              </w:rPr>
              <w:t xml:space="preserve"> </w:t>
            </w:r>
            <w:r>
              <w:rPr>
                <w:rFonts w:ascii="Times New Roman"/>
                <w:sz w:val="16"/>
              </w:rPr>
              <w:t>vesselID</w:t>
            </w:r>
          </w:p>
        </w:tc>
      </w:tr>
      <w:tr w:rsidR="008A4EB6" w14:paraId="6226DA7C"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trPr>
        <w:tc>
          <w:tcPr>
            <w:tcW w:w="1031" w:type="dxa"/>
            <w:vMerge w:val="restart"/>
          </w:tcPr>
          <w:p w14:paraId="1F758A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Pr>
          <w:p w14:paraId="7B4B20ED"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Pr>
          <w:p w14:paraId="0C3B14F1"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19F2A4E"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7119F1F1"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0798B352" w14:textId="77777777" w:rsidR="008A4EB6" w:rsidRDefault="008A4EB6" w:rsidP="005D41D7"/>
        </w:tc>
        <w:tc>
          <w:tcPr>
            <w:tcW w:w="2166" w:type="dxa"/>
          </w:tcPr>
          <w:p w14:paraId="08241654"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Pr>
          <w:p w14:paraId="6B7937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Pr>
          <w:p w14:paraId="2447C9EB"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3BC5CFF9"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trPr>
        <w:tc>
          <w:tcPr>
            <w:tcW w:w="1031" w:type="dxa"/>
            <w:vMerge/>
          </w:tcPr>
          <w:p w14:paraId="0B63A5E3" w14:textId="77777777" w:rsidR="008A4EB6" w:rsidRDefault="008A4EB6" w:rsidP="005D41D7"/>
        </w:tc>
        <w:tc>
          <w:tcPr>
            <w:tcW w:w="2166" w:type="dxa"/>
          </w:tcPr>
          <w:p w14:paraId="08DFA858" w14:textId="77777777" w:rsidR="008A4EB6" w:rsidRDefault="008A4EB6" w:rsidP="005D41D7"/>
        </w:tc>
        <w:tc>
          <w:tcPr>
            <w:tcW w:w="6405" w:type="dxa"/>
            <w:gridSpan w:val="2"/>
          </w:tcPr>
          <w:p w14:paraId="0749F843"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C84EB0" w14:textId="77777777" w:rsidR="008A4EB6" w:rsidRDefault="008A4EB6" w:rsidP="008A4EB6">
      <w:pPr>
        <w:spacing w:before="5"/>
        <w:rPr>
          <w:rFonts w:ascii="Times New Roman" w:hAnsi="Times New Roman"/>
          <w:sz w:val="8"/>
          <w:szCs w:val="8"/>
        </w:rPr>
      </w:pPr>
    </w:p>
    <w:p w14:paraId="557F7780" w14:textId="77777777" w:rsidR="008A4EB6" w:rsidRDefault="008A4EB6" w:rsidP="008A4EB6">
      <w:pPr>
        <w:rPr>
          <w:rFonts w:eastAsia="MS Mincho" w:cs="Arial"/>
          <w:b/>
          <w:bCs/>
          <w:color w:val="000000"/>
          <w:sz w:val="24"/>
          <w:szCs w:val="20"/>
          <w:lang w:val="en-GB" w:eastAsia="ja-JP"/>
        </w:rPr>
      </w:pPr>
      <w:bookmarkStart w:id="1864" w:name="Complex_Type_UnderKeelClearanceNonNaviga"/>
      <w:bookmarkStart w:id="1865" w:name="_bookmark10"/>
      <w:bookmarkEnd w:id="1864"/>
      <w:bookmarkEnd w:id="1865"/>
      <w:r>
        <w:br w:type="page"/>
      </w:r>
    </w:p>
    <w:p w14:paraId="4C0CE1BC" w14:textId="084F3B65" w:rsidR="007E65FE" w:rsidRPr="002F4E6B" w:rsidRDefault="007E65FE" w:rsidP="00716349">
      <w:pPr>
        <w:pStyle w:val="Annex-Heading3"/>
        <w:rPr>
          <w:ins w:id="1866" w:author="Jason Rhee" w:date="2024-07-21T17:31:00Z" w16du:dateUtc="2024-07-21T07:31:00Z"/>
          <w:rPrChange w:id="1867" w:author="Jason Rhee" w:date="2024-07-21T17:31:00Z" w16du:dateUtc="2024-07-21T07:31:00Z">
            <w:rPr>
              <w:ins w:id="1868" w:author="Jason Rhee" w:date="2024-07-21T17:31:00Z" w16du:dateUtc="2024-07-21T07:31:00Z"/>
              <w:rFonts w:eastAsiaTheme="minorEastAsia"/>
              <w:lang w:eastAsia="ko-KR"/>
            </w:rPr>
          </w:rPrChange>
        </w:rPr>
      </w:pPr>
      <w:ins w:id="1869" w:author="Jason Rhee" w:date="2024-07-16T17:58:00Z" w16du:dateUtc="2024-07-16T07:58:00Z">
        <w:r>
          <w:rPr>
            <w:rFonts w:eastAsiaTheme="minorEastAsia" w:hint="eastAsia"/>
            <w:lang w:eastAsia="ko-KR"/>
          </w:rPr>
          <w:lastRenderedPageBreak/>
          <w:t xml:space="preserve">Complex Type </w:t>
        </w:r>
      </w:ins>
      <w:ins w:id="1870" w:author="Jason Rhee" w:date="2024-07-16T17:59:00Z" w16du:dateUtc="2024-07-16T07:59:00Z">
        <w:r>
          <w:rPr>
            <w:rFonts w:eastAsiaTheme="minorEastAsia"/>
            <w:lang w:eastAsia="ko-KR"/>
          </w:rPr>
          <w:t>–</w:t>
        </w:r>
      </w:ins>
      <w:ins w:id="1871" w:author="Jason Rhee" w:date="2024-07-16T17:58:00Z" w16du:dateUtc="2024-07-16T07:58:00Z">
        <w:r>
          <w:rPr>
            <w:rFonts w:eastAsiaTheme="minorEastAsia" w:hint="eastAsia"/>
            <w:lang w:eastAsia="ko-KR"/>
          </w:rPr>
          <w:t xml:space="preserve"> UnderKeelClearancePlanAreaType</w:t>
        </w:r>
      </w:ins>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Change w:id="1872">
          <w:tblGrid>
            <w:gridCol w:w="5"/>
            <w:gridCol w:w="1028"/>
            <w:gridCol w:w="5"/>
            <w:gridCol w:w="2168"/>
            <w:gridCol w:w="2118"/>
            <w:gridCol w:w="4288"/>
            <w:gridCol w:w="5"/>
          </w:tblGrid>
        </w:tblGridChange>
      </w:tblGrid>
      <w:tr w:rsidR="007C140F" w14:paraId="3AE5169E" w14:textId="77777777" w:rsidTr="00FB4D5E">
        <w:trPr>
          <w:trHeight w:hRule="exact" w:val="280"/>
          <w:ins w:id="1873"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0E983BF7" w14:textId="77777777" w:rsidR="007C140F" w:rsidRDefault="007C140F" w:rsidP="00FB4D5E">
            <w:pPr>
              <w:pStyle w:val="TableParagraph"/>
              <w:spacing w:before="25"/>
              <w:ind w:left="40"/>
              <w:rPr>
                <w:ins w:id="1874" w:author="Jason Rhee" w:date="2024-07-21T17:32:00Z" w16du:dateUtc="2024-07-21T07:32:00Z"/>
                <w:rFonts w:ascii="Times New Roman" w:eastAsia="Times New Roman" w:hAnsi="Times New Roman" w:cs="Times New Roman"/>
                <w:sz w:val="16"/>
                <w:szCs w:val="16"/>
              </w:rPr>
            </w:pPr>
            <w:ins w:id="1875" w:author="Jason Rhee" w:date="2024-07-21T17:32:00Z" w16du:dateUtc="2024-07-21T07:32:00Z">
              <w:r>
                <w:rPr>
                  <w:rFonts w:ascii="Times New Roman"/>
                  <w:sz w:val="16"/>
                </w:rPr>
                <w:t>Namespace</w:t>
              </w:r>
            </w:ins>
          </w:p>
        </w:tc>
        <w:tc>
          <w:tcPr>
            <w:tcW w:w="8570" w:type="dxa"/>
            <w:gridSpan w:val="3"/>
            <w:tcBorders>
              <w:top w:val="single" w:sz="4" w:space="0" w:color="000000"/>
              <w:left w:val="single" w:sz="4" w:space="0" w:color="000000"/>
              <w:bottom w:val="single" w:sz="4" w:space="0" w:color="000000"/>
              <w:right w:val="single" w:sz="4" w:space="0" w:color="000000"/>
            </w:tcBorders>
          </w:tcPr>
          <w:p w14:paraId="014122EA" w14:textId="77777777" w:rsidR="007C140F" w:rsidRDefault="007C140F" w:rsidP="00FB4D5E">
            <w:pPr>
              <w:pStyle w:val="TableParagraph"/>
              <w:spacing w:before="25"/>
              <w:ind w:left="37"/>
              <w:rPr>
                <w:ins w:id="1876" w:author="Jason Rhee" w:date="2024-07-21T17:32:00Z" w16du:dateUtc="2024-07-21T07:32:00Z"/>
                <w:rFonts w:ascii="Times New Roman" w:eastAsia="Times New Roman" w:hAnsi="Times New Roman" w:cs="Times New Roman"/>
                <w:sz w:val="16"/>
                <w:szCs w:val="16"/>
              </w:rPr>
            </w:pPr>
            <w:ins w:id="1877" w:author="Jason Rhee" w:date="2024-07-21T17:32:00Z" w16du:dateUtc="2024-07-21T07:32:00Z">
              <w:r>
                <w:fldChar w:fldCharType="begin"/>
              </w:r>
              <w:r>
                <w:instrText>HYPERLINK "http://www.iho.int/S124/gml/cs0/0.1" \h</w:instrText>
              </w:r>
              <w:r>
                <w:fldChar w:fldCharType="separate"/>
              </w:r>
              <w:r>
                <w:rPr>
                  <w:rFonts w:ascii="Times New Roman"/>
                  <w:sz w:val="16"/>
                </w:rPr>
                <w:t>http://www.iho.int/S129/gml/cs0/0.1</w:t>
              </w:r>
              <w:r>
                <w:rPr>
                  <w:rFonts w:ascii="Times New Roman"/>
                  <w:sz w:val="16"/>
                </w:rPr>
                <w:fldChar w:fldCharType="end"/>
              </w:r>
            </w:ins>
          </w:p>
        </w:tc>
      </w:tr>
      <w:tr w:rsidR="007C140F" w14:paraId="14169AF3" w14:textId="77777777" w:rsidTr="005778DB">
        <w:tblPrEx>
          <w:tblW w:w="9612" w:type="dxa"/>
          <w:tblInd w:w="258" w:type="dxa"/>
          <w:tblLayout w:type="fixed"/>
          <w:tblCellMar>
            <w:left w:w="0" w:type="dxa"/>
            <w:right w:w="0" w:type="dxa"/>
          </w:tblCellMar>
          <w:tblLook w:val="01E0" w:firstRow="1" w:lastRow="1" w:firstColumn="1" w:lastColumn="1" w:noHBand="0" w:noVBand="0"/>
          <w:tblPrExChange w:id="1878" w:author="Jason Rhee" w:date="2024-07-21T17:33:00Z" w16du:dateUtc="2024-07-21T07:33:00Z">
            <w:tblPrEx>
              <w:tblW w:w="9612" w:type="dxa"/>
              <w:tblInd w:w="258" w:type="dxa"/>
              <w:tblLayout w:type="fixed"/>
              <w:tblCellMar>
                <w:left w:w="0" w:type="dxa"/>
                <w:right w:w="0" w:type="dxa"/>
              </w:tblCellMar>
              <w:tblLook w:val="01E0" w:firstRow="1" w:lastRow="1" w:firstColumn="1" w:lastColumn="1" w:noHBand="0" w:noVBand="0"/>
            </w:tblPrEx>
          </w:tblPrExChange>
        </w:tblPrEx>
        <w:trPr>
          <w:trHeight w:hRule="exact" w:val="402"/>
          <w:ins w:id="1879" w:author="Jason Rhee" w:date="2024-07-21T17:32:00Z"/>
          <w:trPrChange w:id="1880" w:author="Jason Rhee" w:date="2024-07-21T17:33:00Z" w16du:dateUtc="2024-07-21T07:33:00Z">
            <w:trPr>
              <w:gridAfter w:val="0"/>
              <w:trHeight w:hRule="exact" w:val="285"/>
            </w:trPr>
          </w:trPrChange>
        </w:trPr>
        <w:tc>
          <w:tcPr>
            <w:tcW w:w="1031" w:type="dxa"/>
            <w:tcBorders>
              <w:top w:val="single" w:sz="4" w:space="0" w:color="000000"/>
              <w:left w:val="single" w:sz="4" w:space="0" w:color="000000"/>
              <w:bottom w:val="single" w:sz="4" w:space="0" w:color="000000"/>
              <w:right w:val="single" w:sz="4" w:space="0" w:color="000000"/>
            </w:tcBorders>
            <w:tcPrChange w:id="1881" w:author="Jason Rhee" w:date="2024-07-21T17:33:00Z" w16du:dateUtc="2024-07-21T07:33:00Z">
              <w:tcPr>
                <w:tcW w:w="1031" w:type="dxa"/>
                <w:gridSpan w:val="2"/>
                <w:tcBorders>
                  <w:top w:val="single" w:sz="4" w:space="0" w:color="000000"/>
                  <w:left w:val="single" w:sz="4" w:space="0" w:color="000000"/>
                  <w:bottom w:val="single" w:sz="4" w:space="0" w:color="000000"/>
                  <w:right w:val="single" w:sz="4" w:space="0" w:color="000000"/>
                </w:tcBorders>
              </w:tcPr>
            </w:tcPrChange>
          </w:tcPr>
          <w:p w14:paraId="01A17A4E" w14:textId="77777777" w:rsidR="007C140F" w:rsidRDefault="007C140F" w:rsidP="00FB4D5E">
            <w:pPr>
              <w:pStyle w:val="TableParagraph"/>
              <w:spacing w:before="27"/>
              <w:ind w:left="40"/>
              <w:rPr>
                <w:ins w:id="1882" w:author="Jason Rhee" w:date="2024-07-21T17:32:00Z" w16du:dateUtc="2024-07-21T07:32:00Z"/>
                <w:rFonts w:ascii="Times New Roman" w:eastAsia="Times New Roman" w:hAnsi="Times New Roman" w:cs="Times New Roman"/>
                <w:sz w:val="16"/>
                <w:szCs w:val="16"/>
              </w:rPr>
            </w:pPr>
            <w:ins w:id="1883" w:author="Jason Rhee" w:date="2024-07-21T17:32:00Z" w16du:dateUtc="2024-07-21T07:32:00Z">
              <w:r>
                <w:rPr>
                  <w:rFonts w:ascii="Times New Roman"/>
                  <w:sz w:val="16"/>
                </w:rPr>
                <w:t>Annotations</w:t>
              </w:r>
            </w:ins>
          </w:p>
        </w:tc>
        <w:tc>
          <w:tcPr>
            <w:tcW w:w="8570" w:type="dxa"/>
            <w:gridSpan w:val="3"/>
            <w:tcBorders>
              <w:top w:val="single" w:sz="4" w:space="0" w:color="000000"/>
              <w:left w:val="single" w:sz="4" w:space="0" w:color="000000"/>
              <w:bottom w:val="single" w:sz="4" w:space="0" w:color="000000"/>
              <w:right w:val="single" w:sz="4" w:space="0" w:color="000000"/>
            </w:tcBorders>
            <w:tcPrChange w:id="1884" w:author="Jason Rhee" w:date="2024-07-21T17:33:00Z" w16du:dateUtc="2024-07-21T07:33:00Z">
              <w:tcPr>
                <w:tcW w:w="8570" w:type="dxa"/>
                <w:gridSpan w:val="4"/>
                <w:tcBorders>
                  <w:top w:val="single" w:sz="4" w:space="0" w:color="000000"/>
                  <w:left w:val="single" w:sz="4" w:space="0" w:color="000000"/>
                  <w:bottom w:val="single" w:sz="4" w:space="0" w:color="000000"/>
                  <w:right w:val="single" w:sz="4" w:space="0" w:color="000000"/>
                </w:tcBorders>
              </w:tcPr>
            </w:tcPrChange>
          </w:tcPr>
          <w:p w14:paraId="2ADDA52E" w14:textId="3074EC59" w:rsidR="007C140F" w:rsidRDefault="005778DB" w:rsidP="00FB4D5E">
            <w:pPr>
              <w:pStyle w:val="TableParagraph"/>
              <w:spacing w:before="43"/>
              <w:ind w:left="37"/>
              <w:rPr>
                <w:ins w:id="1885" w:author="Jason Rhee" w:date="2024-07-21T17:32:00Z" w16du:dateUtc="2024-07-21T07:32:00Z"/>
                <w:rFonts w:ascii="Courier New" w:eastAsia="Courier New" w:hAnsi="Courier New" w:cs="Courier New"/>
                <w:sz w:val="14"/>
                <w:szCs w:val="14"/>
              </w:rPr>
            </w:pPr>
            <w:ins w:id="1886" w:author="Jason Rhee" w:date="2024-07-21T17:33:00Z" w16du:dateUtc="2024-07-21T07:33:00Z">
              <w:r w:rsidRPr="005778DB">
                <w:rPr>
                  <w:rFonts w:ascii="Courier New" w:hAnsi="Courier New" w:cs="Courier New"/>
                  <w:sz w:val="14"/>
                  <w:szCs w:val="14"/>
                  <w:lang w:eastAsia="fi-FI"/>
                  <w:rPrChange w:id="1887" w:author="Jason Rhee" w:date="2024-07-21T17:33:00Z" w16du:dateUtc="2024-07-21T07:33:00Z">
                    <w:rPr>
                      <w:rFonts w:cs="Arial"/>
                      <w:sz w:val="18"/>
                      <w:szCs w:val="18"/>
                      <w:lang w:eastAsia="fi-FI"/>
                    </w:rPr>
                  </w:rPrChange>
                </w:rPr>
                <w:t>The area for which an under keel clearance plan has been calculated for a particular vessel, for a particular passage</w:t>
              </w:r>
            </w:ins>
            <w:ins w:id="1888" w:author="Jason Rhee" w:date="2024-07-21T17:32:00Z" w16du:dateUtc="2024-07-21T07:32:00Z">
              <w:r w:rsidR="007C140F">
                <w:rPr>
                  <w:rFonts w:ascii="Courier New"/>
                  <w:sz w:val="14"/>
                </w:rPr>
                <w:t>.</w:t>
              </w:r>
            </w:ins>
          </w:p>
        </w:tc>
      </w:tr>
      <w:tr w:rsidR="007C140F" w14:paraId="553A27C6" w14:textId="77777777" w:rsidTr="00FB4D5E">
        <w:trPr>
          <w:ins w:id="1889"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424314F6" w14:textId="77777777" w:rsidR="007C140F" w:rsidRDefault="007C140F" w:rsidP="00FB4D5E">
            <w:pPr>
              <w:pStyle w:val="TableParagraph"/>
              <w:spacing w:before="27"/>
              <w:ind w:left="40"/>
              <w:rPr>
                <w:ins w:id="1890" w:author="Jason Rhee" w:date="2024-07-21T17:32:00Z" w16du:dateUtc="2024-07-21T07:32:00Z"/>
                <w:rFonts w:ascii="Times New Roman"/>
                <w:sz w:val="16"/>
              </w:rPr>
            </w:pPr>
            <w:commentRangeStart w:id="1891"/>
            <w:ins w:id="1892" w:author="Jason Rhee" w:date="2024-07-21T17:32:00Z" w16du:dateUtc="2024-07-21T07:32:00Z">
              <w:r>
                <w:rPr>
                  <w:rFonts w:ascii="Times New Roman"/>
                  <w:sz w:val="16"/>
                </w:rPr>
                <w:t>Diagram</w:t>
              </w:r>
            </w:ins>
            <w:commentRangeEnd w:id="1891"/>
            <w:ins w:id="1893" w:author="Jason Rhee" w:date="2024-07-21T17:42:00Z" w16du:dateUtc="2024-07-21T07:42:00Z">
              <w:r w:rsidR="00CC4FCD">
                <w:rPr>
                  <w:rStyle w:val="CommentReference"/>
                  <w:rFonts w:ascii="Arial" w:eastAsia="MS Mincho" w:hAnsi="Arial" w:cs="Times New Roman"/>
                  <w:szCs w:val="20"/>
                  <w:lang w:eastAsia="ja-JP"/>
                </w:rPr>
                <w:commentReference w:id="1891"/>
              </w:r>
            </w:ins>
          </w:p>
        </w:tc>
        <w:tc>
          <w:tcPr>
            <w:tcW w:w="8570" w:type="dxa"/>
            <w:gridSpan w:val="3"/>
            <w:tcBorders>
              <w:top w:val="single" w:sz="4" w:space="0" w:color="000000"/>
              <w:left w:val="single" w:sz="4" w:space="0" w:color="000000"/>
              <w:bottom w:val="single" w:sz="4" w:space="0" w:color="000000"/>
              <w:right w:val="single" w:sz="4" w:space="0" w:color="000000"/>
            </w:tcBorders>
          </w:tcPr>
          <w:p w14:paraId="2287F7CD" w14:textId="59949EC7" w:rsidR="007C140F" w:rsidRDefault="00F24A64" w:rsidP="00FB4D5E">
            <w:pPr>
              <w:pStyle w:val="TableParagraph"/>
              <w:spacing w:before="43"/>
              <w:ind w:left="37"/>
              <w:jc w:val="center"/>
              <w:rPr>
                <w:ins w:id="1894" w:author="Jason Rhee" w:date="2024-07-21T17:32:00Z" w16du:dateUtc="2024-07-21T07:32:00Z"/>
                <w:rFonts w:ascii="Courier New"/>
                <w:sz w:val="14"/>
              </w:rPr>
            </w:pPr>
            <w:ins w:id="1895" w:author="Jason Rhee" w:date="2024-07-25T22:41:00Z" w16du:dateUtc="2024-07-25T12:41:00Z">
              <w:r>
                <w:rPr>
                  <w:noProof/>
                </w:rPr>
                <w:drawing>
                  <wp:inline distT="0" distB="0" distL="0" distR="0" wp14:anchorId="30322E55" wp14:editId="0D16B2DE">
                    <wp:extent cx="3978275" cy="3218740"/>
                    <wp:effectExtent l="0" t="0" r="3175" b="1270"/>
                    <wp:docPr id="18976820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84923" cy="3224118"/>
                            </a:xfrm>
                            <a:prstGeom prst="rect">
                              <a:avLst/>
                            </a:prstGeom>
                            <a:noFill/>
                            <a:ln>
                              <a:noFill/>
                            </a:ln>
                          </pic:spPr>
                        </pic:pic>
                      </a:graphicData>
                    </a:graphic>
                  </wp:inline>
                </w:drawing>
              </w:r>
            </w:ins>
          </w:p>
        </w:tc>
      </w:tr>
      <w:tr w:rsidR="007C140F" w14:paraId="114E4894"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ins w:id="1896" w:author="Jason Rhee" w:date="2024-07-21T17:32:00Z"/>
        </w:trPr>
        <w:tc>
          <w:tcPr>
            <w:tcW w:w="1031" w:type="dxa"/>
          </w:tcPr>
          <w:p w14:paraId="3314A887" w14:textId="77777777" w:rsidR="007C140F" w:rsidRDefault="007C140F" w:rsidP="00FB4D5E">
            <w:pPr>
              <w:pStyle w:val="TableParagraph"/>
              <w:spacing w:before="25"/>
              <w:ind w:left="40"/>
              <w:rPr>
                <w:ins w:id="1897" w:author="Jason Rhee" w:date="2024-07-21T17:32:00Z" w16du:dateUtc="2024-07-21T07:32:00Z"/>
                <w:rFonts w:ascii="Times New Roman" w:eastAsia="Times New Roman" w:hAnsi="Times New Roman" w:cs="Times New Roman"/>
                <w:sz w:val="16"/>
                <w:szCs w:val="16"/>
              </w:rPr>
            </w:pPr>
            <w:ins w:id="1898" w:author="Jason Rhee" w:date="2024-07-21T17:32:00Z" w16du:dateUtc="2024-07-21T07:32:00Z">
              <w:r>
                <w:rPr>
                  <w:rFonts w:ascii="Times New Roman"/>
                  <w:spacing w:val="-3"/>
                  <w:sz w:val="16"/>
                </w:rPr>
                <w:t>Type</w:t>
              </w:r>
            </w:ins>
          </w:p>
        </w:tc>
        <w:tc>
          <w:tcPr>
            <w:tcW w:w="8571" w:type="dxa"/>
            <w:gridSpan w:val="3"/>
          </w:tcPr>
          <w:p w14:paraId="3A921577" w14:textId="77777777" w:rsidR="007C140F" w:rsidRDefault="007C140F" w:rsidP="00FB4D5E">
            <w:pPr>
              <w:pStyle w:val="TableParagraph"/>
              <w:spacing w:before="25"/>
              <w:ind w:left="37"/>
              <w:rPr>
                <w:ins w:id="1899" w:author="Jason Rhee" w:date="2024-07-21T17:32:00Z" w16du:dateUtc="2024-07-21T07:32:00Z"/>
                <w:rFonts w:ascii="Times New Roman" w:eastAsia="Times New Roman" w:hAnsi="Times New Roman" w:cs="Times New Roman"/>
                <w:sz w:val="16"/>
                <w:szCs w:val="16"/>
              </w:rPr>
            </w:pPr>
            <w:ins w:id="1900" w:author="Jason Rhee" w:date="2024-07-21T17:32:00Z" w16du:dateUtc="2024-07-21T07:32:00Z">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tc>
      </w:tr>
      <w:tr w:rsidR="007C140F" w14:paraId="5D0D0B8C"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ins w:id="1901" w:author="Jason Rhee" w:date="2024-07-21T17:32:00Z"/>
        </w:trPr>
        <w:tc>
          <w:tcPr>
            <w:tcW w:w="1031" w:type="dxa"/>
          </w:tcPr>
          <w:p w14:paraId="03432126" w14:textId="77777777" w:rsidR="007C140F" w:rsidRDefault="007C140F" w:rsidP="00FB4D5E">
            <w:pPr>
              <w:pStyle w:val="TableParagraph"/>
              <w:spacing w:before="27" w:line="250" w:lineRule="auto"/>
              <w:ind w:left="40" w:right="195"/>
              <w:rPr>
                <w:ins w:id="1902" w:author="Jason Rhee" w:date="2024-07-21T17:32:00Z" w16du:dateUtc="2024-07-21T07:32:00Z"/>
                <w:rFonts w:ascii="Times New Roman" w:eastAsia="Times New Roman" w:hAnsi="Times New Roman" w:cs="Times New Roman"/>
                <w:sz w:val="16"/>
                <w:szCs w:val="16"/>
              </w:rPr>
            </w:pPr>
            <w:ins w:id="1903" w:author="Jason Rhee" w:date="2024-07-21T17:32:00Z" w16du:dateUtc="2024-07-21T07:32:00Z">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ins>
          </w:p>
        </w:tc>
        <w:tc>
          <w:tcPr>
            <w:tcW w:w="8571" w:type="dxa"/>
            <w:gridSpan w:val="3"/>
          </w:tcPr>
          <w:p w14:paraId="415B57F1" w14:textId="77777777" w:rsidR="007C140F" w:rsidRDefault="007C140F" w:rsidP="00FB4D5E">
            <w:pPr>
              <w:pStyle w:val="ListParagraph"/>
              <w:widowControl w:val="0"/>
              <w:numPr>
                <w:ilvl w:val="0"/>
                <w:numId w:val="60"/>
              </w:numPr>
              <w:tabs>
                <w:tab w:val="left" w:pos="198"/>
                <w:tab w:val="num" w:pos="360"/>
              </w:tabs>
              <w:spacing w:before="27" w:after="0" w:line="240" w:lineRule="auto"/>
              <w:jc w:val="left"/>
              <w:rPr>
                <w:ins w:id="1904" w:author="Jason Rhee" w:date="2024-07-21T17:32:00Z" w16du:dateUtc="2024-07-21T07:32:00Z"/>
                <w:rFonts w:ascii="Times New Roman" w:eastAsia="Times New Roman" w:hAnsi="Times New Roman"/>
                <w:sz w:val="16"/>
                <w:szCs w:val="16"/>
              </w:rPr>
            </w:pPr>
            <w:ins w:id="1905" w:author="Jason Rhee" w:date="2024-07-21T17:32:00Z" w16du:dateUtc="2024-07-21T07:32:00Z">
              <w:r>
                <w:rPr>
                  <w:rFonts w:ascii="Times New Roman"/>
                  <w:sz w:val="16"/>
                </w:rPr>
                <w:t>gml:AbstractGMLType</w:t>
              </w:r>
            </w:ins>
          </w:p>
          <w:p w14:paraId="684987AD" w14:textId="77777777" w:rsidR="007C140F" w:rsidRDefault="007C140F" w:rsidP="00FB4D5E">
            <w:pPr>
              <w:pStyle w:val="TableParagraph"/>
              <w:spacing w:before="7"/>
              <w:rPr>
                <w:ins w:id="1906" w:author="Jason Rhee" w:date="2024-07-21T17:32:00Z" w16du:dateUtc="2024-07-21T07:32:00Z"/>
                <w:rFonts w:ascii="Times New Roman" w:eastAsia="Times New Roman" w:hAnsi="Times New Roman" w:cs="Times New Roman"/>
                <w:sz w:val="14"/>
                <w:szCs w:val="14"/>
              </w:rPr>
            </w:pPr>
          </w:p>
          <w:p w14:paraId="67E6E17F" w14:textId="77777777" w:rsidR="007C140F" w:rsidRDefault="007C140F" w:rsidP="00FB4D5E">
            <w:pPr>
              <w:pStyle w:val="ListParagraph"/>
              <w:widowControl w:val="0"/>
              <w:numPr>
                <w:ilvl w:val="1"/>
                <w:numId w:val="60"/>
              </w:numPr>
              <w:tabs>
                <w:tab w:val="left" w:pos="358"/>
              </w:tabs>
              <w:spacing w:before="0" w:after="0" w:line="240" w:lineRule="auto"/>
              <w:jc w:val="left"/>
              <w:rPr>
                <w:ins w:id="1907" w:author="Jason Rhee" w:date="2024-07-21T17:32:00Z" w16du:dateUtc="2024-07-21T07:32:00Z"/>
                <w:rFonts w:ascii="Times New Roman" w:eastAsia="Times New Roman" w:hAnsi="Times New Roman"/>
                <w:sz w:val="16"/>
                <w:szCs w:val="16"/>
              </w:rPr>
            </w:pPr>
            <w:ins w:id="1908" w:author="Jason Rhee" w:date="2024-07-21T17:32:00Z" w16du:dateUtc="2024-07-21T07:32:00Z">
              <w:r>
                <w:rPr>
                  <w:rFonts w:ascii="Times New Roman"/>
                  <w:sz w:val="16"/>
                </w:rPr>
                <w:t>gml:AbstractFeatureType</w:t>
              </w:r>
            </w:ins>
          </w:p>
          <w:p w14:paraId="1F65A353" w14:textId="77777777" w:rsidR="007C140F" w:rsidRDefault="007C140F" w:rsidP="00FB4D5E">
            <w:pPr>
              <w:pStyle w:val="TableParagraph"/>
              <w:spacing w:before="7"/>
              <w:rPr>
                <w:ins w:id="1909" w:author="Jason Rhee" w:date="2024-07-21T17:32:00Z" w16du:dateUtc="2024-07-21T07:32:00Z"/>
                <w:rFonts w:ascii="Times New Roman" w:eastAsia="Times New Roman" w:hAnsi="Times New Roman" w:cs="Times New Roman"/>
                <w:sz w:val="14"/>
                <w:szCs w:val="14"/>
              </w:rPr>
            </w:pPr>
          </w:p>
          <w:p w14:paraId="193766FE" w14:textId="77777777" w:rsidR="007C140F" w:rsidRDefault="007C140F" w:rsidP="00FB4D5E">
            <w:pPr>
              <w:pStyle w:val="ListParagraph"/>
              <w:widowControl w:val="0"/>
              <w:numPr>
                <w:ilvl w:val="2"/>
                <w:numId w:val="60"/>
              </w:numPr>
              <w:tabs>
                <w:tab w:val="num" w:pos="360"/>
                <w:tab w:val="left" w:pos="518"/>
              </w:tabs>
              <w:spacing w:before="0" w:after="0" w:line="240" w:lineRule="auto"/>
              <w:jc w:val="left"/>
              <w:rPr>
                <w:ins w:id="1910" w:author="Jason Rhee" w:date="2024-07-21T17:32:00Z" w16du:dateUtc="2024-07-21T07:32:00Z"/>
                <w:rFonts w:ascii="Times New Roman" w:eastAsia="Times New Roman" w:hAnsi="Times New Roman"/>
                <w:sz w:val="16"/>
                <w:szCs w:val="16"/>
              </w:rPr>
            </w:pPr>
            <w:ins w:id="1911" w:author="Jason Rhee" w:date="2024-07-21T17:32:00Z" w16du:dateUtc="2024-07-21T07:32:00Z">
              <w:r>
                <w:rPr>
                  <w:rFonts w:ascii="Times New Roman"/>
                  <w:sz w:val="16"/>
                </w:rPr>
                <w:t>AbstractFeatureType</w:t>
              </w:r>
            </w:ins>
          </w:p>
          <w:p w14:paraId="7D76EED1" w14:textId="77777777" w:rsidR="007C140F" w:rsidRDefault="007C140F" w:rsidP="00FB4D5E">
            <w:pPr>
              <w:pStyle w:val="TableParagraph"/>
              <w:spacing w:before="7"/>
              <w:rPr>
                <w:ins w:id="1912" w:author="Jason Rhee" w:date="2024-07-21T17:32:00Z" w16du:dateUtc="2024-07-21T07:32:00Z"/>
                <w:rFonts w:ascii="Times New Roman" w:eastAsia="Times New Roman" w:hAnsi="Times New Roman" w:cs="Times New Roman"/>
                <w:sz w:val="14"/>
                <w:szCs w:val="14"/>
              </w:rPr>
            </w:pPr>
          </w:p>
          <w:p w14:paraId="56B4D23E" w14:textId="77777777" w:rsidR="007C140F" w:rsidRDefault="007C140F" w:rsidP="00FB4D5E">
            <w:pPr>
              <w:pStyle w:val="ListParagraph"/>
              <w:widowControl w:val="0"/>
              <w:numPr>
                <w:ilvl w:val="3"/>
                <w:numId w:val="60"/>
              </w:numPr>
              <w:tabs>
                <w:tab w:val="num" w:pos="360"/>
                <w:tab w:val="left" w:pos="678"/>
              </w:tabs>
              <w:spacing w:before="0" w:after="0" w:line="240" w:lineRule="auto"/>
              <w:jc w:val="left"/>
              <w:rPr>
                <w:ins w:id="1913" w:author="Jason Rhee" w:date="2024-07-21T17:32:00Z" w16du:dateUtc="2024-07-21T07:32:00Z"/>
                <w:rFonts w:ascii="Times New Roman" w:eastAsia="Times New Roman" w:hAnsi="Times New Roman"/>
                <w:sz w:val="16"/>
                <w:szCs w:val="16"/>
              </w:rPr>
            </w:pPr>
            <w:ins w:id="1914" w:author="Jason Rhee" w:date="2024-07-21T17:32:00Z" w16du:dateUtc="2024-07-21T07:32:00Z">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p w14:paraId="71F27A59" w14:textId="77777777" w:rsidR="007C140F" w:rsidRDefault="007C140F" w:rsidP="00FB4D5E">
            <w:pPr>
              <w:pStyle w:val="TableParagraph"/>
              <w:spacing w:before="7"/>
              <w:rPr>
                <w:ins w:id="1915" w:author="Jason Rhee" w:date="2024-07-21T17:32:00Z" w16du:dateUtc="2024-07-21T07:32:00Z"/>
                <w:rFonts w:ascii="Times New Roman" w:eastAsia="Times New Roman" w:hAnsi="Times New Roman" w:cs="Times New Roman"/>
                <w:sz w:val="14"/>
                <w:szCs w:val="14"/>
              </w:rPr>
            </w:pPr>
          </w:p>
          <w:p w14:paraId="7E4CA2C3" w14:textId="7B1BCDB6" w:rsidR="007C140F" w:rsidRDefault="007C140F" w:rsidP="00FB4D5E">
            <w:pPr>
              <w:pStyle w:val="ListParagraph"/>
              <w:widowControl w:val="0"/>
              <w:numPr>
                <w:ilvl w:val="4"/>
                <w:numId w:val="60"/>
              </w:numPr>
              <w:tabs>
                <w:tab w:val="num" w:pos="360"/>
                <w:tab w:val="left" w:pos="838"/>
              </w:tabs>
              <w:spacing w:before="0" w:after="0" w:line="240" w:lineRule="auto"/>
              <w:jc w:val="left"/>
              <w:rPr>
                <w:ins w:id="1916" w:author="Jason Rhee" w:date="2024-07-21T17:32:00Z" w16du:dateUtc="2024-07-21T07:32:00Z"/>
                <w:rFonts w:ascii="Times New Roman" w:eastAsia="Times New Roman" w:hAnsi="Times New Roman"/>
                <w:sz w:val="16"/>
                <w:szCs w:val="16"/>
              </w:rPr>
            </w:pPr>
            <w:ins w:id="1917" w:author="Jason Rhee" w:date="2024-07-21T17:32:00Z" w16du:dateUtc="2024-07-21T07:32:00Z">
              <w:r>
                <w:fldChar w:fldCharType="begin"/>
              </w:r>
              <w:r>
                <w:instrText>HYPERLINK \l "_bookmark9"</w:instrText>
              </w:r>
              <w:r>
                <w:fldChar w:fldCharType="separate"/>
              </w:r>
              <w:r>
                <w:rPr>
                  <w:rFonts w:ascii="Times New Roman"/>
                  <w:sz w:val="16"/>
                </w:rPr>
                <w:t>UnderKeelClearancePlan</w:t>
              </w:r>
            </w:ins>
            <w:ins w:id="1918" w:author="Jason Rhee" w:date="2024-07-21T17:34:00Z" w16du:dateUtc="2024-07-21T07:34:00Z">
              <w:r w:rsidR="003E466E">
                <w:rPr>
                  <w:rFonts w:ascii="Times New Roman"/>
                  <w:sz w:val="16"/>
                </w:rPr>
                <w:t>Area</w:t>
              </w:r>
            </w:ins>
            <w:ins w:id="1919" w:author="Jason Rhee" w:date="2024-07-21T17:32:00Z" w16du:dateUtc="2024-07-21T07:32:00Z">
              <w:r>
                <w:rPr>
                  <w:rFonts w:ascii="Times New Roman"/>
                  <w:sz w:val="16"/>
                </w:rPr>
                <w:t>Type</w:t>
              </w:r>
              <w:r>
                <w:rPr>
                  <w:rFonts w:ascii="Times New Roman"/>
                  <w:sz w:val="16"/>
                </w:rPr>
                <w:fldChar w:fldCharType="end"/>
              </w:r>
            </w:ins>
          </w:p>
        </w:tc>
      </w:tr>
      <w:tr w:rsidR="007C140F" w14:paraId="38D7486E"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ins w:id="1920" w:author="Jason Rhee" w:date="2024-07-21T17:32:00Z"/>
        </w:trPr>
        <w:tc>
          <w:tcPr>
            <w:tcW w:w="1031" w:type="dxa"/>
          </w:tcPr>
          <w:p w14:paraId="5880EBAD" w14:textId="77777777" w:rsidR="007C140F" w:rsidRDefault="007C140F" w:rsidP="00FB4D5E">
            <w:pPr>
              <w:pStyle w:val="TableParagraph"/>
              <w:spacing w:before="27"/>
              <w:ind w:left="40"/>
              <w:rPr>
                <w:ins w:id="1921" w:author="Jason Rhee" w:date="2024-07-21T17:32:00Z" w16du:dateUtc="2024-07-21T07:32:00Z"/>
                <w:rFonts w:ascii="Times New Roman" w:eastAsia="Times New Roman" w:hAnsi="Times New Roman" w:cs="Times New Roman"/>
                <w:sz w:val="16"/>
                <w:szCs w:val="16"/>
              </w:rPr>
            </w:pPr>
            <w:ins w:id="1922" w:author="Jason Rhee" w:date="2024-07-21T17:32:00Z" w16du:dateUtc="2024-07-21T07:32:00Z">
              <w:r>
                <w:rPr>
                  <w:rFonts w:ascii="Times New Roman"/>
                  <w:sz w:val="16"/>
                </w:rPr>
                <w:t>Used</w:t>
              </w:r>
              <w:r>
                <w:rPr>
                  <w:rFonts w:ascii="Times New Roman"/>
                  <w:spacing w:val="-4"/>
                  <w:sz w:val="16"/>
                </w:rPr>
                <w:t xml:space="preserve"> </w:t>
              </w:r>
              <w:r>
                <w:rPr>
                  <w:rFonts w:ascii="Times New Roman"/>
                  <w:sz w:val="16"/>
                </w:rPr>
                <w:t>by</w:t>
              </w:r>
            </w:ins>
          </w:p>
        </w:tc>
        <w:tc>
          <w:tcPr>
            <w:tcW w:w="8571" w:type="dxa"/>
            <w:gridSpan w:val="3"/>
          </w:tcPr>
          <w:p w14:paraId="64DE2250" w14:textId="0DD16914" w:rsidR="007C140F" w:rsidRDefault="007C140F" w:rsidP="00FB4D5E">
            <w:pPr>
              <w:pStyle w:val="TableParagraph"/>
              <w:tabs>
                <w:tab w:val="left" w:pos="1773"/>
              </w:tabs>
              <w:spacing w:before="67"/>
              <w:ind w:left="77"/>
              <w:rPr>
                <w:ins w:id="1923" w:author="Jason Rhee" w:date="2024-07-21T17:32:00Z" w16du:dateUtc="2024-07-21T07:32:00Z"/>
                <w:rFonts w:ascii="Times New Roman" w:eastAsia="Times New Roman" w:hAnsi="Times New Roman" w:cs="Times New Roman"/>
                <w:sz w:val="16"/>
                <w:szCs w:val="16"/>
              </w:rPr>
            </w:pPr>
            <w:ins w:id="1924" w:author="Jason Rhee" w:date="2024-07-21T17:32:00Z" w16du:dateUtc="2024-07-21T07:32:00Z">
              <w:r>
                <w:rPr>
                  <w:rFonts w:ascii="Times New Roman"/>
                  <w:w w:val="95"/>
                  <w:sz w:val="16"/>
                </w:rPr>
                <w:t>Element</w:t>
              </w:r>
              <w:r>
                <w:rPr>
                  <w:rFonts w:ascii="Times New Roman"/>
                  <w:w w:val="95"/>
                  <w:sz w:val="16"/>
                </w:rPr>
                <w:tab/>
              </w:r>
              <w:r>
                <w:rPr>
                  <w:rFonts w:ascii="Times New Roman"/>
                  <w:sz w:val="16"/>
                </w:rPr>
                <w:t>UnderKeelClearancePlan</w:t>
              </w:r>
            </w:ins>
            <w:ins w:id="1925" w:author="Jason Rhee" w:date="2024-07-21T17:34:00Z" w16du:dateUtc="2024-07-21T07:34:00Z">
              <w:r w:rsidR="00C322D6">
                <w:rPr>
                  <w:rFonts w:ascii="Times New Roman"/>
                  <w:sz w:val="16"/>
                </w:rPr>
                <w:t>Area</w:t>
              </w:r>
            </w:ins>
          </w:p>
        </w:tc>
      </w:tr>
      <w:tr w:rsidR="007C140F" w14:paraId="3E9507C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ins w:id="1926" w:author="Jason Rhee" w:date="2024-07-21T17:32:00Z"/>
        </w:trPr>
        <w:tc>
          <w:tcPr>
            <w:tcW w:w="1031" w:type="dxa"/>
          </w:tcPr>
          <w:p w14:paraId="360276FB" w14:textId="77777777" w:rsidR="007C140F" w:rsidRDefault="007C140F" w:rsidP="00FB4D5E">
            <w:pPr>
              <w:pStyle w:val="TableParagraph"/>
              <w:spacing w:before="27"/>
              <w:ind w:left="40"/>
              <w:rPr>
                <w:ins w:id="1927" w:author="Jason Rhee" w:date="2024-07-21T17:32:00Z" w16du:dateUtc="2024-07-21T07:32:00Z"/>
                <w:rFonts w:ascii="Times New Roman" w:eastAsia="Times New Roman" w:hAnsi="Times New Roman" w:cs="Times New Roman"/>
                <w:sz w:val="16"/>
                <w:szCs w:val="16"/>
              </w:rPr>
            </w:pPr>
            <w:ins w:id="1928" w:author="Jason Rhee" w:date="2024-07-21T17:32:00Z" w16du:dateUtc="2024-07-21T07:32:00Z">
              <w:r>
                <w:rPr>
                  <w:rFonts w:ascii="Times New Roman"/>
                  <w:sz w:val="16"/>
                </w:rPr>
                <w:t>Model</w:t>
              </w:r>
            </w:ins>
          </w:p>
        </w:tc>
        <w:tc>
          <w:tcPr>
            <w:tcW w:w="8571" w:type="dxa"/>
            <w:gridSpan w:val="3"/>
          </w:tcPr>
          <w:p w14:paraId="179B5EEA" w14:textId="4B9B8069" w:rsidR="007C140F" w:rsidRDefault="007C140F" w:rsidP="00FB4D5E">
            <w:pPr>
              <w:pStyle w:val="TableParagraph"/>
              <w:spacing w:before="27" w:line="250" w:lineRule="auto"/>
              <w:ind w:left="37" w:right="281"/>
              <w:rPr>
                <w:ins w:id="1929" w:author="Jason Rhee" w:date="2024-07-21T17:32:00Z" w16du:dateUtc="2024-07-21T07:32:00Z"/>
                <w:rFonts w:ascii="Times New Roman" w:eastAsia="Times New Roman" w:hAnsi="Times New Roman" w:cs="Times New Roman"/>
                <w:sz w:val="16"/>
                <w:szCs w:val="16"/>
              </w:rPr>
            </w:pPr>
            <w:ins w:id="1930" w:author="Jason Rhee" w:date="2024-07-21T17:32:00Z" w16du:dateUtc="2024-07-21T07:32:00Z">
              <w:r>
                <w:rPr>
                  <w:rFonts w:ascii="Times New Roman"/>
                  <w:sz w:val="16"/>
                </w:rPr>
                <w:t>gml:boundedBy{0,1},</w:t>
              </w:r>
              <w:r>
                <w:rPr>
                  <w:rFonts w:ascii="Times New Roman"/>
                  <w:spacing w:val="-8"/>
                  <w:sz w:val="16"/>
                </w:rPr>
                <w:t xml:space="preserve"> </w:t>
              </w:r>
            </w:ins>
            <w:ins w:id="1931" w:author="Jason Rhee" w:date="2024-07-21T17:37:00Z" w16du:dateUtc="2024-07-21T07:37:00Z">
              <w:r w:rsidR="00163DFF">
                <w:rPr>
                  <w:rFonts w:ascii="Times New Roman"/>
                  <w:sz w:val="16"/>
                </w:rPr>
                <w:t>scaleMinimum,</w:t>
              </w:r>
              <w:r w:rsidR="00163DFF">
                <w:rPr>
                  <w:rFonts w:ascii="Times New Roman"/>
                  <w:spacing w:val="-6"/>
                  <w:sz w:val="16"/>
                </w:rPr>
                <w:t xml:space="preserve"> interoperabilityIdentifier</w:t>
              </w:r>
            </w:ins>
            <w:ins w:id="1932" w:author="Jason Rhee" w:date="2024-07-21T17:32:00Z" w16du:dateUtc="2024-07-21T07:32:00Z">
              <w:r>
                <w:rPr>
                  <w:rFonts w:ascii="Times New Roman"/>
                  <w:sz w:val="16"/>
                </w:rPr>
                <w:t>,</w:t>
              </w:r>
              <w:r>
                <w:rPr>
                  <w:rFonts w:ascii="Times New Roman"/>
                  <w:spacing w:val="-7"/>
                  <w:sz w:val="16"/>
                </w:rPr>
                <w:t xml:space="preserve"> </w:t>
              </w:r>
              <w:r>
                <w:rPr>
                  <w:rFonts w:ascii="Times New Roman"/>
                  <w:sz w:val="16"/>
                </w:rPr>
                <w:t>geometry,</w:t>
              </w:r>
              <w:r>
                <w:rPr>
                  <w:rFonts w:ascii="Times New Roman"/>
                  <w:spacing w:val="-8"/>
                  <w:sz w:val="16"/>
                </w:rPr>
                <w:t xml:space="preserve"> </w:t>
              </w:r>
            </w:ins>
            <w:ins w:id="1933" w:author="Jason Rhee" w:date="2024-07-21T17:35:00Z" w16du:dateUtc="2024-07-21T07:35:00Z">
              <w:r w:rsidR="00755792">
                <w:rPr>
                  <w:rFonts w:ascii="Times New Roman"/>
                  <w:sz w:val="16"/>
                </w:rPr>
                <w:t>theCo</w:t>
              </w:r>
            </w:ins>
            <w:ins w:id="1934" w:author="Jason Rhee" w:date="2024-07-21T17:38:00Z" w16du:dateUtc="2024-07-21T07:38:00Z">
              <w:r w:rsidR="00D9080B">
                <w:rPr>
                  <w:rFonts w:ascii="Times New Roman"/>
                  <w:sz w:val="16"/>
                </w:rPr>
                <w:t>llection</w:t>
              </w:r>
            </w:ins>
            <w:ins w:id="1935" w:author="Jason Rhee" w:date="2024-07-21T17:32:00Z" w16du:dateUtc="2024-07-21T07:32:00Z">
              <w:r>
                <w:rPr>
                  <w:rFonts w:ascii="Times New Roman"/>
                  <w:sz w:val="16"/>
                </w:rPr>
                <w:t>+</w:t>
              </w:r>
            </w:ins>
          </w:p>
        </w:tc>
      </w:tr>
      <w:tr w:rsidR="007C140F" w14:paraId="04092F4F"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ins w:id="1936" w:author="Jason Rhee" w:date="2024-07-21T17:32:00Z"/>
        </w:trPr>
        <w:tc>
          <w:tcPr>
            <w:tcW w:w="1031" w:type="dxa"/>
          </w:tcPr>
          <w:p w14:paraId="76585626" w14:textId="77777777" w:rsidR="007C140F" w:rsidRDefault="007C140F" w:rsidP="00FB4D5E">
            <w:pPr>
              <w:pStyle w:val="TableParagraph"/>
              <w:spacing w:before="22"/>
              <w:ind w:left="40"/>
              <w:rPr>
                <w:ins w:id="1937" w:author="Jason Rhee" w:date="2024-07-21T17:32:00Z" w16du:dateUtc="2024-07-21T07:32:00Z"/>
                <w:rFonts w:ascii="Times New Roman" w:eastAsia="Times New Roman" w:hAnsi="Times New Roman" w:cs="Times New Roman"/>
                <w:sz w:val="16"/>
                <w:szCs w:val="16"/>
              </w:rPr>
            </w:pPr>
            <w:ins w:id="1938" w:author="Jason Rhee" w:date="2024-07-21T17:32:00Z" w16du:dateUtc="2024-07-21T07:32:00Z">
              <w:r>
                <w:rPr>
                  <w:rFonts w:ascii="Times New Roman"/>
                  <w:sz w:val="16"/>
                </w:rPr>
                <w:t>Children</w:t>
              </w:r>
            </w:ins>
          </w:p>
        </w:tc>
        <w:tc>
          <w:tcPr>
            <w:tcW w:w="8571" w:type="dxa"/>
            <w:gridSpan w:val="3"/>
          </w:tcPr>
          <w:p w14:paraId="35EDEF7C" w14:textId="666D0355" w:rsidR="007C140F" w:rsidRDefault="007C140F" w:rsidP="00FB4D5E">
            <w:pPr>
              <w:pStyle w:val="TableParagraph"/>
              <w:spacing w:before="22" w:line="250" w:lineRule="auto"/>
              <w:ind w:left="37" w:right="42"/>
              <w:rPr>
                <w:ins w:id="1939" w:author="Jason Rhee" w:date="2024-07-21T17:32:00Z" w16du:dateUtc="2024-07-21T07:32:00Z"/>
                <w:rFonts w:ascii="Times New Roman" w:eastAsia="Times New Roman" w:hAnsi="Times New Roman" w:cs="Times New Roman"/>
                <w:sz w:val="16"/>
                <w:szCs w:val="16"/>
              </w:rPr>
            </w:pPr>
            <w:ins w:id="1940" w:author="Jason Rhee" w:date="2024-07-21T17:32:00Z" w16du:dateUtc="2024-07-21T07:32:00Z">
              <w:r>
                <w:rPr>
                  <w:rFonts w:ascii="Times New Roman"/>
                  <w:sz w:val="16"/>
                </w:rPr>
                <w:t>geometry,</w:t>
              </w:r>
              <w:r>
                <w:rPr>
                  <w:rFonts w:ascii="Times New Roman"/>
                  <w:spacing w:val="-12"/>
                  <w:sz w:val="16"/>
                </w:rPr>
                <w:t xml:space="preserve"> </w:t>
              </w:r>
              <w:r>
                <w:rPr>
                  <w:rFonts w:ascii="Times New Roman"/>
                  <w:sz w:val="16"/>
                </w:rPr>
                <w:t>gml:boundedBy,</w:t>
              </w:r>
              <w:r>
                <w:rPr>
                  <w:rFonts w:ascii="Times New Roman"/>
                  <w:spacing w:val="-16"/>
                  <w:sz w:val="16"/>
                </w:rPr>
                <w:t xml:space="preserve"> </w:t>
              </w:r>
            </w:ins>
            <w:ins w:id="1941" w:author="Jason Rhee" w:date="2024-07-21T17:44:00Z" w16du:dateUtc="2024-07-21T07:44:00Z">
              <w:r w:rsidR="008F27A9">
                <w:rPr>
                  <w:rFonts w:ascii="Times New Roman"/>
                  <w:spacing w:val="-6"/>
                  <w:sz w:val="16"/>
                </w:rPr>
                <w:t>interoperabilityIdentifier</w:t>
              </w:r>
              <w:r w:rsidR="008F27A9">
                <w:rPr>
                  <w:rFonts w:ascii="Times New Roman"/>
                  <w:sz w:val="16"/>
                </w:rPr>
                <w:t xml:space="preserve">, </w:t>
              </w:r>
            </w:ins>
            <w:ins w:id="1942" w:author="Jason Rhee" w:date="2024-07-21T17:41:00Z" w16du:dateUtc="2024-07-21T07:41:00Z">
              <w:r w:rsidR="00876177">
                <w:rPr>
                  <w:rFonts w:ascii="Times New Roman"/>
                  <w:sz w:val="16"/>
                </w:rPr>
                <w:t xml:space="preserve">scaleMinimum, </w:t>
              </w:r>
            </w:ins>
            <w:ins w:id="1943" w:author="Jason Rhee" w:date="2024-07-21T17:44:00Z" w16du:dateUtc="2024-07-21T07:44:00Z">
              <w:r w:rsidR="008F27A9">
                <w:rPr>
                  <w:rFonts w:ascii="Times New Roman"/>
                  <w:sz w:val="16"/>
                </w:rPr>
                <w:t>theCollection</w:t>
              </w:r>
            </w:ins>
          </w:p>
        </w:tc>
      </w:tr>
      <w:tr w:rsidR="007C140F" w14:paraId="1CD04141"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ins w:id="1944" w:author="Jason Rhee" w:date="2024-07-21T17:32:00Z"/>
        </w:trPr>
        <w:tc>
          <w:tcPr>
            <w:tcW w:w="1031" w:type="dxa"/>
            <w:vMerge w:val="restart"/>
          </w:tcPr>
          <w:p w14:paraId="6F689335" w14:textId="77777777" w:rsidR="007C140F" w:rsidRDefault="007C140F" w:rsidP="00FB4D5E">
            <w:pPr>
              <w:pStyle w:val="TableParagraph"/>
              <w:spacing w:before="22"/>
              <w:ind w:left="40"/>
              <w:rPr>
                <w:ins w:id="1945" w:author="Jason Rhee" w:date="2024-07-21T17:32:00Z" w16du:dateUtc="2024-07-21T07:32:00Z"/>
                <w:rFonts w:ascii="Times New Roman" w:eastAsia="Times New Roman" w:hAnsi="Times New Roman" w:cs="Times New Roman"/>
                <w:sz w:val="16"/>
                <w:szCs w:val="16"/>
              </w:rPr>
            </w:pPr>
            <w:ins w:id="1946" w:author="Jason Rhee" w:date="2024-07-21T17:32:00Z" w16du:dateUtc="2024-07-21T07:32:00Z">
              <w:r>
                <w:rPr>
                  <w:rFonts w:ascii="Times New Roman"/>
                  <w:sz w:val="16"/>
                </w:rPr>
                <w:t>Attributes</w:t>
              </w:r>
            </w:ins>
          </w:p>
        </w:tc>
        <w:tc>
          <w:tcPr>
            <w:tcW w:w="2166" w:type="dxa"/>
          </w:tcPr>
          <w:p w14:paraId="19E44A39" w14:textId="77777777" w:rsidR="007C140F" w:rsidRDefault="007C140F" w:rsidP="00FB4D5E">
            <w:pPr>
              <w:pStyle w:val="TableParagraph"/>
              <w:spacing w:before="61"/>
              <w:ind w:left="77"/>
              <w:rPr>
                <w:ins w:id="1947" w:author="Jason Rhee" w:date="2024-07-21T17:32:00Z" w16du:dateUtc="2024-07-21T07:32:00Z"/>
                <w:rFonts w:ascii="Times New Roman" w:eastAsia="Times New Roman" w:hAnsi="Times New Roman" w:cs="Times New Roman"/>
                <w:sz w:val="16"/>
                <w:szCs w:val="16"/>
              </w:rPr>
            </w:pPr>
            <w:ins w:id="1948" w:author="Jason Rhee" w:date="2024-07-21T17:32:00Z" w16du:dateUtc="2024-07-21T07:32:00Z">
              <w:r>
                <w:rPr>
                  <w:rFonts w:ascii="Times New Roman"/>
                  <w:b/>
                  <w:sz w:val="16"/>
                </w:rPr>
                <w:t>QName</w:t>
              </w:r>
            </w:ins>
          </w:p>
        </w:tc>
        <w:tc>
          <w:tcPr>
            <w:tcW w:w="2116" w:type="dxa"/>
          </w:tcPr>
          <w:p w14:paraId="66002AD2" w14:textId="77777777" w:rsidR="007C140F" w:rsidRDefault="007C140F" w:rsidP="00FB4D5E">
            <w:pPr>
              <w:pStyle w:val="TableParagraph"/>
              <w:spacing w:before="61"/>
              <w:ind w:left="37"/>
              <w:rPr>
                <w:ins w:id="1949" w:author="Jason Rhee" w:date="2024-07-21T17:32:00Z" w16du:dateUtc="2024-07-21T07:32:00Z"/>
                <w:rFonts w:ascii="Times New Roman" w:eastAsia="Times New Roman" w:hAnsi="Times New Roman" w:cs="Times New Roman"/>
                <w:sz w:val="16"/>
                <w:szCs w:val="16"/>
              </w:rPr>
            </w:pPr>
            <w:ins w:id="1950" w:author="Jason Rhee" w:date="2024-07-21T17:32:00Z" w16du:dateUtc="2024-07-21T07:32:00Z">
              <w:r>
                <w:rPr>
                  <w:rFonts w:ascii="Times New Roman"/>
                  <w:b/>
                  <w:spacing w:val="-3"/>
                  <w:sz w:val="16"/>
                </w:rPr>
                <w:t>Type</w:t>
              </w:r>
            </w:ins>
          </w:p>
        </w:tc>
        <w:tc>
          <w:tcPr>
            <w:tcW w:w="4289" w:type="dxa"/>
          </w:tcPr>
          <w:p w14:paraId="2F77AA62" w14:textId="77777777" w:rsidR="007C140F" w:rsidRDefault="007C140F" w:rsidP="00FB4D5E">
            <w:pPr>
              <w:pStyle w:val="TableParagraph"/>
              <w:spacing w:before="61"/>
              <w:ind w:left="42"/>
              <w:rPr>
                <w:ins w:id="1951" w:author="Jason Rhee" w:date="2024-07-21T17:32:00Z" w16du:dateUtc="2024-07-21T07:32:00Z"/>
                <w:rFonts w:ascii="Times New Roman" w:eastAsia="Times New Roman" w:hAnsi="Times New Roman" w:cs="Times New Roman"/>
                <w:sz w:val="16"/>
                <w:szCs w:val="16"/>
              </w:rPr>
            </w:pPr>
            <w:ins w:id="1952" w:author="Jason Rhee" w:date="2024-07-21T17:32:00Z" w16du:dateUtc="2024-07-21T07:32:00Z">
              <w:r>
                <w:rPr>
                  <w:rFonts w:ascii="Times New Roman"/>
                  <w:b/>
                  <w:sz w:val="16"/>
                </w:rPr>
                <w:t>Use</w:t>
              </w:r>
            </w:ins>
          </w:p>
        </w:tc>
      </w:tr>
      <w:tr w:rsidR="007C140F" w14:paraId="7159A73B"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ins w:id="1953" w:author="Jason Rhee" w:date="2024-07-21T17:32:00Z"/>
        </w:trPr>
        <w:tc>
          <w:tcPr>
            <w:tcW w:w="1031" w:type="dxa"/>
            <w:vMerge/>
          </w:tcPr>
          <w:p w14:paraId="7C64114F" w14:textId="77777777" w:rsidR="007C140F" w:rsidRDefault="007C140F" w:rsidP="00FB4D5E">
            <w:pPr>
              <w:rPr>
                <w:ins w:id="1954" w:author="Jason Rhee" w:date="2024-07-21T17:32:00Z" w16du:dateUtc="2024-07-21T07:32:00Z"/>
              </w:rPr>
            </w:pPr>
          </w:p>
        </w:tc>
        <w:tc>
          <w:tcPr>
            <w:tcW w:w="2166" w:type="dxa"/>
          </w:tcPr>
          <w:p w14:paraId="25F8F478" w14:textId="77777777" w:rsidR="007C140F" w:rsidRDefault="007C140F" w:rsidP="00FB4D5E">
            <w:pPr>
              <w:pStyle w:val="TableParagraph"/>
              <w:spacing w:before="27"/>
              <w:ind w:left="77"/>
              <w:rPr>
                <w:ins w:id="1955" w:author="Jason Rhee" w:date="2024-07-21T17:32:00Z" w16du:dateUtc="2024-07-21T07:32:00Z"/>
                <w:rFonts w:ascii="Times New Roman" w:eastAsia="Times New Roman" w:hAnsi="Times New Roman" w:cs="Times New Roman"/>
                <w:sz w:val="16"/>
                <w:szCs w:val="16"/>
              </w:rPr>
            </w:pPr>
            <w:ins w:id="1956" w:author="Jason Rhee" w:date="2024-07-21T17:32:00Z" w16du:dateUtc="2024-07-21T07:32:00Z">
              <w:r>
                <w:rPr>
                  <w:rFonts w:ascii="Times New Roman"/>
                  <w:b/>
                  <w:sz w:val="16"/>
                </w:rPr>
                <w:t>gml:id</w:t>
              </w:r>
            </w:ins>
          </w:p>
        </w:tc>
        <w:tc>
          <w:tcPr>
            <w:tcW w:w="2116" w:type="dxa"/>
          </w:tcPr>
          <w:p w14:paraId="5AC7614E" w14:textId="77777777" w:rsidR="007C140F" w:rsidRDefault="007C140F" w:rsidP="00FB4D5E">
            <w:pPr>
              <w:pStyle w:val="TableParagraph"/>
              <w:spacing w:before="27"/>
              <w:ind w:left="37"/>
              <w:rPr>
                <w:ins w:id="1957" w:author="Jason Rhee" w:date="2024-07-21T17:32:00Z" w16du:dateUtc="2024-07-21T07:32:00Z"/>
                <w:rFonts w:ascii="Times New Roman" w:eastAsia="Times New Roman" w:hAnsi="Times New Roman" w:cs="Times New Roman"/>
                <w:sz w:val="16"/>
                <w:szCs w:val="16"/>
              </w:rPr>
            </w:pPr>
            <w:ins w:id="1958" w:author="Jason Rhee" w:date="2024-07-21T17:32:00Z" w16du:dateUtc="2024-07-21T07:32:00Z">
              <w:r>
                <w:rPr>
                  <w:rFonts w:ascii="Times New Roman"/>
                  <w:sz w:val="16"/>
                </w:rPr>
                <w:t>ID</w:t>
              </w:r>
            </w:ins>
          </w:p>
        </w:tc>
        <w:tc>
          <w:tcPr>
            <w:tcW w:w="4289" w:type="dxa"/>
          </w:tcPr>
          <w:p w14:paraId="2DECD2A4" w14:textId="77777777" w:rsidR="007C140F" w:rsidRDefault="007C140F" w:rsidP="00FB4D5E">
            <w:pPr>
              <w:pStyle w:val="TableParagraph"/>
              <w:spacing w:before="32"/>
              <w:ind w:left="42"/>
              <w:rPr>
                <w:ins w:id="1959" w:author="Jason Rhee" w:date="2024-07-21T17:32:00Z" w16du:dateUtc="2024-07-21T07:32:00Z"/>
                <w:rFonts w:ascii="Times New Roman" w:eastAsia="Times New Roman" w:hAnsi="Times New Roman" w:cs="Times New Roman"/>
                <w:sz w:val="16"/>
                <w:szCs w:val="16"/>
              </w:rPr>
            </w:pPr>
            <w:ins w:id="1960" w:author="Jason Rhee" w:date="2024-07-21T17:32:00Z" w16du:dateUtc="2024-07-21T07:32:00Z">
              <w:r>
                <w:rPr>
                  <w:rFonts w:ascii="Times New Roman"/>
                  <w:sz w:val="16"/>
                </w:rPr>
                <w:t>required</w:t>
              </w:r>
            </w:ins>
          </w:p>
        </w:tc>
      </w:tr>
      <w:tr w:rsidR="007C140F" w14:paraId="3316364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ins w:id="1961" w:author="Jason Rhee" w:date="2024-07-21T17:32:00Z"/>
        </w:trPr>
        <w:tc>
          <w:tcPr>
            <w:tcW w:w="1031" w:type="dxa"/>
            <w:vMerge/>
          </w:tcPr>
          <w:p w14:paraId="1771717B" w14:textId="77777777" w:rsidR="007C140F" w:rsidRDefault="007C140F" w:rsidP="00FB4D5E">
            <w:pPr>
              <w:rPr>
                <w:ins w:id="1962" w:author="Jason Rhee" w:date="2024-07-21T17:32:00Z" w16du:dateUtc="2024-07-21T07:32:00Z"/>
              </w:rPr>
            </w:pPr>
          </w:p>
        </w:tc>
        <w:tc>
          <w:tcPr>
            <w:tcW w:w="2166" w:type="dxa"/>
          </w:tcPr>
          <w:p w14:paraId="761B36A6" w14:textId="77777777" w:rsidR="007C140F" w:rsidRDefault="007C140F" w:rsidP="00FB4D5E">
            <w:pPr>
              <w:rPr>
                <w:ins w:id="1963" w:author="Jason Rhee" w:date="2024-07-21T17:32:00Z" w16du:dateUtc="2024-07-21T07:32:00Z"/>
              </w:rPr>
            </w:pPr>
          </w:p>
        </w:tc>
        <w:tc>
          <w:tcPr>
            <w:tcW w:w="6405" w:type="dxa"/>
            <w:gridSpan w:val="2"/>
          </w:tcPr>
          <w:p w14:paraId="0D0C7CA3" w14:textId="77777777" w:rsidR="007C140F" w:rsidRDefault="007C140F" w:rsidP="00FB4D5E">
            <w:pPr>
              <w:pStyle w:val="TableParagraph"/>
              <w:spacing w:before="43" w:line="254" w:lineRule="auto"/>
              <w:ind w:left="121" w:right="306" w:hanging="84"/>
              <w:rPr>
                <w:ins w:id="1964" w:author="Jason Rhee" w:date="2024-07-21T17:32:00Z" w16du:dateUtc="2024-07-21T07:32:00Z"/>
                <w:rFonts w:ascii="Courier New" w:eastAsia="Courier New" w:hAnsi="Courier New" w:cs="Courier New"/>
                <w:sz w:val="14"/>
                <w:szCs w:val="14"/>
              </w:rPr>
            </w:pPr>
            <w:ins w:id="1965" w:author="Jason Rhee" w:date="2024-07-21T17:32:00Z" w16du:dateUtc="2024-07-21T07:32:00Z">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ins>
          </w:p>
        </w:tc>
      </w:tr>
    </w:tbl>
    <w:p w14:paraId="3F681167" w14:textId="7A2DF388" w:rsidR="00437545" w:rsidRDefault="00437545">
      <w:pPr>
        <w:rPr>
          <w:ins w:id="1966" w:author="Jason Rhee" w:date="2024-07-26T13:10:00Z" w16du:dateUtc="2024-07-26T03:10:00Z"/>
        </w:rPr>
      </w:pPr>
      <w:ins w:id="1967" w:author="Jason Rhee" w:date="2024-07-26T13:10:00Z" w16du:dateUtc="2024-07-26T03:10:00Z">
        <w:r>
          <w:br w:type="page"/>
        </w:r>
      </w:ins>
    </w:p>
    <w:p w14:paraId="161840DF" w14:textId="66F47A83" w:rsidR="008A4EB6" w:rsidRDefault="008A4EB6" w:rsidP="00716349">
      <w:pPr>
        <w:pStyle w:val="Annex-Heading3"/>
      </w:pPr>
      <w:r>
        <w:lastRenderedPageBreak/>
        <w:t xml:space="preserve">Complex </w:t>
      </w:r>
      <w:r>
        <w:rPr>
          <w:spacing w:val="-4"/>
        </w:rPr>
        <w:t>Type</w:t>
      </w:r>
      <w:r>
        <w:t xml:space="preserve"> —</w:t>
      </w:r>
      <w:r>
        <w:rPr>
          <w:spacing w:val="34"/>
        </w:rPr>
        <w:t xml:space="preserve"> </w:t>
      </w:r>
      <w:r>
        <w:t>UnderKeelClearanceNonNavigableAreaType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1968">
          <w:tblGrid>
            <w:gridCol w:w="5"/>
            <w:gridCol w:w="1026"/>
            <w:gridCol w:w="5"/>
            <w:gridCol w:w="2166"/>
            <w:gridCol w:w="2116"/>
            <w:gridCol w:w="4284"/>
            <w:gridCol w:w="5"/>
          </w:tblGrid>
        </w:tblGridChange>
      </w:tblGrid>
      <w:tr w:rsidR="008A4EB6" w14:paraId="61212D9B"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B7D568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526E00CA" w14:textId="07150737" w:rsidR="008A4EB6" w:rsidRDefault="00000000" w:rsidP="005D41D7">
            <w:pPr>
              <w:pStyle w:val="TableParagraph"/>
              <w:spacing w:before="25"/>
              <w:ind w:left="37"/>
              <w:rPr>
                <w:rFonts w:ascii="Times New Roman" w:eastAsia="Times New Roman" w:hAnsi="Times New Roman" w:cs="Times New Roman"/>
                <w:sz w:val="16"/>
                <w:szCs w:val="16"/>
              </w:rPr>
            </w:pPr>
            <w:hyperlink r:id="rId64">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D6E86A4"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50DF868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2A3990A3" w14:textId="4CC27676"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9403A8">
              <w:rPr>
                <w:rFonts w:ascii="Courier New"/>
                <w:sz w:val="14"/>
              </w:rPr>
              <w:t xml:space="preserve">under keel clearance </w:t>
            </w:r>
            <w:r>
              <w:rPr>
                <w:rFonts w:ascii="Courier New"/>
                <w:sz w:val="14"/>
              </w:rPr>
              <w:t>less than the calculated safe limit.</w:t>
            </w:r>
          </w:p>
        </w:tc>
      </w:tr>
      <w:tr w:rsidR="008A4EB6" w14:paraId="01D26F36" w14:textId="77777777" w:rsidTr="00437545">
        <w:tblPrEx>
          <w:tblW w:w="0" w:type="auto"/>
          <w:tblInd w:w="258" w:type="dxa"/>
          <w:tblLayout w:type="fixed"/>
          <w:tblCellMar>
            <w:left w:w="0" w:type="dxa"/>
            <w:right w:w="0" w:type="dxa"/>
          </w:tblCellMar>
          <w:tblLook w:val="01E0" w:firstRow="1" w:lastRow="1" w:firstColumn="1" w:lastColumn="1" w:noHBand="0" w:noVBand="0"/>
          <w:tblPrExChange w:id="1969" w:author="Jason Rhee" w:date="2024-07-26T13:10:00Z" w16du:dateUtc="2024-07-26T03:10: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5495"/>
          <w:trPrChange w:id="1970" w:author="Jason Rhee" w:date="2024-07-26T13:10:00Z" w16du:dateUtc="2024-07-26T03:10:00Z">
            <w:trPr>
              <w:gridAfter w:val="0"/>
              <w:trHeight w:hRule="exact" w:val="8652"/>
            </w:trPr>
          </w:trPrChange>
        </w:trPr>
        <w:tc>
          <w:tcPr>
            <w:tcW w:w="1031" w:type="dxa"/>
            <w:tcBorders>
              <w:top w:val="single" w:sz="4" w:space="0" w:color="auto"/>
              <w:left w:val="single" w:sz="4" w:space="0" w:color="000000"/>
              <w:bottom w:val="single" w:sz="4" w:space="0" w:color="000000"/>
              <w:right w:val="single" w:sz="4" w:space="0" w:color="000000"/>
            </w:tcBorders>
            <w:tcPrChange w:id="1971" w:author="Jason Rhee" w:date="2024-07-26T13:10:00Z" w16du:dateUtc="2024-07-26T03:10:00Z">
              <w:tcPr>
                <w:tcW w:w="1031" w:type="dxa"/>
                <w:gridSpan w:val="2"/>
                <w:tcBorders>
                  <w:top w:val="single" w:sz="4" w:space="0" w:color="auto"/>
                  <w:left w:val="single" w:sz="4" w:space="0" w:color="000000"/>
                  <w:bottom w:val="single" w:sz="4" w:space="0" w:color="000000"/>
                  <w:right w:val="single" w:sz="4" w:space="0" w:color="000000"/>
                </w:tcBorders>
              </w:tcPr>
            </w:tcPrChange>
          </w:tcPr>
          <w:p w14:paraId="1430421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auto"/>
              <w:left w:val="single" w:sz="4" w:space="0" w:color="000000"/>
              <w:bottom w:val="single" w:sz="4" w:space="0" w:color="000000"/>
              <w:right w:val="single" w:sz="4" w:space="0" w:color="000000"/>
            </w:tcBorders>
            <w:tcPrChange w:id="1972" w:author="Jason Rhee" w:date="2024-07-26T13:10:00Z" w16du:dateUtc="2024-07-26T03:10:00Z">
              <w:tcPr>
                <w:tcW w:w="8571" w:type="dxa"/>
                <w:gridSpan w:val="4"/>
                <w:tcBorders>
                  <w:top w:val="single" w:sz="4" w:space="0" w:color="auto"/>
                  <w:left w:val="single" w:sz="4" w:space="0" w:color="000000"/>
                  <w:bottom w:val="single" w:sz="4" w:space="0" w:color="000000"/>
                  <w:right w:val="single" w:sz="4" w:space="0" w:color="000000"/>
                </w:tcBorders>
              </w:tcPr>
            </w:tcPrChange>
          </w:tcPr>
          <w:p w14:paraId="1A63E6E3" w14:textId="77777777" w:rsidR="008A4EB6" w:rsidRDefault="008A4EB6" w:rsidP="005D41D7">
            <w:pPr>
              <w:pStyle w:val="TableParagraph"/>
              <w:spacing w:before="6"/>
              <w:rPr>
                <w:rFonts w:ascii="Times New Roman" w:eastAsia="Times New Roman" w:hAnsi="Times New Roman" w:cs="Times New Roman"/>
                <w:sz w:val="5"/>
                <w:szCs w:val="5"/>
              </w:rPr>
            </w:pPr>
          </w:p>
          <w:p w14:paraId="52F93D9B" w14:textId="445B2207" w:rsidR="008A4EB6" w:rsidRDefault="00437545" w:rsidP="00D46BA3">
            <w:pPr>
              <w:pStyle w:val="TableParagraph"/>
              <w:spacing w:line="200" w:lineRule="atLeast"/>
              <w:ind w:left="37"/>
              <w:jc w:val="center"/>
              <w:rPr>
                <w:ins w:id="1973" w:author="Jason Rhee" w:date="2024-07-25T22:44:00Z" w16du:dateUtc="2024-07-25T12:44:00Z"/>
                <w:rFonts w:ascii="Times New Roman" w:eastAsia="Times New Roman" w:hAnsi="Times New Roman" w:cs="Times New Roman"/>
                <w:sz w:val="20"/>
                <w:szCs w:val="20"/>
              </w:rPr>
              <w:pPrChange w:id="1974" w:author="Jason Rhee" w:date="2024-07-26T13:14:00Z" w16du:dateUtc="2024-07-26T03:14:00Z">
                <w:pPr>
                  <w:pStyle w:val="TableParagraph"/>
                  <w:spacing w:line="200" w:lineRule="atLeast"/>
                  <w:ind w:left="37"/>
                </w:pPr>
              </w:pPrChange>
            </w:pPr>
            <w:ins w:id="1975" w:author="Jason Rhee" w:date="2024-07-26T13:09:00Z" w16du:dateUtc="2024-07-26T03:09:00Z">
              <w:r>
                <w:rPr>
                  <w:noProof/>
                </w:rPr>
                <w:drawing>
                  <wp:inline distT="0" distB="0" distL="0" distR="0" wp14:anchorId="77352CE6" wp14:editId="4E0862E6">
                    <wp:extent cx="4096667" cy="3314276"/>
                    <wp:effectExtent l="0" t="0" r="0" b="635"/>
                    <wp:docPr id="883645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02334" cy="3318861"/>
                            </a:xfrm>
                            <a:prstGeom prst="rect">
                              <a:avLst/>
                            </a:prstGeom>
                            <a:noFill/>
                            <a:ln>
                              <a:noFill/>
                            </a:ln>
                          </pic:spPr>
                        </pic:pic>
                      </a:graphicData>
                    </a:graphic>
                  </wp:inline>
                </w:drawing>
              </w:r>
            </w:ins>
            <w:del w:id="1976" w:author="Jason Rhee" w:date="2024-07-25T22:44:00Z" w16du:dateUtc="2024-07-25T12:44:00Z">
              <w:r w:rsidR="008A4EB6" w:rsidDel="00992B8B">
                <w:rPr>
                  <w:rFonts w:ascii="Times New Roman" w:eastAsia="Times New Roman" w:hAnsi="Times New Roman" w:cs="Times New Roman"/>
                  <w:noProof/>
                  <w:sz w:val="20"/>
                  <w:szCs w:val="20"/>
                  <w:lang w:eastAsia="ko-KR"/>
                </w:rPr>
                <w:drawing>
                  <wp:inline distT="0" distB="0" distL="0" distR="0" wp14:anchorId="4C619CD3" wp14:editId="03C01471">
                    <wp:extent cx="4449897" cy="5394483"/>
                    <wp:effectExtent l="0" t="0" r="0" b="0"/>
                    <wp:docPr id="5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65" cstate="print"/>
                            <a:stretch>
                              <a:fillRect/>
                            </a:stretch>
                          </pic:blipFill>
                          <pic:spPr>
                            <a:xfrm>
                              <a:off x="0" y="0"/>
                              <a:ext cx="4449897" cy="5394483"/>
                            </a:xfrm>
                            <a:prstGeom prst="rect">
                              <a:avLst/>
                            </a:prstGeom>
                          </pic:spPr>
                        </pic:pic>
                      </a:graphicData>
                    </a:graphic>
                  </wp:inline>
                </w:drawing>
              </w:r>
            </w:del>
          </w:p>
          <w:p w14:paraId="059D6258" w14:textId="1E3280C0" w:rsidR="00992B8B" w:rsidRDefault="00992B8B" w:rsidP="005D41D7">
            <w:pPr>
              <w:pStyle w:val="TableParagraph"/>
              <w:spacing w:line="200" w:lineRule="atLeast"/>
              <w:ind w:left="37"/>
              <w:rPr>
                <w:rFonts w:ascii="Times New Roman" w:eastAsia="Times New Roman" w:hAnsi="Times New Roman" w:cs="Times New Roman"/>
                <w:sz w:val="20"/>
                <w:szCs w:val="20"/>
              </w:rPr>
            </w:pPr>
          </w:p>
        </w:tc>
      </w:tr>
      <w:tr w:rsidR="008A4EB6" w14:paraId="1B9D4F4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010128A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24819E29"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0E555879" w14:textId="77777777" w:rsidTr="005D41D7">
        <w:trPr>
          <w:trHeight w:hRule="exact" w:val="1685"/>
        </w:trPr>
        <w:tc>
          <w:tcPr>
            <w:tcW w:w="1031" w:type="dxa"/>
            <w:tcBorders>
              <w:top w:val="single" w:sz="4" w:space="0" w:color="000000"/>
              <w:left w:val="single" w:sz="4" w:space="0" w:color="000000"/>
              <w:bottom w:val="single" w:sz="4" w:space="0" w:color="000000"/>
              <w:right w:val="single" w:sz="4" w:space="0" w:color="000000"/>
            </w:tcBorders>
          </w:tcPr>
          <w:p w14:paraId="7CF7FD72"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50C2F703" w14:textId="77777777" w:rsidR="008A4EB6" w:rsidRDefault="008A4EB6" w:rsidP="00BD70B9">
            <w:pPr>
              <w:pStyle w:val="ListParagraph"/>
              <w:widowControl w:val="0"/>
              <w:numPr>
                <w:ilvl w:val="0"/>
                <w:numId w:val="61"/>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628B023C" w14:textId="77777777" w:rsidR="008A4EB6" w:rsidRDefault="008A4EB6" w:rsidP="005D41D7">
            <w:pPr>
              <w:pStyle w:val="TableParagraph"/>
              <w:spacing w:before="7"/>
              <w:rPr>
                <w:rFonts w:ascii="Times New Roman" w:eastAsia="Times New Roman" w:hAnsi="Times New Roman" w:cs="Times New Roman"/>
                <w:sz w:val="14"/>
                <w:szCs w:val="14"/>
              </w:rPr>
            </w:pPr>
          </w:p>
          <w:p w14:paraId="09E190F7" w14:textId="77777777" w:rsidR="008A4EB6" w:rsidRDefault="008A4EB6" w:rsidP="00BD70B9">
            <w:pPr>
              <w:pStyle w:val="ListParagraph"/>
              <w:widowControl w:val="0"/>
              <w:numPr>
                <w:ilvl w:val="1"/>
                <w:numId w:val="61"/>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D830D0D" w14:textId="77777777" w:rsidR="008A4EB6" w:rsidRDefault="008A4EB6" w:rsidP="005D41D7">
            <w:pPr>
              <w:pStyle w:val="TableParagraph"/>
              <w:spacing w:before="7"/>
              <w:rPr>
                <w:rFonts w:ascii="Times New Roman" w:eastAsia="Times New Roman" w:hAnsi="Times New Roman" w:cs="Times New Roman"/>
                <w:sz w:val="14"/>
                <w:szCs w:val="14"/>
              </w:rPr>
            </w:pPr>
          </w:p>
          <w:p w14:paraId="179883D7" w14:textId="77777777" w:rsidR="008A4EB6" w:rsidRDefault="008A4EB6" w:rsidP="00BD70B9">
            <w:pPr>
              <w:pStyle w:val="ListParagraph"/>
              <w:widowControl w:val="0"/>
              <w:numPr>
                <w:ilvl w:val="2"/>
                <w:numId w:val="61"/>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10699F5" w14:textId="77777777" w:rsidR="008A4EB6" w:rsidRDefault="008A4EB6" w:rsidP="005D41D7">
            <w:pPr>
              <w:pStyle w:val="TableParagraph"/>
              <w:spacing w:before="7"/>
              <w:rPr>
                <w:rFonts w:ascii="Times New Roman" w:eastAsia="Times New Roman" w:hAnsi="Times New Roman" w:cs="Times New Roman"/>
                <w:sz w:val="14"/>
                <w:szCs w:val="14"/>
              </w:rPr>
            </w:pPr>
          </w:p>
          <w:p w14:paraId="054D3774" w14:textId="77777777" w:rsidR="008A4EB6" w:rsidRDefault="00000000" w:rsidP="00BD70B9">
            <w:pPr>
              <w:pStyle w:val="ListParagraph"/>
              <w:widowControl w:val="0"/>
              <w:numPr>
                <w:ilvl w:val="3"/>
                <w:numId w:val="61"/>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7E5522BF" w14:textId="77777777" w:rsidR="008A4EB6" w:rsidRDefault="008A4EB6" w:rsidP="005D41D7">
            <w:pPr>
              <w:pStyle w:val="TableParagraph"/>
              <w:spacing w:before="7"/>
              <w:rPr>
                <w:rFonts w:ascii="Times New Roman" w:eastAsia="Times New Roman" w:hAnsi="Times New Roman" w:cs="Times New Roman"/>
                <w:sz w:val="14"/>
                <w:szCs w:val="14"/>
              </w:rPr>
            </w:pPr>
          </w:p>
          <w:p w14:paraId="2322EFC7" w14:textId="77777777" w:rsidR="008A4EB6" w:rsidRDefault="00000000" w:rsidP="00BD70B9">
            <w:pPr>
              <w:pStyle w:val="ListParagraph"/>
              <w:widowControl w:val="0"/>
              <w:numPr>
                <w:ilvl w:val="4"/>
                <w:numId w:val="61"/>
              </w:numPr>
              <w:tabs>
                <w:tab w:val="num" w:pos="360"/>
                <w:tab w:val="left" w:pos="838"/>
              </w:tabs>
              <w:spacing w:before="0" w:after="0" w:line="240" w:lineRule="auto"/>
              <w:jc w:val="left"/>
              <w:rPr>
                <w:rFonts w:ascii="Times New Roman" w:eastAsia="Times New Roman" w:hAnsi="Times New Roman"/>
                <w:sz w:val="16"/>
                <w:szCs w:val="16"/>
              </w:rPr>
            </w:pPr>
            <w:hyperlink w:anchor="_bookmark10" w:history="1">
              <w:r w:rsidR="008A4EB6">
                <w:rPr>
                  <w:rFonts w:ascii="Times New Roman"/>
                  <w:sz w:val="16"/>
                </w:rPr>
                <w:t>UnderKeelClearanceNonNavigableAreaType</w:t>
              </w:r>
            </w:hyperlink>
          </w:p>
        </w:tc>
      </w:tr>
      <w:tr w:rsidR="008A4EB6" w14:paraId="245F9EB7"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7B2FCFC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744208FC"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UnderKeelClearanceNonNavigableArea</w:t>
            </w:r>
          </w:p>
        </w:tc>
      </w:tr>
      <w:tr w:rsidR="008A4EB6" w14:paraId="09E17CF7"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03588D0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7260D84" w14:textId="77D26BEA"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del w:id="1977" w:author="Jason Rhee" w:date="2024-07-25T22:45:00Z" w16du:dateUtc="2024-07-25T12:45:00Z">
              <w:r w:rsidDel="00346B91">
                <w:rPr>
                  <w:rFonts w:ascii="Times New Roman"/>
                  <w:spacing w:val="-9"/>
                  <w:sz w:val="16"/>
                </w:rPr>
                <w:delText xml:space="preserve"> </w:delText>
              </w:r>
            </w:del>
            <w:r>
              <w:rPr>
                <w:rFonts w:ascii="Times New Roman"/>
                <w:sz w:val="16"/>
              </w:rPr>
              <w:t>,</w:t>
            </w:r>
            <w:r>
              <w:rPr>
                <w:rFonts w:ascii="Times New Roman"/>
                <w:spacing w:val="-8"/>
                <w:sz w:val="16"/>
              </w:rPr>
              <w:t xml:space="preserve"> </w:t>
            </w:r>
            <w:del w:id="1978" w:author="Jason Rhee" w:date="2024-07-25T22:45:00Z" w16du:dateUtc="2024-07-25T12:45:00Z">
              <w:r w:rsidDel="00346B91">
                <w:rPr>
                  <w:rFonts w:ascii="Times New Roman"/>
                  <w:sz w:val="16"/>
                </w:rPr>
                <w:delText>featureObjectIdentifier{0,1}</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informationAssociation*</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featureAssociation*</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invFeatureAssociation*</w:delText>
              </w:r>
              <w:r w:rsidDel="00346B91">
                <w:rPr>
                  <w:rFonts w:ascii="Times New Roman"/>
                  <w:spacing w:val="-8"/>
                  <w:sz w:val="16"/>
                </w:rPr>
                <w:delText xml:space="preserve"> </w:delText>
              </w:r>
              <w:r w:rsidDel="00346B91">
                <w:rPr>
                  <w:rFonts w:ascii="Times New Roman"/>
                  <w:sz w:val="16"/>
                </w:rPr>
                <w:delText xml:space="preserve">, </w:delText>
              </w:r>
            </w:del>
            <w:r>
              <w:rPr>
                <w:rFonts w:ascii="Times New Roman"/>
                <w:sz w:val="16"/>
              </w:rPr>
              <w:t>scaleMinimum</w:t>
            </w:r>
            <w:r>
              <w:rPr>
                <w:rFonts w:ascii="Times New Roman"/>
                <w:spacing w:val="-7"/>
                <w:sz w:val="16"/>
              </w:rPr>
              <w:t xml:space="preserve"> </w:t>
            </w:r>
            <w:r>
              <w:rPr>
                <w:rFonts w:ascii="Times New Roman"/>
                <w:sz w:val="16"/>
              </w:rPr>
              <w:t>,</w:t>
            </w:r>
            <w:r>
              <w:rPr>
                <w:rFonts w:ascii="Times New Roman"/>
                <w:spacing w:val="-6"/>
                <w:sz w:val="16"/>
              </w:rPr>
              <w:t xml:space="preserve"> </w:t>
            </w:r>
            <w:ins w:id="1979" w:author="Jason Rhee" w:date="2024-07-21T17:37:00Z" w16du:dateUtc="2024-07-21T07:37:00Z">
              <w:r w:rsidR="00163DFF">
                <w:rPr>
                  <w:rFonts w:ascii="Times New Roman"/>
                  <w:spacing w:val="-6"/>
                  <w:sz w:val="16"/>
                </w:rPr>
                <w:t xml:space="preserve">interoperabilityIdentifier, </w:t>
              </w:r>
            </w:ins>
            <w:r>
              <w:rPr>
                <w:rFonts w:ascii="Times New Roman"/>
                <w:sz w:val="16"/>
              </w:rPr>
              <w:t>geometry</w:t>
            </w:r>
            <w:r>
              <w:rPr>
                <w:rFonts w:ascii="Times New Roman"/>
                <w:spacing w:val="-6"/>
                <w:sz w:val="16"/>
              </w:rPr>
              <w:t xml:space="preserve"> </w:t>
            </w:r>
            <w:r>
              <w:rPr>
                <w:rFonts w:ascii="Times New Roman"/>
                <w:sz w:val="16"/>
              </w:rPr>
              <w:t>,</w:t>
            </w:r>
            <w:r>
              <w:rPr>
                <w:rFonts w:ascii="Times New Roman"/>
                <w:spacing w:val="-6"/>
                <w:sz w:val="16"/>
              </w:rPr>
              <w:t xml:space="preserve"> </w:t>
            </w:r>
            <w:del w:id="1980" w:author="Jason Rhee" w:date="2024-07-21T17:24:00Z" w16du:dateUtc="2024-07-21T07:24:00Z">
              <w:r w:rsidDel="00377D31">
                <w:rPr>
                  <w:rFonts w:ascii="Times New Roman"/>
                  <w:sz w:val="16"/>
                </w:rPr>
                <w:delText>componentOf</w:delText>
              </w:r>
            </w:del>
            <w:ins w:id="1981" w:author="Jason Rhee" w:date="2024-07-21T17:24:00Z" w16du:dateUtc="2024-07-21T07:24:00Z">
              <w:r w:rsidR="00377D31">
                <w:rPr>
                  <w:rFonts w:ascii="Times New Roman"/>
                  <w:sz w:val="16"/>
                </w:rPr>
                <w:t>theCollection</w:t>
              </w:r>
            </w:ins>
          </w:p>
        </w:tc>
      </w:tr>
      <w:tr w:rsidR="008A4EB6" w14:paraId="3E08DFEB"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2A83B48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19B13347" w14:textId="17858CE4" w:rsidR="008A4EB6" w:rsidRDefault="008A4EB6" w:rsidP="005D41D7">
            <w:pPr>
              <w:pStyle w:val="TableParagraph"/>
              <w:spacing w:before="27" w:line="250" w:lineRule="auto"/>
              <w:ind w:left="37" w:right="112"/>
              <w:rPr>
                <w:rFonts w:ascii="Times New Roman" w:eastAsia="Times New Roman" w:hAnsi="Times New Roman" w:cs="Times New Roman"/>
                <w:sz w:val="16"/>
                <w:szCs w:val="16"/>
              </w:rPr>
            </w:pPr>
            <w:del w:id="1982" w:author="Jason Rhee" w:date="2024-07-21T17:24:00Z" w16du:dateUtc="2024-07-21T07:24:00Z">
              <w:r w:rsidDel="00377D31">
                <w:rPr>
                  <w:rFonts w:ascii="Times New Roman"/>
                  <w:sz w:val="16"/>
                </w:rPr>
                <w:delText>componentOf</w:delText>
              </w:r>
            </w:del>
            <w:del w:id="1983" w:author="Jason Rhee" w:date="2024-07-21T17:46:00Z" w16du:dateUtc="2024-07-21T07:46:00Z">
              <w:r w:rsidDel="00CC2876">
                <w:rPr>
                  <w:rFonts w:ascii="Times New Roman"/>
                  <w:sz w:val="16"/>
                </w:rPr>
                <w:delText>,</w:delText>
              </w:r>
              <w:r w:rsidDel="00CC2876">
                <w:rPr>
                  <w:rFonts w:ascii="Times New Roman"/>
                  <w:spacing w:val="-14"/>
                  <w:sz w:val="16"/>
                </w:rPr>
                <w:delText xml:space="preserve"> </w:delText>
              </w:r>
            </w:del>
            <w:del w:id="1984" w:author="Jason Rhee" w:date="2024-07-25T22:45:00Z" w16du:dateUtc="2024-07-25T12:45:00Z">
              <w:r w:rsidDel="00616E19">
                <w:rPr>
                  <w:rFonts w:ascii="Times New Roman"/>
                  <w:sz w:val="16"/>
                </w:rPr>
                <w:delText>featureAssociation,</w:delText>
              </w:r>
              <w:r w:rsidDel="00616E19">
                <w:rPr>
                  <w:rFonts w:ascii="Times New Roman"/>
                  <w:spacing w:val="-14"/>
                  <w:sz w:val="16"/>
                </w:rPr>
                <w:delText xml:space="preserve"> </w:delText>
              </w:r>
              <w:r w:rsidDel="00616E19">
                <w:rPr>
                  <w:rFonts w:ascii="Times New Roman"/>
                  <w:sz w:val="16"/>
                </w:rPr>
                <w:delText>featureObjectIdentifier,</w:delText>
              </w:r>
              <w:r w:rsidDel="00616E19">
                <w:rPr>
                  <w:rFonts w:ascii="Times New Roman"/>
                  <w:spacing w:val="-13"/>
                  <w:sz w:val="16"/>
                </w:rPr>
                <w:delText xml:space="preserve"> </w:delText>
              </w:r>
            </w:del>
            <w:r>
              <w:rPr>
                <w:rFonts w:ascii="Times New Roman"/>
                <w:sz w:val="16"/>
              </w:rPr>
              <w:t>geometry,</w:t>
            </w:r>
            <w:r>
              <w:rPr>
                <w:rFonts w:ascii="Times New Roman"/>
                <w:spacing w:val="-14"/>
                <w:sz w:val="16"/>
              </w:rPr>
              <w:t xml:space="preserve"> </w:t>
            </w:r>
            <w:r>
              <w:rPr>
                <w:rFonts w:ascii="Times New Roman"/>
                <w:sz w:val="16"/>
              </w:rPr>
              <w:t>gml:boundedBy,</w:t>
            </w:r>
            <w:del w:id="1985" w:author="Jason Rhee" w:date="2024-07-25T22:45:00Z" w16du:dateUtc="2024-07-25T12:45:00Z">
              <w:r w:rsidDel="00616E19">
                <w:rPr>
                  <w:rFonts w:ascii="Times New Roman"/>
                  <w:spacing w:val="-14"/>
                  <w:sz w:val="16"/>
                </w:rPr>
                <w:delText xml:space="preserve"> </w:delText>
              </w:r>
              <w:r w:rsidDel="00616E19">
                <w:rPr>
                  <w:rFonts w:ascii="Times New Roman"/>
                  <w:sz w:val="16"/>
                </w:rPr>
                <w:delText>informationAssociation,</w:delText>
              </w:r>
            </w:del>
            <w:r>
              <w:rPr>
                <w:rFonts w:ascii="Times New Roman"/>
                <w:spacing w:val="-13"/>
                <w:sz w:val="16"/>
              </w:rPr>
              <w:t xml:space="preserve"> </w:t>
            </w:r>
            <w:ins w:id="1986" w:author="Jason Rhee" w:date="2024-07-21T17:46:00Z" w16du:dateUtc="2024-07-21T07:46:00Z">
              <w:r w:rsidR="00CC2876">
                <w:rPr>
                  <w:rFonts w:ascii="Times New Roman"/>
                  <w:spacing w:val="-6"/>
                  <w:sz w:val="16"/>
                </w:rPr>
                <w:t>interoperabilityIdentifier,</w:t>
              </w:r>
              <w:r w:rsidR="00CC2876">
                <w:rPr>
                  <w:rFonts w:ascii="Times New Roman"/>
                  <w:sz w:val="16"/>
                </w:rPr>
                <w:t xml:space="preserve"> </w:t>
              </w:r>
            </w:ins>
            <w:del w:id="1987" w:author="Jason Rhee" w:date="2024-07-25T22:45:00Z" w16du:dateUtc="2024-07-25T12:45:00Z">
              <w:r w:rsidDel="00616E19">
                <w:rPr>
                  <w:rFonts w:ascii="Times New Roman"/>
                  <w:sz w:val="16"/>
                </w:rPr>
                <w:delText>invFeatureAssocia</w:delText>
              </w:r>
            </w:del>
            <w:del w:id="1988" w:author="Jason Rhee" w:date="2024-07-21T17:43:00Z" w16du:dateUtc="2024-07-21T07:43:00Z">
              <w:r w:rsidDel="00964577">
                <w:rPr>
                  <w:rFonts w:ascii="Times New Roman"/>
                  <w:sz w:val="16"/>
                </w:rPr>
                <w:delText>-</w:delText>
              </w:r>
              <w:r w:rsidDel="00964577">
                <w:rPr>
                  <w:rFonts w:ascii="Times New Roman"/>
                  <w:w w:val="99"/>
                  <w:sz w:val="16"/>
                </w:rPr>
                <w:delText xml:space="preserve"> </w:delText>
              </w:r>
            </w:del>
            <w:del w:id="1989" w:author="Jason Rhee" w:date="2024-07-25T22:45:00Z" w16du:dateUtc="2024-07-25T12:45:00Z">
              <w:r w:rsidDel="00616E19">
                <w:rPr>
                  <w:rFonts w:ascii="Times New Roman"/>
                  <w:sz w:val="16"/>
                </w:rPr>
                <w:delText>tion,</w:delText>
              </w:r>
              <w:r w:rsidDel="00616E19">
                <w:rPr>
                  <w:rFonts w:ascii="Times New Roman"/>
                  <w:spacing w:val="-13"/>
                  <w:sz w:val="16"/>
                </w:rPr>
                <w:delText xml:space="preserve"> </w:delText>
              </w:r>
            </w:del>
            <w:r>
              <w:rPr>
                <w:rFonts w:ascii="Times New Roman"/>
                <w:sz w:val="16"/>
              </w:rPr>
              <w:t>scaleMinimum</w:t>
            </w:r>
            <w:ins w:id="1990" w:author="Jason Rhee" w:date="2024-07-21T17:46:00Z" w16du:dateUtc="2024-07-21T07:46:00Z">
              <w:r w:rsidR="00CC2876">
                <w:rPr>
                  <w:rFonts w:ascii="Times New Roman"/>
                  <w:sz w:val="16"/>
                </w:rPr>
                <w:t>, theCollection</w:t>
              </w:r>
            </w:ins>
          </w:p>
        </w:tc>
      </w:tr>
      <w:tr w:rsidR="008A4EB6" w14:paraId="0DC290B8" w14:textId="77777777" w:rsidTr="005D41D7">
        <w:trPr>
          <w:trHeight w:hRule="exact" w:val="327"/>
        </w:trPr>
        <w:tc>
          <w:tcPr>
            <w:tcW w:w="1031" w:type="dxa"/>
            <w:vMerge w:val="restart"/>
            <w:tcBorders>
              <w:top w:val="single" w:sz="4" w:space="0" w:color="000000"/>
              <w:left w:val="single" w:sz="4" w:space="0" w:color="000000"/>
              <w:right w:val="single" w:sz="4" w:space="0" w:color="000000"/>
            </w:tcBorders>
          </w:tcPr>
          <w:p w14:paraId="75830BE4" w14:textId="77777777" w:rsidR="008A4EB6" w:rsidRDefault="008A4EB6" w:rsidP="002C58F5">
            <w:pPr>
              <w:pStyle w:val="TableParagraph"/>
              <w:keepNext/>
              <w:keepLines/>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3F6C1BA5" w14:textId="77777777" w:rsidR="008A4EB6" w:rsidRDefault="008A4EB6" w:rsidP="002C58F5">
            <w:pPr>
              <w:pStyle w:val="TableParagraph"/>
              <w:keepNext/>
              <w:keepLines/>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316D5F7C" w14:textId="77777777" w:rsidR="008A4EB6" w:rsidRDefault="008A4EB6" w:rsidP="002C58F5">
            <w:pPr>
              <w:pStyle w:val="TableParagraph"/>
              <w:keepNext/>
              <w:keepLines/>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4BF4EA05" w14:textId="77777777" w:rsidR="008A4EB6" w:rsidRDefault="008A4EB6" w:rsidP="002C58F5">
            <w:pPr>
              <w:pStyle w:val="TableParagraph"/>
              <w:keepNext/>
              <w:keepLines/>
              <w:spacing w:before="66"/>
              <w:ind w:left="42"/>
              <w:rPr>
                <w:rFonts w:ascii="Times New Roman" w:eastAsia="Times New Roman" w:hAnsi="Times New Roman" w:cs="Times New Roman"/>
                <w:sz w:val="16"/>
                <w:szCs w:val="16"/>
              </w:rPr>
            </w:pPr>
            <w:r>
              <w:rPr>
                <w:rFonts w:ascii="Times New Roman"/>
                <w:b/>
                <w:sz w:val="16"/>
              </w:rPr>
              <w:t>Use</w:t>
            </w:r>
          </w:p>
        </w:tc>
      </w:tr>
      <w:tr w:rsidR="008A4EB6" w14:paraId="1CF9B13D" w14:textId="77777777" w:rsidTr="002C58F5">
        <w:trPr>
          <w:trHeight w:hRule="exact" w:val="280"/>
        </w:trPr>
        <w:tc>
          <w:tcPr>
            <w:tcW w:w="1031" w:type="dxa"/>
            <w:vMerge/>
            <w:tcBorders>
              <w:left w:val="single" w:sz="4" w:space="0" w:color="000000"/>
              <w:right w:val="single" w:sz="4" w:space="0" w:color="000000"/>
            </w:tcBorders>
          </w:tcPr>
          <w:p w14:paraId="7C36A095" w14:textId="77777777" w:rsidR="008A4EB6" w:rsidRDefault="008A4EB6" w:rsidP="002C58F5">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56BB67BE" w14:textId="77777777" w:rsidR="008A4EB6" w:rsidRDefault="008A4EB6" w:rsidP="002C58F5">
            <w:pPr>
              <w:pStyle w:val="TableParagraph"/>
              <w:keepNext/>
              <w:keepLines/>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E87C85A"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000000"/>
              <w:right w:val="single" w:sz="4" w:space="0" w:color="000000"/>
            </w:tcBorders>
          </w:tcPr>
          <w:p w14:paraId="6A1E06D9" w14:textId="77777777" w:rsidR="008A4EB6" w:rsidRDefault="008A4EB6" w:rsidP="002C58F5">
            <w:pPr>
              <w:pStyle w:val="TableParagraph"/>
              <w:keepNext/>
              <w:keepLines/>
              <w:spacing w:before="27"/>
              <w:ind w:left="42"/>
              <w:rPr>
                <w:rFonts w:ascii="Times New Roman" w:eastAsia="Times New Roman" w:hAnsi="Times New Roman" w:cs="Times New Roman"/>
                <w:sz w:val="16"/>
                <w:szCs w:val="16"/>
              </w:rPr>
            </w:pPr>
            <w:r>
              <w:rPr>
                <w:rFonts w:ascii="Times New Roman"/>
                <w:sz w:val="16"/>
              </w:rPr>
              <w:t>required</w:t>
            </w:r>
          </w:p>
        </w:tc>
      </w:tr>
      <w:tr w:rsidR="008A4EB6" w14:paraId="5DC3E730" w14:textId="77777777" w:rsidTr="002C58F5">
        <w:trPr>
          <w:trHeight w:hRule="exact" w:val="732"/>
        </w:trPr>
        <w:tc>
          <w:tcPr>
            <w:tcW w:w="1031" w:type="dxa"/>
            <w:vMerge/>
            <w:tcBorders>
              <w:left w:val="single" w:sz="4" w:space="0" w:color="000000"/>
              <w:bottom w:val="single" w:sz="4" w:space="0" w:color="000000"/>
              <w:right w:val="single" w:sz="4" w:space="0" w:color="000000"/>
            </w:tcBorders>
          </w:tcPr>
          <w:p w14:paraId="3211350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92CD690"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28303DE9"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E67CF5E" w14:textId="3AD794BF" w:rsidR="00D46BA3" w:rsidRDefault="00D46BA3" w:rsidP="00971C72">
      <w:pPr>
        <w:spacing w:before="0" w:after="0"/>
        <w:rPr>
          <w:ins w:id="1991" w:author="Jason Rhee" w:date="2024-07-26T13:10:00Z" w16du:dateUtc="2024-07-26T03:10:00Z"/>
          <w:rFonts w:eastAsia="Courier New"/>
        </w:rPr>
      </w:pPr>
      <w:bookmarkStart w:id="1992" w:name="Complex_Type_UnderKeelClearanceAlmostNon"/>
      <w:bookmarkStart w:id="1993" w:name="_bookmark11"/>
      <w:bookmarkEnd w:id="1992"/>
      <w:bookmarkEnd w:id="1993"/>
      <w:ins w:id="1994" w:author="Jason Rhee" w:date="2024-07-26T13:10:00Z" w16du:dateUtc="2024-07-26T03:10:00Z">
        <w:r>
          <w:rPr>
            <w:rFonts w:eastAsia="Courier New"/>
          </w:rPr>
          <w:br w:type="page"/>
        </w:r>
      </w:ins>
    </w:p>
    <w:p w14:paraId="7B7230EF" w14:textId="4E8892BC" w:rsidR="00971C72" w:rsidRPr="00971C72" w:rsidDel="00D46BA3" w:rsidRDefault="00971C72" w:rsidP="00971C72">
      <w:pPr>
        <w:spacing w:before="0" w:after="0"/>
        <w:rPr>
          <w:del w:id="1995" w:author="Jason Rhee" w:date="2024-07-26T13:10:00Z" w16du:dateUtc="2024-07-26T03:10:00Z"/>
          <w:rFonts w:eastAsia="Courier New"/>
        </w:rPr>
      </w:pPr>
    </w:p>
    <w:p w14:paraId="3F890A95" w14:textId="77777777" w:rsidR="008A4EB6" w:rsidRDefault="008A4EB6" w:rsidP="00716349">
      <w:pPr>
        <w:pStyle w:val="Annex-Heading3"/>
        <w:rPr>
          <w:rFonts w:eastAsia="Courier New" w:hAnsi="Courier New" w:cs="Courier New"/>
          <w:szCs w:val="21"/>
        </w:rPr>
      </w:pPr>
      <w:r>
        <w:t>Complex</w:t>
      </w:r>
      <w:r>
        <w:rPr>
          <w:spacing w:val="-37"/>
        </w:rPr>
        <w:t xml:space="preserve"> </w:t>
      </w:r>
      <w:r>
        <w:rPr>
          <w:spacing w:val="-5"/>
        </w:rPr>
        <w:t>Type</w:t>
      </w:r>
      <w:r>
        <w:rPr>
          <w:spacing w:val="-36"/>
        </w:rPr>
        <w:t xml:space="preserve"> — </w:t>
      </w:r>
      <w:r>
        <w:t>UnderKeelClearanceAlmostNonNavigableAreaType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1996">
          <w:tblGrid>
            <w:gridCol w:w="5"/>
            <w:gridCol w:w="1026"/>
            <w:gridCol w:w="5"/>
            <w:gridCol w:w="2166"/>
            <w:gridCol w:w="2116"/>
            <w:gridCol w:w="4284"/>
            <w:gridCol w:w="5"/>
          </w:tblGrid>
        </w:tblGridChange>
      </w:tblGrid>
      <w:tr w:rsidR="008A4EB6" w14:paraId="628F69EF"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767D06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4B36DFE" w14:textId="5B477085" w:rsidR="008A4EB6" w:rsidRDefault="00000000" w:rsidP="005D41D7">
            <w:pPr>
              <w:pStyle w:val="TableParagraph"/>
              <w:spacing w:before="25"/>
              <w:ind w:left="37"/>
              <w:rPr>
                <w:rFonts w:ascii="Times New Roman" w:eastAsia="Times New Roman" w:hAnsi="Times New Roman" w:cs="Times New Roman"/>
                <w:sz w:val="16"/>
                <w:szCs w:val="16"/>
              </w:rPr>
            </w:pPr>
            <w:hyperlink r:id="rId66">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A272F09" w14:textId="77777777" w:rsidTr="00716349">
        <w:trPr>
          <w:trHeight w:hRule="exact" w:val="449"/>
        </w:trPr>
        <w:tc>
          <w:tcPr>
            <w:tcW w:w="1031" w:type="dxa"/>
            <w:tcBorders>
              <w:top w:val="single" w:sz="4" w:space="0" w:color="000000"/>
              <w:left w:val="single" w:sz="4" w:space="0" w:color="000000"/>
              <w:bottom w:val="single" w:sz="4" w:space="0" w:color="000000"/>
              <w:right w:val="single" w:sz="4" w:space="0" w:color="000000"/>
            </w:tcBorders>
          </w:tcPr>
          <w:p w14:paraId="32DFECA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5386EC61" w14:textId="5EB48E7C"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C26041">
              <w:rPr>
                <w:rFonts w:ascii="Courier New"/>
                <w:sz w:val="14"/>
              </w:rPr>
              <w:t xml:space="preserve">under keel clearance </w:t>
            </w:r>
            <w:r>
              <w:rPr>
                <w:rFonts w:ascii="Courier New"/>
                <w:sz w:val="14"/>
              </w:rPr>
              <w:t>almost less than the calculated safe limit, as established for the waterway.</w:t>
            </w:r>
          </w:p>
        </w:tc>
      </w:tr>
      <w:tr w:rsidR="00EB6D3C" w14:paraId="2EDCB1F8" w14:textId="77777777" w:rsidTr="00D46BA3">
        <w:tblPrEx>
          <w:tblW w:w="0" w:type="auto"/>
          <w:tblInd w:w="258" w:type="dxa"/>
          <w:tblLayout w:type="fixed"/>
          <w:tblCellMar>
            <w:left w:w="0" w:type="dxa"/>
            <w:right w:w="0" w:type="dxa"/>
          </w:tblCellMar>
          <w:tblLook w:val="01E0" w:firstRow="1" w:lastRow="1" w:firstColumn="1" w:lastColumn="1" w:noHBand="0" w:noVBand="0"/>
          <w:tblPrExChange w:id="1997" w:author="Jason Rhee" w:date="2024-07-26T13:14:00Z" w16du:dateUtc="2024-07-26T03:14: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6249"/>
          <w:trPrChange w:id="1998" w:author="Jason Rhee" w:date="2024-07-26T13:14:00Z" w16du:dateUtc="2024-07-26T03:14:00Z">
            <w:trPr>
              <w:gridAfter w:val="0"/>
              <w:trHeight w:hRule="exact" w:val="13833"/>
            </w:trPr>
          </w:trPrChange>
        </w:trPr>
        <w:tc>
          <w:tcPr>
            <w:tcW w:w="1031" w:type="dxa"/>
            <w:tcBorders>
              <w:top w:val="single" w:sz="4" w:space="0" w:color="000000"/>
              <w:left w:val="single" w:sz="4" w:space="0" w:color="000000"/>
              <w:bottom w:val="single" w:sz="4" w:space="0" w:color="000000"/>
              <w:right w:val="single" w:sz="4" w:space="0" w:color="000000"/>
            </w:tcBorders>
            <w:tcPrChange w:id="1999" w:author="Jason Rhee" w:date="2024-07-26T13:14:00Z" w16du:dateUtc="2024-07-26T03:14:00Z">
              <w:tcPr>
                <w:tcW w:w="1031" w:type="dxa"/>
                <w:gridSpan w:val="2"/>
                <w:tcBorders>
                  <w:top w:val="single" w:sz="4" w:space="0" w:color="000000"/>
                  <w:left w:val="single" w:sz="4" w:space="0" w:color="000000"/>
                  <w:bottom w:val="single" w:sz="4" w:space="0" w:color="000000"/>
                  <w:right w:val="single" w:sz="4" w:space="0" w:color="000000"/>
                </w:tcBorders>
              </w:tcPr>
            </w:tcPrChange>
          </w:tcPr>
          <w:p w14:paraId="4C44586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p w14:paraId="74FFD25C" w14:textId="77777777" w:rsidR="008A4EB6" w:rsidRDefault="008A4EB6" w:rsidP="005D41D7">
            <w:pPr>
              <w:pStyle w:val="TableParagraph"/>
              <w:rPr>
                <w:rFonts w:ascii="Courier New" w:eastAsia="Courier New" w:hAnsi="Courier New" w:cs="Courier New"/>
                <w:b/>
                <w:bCs/>
                <w:sz w:val="16"/>
                <w:szCs w:val="16"/>
              </w:rPr>
            </w:pPr>
          </w:p>
          <w:p w14:paraId="1536120E" w14:textId="77777777" w:rsidR="008A4EB6" w:rsidRDefault="008A4EB6" w:rsidP="005D41D7">
            <w:pPr>
              <w:pStyle w:val="TableParagraph"/>
              <w:rPr>
                <w:rFonts w:ascii="Courier New" w:eastAsia="Courier New" w:hAnsi="Courier New" w:cs="Courier New"/>
                <w:b/>
                <w:bCs/>
                <w:sz w:val="16"/>
                <w:szCs w:val="16"/>
              </w:rPr>
            </w:pPr>
          </w:p>
          <w:p w14:paraId="565F55A9" w14:textId="77777777" w:rsidR="008A4EB6" w:rsidRDefault="008A4EB6" w:rsidP="005D41D7">
            <w:pPr>
              <w:pStyle w:val="TableParagraph"/>
              <w:rPr>
                <w:rFonts w:ascii="Courier New" w:eastAsia="Courier New" w:hAnsi="Courier New" w:cs="Courier New"/>
                <w:b/>
                <w:bCs/>
                <w:sz w:val="16"/>
                <w:szCs w:val="16"/>
              </w:rPr>
            </w:pPr>
          </w:p>
          <w:p w14:paraId="2266258A" w14:textId="77777777" w:rsidR="008A4EB6" w:rsidRDefault="008A4EB6" w:rsidP="005D41D7">
            <w:pPr>
              <w:pStyle w:val="TableParagraph"/>
              <w:rPr>
                <w:rFonts w:ascii="Courier New" w:eastAsia="Courier New" w:hAnsi="Courier New" w:cs="Courier New"/>
                <w:b/>
                <w:bCs/>
                <w:sz w:val="16"/>
                <w:szCs w:val="16"/>
              </w:rPr>
            </w:pPr>
          </w:p>
          <w:p w14:paraId="43BADD40" w14:textId="77777777" w:rsidR="008A4EB6" w:rsidRDefault="008A4EB6" w:rsidP="005D41D7">
            <w:pPr>
              <w:pStyle w:val="TableParagraph"/>
              <w:rPr>
                <w:rFonts w:ascii="Courier New" w:eastAsia="Courier New" w:hAnsi="Courier New" w:cs="Courier New"/>
                <w:b/>
                <w:bCs/>
                <w:sz w:val="16"/>
                <w:szCs w:val="16"/>
              </w:rPr>
            </w:pPr>
          </w:p>
          <w:p w14:paraId="72C6A9FA" w14:textId="77777777" w:rsidR="008A4EB6" w:rsidRDefault="008A4EB6" w:rsidP="005D41D7">
            <w:pPr>
              <w:pStyle w:val="TableParagraph"/>
              <w:rPr>
                <w:rFonts w:ascii="Courier New" w:eastAsia="Courier New" w:hAnsi="Courier New" w:cs="Courier New"/>
                <w:b/>
                <w:bCs/>
                <w:sz w:val="16"/>
                <w:szCs w:val="16"/>
              </w:rPr>
            </w:pPr>
          </w:p>
          <w:p w14:paraId="4A73D1D5" w14:textId="77777777" w:rsidR="008A4EB6" w:rsidRDefault="008A4EB6" w:rsidP="005D41D7">
            <w:pPr>
              <w:pStyle w:val="TableParagraph"/>
              <w:rPr>
                <w:rFonts w:ascii="Courier New" w:eastAsia="Courier New" w:hAnsi="Courier New" w:cs="Courier New"/>
                <w:b/>
                <w:bCs/>
                <w:sz w:val="16"/>
                <w:szCs w:val="16"/>
              </w:rPr>
            </w:pPr>
          </w:p>
          <w:p w14:paraId="5845B583" w14:textId="77777777" w:rsidR="008A4EB6" w:rsidRDefault="008A4EB6" w:rsidP="005D41D7">
            <w:pPr>
              <w:pStyle w:val="TableParagraph"/>
              <w:rPr>
                <w:rFonts w:ascii="Courier New" w:eastAsia="Courier New" w:hAnsi="Courier New" w:cs="Courier New"/>
                <w:b/>
                <w:bCs/>
                <w:sz w:val="16"/>
                <w:szCs w:val="16"/>
              </w:rPr>
            </w:pPr>
          </w:p>
          <w:p w14:paraId="05515A54" w14:textId="77777777" w:rsidR="008A4EB6" w:rsidRDefault="008A4EB6" w:rsidP="005D41D7">
            <w:pPr>
              <w:pStyle w:val="TableParagraph"/>
              <w:rPr>
                <w:rFonts w:ascii="Courier New" w:eastAsia="Courier New" w:hAnsi="Courier New" w:cs="Courier New"/>
                <w:b/>
                <w:bCs/>
                <w:sz w:val="16"/>
                <w:szCs w:val="16"/>
              </w:rPr>
            </w:pPr>
          </w:p>
          <w:p w14:paraId="1D030609" w14:textId="77777777" w:rsidR="008A4EB6" w:rsidRDefault="008A4EB6" w:rsidP="005D41D7">
            <w:pPr>
              <w:pStyle w:val="TableParagraph"/>
              <w:rPr>
                <w:rFonts w:ascii="Courier New" w:eastAsia="Courier New" w:hAnsi="Courier New" w:cs="Courier New"/>
                <w:b/>
                <w:bCs/>
                <w:sz w:val="16"/>
                <w:szCs w:val="16"/>
              </w:rPr>
            </w:pPr>
          </w:p>
          <w:p w14:paraId="180B3F9E" w14:textId="77777777" w:rsidR="008A4EB6" w:rsidRDefault="008A4EB6" w:rsidP="005D41D7">
            <w:pPr>
              <w:pStyle w:val="TableParagraph"/>
              <w:rPr>
                <w:rFonts w:ascii="Courier New" w:eastAsia="Courier New" w:hAnsi="Courier New" w:cs="Courier New"/>
                <w:b/>
                <w:bCs/>
                <w:sz w:val="16"/>
                <w:szCs w:val="16"/>
              </w:rPr>
            </w:pPr>
          </w:p>
          <w:p w14:paraId="02945AA8" w14:textId="77777777" w:rsidR="008A4EB6" w:rsidRDefault="008A4EB6" w:rsidP="005D41D7">
            <w:pPr>
              <w:pStyle w:val="TableParagraph"/>
              <w:rPr>
                <w:rFonts w:ascii="Courier New" w:eastAsia="Courier New" w:hAnsi="Courier New" w:cs="Courier New"/>
                <w:b/>
                <w:bCs/>
                <w:sz w:val="16"/>
                <w:szCs w:val="16"/>
              </w:rPr>
            </w:pPr>
          </w:p>
          <w:p w14:paraId="106692BC" w14:textId="77777777" w:rsidR="008A4EB6" w:rsidRDefault="008A4EB6" w:rsidP="005D41D7">
            <w:pPr>
              <w:pStyle w:val="TableParagraph"/>
              <w:rPr>
                <w:rFonts w:ascii="Courier New" w:eastAsia="Courier New" w:hAnsi="Courier New" w:cs="Courier New"/>
                <w:b/>
                <w:bCs/>
                <w:sz w:val="16"/>
                <w:szCs w:val="16"/>
              </w:rPr>
            </w:pPr>
          </w:p>
          <w:p w14:paraId="4A17F683" w14:textId="77777777" w:rsidR="008A4EB6" w:rsidRDefault="008A4EB6" w:rsidP="005D41D7">
            <w:pPr>
              <w:pStyle w:val="TableParagraph"/>
              <w:rPr>
                <w:rFonts w:ascii="Courier New" w:eastAsia="Courier New" w:hAnsi="Courier New" w:cs="Courier New"/>
                <w:b/>
                <w:bCs/>
                <w:sz w:val="16"/>
                <w:szCs w:val="16"/>
              </w:rPr>
            </w:pPr>
          </w:p>
          <w:p w14:paraId="1458E39F" w14:textId="77777777" w:rsidR="008A4EB6" w:rsidRDefault="008A4EB6" w:rsidP="005D41D7">
            <w:pPr>
              <w:pStyle w:val="TableParagraph"/>
              <w:rPr>
                <w:rFonts w:ascii="Courier New" w:eastAsia="Courier New" w:hAnsi="Courier New" w:cs="Courier New"/>
                <w:b/>
                <w:bCs/>
                <w:sz w:val="16"/>
                <w:szCs w:val="16"/>
              </w:rPr>
            </w:pPr>
          </w:p>
          <w:p w14:paraId="3121110C" w14:textId="77777777" w:rsidR="008A4EB6" w:rsidRDefault="008A4EB6" w:rsidP="005D41D7">
            <w:pPr>
              <w:pStyle w:val="TableParagraph"/>
              <w:rPr>
                <w:rFonts w:ascii="Courier New" w:eastAsia="Courier New" w:hAnsi="Courier New" w:cs="Courier New"/>
                <w:b/>
                <w:bCs/>
                <w:sz w:val="16"/>
                <w:szCs w:val="16"/>
              </w:rPr>
            </w:pPr>
          </w:p>
          <w:p w14:paraId="5C97BB5F" w14:textId="77777777" w:rsidR="008A4EB6" w:rsidRDefault="008A4EB6" w:rsidP="005D41D7">
            <w:pPr>
              <w:pStyle w:val="TableParagraph"/>
              <w:rPr>
                <w:rFonts w:ascii="Courier New" w:eastAsia="Courier New" w:hAnsi="Courier New" w:cs="Courier New"/>
                <w:b/>
                <w:bCs/>
                <w:sz w:val="16"/>
                <w:szCs w:val="16"/>
              </w:rPr>
            </w:pPr>
          </w:p>
          <w:p w14:paraId="43FC0653" w14:textId="77777777" w:rsidR="008A4EB6" w:rsidRDefault="008A4EB6" w:rsidP="005D41D7">
            <w:pPr>
              <w:pStyle w:val="TableParagraph"/>
              <w:rPr>
                <w:rFonts w:ascii="Courier New" w:eastAsia="Courier New" w:hAnsi="Courier New" w:cs="Courier New"/>
                <w:b/>
                <w:bCs/>
                <w:sz w:val="16"/>
                <w:szCs w:val="16"/>
              </w:rPr>
            </w:pPr>
          </w:p>
          <w:p w14:paraId="368B7DB0" w14:textId="77777777" w:rsidR="008A4EB6" w:rsidRDefault="008A4EB6" w:rsidP="005D41D7">
            <w:pPr>
              <w:pStyle w:val="TableParagraph"/>
              <w:rPr>
                <w:rFonts w:ascii="Courier New" w:eastAsia="Courier New" w:hAnsi="Courier New" w:cs="Courier New"/>
                <w:b/>
                <w:bCs/>
                <w:sz w:val="16"/>
                <w:szCs w:val="16"/>
              </w:rPr>
            </w:pPr>
          </w:p>
          <w:p w14:paraId="2061931E" w14:textId="77777777" w:rsidR="008A4EB6" w:rsidRDefault="008A4EB6" w:rsidP="005D41D7">
            <w:pPr>
              <w:pStyle w:val="TableParagraph"/>
              <w:rPr>
                <w:rFonts w:ascii="Courier New" w:eastAsia="Courier New" w:hAnsi="Courier New" w:cs="Courier New"/>
                <w:b/>
                <w:bCs/>
                <w:sz w:val="16"/>
                <w:szCs w:val="16"/>
              </w:rPr>
            </w:pPr>
          </w:p>
          <w:p w14:paraId="5A55B8FE" w14:textId="77777777" w:rsidR="008A4EB6" w:rsidRDefault="008A4EB6" w:rsidP="005D41D7">
            <w:pPr>
              <w:pStyle w:val="TableParagraph"/>
              <w:rPr>
                <w:rFonts w:ascii="Courier New" w:eastAsia="Courier New" w:hAnsi="Courier New" w:cs="Courier New"/>
                <w:b/>
                <w:bCs/>
                <w:sz w:val="16"/>
                <w:szCs w:val="16"/>
              </w:rPr>
            </w:pPr>
          </w:p>
          <w:p w14:paraId="25A6D2F9" w14:textId="77777777" w:rsidR="008A4EB6" w:rsidRDefault="008A4EB6" w:rsidP="005D41D7">
            <w:pPr>
              <w:pStyle w:val="TableParagraph"/>
              <w:rPr>
                <w:rFonts w:ascii="Courier New" w:eastAsia="Courier New" w:hAnsi="Courier New" w:cs="Courier New"/>
                <w:b/>
                <w:bCs/>
                <w:sz w:val="16"/>
                <w:szCs w:val="16"/>
              </w:rPr>
            </w:pPr>
          </w:p>
          <w:p w14:paraId="0BF8671D" w14:textId="77777777" w:rsidR="008A4EB6" w:rsidRDefault="008A4EB6" w:rsidP="005D41D7">
            <w:pPr>
              <w:pStyle w:val="TableParagraph"/>
              <w:rPr>
                <w:rFonts w:ascii="Courier New" w:eastAsia="Courier New" w:hAnsi="Courier New" w:cs="Courier New"/>
                <w:b/>
                <w:bCs/>
                <w:sz w:val="16"/>
                <w:szCs w:val="16"/>
              </w:rPr>
            </w:pPr>
          </w:p>
          <w:p w14:paraId="5398700B" w14:textId="77777777" w:rsidR="008A4EB6" w:rsidRDefault="008A4EB6" w:rsidP="005D41D7">
            <w:pPr>
              <w:pStyle w:val="TableParagraph"/>
              <w:rPr>
                <w:rFonts w:ascii="Courier New" w:eastAsia="Courier New" w:hAnsi="Courier New" w:cs="Courier New"/>
                <w:b/>
                <w:bCs/>
                <w:sz w:val="16"/>
                <w:szCs w:val="16"/>
              </w:rPr>
            </w:pPr>
          </w:p>
          <w:p w14:paraId="1A0F2BCB" w14:textId="77777777" w:rsidR="008A4EB6" w:rsidRDefault="008A4EB6" w:rsidP="005D41D7">
            <w:pPr>
              <w:pStyle w:val="TableParagraph"/>
              <w:rPr>
                <w:rFonts w:ascii="Courier New" w:eastAsia="Courier New" w:hAnsi="Courier New" w:cs="Courier New"/>
                <w:b/>
                <w:bCs/>
                <w:sz w:val="16"/>
                <w:szCs w:val="16"/>
              </w:rPr>
            </w:pPr>
          </w:p>
          <w:p w14:paraId="530FBD66" w14:textId="77777777" w:rsidR="008A4EB6" w:rsidRDefault="008A4EB6" w:rsidP="005D41D7">
            <w:pPr>
              <w:pStyle w:val="TableParagraph"/>
              <w:rPr>
                <w:rFonts w:ascii="Courier New" w:eastAsia="Courier New" w:hAnsi="Courier New" w:cs="Courier New"/>
                <w:b/>
                <w:bCs/>
                <w:sz w:val="16"/>
                <w:szCs w:val="16"/>
              </w:rPr>
            </w:pPr>
          </w:p>
          <w:p w14:paraId="1DE1C3CE" w14:textId="77777777" w:rsidR="008A4EB6" w:rsidRDefault="008A4EB6" w:rsidP="005D41D7">
            <w:pPr>
              <w:pStyle w:val="TableParagraph"/>
              <w:rPr>
                <w:rFonts w:ascii="Courier New" w:eastAsia="Courier New" w:hAnsi="Courier New" w:cs="Courier New"/>
                <w:b/>
                <w:bCs/>
                <w:sz w:val="16"/>
                <w:szCs w:val="16"/>
              </w:rPr>
            </w:pPr>
          </w:p>
          <w:p w14:paraId="79216FD4" w14:textId="77777777" w:rsidR="008A4EB6" w:rsidRDefault="008A4EB6" w:rsidP="005D41D7">
            <w:pPr>
              <w:pStyle w:val="TableParagraph"/>
              <w:rPr>
                <w:rFonts w:ascii="Courier New" w:eastAsia="Courier New" w:hAnsi="Courier New" w:cs="Courier New"/>
                <w:b/>
                <w:bCs/>
                <w:sz w:val="16"/>
                <w:szCs w:val="16"/>
              </w:rPr>
            </w:pPr>
          </w:p>
          <w:p w14:paraId="12CC087C" w14:textId="77777777" w:rsidR="008A4EB6" w:rsidRDefault="008A4EB6" w:rsidP="005D41D7">
            <w:pPr>
              <w:pStyle w:val="TableParagraph"/>
              <w:rPr>
                <w:rFonts w:ascii="Courier New" w:eastAsia="Courier New" w:hAnsi="Courier New" w:cs="Courier New"/>
                <w:b/>
                <w:bCs/>
                <w:sz w:val="16"/>
                <w:szCs w:val="16"/>
              </w:rPr>
            </w:pPr>
          </w:p>
          <w:p w14:paraId="386E4940" w14:textId="77777777" w:rsidR="008A4EB6" w:rsidRDefault="008A4EB6" w:rsidP="005D41D7">
            <w:pPr>
              <w:pStyle w:val="TableParagraph"/>
              <w:rPr>
                <w:rFonts w:ascii="Courier New" w:eastAsia="Courier New" w:hAnsi="Courier New" w:cs="Courier New"/>
                <w:b/>
                <w:bCs/>
                <w:sz w:val="16"/>
                <w:szCs w:val="16"/>
              </w:rPr>
            </w:pPr>
          </w:p>
          <w:p w14:paraId="79FCEBAC" w14:textId="77777777" w:rsidR="008A4EB6" w:rsidRDefault="008A4EB6" w:rsidP="005D41D7">
            <w:pPr>
              <w:pStyle w:val="TableParagraph"/>
              <w:rPr>
                <w:rFonts w:ascii="Courier New" w:eastAsia="Courier New" w:hAnsi="Courier New" w:cs="Courier New"/>
                <w:b/>
                <w:bCs/>
                <w:sz w:val="16"/>
                <w:szCs w:val="16"/>
              </w:rPr>
            </w:pPr>
          </w:p>
          <w:p w14:paraId="76EA1400" w14:textId="77777777" w:rsidR="008A4EB6" w:rsidRDefault="008A4EB6" w:rsidP="005D41D7">
            <w:pPr>
              <w:pStyle w:val="TableParagraph"/>
              <w:rPr>
                <w:rFonts w:ascii="Courier New" w:eastAsia="Courier New" w:hAnsi="Courier New" w:cs="Courier New"/>
                <w:b/>
                <w:bCs/>
                <w:sz w:val="16"/>
                <w:szCs w:val="16"/>
              </w:rPr>
            </w:pPr>
          </w:p>
          <w:p w14:paraId="0D0E4135" w14:textId="77777777" w:rsidR="008A4EB6" w:rsidRDefault="008A4EB6" w:rsidP="005D41D7">
            <w:pPr>
              <w:pStyle w:val="TableParagraph"/>
              <w:rPr>
                <w:rFonts w:ascii="Courier New" w:eastAsia="Courier New" w:hAnsi="Courier New" w:cs="Courier New"/>
                <w:b/>
                <w:bCs/>
                <w:sz w:val="16"/>
                <w:szCs w:val="16"/>
              </w:rPr>
            </w:pPr>
          </w:p>
          <w:p w14:paraId="76E855CF" w14:textId="77777777" w:rsidR="008A4EB6" w:rsidRDefault="008A4EB6" w:rsidP="005D41D7">
            <w:pPr>
              <w:pStyle w:val="TableParagraph"/>
              <w:rPr>
                <w:rFonts w:ascii="Courier New" w:eastAsia="Courier New" w:hAnsi="Courier New" w:cs="Courier New"/>
                <w:b/>
                <w:bCs/>
                <w:sz w:val="16"/>
                <w:szCs w:val="16"/>
              </w:rPr>
            </w:pPr>
          </w:p>
          <w:p w14:paraId="4A30D1F2" w14:textId="77777777" w:rsidR="008A4EB6" w:rsidRDefault="008A4EB6" w:rsidP="005D41D7">
            <w:pPr>
              <w:pStyle w:val="TableParagraph"/>
              <w:rPr>
                <w:rFonts w:ascii="Courier New" w:eastAsia="Courier New" w:hAnsi="Courier New" w:cs="Courier New"/>
                <w:b/>
                <w:bCs/>
                <w:sz w:val="16"/>
                <w:szCs w:val="16"/>
              </w:rPr>
            </w:pPr>
          </w:p>
          <w:p w14:paraId="4DF3128C" w14:textId="77777777" w:rsidR="008A4EB6" w:rsidRDefault="008A4EB6" w:rsidP="005D41D7">
            <w:pPr>
              <w:pStyle w:val="TableParagraph"/>
              <w:rPr>
                <w:rFonts w:ascii="Courier New" w:eastAsia="Courier New" w:hAnsi="Courier New" w:cs="Courier New"/>
                <w:b/>
                <w:bCs/>
                <w:sz w:val="16"/>
                <w:szCs w:val="16"/>
              </w:rPr>
            </w:pPr>
          </w:p>
          <w:p w14:paraId="011B5257" w14:textId="77777777" w:rsidR="008A4EB6" w:rsidRDefault="008A4EB6" w:rsidP="005D41D7">
            <w:pPr>
              <w:pStyle w:val="TableParagraph"/>
              <w:rPr>
                <w:rFonts w:ascii="Courier New" w:eastAsia="Courier New" w:hAnsi="Courier New" w:cs="Courier New"/>
                <w:b/>
                <w:bCs/>
                <w:sz w:val="16"/>
                <w:szCs w:val="16"/>
              </w:rPr>
            </w:pPr>
          </w:p>
          <w:p w14:paraId="1032800B" w14:textId="77777777" w:rsidR="008A4EB6" w:rsidRDefault="008A4EB6" w:rsidP="005D41D7">
            <w:pPr>
              <w:pStyle w:val="TableParagraph"/>
              <w:rPr>
                <w:rFonts w:ascii="Courier New" w:eastAsia="Courier New" w:hAnsi="Courier New" w:cs="Courier New"/>
                <w:b/>
                <w:bCs/>
                <w:sz w:val="16"/>
                <w:szCs w:val="16"/>
              </w:rPr>
            </w:pPr>
          </w:p>
          <w:p w14:paraId="7C66CE75" w14:textId="77777777" w:rsidR="008A4EB6" w:rsidRDefault="008A4EB6" w:rsidP="005D41D7">
            <w:pPr>
              <w:pStyle w:val="TableParagraph"/>
              <w:rPr>
                <w:rFonts w:ascii="Courier New" w:eastAsia="Courier New" w:hAnsi="Courier New" w:cs="Courier New"/>
                <w:b/>
                <w:bCs/>
                <w:sz w:val="16"/>
                <w:szCs w:val="16"/>
              </w:rPr>
            </w:pPr>
          </w:p>
          <w:p w14:paraId="0F0B4725" w14:textId="77777777" w:rsidR="008A4EB6" w:rsidRDefault="008A4EB6" w:rsidP="005D41D7">
            <w:pPr>
              <w:pStyle w:val="TableParagraph"/>
              <w:rPr>
                <w:rFonts w:ascii="Courier New" w:eastAsia="Courier New" w:hAnsi="Courier New" w:cs="Courier New"/>
                <w:b/>
                <w:bCs/>
                <w:sz w:val="16"/>
                <w:szCs w:val="16"/>
              </w:rPr>
            </w:pPr>
          </w:p>
          <w:p w14:paraId="3EB51036" w14:textId="77777777" w:rsidR="008A4EB6" w:rsidRDefault="008A4EB6" w:rsidP="005D41D7">
            <w:pPr>
              <w:pStyle w:val="TableParagraph"/>
              <w:rPr>
                <w:rFonts w:ascii="Courier New" w:eastAsia="Courier New" w:hAnsi="Courier New" w:cs="Courier New"/>
                <w:b/>
                <w:bCs/>
                <w:sz w:val="16"/>
                <w:szCs w:val="16"/>
              </w:rPr>
            </w:pPr>
          </w:p>
          <w:p w14:paraId="433BC32E" w14:textId="77777777" w:rsidR="008A4EB6" w:rsidRDefault="008A4EB6" w:rsidP="005D41D7">
            <w:pPr>
              <w:pStyle w:val="TableParagraph"/>
              <w:rPr>
                <w:rFonts w:ascii="Courier New" w:eastAsia="Courier New" w:hAnsi="Courier New" w:cs="Courier New"/>
                <w:b/>
                <w:bCs/>
                <w:sz w:val="16"/>
                <w:szCs w:val="16"/>
              </w:rPr>
            </w:pPr>
          </w:p>
          <w:p w14:paraId="66BB9433" w14:textId="77777777" w:rsidR="008A4EB6" w:rsidRDefault="008A4EB6" w:rsidP="005D41D7">
            <w:pPr>
              <w:pStyle w:val="TableParagraph"/>
              <w:rPr>
                <w:rFonts w:ascii="Courier New" w:eastAsia="Courier New" w:hAnsi="Courier New" w:cs="Courier New"/>
                <w:b/>
                <w:bCs/>
                <w:sz w:val="16"/>
                <w:szCs w:val="16"/>
              </w:rPr>
            </w:pPr>
          </w:p>
          <w:p w14:paraId="45315639" w14:textId="77777777" w:rsidR="008A4EB6" w:rsidRDefault="008A4EB6" w:rsidP="005D41D7">
            <w:pPr>
              <w:pStyle w:val="TableParagraph"/>
              <w:rPr>
                <w:rFonts w:ascii="Courier New" w:eastAsia="Courier New" w:hAnsi="Courier New" w:cs="Courier New"/>
                <w:b/>
                <w:bCs/>
                <w:sz w:val="16"/>
                <w:szCs w:val="16"/>
              </w:rPr>
            </w:pPr>
          </w:p>
          <w:p w14:paraId="10C59F8D" w14:textId="77777777" w:rsidR="008A4EB6" w:rsidRDefault="008A4EB6" w:rsidP="005D41D7">
            <w:pPr>
              <w:pStyle w:val="TableParagraph"/>
              <w:rPr>
                <w:rFonts w:ascii="Courier New" w:eastAsia="Courier New" w:hAnsi="Courier New" w:cs="Courier New"/>
                <w:b/>
                <w:bCs/>
                <w:sz w:val="16"/>
                <w:szCs w:val="16"/>
              </w:rPr>
            </w:pPr>
          </w:p>
          <w:p w14:paraId="0886ABB5" w14:textId="77777777" w:rsidR="008A4EB6" w:rsidRDefault="008A4EB6" w:rsidP="005D41D7">
            <w:pPr>
              <w:pStyle w:val="TableParagraph"/>
              <w:rPr>
                <w:rFonts w:ascii="Courier New" w:eastAsia="Courier New" w:hAnsi="Courier New" w:cs="Courier New"/>
                <w:b/>
                <w:bCs/>
                <w:sz w:val="16"/>
                <w:szCs w:val="16"/>
              </w:rPr>
            </w:pPr>
          </w:p>
          <w:p w14:paraId="3175FD2C" w14:textId="77777777" w:rsidR="008A4EB6" w:rsidRDefault="008A4EB6" w:rsidP="005D41D7">
            <w:pPr>
              <w:pStyle w:val="TableParagraph"/>
              <w:spacing w:before="1"/>
              <w:rPr>
                <w:rFonts w:ascii="Courier New" w:eastAsia="Courier New" w:hAnsi="Courier New" w:cs="Courier New"/>
                <w:b/>
                <w:bCs/>
                <w:sz w:val="23"/>
                <w:szCs w:val="23"/>
              </w:rPr>
            </w:pPr>
          </w:p>
          <w:p w14:paraId="167E403A" w14:textId="4FCB01AA" w:rsidR="008A4EB6" w:rsidRDefault="008A4EB6" w:rsidP="005D41D7">
            <w:pPr>
              <w:pStyle w:val="TableParagraph"/>
              <w:ind w:left="40"/>
              <w:rPr>
                <w:rFonts w:ascii="Times New Roman" w:eastAsia="Times New Roman" w:hAnsi="Times New Roman" w:cs="Times New Roman"/>
                <w:sz w:val="16"/>
                <w:szCs w:val="16"/>
              </w:rPr>
            </w:pPr>
          </w:p>
        </w:tc>
        <w:tc>
          <w:tcPr>
            <w:tcW w:w="8571" w:type="dxa"/>
            <w:gridSpan w:val="3"/>
            <w:tcBorders>
              <w:top w:val="single" w:sz="4" w:space="0" w:color="000000"/>
              <w:left w:val="single" w:sz="4" w:space="0" w:color="000000"/>
              <w:bottom w:val="single" w:sz="4" w:space="0" w:color="000000"/>
              <w:right w:val="single" w:sz="4" w:space="0" w:color="000000"/>
            </w:tcBorders>
            <w:tcPrChange w:id="2000" w:author="Jason Rhee" w:date="2024-07-26T13:14:00Z" w16du:dateUtc="2024-07-26T03:14:00Z">
              <w:tcPr>
                <w:tcW w:w="8571" w:type="dxa"/>
                <w:gridSpan w:val="4"/>
                <w:tcBorders>
                  <w:top w:val="single" w:sz="4" w:space="0" w:color="000000"/>
                  <w:left w:val="single" w:sz="4" w:space="0" w:color="000000"/>
                  <w:bottom w:val="single" w:sz="4" w:space="0" w:color="000000"/>
                  <w:right w:val="single" w:sz="4" w:space="0" w:color="000000"/>
                </w:tcBorders>
              </w:tcPr>
            </w:tcPrChange>
          </w:tcPr>
          <w:p w14:paraId="0472B03D" w14:textId="77777777" w:rsidR="008A4EB6" w:rsidRDefault="008A4EB6" w:rsidP="005D41D7">
            <w:pPr>
              <w:pStyle w:val="TableParagraph"/>
              <w:spacing w:before="4"/>
              <w:rPr>
                <w:rFonts w:ascii="Courier New" w:eastAsia="Courier New" w:hAnsi="Courier New" w:cs="Courier New"/>
                <w:b/>
                <w:bCs/>
                <w:sz w:val="5"/>
                <w:szCs w:val="5"/>
              </w:rPr>
            </w:pPr>
          </w:p>
          <w:p w14:paraId="3EDFCC5B" w14:textId="0F095CE3" w:rsidR="008A4EB6" w:rsidDel="00D46BA3" w:rsidRDefault="00D46BA3" w:rsidP="00D46BA3">
            <w:pPr>
              <w:pStyle w:val="TableParagraph"/>
              <w:spacing w:line="200" w:lineRule="atLeast"/>
              <w:ind w:left="37"/>
              <w:jc w:val="center"/>
              <w:rPr>
                <w:del w:id="2001" w:author="Jason Rhee" w:date="2024-07-26T13:11:00Z" w16du:dateUtc="2024-07-26T03:11:00Z"/>
                <w:rFonts w:ascii="Courier New" w:eastAsia="Courier New" w:hAnsi="Courier New" w:cs="Courier New"/>
                <w:sz w:val="20"/>
                <w:szCs w:val="20"/>
              </w:rPr>
              <w:pPrChange w:id="2002" w:author="Jason Rhee" w:date="2024-07-26T13:14:00Z" w16du:dateUtc="2024-07-26T03:14:00Z">
                <w:pPr>
                  <w:pStyle w:val="TableParagraph"/>
                  <w:spacing w:line="200" w:lineRule="atLeast"/>
                  <w:ind w:left="37"/>
                </w:pPr>
              </w:pPrChange>
            </w:pPr>
            <w:ins w:id="2003" w:author="Jason Rhee" w:date="2024-07-26T13:11:00Z" w16du:dateUtc="2024-07-26T03:11:00Z">
              <w:r>
                <w:rPr>
                  <w:noProof/>
                </w:rPr>
                <w:drawing>
                  <wp:inline distT="0" distB="0" distL="0" distR="0" wp14:anchorId="753D1E05" wp14:editId="0D9369FA">
                    <wp:extent cx="4366727" cy="3734237"/>
                    <wp:effectExtent l="0" t="0" r="0" b="5715"/>
                    <wp:docPr id="16898518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6727" cy="3734237"/>
                            </a:xfrm>
                            <a:prstGeom prst="rect">
                              <a:avLst/>
                            </a:prstGeom>
                            <a:noFill/>
                            <a:ln>
                              <a:noFill/>
                            </a:ln>
                          </pic:spPr>
                        </pic:pic>
                      </a:graphicData>
                    </a:graphic>
                  </wp:inline>
                </w:drawing>
              </w:r>
            </w:ins>
            <w:del w:id="2004" w:author="Jason Rhee" w:date="2024-07-25T22:46:00Z" w16du:dateUtc="2024-07-25T12:46:00Z">
              <w:r w:rsidR="00D86FE0" w:rsidDel="00B86DF9">
                <w:rPr>
                  <w:noProof/>
                </w:rPr>
                <w:drawing>
                  <wp:inline distT="0" distB="0" distL="0" distR="0" wp14:anchorId="7C169931" wp14:editId="2FB1A46E">
                    <wp:extent cx="4891783" cy="5187821"/>
                    <wp:effectExtent l="0" t="0" r="444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0713" cy="5197291"/>
                            </a:xfrm>
                            <a:prstGeom prst="rect">
                              <a:avLst/>
                            </a:prstGeom>
                          </pic:spPr>
                        </pic:pic>
                      </a:graphicData>
                    </a:graphic>
                  </wp:inline>
                </w:drawing>
              </w:r>
            </w:del>
          </w:p>
          <w:p w14:paraId="2AAFA1BE" w14:textId="0F9F4F59" w:rsidR="00EB6D3C" w:rsidRPr="00D46BA3" w:rsidRDefault="00EB6D3C" w:rsidP="00D46BA3">
            <w:pPr>
              <w:pStyle w:val="TableParagraph"/>
              <w:spacing w:line="200" w:lineRule="atLeast"/>
              <w:jc w:val="center"/>
              <w:rPr>
                <w:rFonts w:eastAsiaTheme="minorEastAsia" w:hint="eastAsia"/>
                <w:lang w:eastAsia="ko-KR"/>
              </w:rPr>
              <w:pPrChange w:id="2005" w:author="Jason Rhee" w:date="2024-07-26T13:14:00Z" w16du:dateUtc="2024-07-26T03:14:00Z">
                <w:pPr>
                  <w:pStyle w:val="TableParagraph"/>
                  <w:spacing w:line="200" w:lineRule="atLeast"/>
                </w:pPr>
              </w:pPrChange>
            </w:pPr>
          </w:p>
        </w:tc>
      </w:tr>
      <w:tr w:rsidR="00457C3A" w14:paraId="28AC03B1" w14:textId="77777777" w:rsidTr="00716349">
        <w:trPr>
          <w:trHeight w:hRule="exact" w:val="288"/>
        </w:trPr>
        <w:tc>
          <w:tcPr>
            <w:tcW w:w="1031" w:type="dxa"/>
            <w:tcBorders>
              <w:top w:val="single" w:sz="4" w:space="0" w:color="000000"/>
              <w:left w:val="single" w:sz="4" w:space="0" w:color="000000"/>
              <w:bottom w:val="single" w:sz="4" w:space="0" w:color="000000"/>
              <w:right w:val="single" w:sz="4" w:space="0" w:color="000000"/>
            </w:tcBorders>
          </w:tcPr>
          <w:p w14:paraId="327D9FD6" w14:textId="69BC94C0" w:rsidR="00457C3A" w:rsidRDefault="00457C3A" w:rsidP="005D41D7">
            <w:pPr>
              <w:pStyle w:val="TableParagraph"/>
              <w:spacing w:before="22"/>
              <w:ind w:left="40"/>
              <w:rPr>
                <w:rFonts w:ascii="Times New Roman"/>
                <w:sz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1869AA03" w14:textId="4B3AE961" w:rsidR="00457C3A" w:rsidRDefault="00457C3A" w:rsidP="005D41D7">
            <w:pPr>
              <w:pStyle w:val="TableParagraph"/>
              <w:spacing w:before="4"/>
              <w:rPr>
                <w:rFonts w:ascii="Courier New" w:eastAsia="Courier New" w:hAnsi="Courier New" w:cs="Courier New"/>
                <w:b/>
                <w:bCs/>
                <w:sz w:val="5"/>
                <w:szCs w:val="5"/>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44B6F6A5" w14:textId="77777777" w:rsidTr="005D41D7">
        <w:trPr>
          <w:trHeight w:hRule="exact" w:val="1690"/>
        </w:trPr>
        <w:tc>
          <w:tcPr>
            <w:tcW w:w="1031" w:type="dxa"/>
            <w:tcBorders>
              <w:top w:val="single" w:sz="4" w:space="0" w:color="000000"/>
              <w:left w:val="single" w:sz="4" w:space="0" w:color="000000"/>
              <w:bottom w:val="single" w:sz="4" w:space="0" w:color="000000"/>
              <w:right w:val="single" w:sz="4" w:space="0" w:color="000000"/>
            </w:tcBorders>
          </w:tcPr>
          <w:p w14:paraId="63A4368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DCDE005" w14:textId="77777777" w:rsidR="008A4EB6" w:rsidRDefault="008A4EB6" w:rsidP="00BD70B9">
            <w:pPr>
              <w:pStyle w:val="ListParagraph"/>
              <w:widowControl w:val="0"/>
              <w:numPr>
                <w:ilvl w:val="0"/>
                <w:numId w:val="62"/>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4E17F203" w14:textId="77777777" w:rsidR="008A4EB6" w:rsidRDefault="008A4EB6" w:rsidP="005D41D7">
            <w:pPr>
              <w:pStyle w:val="TableParagraph"/>
              <w:spacing w:before="9"/>
              <w:rPr>
                <w:rFonts w:ascii="Courier New" w:eastAsia="Courier New" w:hAnsi="Courier New" w:cs="Courier New"/>
                <w:b/>
                <w:bCs/>
                <w:sz w:val="14"/>
                <w:szCs w:val="14"/>
              </w:rPr>
            </w:pPr>
          </w:p>
          <w:p w14:paraId="07AC40E6" w14:textId="77777777" w:rsidR="008A4EB6" w:rsidRDefault="008A4EB6" w:rsidP="00BD70B9">
            <w:pPr>
              <w:pStyle w:val="ListParagraph"/>
              <w:widowControl w:val="0"/>
              <w:numPr>
                <w:ilvl w:val="1"/>
                <w:numId w:val="62"/>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764268EE" w14:textId="77777777" w:rsidR="008A4EB6" w:rsidRDefault="008A4EB6" w:rsidP="005D41D7">
            <w:pPr>
              <w:pStyle w:val="TableParagraph"/>
              <w:spacing w:before="9"/>
              <w:rPr>
                <w:rFonts w:ascii="Courier New" w:eastAsia="Courier New" w:hAnsi="Courier New" w:cs="Courier New"/>
                <w:b/>
                <w:bCs/>
                <w:sz w:val="14"/>
                <w:szCs w:val="14"/>
              </w:rPr>
            </w:pPr>
          </w:p>
          <w:p w14:paraId="6CC06732" w14:textId="77777777" w:rsidR="008A4EB6" w:rsidRDefault="008A4EB6" w:rsidP="00BD70B9">
            <w:pPr>
              <w:pStyle w:val="ListParagraph"/>
              <w:widowControl w:val="0"/>
              <w:numPr>
                <w:ilvl w:val="2"/>
                <w:numId w:val="62"/>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C43E95E" w14:textId="77777777" w:rsidR="008A4EB6" w:rsidRDefault="008A4EB6" w:rsidP="005D41D7">
            <w:pPr>
              <w:pStyle w:val="TableParagraph"/>
              <w:spacing w:before="9"/>
              <w:rPr>
                <w:rFonts w:ascii="Courier New" w:eastAsia="Courier New" w:hAnsi="Courier New" w:cs="Courier New"/>
                <w:b/>
                <w:bCs/>
                <w:sz w:val="14"/>
                <w:szCs w:val="14"/>
              </w:rPr>
            </w:pPr>
          </w:p>
          <w:p w14:paraId="445C8CE5" w14:textId="77777777" w:rsidR="008A4EB6" w:rsidRDefault="00000000" w:rsidP="00BD70B9">
            <w:pPr>
              <w:pStyle w:val="ListParagraph"/>
              <w:widowControl w:val="0"/>
              <w:numPr>
                <w:ilvl w:val="3"/>
                <w:numId w:val="62"/>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2D960D8D" w14:textId="77777777" w:rsidR="008A4EB6" w:rsidRDefault="008A4EB6" w:rsidP="005D41D7">
            <w:pPr>
              <w:pStyle w:val="TableParagraph"/>
              <w:spacing w:before="9"/>
              <w:rPr>
                <w:rFonts w:ascii="Courier New" w:eastAsia="Courier New" w:hAnsi="Courier New" w:cs="Courier New"/>
                <w:b/>
                <w:bCs/>
                <w:sz w:val="14"/>
                <w:szCs w:val="14"/>
              </w:rPr>
            </w:pPr>
          </w:p>
          <w:p w14:paraId="7092A453" w14:textId="77777777" w:rsidR="008A4EB6" w:rsidRDefault="00000000" w:rsidP="00BD70B9">
            <w:pPr>
              <w:pStyle w:val="ListParagraph"/>
              <w:widowControl w:val="0"/>
              <w:numPr>
                <w:ilvl w:val="4"/>
                <w:numId w:val="62"/>
              </w:numPr>
              <w:tabs>
                <w:tab w:val="num" w:pos="360"/>
                <w:tab w:val="left" w:pos="838"/>
              </w:tabs>
              <w:spacing w:before="0" w:after="0" w:line="240" w:lineRule="auto"/>
              <w:jc w:val="left"/>
              <w:rPr>
                <w:rFonts w:ascii="Times New Roman" w:eastAsia="Times New Roman" w:hAnsi="Times New Roman"/>
                <w:sz w:val="16"/>
                <w:szCs w:val="16"/>
              </w:rPr>
            </w:pPr>
            <w:hyperlink w:anchor="_bookmark11" w:history="1">
              <w:r w:rsidR="008A4EB6">
                <w:rPr>
                  <w:rFonts w:ascii="Times New Roman"/>
                  <w:sz w:val="16"/>
                </w:rPr>
                <w:t>UnderKeelClearanceAlmostNonNavigableAreaType</w:t>
              </w:r>
            </w:hyperlink>
          </w:p>
        </w:tc>
      </w:tr>
      <w:tr w:rsidR="008A4EB6" w14:paraId="289B1446"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3A20E0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A4D7556"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UnderKeelClearanceAlmostNonNavigableArea</w:t>
            </w:r>
          </w:p>
        </w:tc>
      </w:tr>
      <w:tr w:rsidR="008A4EB6" w14:paraId="60AE08DD"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6065857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31BDFD60" w14:textId="2740F26F" w:rsidR="008A4EB6" w:rsidRDefault="008A4EB6" w:rsidP="005D41D7">
            <w:pPr>
              <w:pStyle w:val="TableParagraph"/>
              <w:spacing w:before="22" w:line="250" w:lineRule="auto"/>
              <w:ind w:left="37" w:right="93"/>
              <w:rPr>
                <w:rFonts w:ascii="Times New Roman" w:eastAsia="Times New Roman" w:hAnsi="Times New Roman" w:cs="Times New Roman"/>
                <w:sz w:val="16"/>
                <w:szCs w:val="16"/>
              </w:rPr>
            </w:pPr>
            <w:r>
              <w:rPr>
                <w:rFonts w:ascii="Times New Roman"/>
                <w:sz w:val="16"/>
              </w:rPr>
              <w:t>gml:boundedBy{0,1}</w:t>
            </w:r>
            <w:del w:id="2006" w:author="Jason Rhee" w:date="2024-07-25T22:47:00Z" w16du:dateUtc="2024-07-25T12:47:00Z">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featureObjectIdentifier{0,1}</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informationAssociation*</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7"/>
                  <w:sz w:val="16"/>
                </w:rPr>
                <w:delText xml:space="preserve"> </w:delText>
              </w:r>
              <w:r w:rsidDel="00904690">
                <w:rPr>
                  <w:rFonts w:ascii="Times New Roman"/>
                  <w:sz w:val="16"/>
                </w:rPr>
                <w:delText>featureAssociation*</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invFeatureAssociation*</w:delText>
              </w:r>
              <w:r w:rsidDel="00904690">
                <w:rPr>
                  <w:rFonts w:ascii="Times New Roman"/>
                  <w:spacing w:val="-8"/>
                  <w:sz w:val="16"/>
                </w:rPr>
                <w:delText xml:space="preserve"> </w:delText>
              </w:r>
            </w:del>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w:t>
            </w:r>
            <w:del w:id="2007"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r>
              <w:rPr>
                <w:rFonts w:ascii="Times New Roman"/>
                <w:sz w:val="16"/>
              </w:rPr>
              <w:t>scaleMinimum</w:t>
            </w:r>
            <w:del w:id="2008"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ins w:id="2009" w:author="Jason Rhee" w:date="2024-07-21T17:43:00Z" w16du:dateUtc="2024-07-21T07:43:00Z">
              <w:r w:rsidR="001878CD">
                <w:rPr>
                  <w:rFonts w:ascii="Times New Roman"/>
                  <w:spacing w:val="-6"/>
                  <w:sz w:val="16"/>
                </w:rPr>
                <w:t>interoperabilityIdentifier</w:t>
              </w:r>
              <w:r w:rsidR="001878CD">
                <w:rPr>
                  <w:rFonts w:ascii="Times New Roman"/>
                  <w:sz w:val="16"/>
                </w:rPr>
                <w:t xml:space="preserve">, </w:t>
              </w:r>
            </w:ins>
            <w:r>
              <w:rPr>
                <w:rFonts w:ascii="Times New Roman"/>
                <w:sz w:val="16"/>
              </w:rPr>
              <w:t>geometry</w:t>
            </w:r>
            <w:r>
              <w:rPr>
                <w:rFonts w:ascii="Times New Roman"/>
                <w:spacing w:val="-7"/>
                <w:sz w:val="16"/>
              </w:rPr>
              <w:t xml:space="preserve"> </w:t>
            </w:r>
            <w:r>
              <w:rPr>
                <w:rFonts w:ascii="Times New Roman"/>
                <w:sz w:val="16"/>
              </w:rPr>
              <w:t>,</w:t>
            </w:r>
            <w:r>
              <w:rPr>
                <w:rFonts w:ascii="Times New Roman"/>
                <w:spacing w:val="-7"/>
                <w:sz w:val="16"/>
              </w:rPr>
              <w:t xml:space="preserve"> </w:t>
            </w:r>
            <w:del w:id="2010" w:author="Jason Rhee" w:date="2024-07-21T17:24:00Z" w16du:dateUtc="2024-07-21T07:24:00Z">
              <w:r w:rsidDel="00377D31">
                <w:rPr>
                  <w:rFonts w:ascii="Times New Roman"/>
                  <w:sz w:val="16"/>
                </w:rPr>
                <w:delText>componentOf</w:delText>
              </w:r>
            </w:del>
            <w:ins w:id="2011" w:author="Jason Rhee" w:date="2024-07-21T17:24:00Z" w16du:dateUtc="2024-07-21T07:24:00Z">
              <w:r w:rsidR="00377D31">
                <w:rPr>
                  <w:rFonts w:ascii="Times New Roman"/>
                  <w:sz w:val="16"/>
                </w:rPr>
                <w:t>theCollection</w:t>
              </w:r>
            </w:ins>
          </w:p>
        </w:tc>
      </w:tr>
      <w:tr w:rsidR="008A4EB6" w14:paraId="7B1B521B" w14:textId="77777777" w:rsidTr="005D41D7">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0F9700F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2F0C04A7" w14:textId="2500EF8E" w:rsidR="008A4EB6" w:rsidRDefault="008A4EB6" w:rsidP="005D41D7">
            <w:pPr>
              <w:pStyle w:val="TableParagraph"/>
              <w:spacing w:before="27" w:line="250" w:lineRule="auto"/>
              <w:ind w:left="37" w:right="458"/>
              <w:rPr>
                <w:rFonts w:ascii="Times New Roman" w:eastAsia="Times New Roman" w:hAnsi="Times New Roman" w:cs="Times New Roman"/>
                <w:sz w:val="16"/>
                <w:szCs w:val="16"/>
              </w:rPr>
            </w:pPr>
            <w:del w:id="2012" w:author="Jason Rhee" w:date="2024-07-21T17:24:00Z" w16du:dateUtc="2024-07-21T07:24:00Z">
              <w:r w:rsidDel="00377D31">
                <w:rPr>
                  <w:rFonts w:ascii="Times New Roman"/>
                  <w:sz w:val="16"/>
                </w:rPr>
                <w:delText>componentOf</w:delText>
              </w:r>
            </w:del>
            <w:del w:id="2013" w:author="Jason Rhee" w:date="2024-07-21T17:46:00Z" w16du:dateUtc="2024-07-21T07:46:00Z">
              <w:r w:rsidDel="005A1D9A">
                <w:rPr>
                  <w:rFonts w:ascii="Times New Roman"/>
                  <w:sz w:val="16"/>
                </w:rPr>
                <w:delText>,</w:delText>
              </w:r>
              <w:r w:rsidDel="005A1D9A">
                <w:rPr>
                  <w:rFonts w:ascii="Times New Roman"/>
                  <w:spacing w:val="-14"/>
                  <w:sz w:val="16"/>
                </w:rPr>
                <w:delText xml:space="preserve"> </w:delText>
              </w:r>
            </w:del>
            <w:r>
              <w:rPr>
                <w:rFonts w:ascii="Times New Roman"/>
                <w:sz w:val="16"/>
              </w:rPr>
              <w:t>distanceAboveUKCLimit,</w:t>
            </w:r>
            <w:r>
              <w:rPr>
                <w:rFonts w:ascii="Times New Roman"/>
                <w:spacing w:val="-13"/>
                <w:sz w:val="16"/>
              </w:rPr>
              <w:t xml:space="preserve"> </w:t>
            </w:r>
            <w:del w:id="2014" w:author="Jason Rhee" w:date="2024-07-25T22:47:00Z" w16du:dateUtc="2024-07-25T12:47:00Z">
              <w:r w:rsidDel="009C43BD">
                <w:rPr>
                  <w:rFonts w:ascii="Times New Roman"/>
                  <w:sz w:val="16"/>
                </w:rPr>
                <w:delText>featureAssociation,</w:delText>
              </w:r>
              <w:r w:rsidDel="009C43BD">
                <w:rPr>
                  <w:rFonts w:ascii="Times New Roman"/>
                  <w:spacing w:val="-13"/>
                  <w:sz w:val="16"/>
                </w:rPr>
                <w:delText xml:space="preserve"> </w:delText>
              </w:r>
              <w:r w:rsidDel="009C43BD">
                <w:rPr>
                  <w:rFonts w:ascii="Times New Roman"/>
                  <w:sz w:val="16"/>
                </w:rPr>
                <w:delText>featureObjectIdentifier,</w:delText>
              </w:r>
              <w:r w:rsidDel="009C43BD">
                <w:rPr>
                  <w:rFonts w:ascii="Times New Roman"/>
                  <w:spacing w:val="-13"/>
                  <w:sz w:val="16"/>
                </w:rPr>
                <w:delText xml:space="preserve"> </w:delText>
              </w:r>
            </w:del>
            <w:r>
              <w:rPr>
                <w:rFonts w:ascii="Times New Roman"/>
                <w:sz w:val="16"/>
              </w:rPr>
              <w:t>geometry,</w:t>
            </w:r>
            <w:r>
              <w:rPr>
                <w:rFonts w:ascii="Times New Roman"/>
                <w:spacing w:val="-13"/>
                <w:sz w:val="16"/>
              </w:rPr>
              <w:t xml:space="preserve"> </w:t>
            </w:r>
            <w:r>
              <w:rPr>
                <w:rFonts w:ascii="Times New Roman"/>
                <w:sz w:val="16"/>
              </w:rPr>
              <w:t>gml:boundedBy,</w:t>
            </w:r>
            <w:r>
              <w:rPr>
                <w:rFonts w:ascii="Times New Roman"/>
                <w:spacing w:val="-13"/>
                <w:sz w:val="16"/>
              </w:rPr>
              <w:t xml:space="preserve"> </w:t>
            </w:r>
            <w:del w:id="2015" w:author="Jason Rhee" w:date="2024-07-25T22:47:00Z" w16du:dateUtc="2024-07-25T12:47:00Z">
              <w:r w:rsidDel="009C43BD">
                <w:rPr>
                  <w:rFonts w:ascii="Times New Roman"/>
                  <w:sz w:val="16"/>
                </w:rPr>
                <w:delText>informa</w:delText>
              </w:r>
            </w:del>
            <w:del w:id="2016" w:author="Jason Rhee" w:date="2024-07-21T17:43:00Z" w16du:dateUtc="2024-07-21T07:43:00Z">
              <w:r w:rsidDel="00D13F39">
                <w:rPr>
                  <w:rFonts w:ascii="Times New Roman"/>
                  <w:sz w:val="16"/>
                </w:rPr>
                <w:delText>-</w:delText>
              </w:r>
              <w:r w:rsidDel="00D13F39">
                <w:rPr>
                  <w:rFonts w:ascii="Times New Roman"/>
                  <w:w w:val="99"/>
                  <w:sz w:val="16"/>
                </w:rPr>
                <w:delText xml:space="preserve"> </w:delText>
              </w:r>
            </w:del>
            <w:del w:id="2017" w:author="Jason Rhee" w:date="2024-07-25T22:47:00Z" w16du:dateUtc="2024-07-25T12:47:00Z">
              <w:r w:rsidDel="009C43BD">
                <w:rPr>
                  <w:rFonts w:ascii="Times New Roman"/>
                  <w:sz w:val="16"/>
                </w:rPr>
                <w:delText>tionAssociation,</w:delText>
              </w:r>
              <w:r w:rsidDel="009C43BD">
                <w:rPr>
                  <w:rFonts w:ascii="Times New Roman"/>
                  <w:spacing w:val="-18"/>
                  <w:sz w:val="16"/>
                </w:rPr>
                <w:delText xml:space="preserve"> </w:delText>
              </w:r>
            </w:del>
            <w:ins w:id="2018" w:author="Jason Rhee" w:date="2024-07-21T17:43:00Z" w16du:dateUtc="2024-07-21T07:43:00Z">
              <w:r w:rsidR="00D13F39">
                <w:rPr>
                  <w:rFonts w:ascii="Times New Roman"/>
                  <w:spacing w:val="-6"/>
                  <w:sz w:val="16"/>
                </w:rPr>
                <w:t>interoperabilityIdentifier</w:t>
              </w:r>
              <w:r w:rsidR="00D13F39">
                <w:rPr>
                  <w:rFonts w:ascii="Times New Roman"/>
                  <w:sz w:val="16"/>
                </w:rPr>
                <w:t xml:space="preserve">, </w:t>
              </w:r>
            </w:ins>
            <w:del w:id="2019" w:author="Jason Rhee" w:date="2024-07-25T22:47:00Z" w16du:dateUtc="2024-07-25T12:47:00Z">
              <w:r w:rsidDel="009C43BD">
                <w:rPr>
                  <w:rFonts w:ascii="Times New Roman"/>
                  <w:sz w:val="16"/>
                </w:rPr>
                <w:delText>invFeatureAssociation,</w:delText>
              </w:r>
              <w:r w:rsidDel="009C43BD">
                <w:rPr>
                  <w:rFonts w:ascii="Times New Roman"/>
                  <w:spacing w:val="-17"/>
                  <w:sz w:val="16"/>
                </w:rPr>
                <w:delText xml:space="preserve"> </w:delText>
              </w:r>
              <w:r w:rsidDel="009C43BD">
                <w:rPr>
                  <w:rFonts w:ascii="Times New Roman"/>
                  <w:sz w:val="16"/>
                </w:rPr>
                <w:delText>scaleMinimum</w:delText>
              </w:r>
            </w:del>
            <w:ins w:id="2020" w:author="Jason Rhee" w:date="2024-07-21T17:47:00Z" w16du:dateUtc="2024-07-21T07:47:00Z">
              <w:r w:rsidR="005A1D9A">
                <w:rPr>
                  <w:rFonts w:ascii="Times New Roman"/>
                  <w:sz w:val="16"/>
                </w:rPr>
                <w:t>theCollection</w:t>
              </w:r>
            </w:ins>
          </w:p>
        </w:tc>
      </w:tr>
      <w:tr w:rsidR="008A4EB6" w14:paraId="53EAAC92"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6229D50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79DEA497"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D5D2B64"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2A5682F5"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5E6532A9" w14:textId="77777777" w:rsidTr="005D41D7">
        <w:trPr>
          <w:trHeight w:hRule="exact" w:val="280"/>
        </w:trPr>
        <w:tc>
          <w:tcPr>
            <w:tcW w:w="1031" w:type="dxa"/>
            <w:vMerge/>
            <w:tcBorders>
              <w:left w:val="single" w:sz="4" w:space="0" w:color="000000"/>
              <w:right w:val="single" w:sz="4" w:space="0" w:color="000000"/>
            </w:tcBorders>
          </w:tcPr>
          <w:p w14:paraId="6CEB466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8F82CA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03D55FF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2BCFCFD7"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5B4901A" w14:textId="77777777" w:rsidTr="005D41D7">
        <w:trPr>
          <w:trHeight w:hRule="exact" w:val="213"/>
        </w:trPr>
        <w:tc>
          <w:tcPr>
            <w:tcW w:w="1031" w:type="dxa"/>
            <w:vMerge/>
            <w:tcBorders>
              <w:left w:val="single" w:sz="4" w:space="0" w:color="000000"/>
              <w:bottom w:val="nil"/>
              <w:right w:val="single" w:sz="4" w:space="0" w:color="000000"/>
            </w:tcBorders>
          </w:tcPr>
          <w:p w14:paraId="6B556924" w14:textId="77777777" w:rsidR="008A4EB6" w:rsidRDefault="008A4EB6" w:rsidP="005D41D7"/>
        </w:tc>
        <w:tc>
          <w:tcPr>
            <w:tcW w:w="2166" w:type="dxa"/>
            <w:tcBorders>
              <w:top w:val="single" w:sz="4" w:space="0" w:color="000000"/>
              <w:left w:val="single" w:sz="4" w:space="0" w:color="000000"/>
              <w:bottom w:val="nil"/>
              <w:right w:val="single" w:sz="4" w:space="0" w:color="000000"/>
            </w:tcBorders>
          </w:tcPr>
          <w:p w14:paraId="46AF6B8F" w14:textId="77777777" w:rsidR="008A4EB6" w:rsidRDefault="008A4EB6" w:rsidP="005D41D7"/>
        </w:tc>
        <w:tc>
          <w:tcPr>
            <w:tcW w:w="6405" w:type="dxa"/>
            <w:gridSpan w:val="2"/>
            <w:vMerge w:val="restart"/>
            <w:tcBorders>
              <w:top w:val="nil"/>
              <w:left w:val="single" w:sz="4" w:space="0" w:color="000000"/>
              <w:right w:val="single" w:sz="4" w:space="0" w:color="000000"/>
            </w:tcBorders>
          </w:tcPr>
          <w:p w14:paraId="52BE32ED" w14:textId="77777777" w:rsidR="008A4EB6" w:rsidRDefault="008A4EB6" w:rsidP="005D41D7">
            <w:pPr>
              <w:pStyle w:val="TableParagraph"/>
              <w:spacing w:before="45"/>
              <w:ind w:left="37"/>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r w:rsidR="008A4EB6" w14:paraId="13E48CDC" w14:textId="77777777" w:rsidTr="005D41D7">
        <w:trPr>
          <w:trHeight w:hRule="exact" w:val="277"/>
        </w:trPr>
        <w:tc>
          <w:tcPr>
            <w:tcW w:w="1031" w:type="dxa"/>
            <w:vMerge w:val="restart"/>
            <w:tcBorders>
              <w:top w:val="nil"/>
              <w:left w:val="single" w:sz="4" w:space="0" w:color="000000"/>
              <w:right w:val="single" w:sz="4" w:space="0" w:color="000000"/>
            </w:tcBorders>
          </w:tcPr>
          <w:p w14:paraId="5B0925C3" w14:textId="77777777" w:rsidR="008A4EB6" w:rsidRDefault="008A4EB6" w:rsidP="005D41D7"/>
        </w:tc>
        <w:tc>
          <w:tcPr>
            <w:tcW w:w="2166" w:type="dxa"/>
            <w:tcBorders>
              <w:top w:val="nil"/>
              <w:left w:val="single" w:sz="4" w:space="0" w:color="000000"/>
              <w:bottom w:val="single" w:sz="4" w:space="0" w:color="000000"/>
              <w:right w:val="single" w:sz="4" w:space="0" w:color="000000"/>
            </w:tcBorders>
          </w:tcPr>
          <w:p w14:paraId="08FA8E66" w14:textId="77777777" w:rsidR="008A4EB6" w:rsidRDefault="008A4EB6" w:rsidP="005D41D7">
            <w:pPr>
              <w:pStyle w:val="TableParagraph"/>
              <w:spacing w:before="23"/>
              <w:ind w:left="77"/>
              <w:rPr>
                <w:rFonts w:ascii="Times New Roman" w:eastAsia="Times New Roman" w:hAnsi="Times New Roman" w:cs="Times New Roman"/>
                <w:sz w:val="16"/>
                <w:szCs w:val="16"/>
              </w:rPr>
            </w:pPr>
            <w:r>
              <w:rPr>
                <w:rFonts w:ascii="Times New Roman"/>
                <w:b/>
                <w:sz w:val="16"/>
              </w:rPr>
              <w:t>QName</w:t>
            </w:r>
          </w:p>
        </w:tc>
        <w:tc>
          <w:tcPr>
            <w:tcW w:w="6405" w:type="dxa"/>
            <w:gridSpan w:val="2"/>
            <w:vMerge/>
            <w:tcBorders>
              <w:left w:val="single" w:sz="4" w:space="0" w:color="000000"/>
              <w:right w:val="single" w:sz="4" w:space="0" w:color="000000"/>
            </w:tcBorders>
          </w:tcPr>
          <w:p w14:paraId="0F358964" w14:textId="77777777" w:rsidR="008A4EB6" w:rsidRDefault="008A4EB6" w:rsidP="005D41D7">
            <w:pPr>
              <w:pStyle w:val="TableParagraph"/>
              <w:spacing w:before="5" w:line="254" w:lineRule="auto"/>
              <w:ind w:left="121" w:right="306"/>
              <w:rPr>
                <w:rFonts w:ascii="Times New Roman" w:eastAsia="Times New Roman" w:hAnsi="Times New Roman" w:cs="Times New Roman"/>
                <w:sz w:val="16"/>
                <w:szCs w:val="16"/>
              </w:rPr>
            </w:pPr>
          </w:p>
        </w:tc>
      </w:tr>
      <w:tr w:rsidR="008A4EB6" w14:paraId="69449A53" w14:textId="77777777" w:rsidTr="005D41D7">
        <w:trPr>
          <w:trHeight w:hRule="exact" w:val="246"/>
        </w:trPr>
        <w:tc>
          <w:tcPr>
            <w:tcW w:w="1031" w:type="dxa"/>
            <w:vMerge/>
            <w:tcBorders>
              <w:left w:val="single" w:sz="4" w:space="0" w:color="000000"/>
              <w:bottom w:val="single" w:sz="4" w:space="0" w:color="000000"/>
              <w:right w:val="single" w:sz="4" w:space="0" w:color="000000"/>
            </w:tcBorders>
          </w:tcPr>
          <w:p w14:paraId="41FC8AF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06D1F86" w14:textId="77777777" w:rsidR="008A4EB6" w:rsidRDefault="008A4EB6" w:rsidP="005D41D7"/>
        </w:tc>
        <w:tc>
          <w:tcPr>
            <w:tcW w:w="6405" w:type="dxa"/>
            <w:gridSpan w:val="2"/>
            <w:vMerge/>
            <w:tcBorders>
              <w:left w:val="single" w:sz="4" w:space="0" w:color="000000"/>
              <w:bottom w:val="single" w:sz="4" w:space="0" w:color="000000"/>
              <w:right w:val="single" w:sz="4" w:space="0" w:color="000000"/>
            </w:tcBorders>
            <w:vAlign w:val="center"/>
          </w:tcPr>
          <w:p w14:paraId="455F04B6" w14:textId="77777777" w:rsidR="008A4EB6" w:rsidRDefault="008A4EB6" w:rsidP="005D41D7">
            <w:pPr>
              <w:pStyle w:val="TableParagraph"/>
              <w:spacing w:before="5" w:line="254" w:lineRule="auto"/>
              <w:ind w:left="121" w:right="306"/>
              <w:rPr>
                <w:rFonts w:ascii="Courier New" w:eastAsia="Courier New" w:hAnsi="Courier New" w:cs="Courier New"/>
                <w:sz w:val="14"/>
                <w:szCs w:val="14"/>
              </w:rPr>
            </w:pPr>
          </w:p>
        </w:tc>
      </w:tr>
    </w:tbl>
    <w:p w14:paraId="07E144B0" w14:textId="77777777" w:rsidR="008A4EB6" w:rsidRDefault="008A4EB6" w:rsidP="008A4EB6">
      <w:pPr>
        <w:spacing w:before="6"/>
        <w:rPr>
          <w:rFonts w:ascii="Courier New" w:eastAsia="Courier New" w:hAnsi="Courier New" w:cs="Courier New"/>
          <w:b/>
          <w:bCs/>
          <w:sz w:val="5"/>
          <w:szCs w:val="5"/>
        </w:rPr>
      </w:pPr>
    </w:p>
    <w:p w14:paraId="6814C1F1" w14:textId="77777777" w:rsidR="008A4EB6" w:rsidRDefault="008A4EB6" w:rsidP="00716349">
      <w:pPr>
        <w:pStyle w:val="Annex-Heading3"/>
      </w:pPr>
      <w:bookmarkStart w:id="2021" w:name="Complex_Type_UnderKeelClearanceControlPo"/>
      <w:bookmarkStart w:id="2022" w:name="_bookmark12"/>
      <w:bookmarkEnd w:id="2021"/>
      <w:bookmarkEnd w:id="2022"/>
      <w:r>
        <w:lastRenderedPageBreak/>
        <w:t xml:space="preserve">Complex </w:t>
      </w:r>
      <w:r>
        <w:rPr>
          <w:spacing w:val="-4"/>
        </w:rPr>
        <w:t>Type</w:t>
      </w:r>
      <w:r>
        <w:t xml:space="preserve"> —</w:t>
      </w:r>
      <w:r>
        <w:rPr>
          <w:spacing w:val="27"/>
        </w:rPr>
        <w:t xml:space="preserve"> </w:t>
      </w:r>
      <w:r>
        <w:t>UnderKeelClearanceControlPointType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2023">
          <w:tblGrid>
            <w:gridCol w:w="1031"/>
            <w:gridCol w:w="2166"/>
            <w:gridCol w:w="2116"/>
            <w:gridCol w:w="4289"/>
          </w:tblGrid>
        </w:tblGridChange>
      </w:tblGrid>
      <w:tr w:rsidR="008A4EB6" w14:paraId="7DFB11D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F61289E" w14:textId="77777777" w:rsidR="008A4EB6" w:rsidRDefault="008A4EB6" w:rsidP="00971C72">
            <w:pPr>
              <w:pStyle w:val="TableParagraph"/>
              <w:keepNext/>
              <w:keepLines/>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4D602F15" w14:textId="5CA269FA" w:rsidR="008A4EB6" w:rsidRDefault="00000000" w:rsidP="00971C72">
            <w:pPr>
              <w:pStyle w:val="TableParagraph"/>
              <w:keepNext/>
              <w:keepLines/>
              <w:spacing w:before="25"/>
              <w:ind w:left="37"/>
              <w:rPr>
                <w:rFonts w:ascii="Times New Roman" w:eastAsia="Times New Roman" w:hAnsi="Times New Roman" w:cs="Times New Roman"/>
                <w:sz w:val="16"/>
                <w:szCs w:val="16"/>
              </w:rPr>
            </w:pPr>
            <w:hyperlink r:id="rId6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310D9610"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3E9584D" w14:textId="77777777" w:rsidR="008A4EB6" w:rsidRDefault="008A4EB6" w:rsidP="00971C72">
            <w:pPr>
              <w:pStyle w:val="TableParagraph"/>
              <w:keepNext/>
              <w:keepLines/>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9ED561E" w14:textId="77777777" w:rsidR="008A4EB6" w:rsidRDefault="008A4EB6" w:rsidP="00971C72">
            <w:pPr>
              <w:pStyle w:val="TableParagraph"/>
              <w:keepNext/>
              <w:keepLines/>
              <w:spacing w:before="38"/>
              <w:ind w:left="37"/>
              <w:rPr>
                <w:rFonts w:ascii="Courier New" w:eastAsia="Courier New" w:hAnsi="Courier New" w:cs="Courier New"/>
                <w:sz w:val="14"/>
                <w:szCs w:val="14"/>
              </w:rPr>
            </w:pPr>
            <w:r>
              <w:rPr>
                <w:rFonts w:ascii="Courier New"/>
                <w:sz w:val="14"/>
              </w:rPr>
              <w:t>Selected critical passage point or line</w:t>
            </w:r>
          </w:p>
        </w:tc>
      </w:tr>
      <w:tr w:rsidR="00BD304B" w14:paraId="568AD7AD" w14:textId="77777777" w:rsidTr="00BD304B">
        <w:tblPrEx>
          <w:tblW w:w="0" w:type="auto"/>
          <w:tblInd w:w="258" w:type="dxa"/>
          <w:tblLayout w:type="fixed"/>
          <w:tblCellMar>
            <w:left w:w="0" w:type="dxa"/>
            <w:right w:w="0" w:type="dxa"/>
          </w:tblCellMar>
          <w:tblLook w:val="01E0" w:firstRow="1" w:lastRow="1" w:firstColumn="1" w:lastColumn="1" w:noHBand="0" w:noVBand="0"/>
          <w:tblPrExChange w:id="2024" w:author="Jason Rhee" w:date="2024-07-26T13:14:00Z" w16du:dateUtc="2024-07-26T03:14: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9322"/>
          <w:trPrChange w:id="2025" w:author="Jason Rhee" w:date="2024-07-26T13:14:00Z" w16du:dateUtc="2024-07-26T03:14:00Z">
            <w:trPr>
              <w:trHeight w:hRule="exact" w:val="11792"/>
            </w:trPr>
          </w:trPrChange>
        </w:trPr>
        <w:tc>
          <w:tcPr>
            <w:tcW w:w="1031" w:type="dxa"/>
            <w:tcBorders>
              <w:top w:val="single" w:sz="4" w:space="0" w:color="000000"/>
              <w:left w:val="single" w:sz="4" w:space="0" w:color="000000"/>
              <w:bottom w:val="single" w:sz="4" w:space="0" w:color="000000"/>
              <w:right w:val="single" w:sz="4" w:space="0" w:color="000000"/>
            </w:tcBorders>
            <w:tcPrChange w:id="2026" w:author="Jason Rhee" w:date="2024-07-26T13:14:00Z" w16du:dateUtc="2024-07-26T03:14:00Z">
              <w:tcPr>
                <w:tcW w:w="1031" w:type="dxa"/>
                <w:tcBorders>
                  <w:top w:val="single" w:sz="4" w:space="0" w:color="000000"/>
                  <w:left w:val="single" w:sz="4" w:space="0" w:color="000000"/>
                  <w:bottom w:val="single" w:sz="4" w:space="0" w:color="000000"/>
                  <w:right w:val="single" w:sz="4" w:space="0" w:color="000000"/>
                </w:tcBorders>
              </w:tcPr>
            </w:tcPrChange>
          </w:tcPr>
          <w:p w14:paraId="7142C37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Change w:id="2027" w:author="Jason Rhee" w:date="2024-07-26T13:14:00Z" w16du:dateUtc="2024-07-26T03:14:00Z">
              <w:tcPr>
                <w:tcW w:w="8570" w:type="dxa"/>
                <w:gridSpan w:val="3"/>
                <w:tcBorders>
                  <w:top w:val="single" w:sz="4" w:space="0" w:color="000000"/>
                  <w:left w:val="single" w:sz="4" w:space="0" w:color="000000"/>
                  <w:bottom w:val="single" w:sz="4" w:space="0" w:color="000000"/>
                  <w:right w:val="single" w:sz="4" w:space="0" w:color="000000"/>
                </w:tcBorders>
              </w:tcPr>
            </w:tcPrChange>
          </w:tcPr>
          <w:p w14:paraId="2952B741" w14:textId="77777777" w:rsidR="008A4EB6" w:rsidRDefault="008A4EB6" w:rsidP="005D41D7">
            <w:pPr>
              <w:pStyle w:val="TableParagraph"/>
              <w:spacing w:before="9"/>
              <w:rPr>
                <w:rFonts w:ascii="Courier New" w:eastAsia="Courier New" w:hAnsi="Courier New" w:cs="Courier New"/>
                <w:b/>
                <w:bCs/>
                <w:sz w:val="5"/>
                <w:szCs w:val="5"/>
              </w:rPr>
            </w:pPr>
          </w:p>
          <w:p w14:paraId="654D0377" w14:textId="4BAE2B75" w:rsidR="00876C65" w:rsidRPr="00BD304B" w:rsidRDefault="00BD304B" w:rsidP="00BD304B">
            <w:pPr>
              <w:pStyle w:val="TableParagraph"/>
              <w:spacing w:line="200" w:lineRule="atLeast"/>
              <w:ind w:left="37"/>
              <w:jc w:val="center"/>
              <w:rPr>
                <w:rFonts w:ascii="Courier New" w:eastAsiaTheme="minorEastAsia" w:hAnsi="Courier New" w:cs="Courier New" w:hint="eastAsia"/>
                <w:sz w:val="20"/>
                <w:szCs w:val="20"/>
                <w:lang w:eastAsia="ko-KR"/>
                <w:rPrChange w:id="2028" w:author="Jason Rhee" w:date="2024-07-26T13:14:00Z" w16du:dateUtc="2024-07-26T03:14:00Z">
                  <w:rPr>
                    <w:rFonts w:ascii="Courier New" w:eastAsia="Courier New" w:hAnsi="Courier New" w:cs="Courier New"/>
                    <w:sz w:val="20"/>
                    <w:szCs w:val="20"/>
                  </w:rPr>
                </w:rPrChange>
              </w:rPr>
              <w:pPrChange w:id="2029" w:author="Jason Rhee" w:date="2024-07-26T13:14:00Z" w16du:dateUtc="2024-07-26T03:14:00Z">
                <w:pPr>
                  <w:pStyle w:val="TableParagraph"/>
                  <w:spacing w:line="200" w:lineRule="atLeast"/>
                  <w:ind w:left="37"/>
                </w:pPr>
              </w:pPrChange>
            </w:pPr>
            <w:ins w:id="2030" w:author="Jason Rhee" w:date="2024-07-26T13:14:00Z" w16du:dateUtc="2024-07-26T03:14:00Z">
              <w:r>
                <w:rPr>
                  <w:noProof/>
                </w:rPr>
                <w:drawing>
                  <wp:inline distT="0" distB="0" distL="0" distR="0" wp14:anchorId="7090AFEA" wp14:editId="79B98B1B">
                    <wp:extent cx="4516794" cy="5663501"/>
                    <wp:effectExtent l="0" t="0" r="0" b="0"/>
                    <wp:docPr id="14260359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23188" cy="5671518"/>
                            </a:xfrm>
                            <a:prstGeom prst="rect">
                              <a:avLst/>
                            </a:prstGeom>
                            <a:noFill/>
                            <a:ln>
                              <a:noFill/>
                            </a:ln>
                          </pic:spPr>
                        </pic:pic>
                      </a:graphicData>
                    </a:graphic>
                  </wp:inline>
                </w:drawing>
              </w:r>
            </w:ins>
            <w:del w:id="2031" w:author="Jason Rhee" w:date="2024-07-25T22:48:00Z" w16du:dateUtc="2024-07-25T12:48:00Z">
              <w:r w:rsidR="00457C3A" w:rsidDel="00876C65">
                <w:rPr>
                  <w:noProof/>
                </w:rPr>
                <w:drawing>
                  <wp:inline distT="0" distB="0" distL="0" distR="0" wp14:anchorId="7E04BEB7" wp14:editId="268C29A9">
                    <wp:extent cx="5001105" cy="6941357"/>
                    <wp:effectExtent l="0" t="0" r="952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1750" cy="6956132"/>
                            </a:xfrm>
                            <a:prstGeom prst="rect">
                              <a:avLst/>
                            </a:prstGeom>
                          </pic:spPr>
                        </pic:pic>
                      </a:graphicData>
                    </a:graphic>
                  </wp:inline>
                </w:drawing>
              </w:r>
            </w:del>
          </w:p>
        </w:tc>
      </w:tr>
      <w:tr w:rsidR="008A4EB6" w14:paraId="1184C99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780F3D2" w14:textId="77777777" w:rsidR="008A4EB6" w:rsidRDefault="008A4EB6" w:rsidP="002C58F5">
            <w:pPr>
              <w:pStyle w:val="TableParagraph"/>
              <w:keepNext/>
              <w:keepLines/>
              <w:spacing w:before="22"/>
              <w:rPr>
                <w:rFonts w:ascii="Times New Roman" w:eastAsia="Times New Roman" w:hAnsi="Times New Roman" w:cs="Times New Roman"/>
                <w:sz w:val="16"/>
                <w:szCs w:val="16"/>
              </w:rPr>
            </w:pPr>
            <w:r>
              <w:rPr>
                <w:rFonts w:ascii="Times New Roman"/>
                <w:spacing w:val="-3"/>
                <w:sz w:val="16"/>
              </w:rPr>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19168F51"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0F317179" w14:textId="77777777" w:rsidTr="005D41D7">
        <w:trPr>
          <w:trHeight w:hRule="exact" w:val="1688"/>
        </w:trPr>
        <w:tc>
          <w:tcPr>
            <w:tcW w:w="1031" w:type="dxa"/>
            <w:tcBorders>
              <w:top w:val="nil"/>
              <w:left w:val="single" w:sz="4" w:space="0" w:color="000000"/>
              <w:bottom w:val="single" w:sz="4" w:space="0" w:color="000000"/>
              <w:right w:val="single" w:sz="4" w:space="0" w:color="000000"/>
            </w:tcBorders>
          </w:tcPr>
          <w:p w14:paraId="2E36F51C" w14:textId="77777777" w:rsidR="008A4EB6" w:rsidRDefault="008A4EB6" w:rsidP="005D41D7">
            <w:pPr>
              <w:pStyle w:val="TableParagraph"/>
              <w:spacing w:before="25"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nil"/>
              <w:left w:val="single" w:sz="4" w:space="0" w:color="000000"/>
              <w:bottom w:val="single" w:sz="4" w:space="0" w:color="000000"/>
              <w:right w:val="single" w:sz="4" w:space="0" w:color="000000"/>
            </w:tcBorders>
          </w:tcPr>
          <w:p w14:paraId="0D65F6B0" w14:textId="77777777" w:rsidR="008A4EB6" w:rsidRDefault="008A4EB6" w:rsidP="00BD70B9">
            <w:pPr>
              <w:pStyle w:val="ListParagraph"/>
              <w:widowControl w:val="0"/>
              <w:numPr>
                <w:ilvl w:val="0"/>
                <w:numId w:val="63"/>
              </w:numPr>
              <w:tabs>
                <w:tab w:val="left" w:pos="198"/>
                <w:tab w:val="num" w:pos="360"/>
              </w:tabs>
              <w:spacing w:before="25" w:after="0" w:line="240" w:lineRule="auto"/>
              <w:jc w:val="left"/>
              <w:rPr>
                <w:rFonts w:ascii="Times New Roman" w:eastAsia="Times New Roman" w:hAnsi="Times New Roman"/>
                <w:sz w:val="16"/>
                <w:szCs w:val="16"/>
              </w:rPr>
            </w:pPr>
            <w:r>
              <w:rPr>
                <w:rFonts w:ascii="Times New Roman"/>
                <w:sz w:val="16"/>
              </w:rPr>
              <w:t>gml:AbstractGMLType</w:t>
            </w:r>
          </w:p>
          <w:p w14:paraId="1BB5644E" w14:textId="77777777" w:rsidR="008A4EB6" w:rsidRDefault="008A4EB6" w:rsidP="005D41D7">
            <w:pPr>
              <w:pStyle w:val="TableParagraph"/>
              <w:spacing w:before="9"/>
              <w:rPr>
                <w:rFonts w:ascii="Courier New" w:eastAsia="Courier New" w:hAnsi="Courier New" w:cs="Courier New"/>
                <w:b/>
                <w:bCs/>
                <w:sz w:val="14"/>
                <w:szCs w:val="14"/>
              </w:rPr>
            </w:pPr>
          </w:p>
          <w:p w14:paraId="18D5B7D0" w14:textId="77777777" w:rsidR="008A4EB6" w:rsidRDefault="008A4EB6" w:rsidP="00BD70B9">
            <w:pPr>
              <w:pStyle w:val="ListParagraph"/>
              <w:widowControl w:val="0"/>
              <w:numPr>
                <w:ilvl w:val="1"/>
                <w:numId w:val="63"/>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59F9783C" w14:textId="77777777" w:rsidR="008A4EB6" w:rsidRDefault="008A4EB6" w:rsidP="005D41D7">
            <w:pPr>
              <w:pStyle w:val="TableParagraph"/>
              <w:spacing w:before="9"/>
              <w:rPr>
                <w:rFonts w:ascii="Courier New" w:eastAsia="Courier New" w:hAnsi="Courier New" w:cs="Courier New"/>
                <w:b/>
                <w:bCs/>
                <w:sz w:val="14"/>
                <w:szCs w:val="14"/>
              </w:rPr>
            </w:pPr>
          </w:p>
          <w:p w14:paraId="52866F2F" w14:textId="77777777" w:rsidR="008A4EB6" w:rsidRDefault="008A4EB6" w:rsidP="00BD70B9">
            <w:pPr>
              <w:pStyle w:val="ListParagraph"/>
              <w:widowControl w:val="0"/>
              <w:numPr>
                <w:ilvl w:val="2"/>
                <w:numId w:val="63"/>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0A6452AB" w14:textId="77777777" w:rsidR="008A4EB6" w:rsidRDefault="008A4EB6" w:rsidP="005D41D7">
            <w:pPr>
              <w:pStyle w:val="TableParagraph"/>
              <w:spacing w:before="9"/>
              <w:rPr>
                <w:rFonts w:ascii="Courier New" w:eastAsia="Courier New" w:hAnsi="Courier New" w:cs="Courier New"/>
                <w:b/>
                <w:bCs/>
                <w:sz w:val="14"/>
                <w:szCs w:val="14"/>
              </w:rPr>
            </w:pPr>
          </w:p>
          <w:p w14:paraId="45C40F83" w14:textId="77777777" w:rsidR="008A4EB6" w:rsidRDefault="00000000" w:rsidP="00BD70B9">
            <w:pPr>
              <w:pStyle w:val="ListParagraph"/>
              <w:widowControl w:val="0"/>
              <w:numPr>
                <w:ilvl w:val="3"/>
                <w:numId w:val="63"/>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0D93E092" w14:textId="77777777" w:rsidR="008A4EB6" w:rsidRDefault="008A4EB6" w:rsidP="005D41D7">
            <w:pPr>
              <w:pStyle w:val="TableParagraph"/>
              <w:spacing w:before="9"/>
              <w:rPr>
                <w:rFonts w:ascii="Courier New" w:eastAsia="Courier New" w:hAnsi="Courier New" w:cs="Courier New"/>
                <w:b/>
                <w:bCs/>
                <w:sz w:val="14"/>
                <w:szCs w:val="14"/>
              </w:rPr>
            </w:pPr>
          </w:p>
          <w:p w14:paraId="7D1AFB8E" w14:textId="77777777" w:rsidR="008A4EB6" w:rsidRDefault="00000000" w:rsidP="00BD70B9">
            <w:pPr>
              <w:pStyle w:val="ListParagraph"/>
              <w:widowControl w:val="0"/>
              <w:numPr>
                <w:ilvl w:val="4"/>
                <w:numId w:val="63"/>
              </w:numPr>
              <w:tabs>
                <w:tab w:val="num" w:pos="360"/>
                <w:tab w:val="left" w:pos="838"/>
              </w:tabs>
              <w:spacing w:before="0" w:after="0" w:line="240" w:lineRule="auto"/>
              <w:jc w:val="left"/>
              <w:rPr>
                <w:rFonts w:ascii="Times New Roman" w:eastAsia="Times New Roman" w:hAnsi="Times New Roman"/>
                <w:sz w:val="16"/>
                <w:szCs w:val="16"/>
              </w:rPr>
            </w:pPr>
            <w:hyperlink w:anchor="_bookmark12" w:history="1">
              <w:r w:rsidR="008A4EB6">
                <w:rPr>
                  <w:rFonts w:ascii="Times New Roman"/>
                  <w:sz w:val="16"/>
                </w:rPr>
                <w:t>UnderKeelClearanceControlPointType</w:t>
              </w:r>
            </w:hyperlink>
          </w:p>
        </w:tc>
      </w:tr>
      <w:tr w:rsidR="008A4EB6" w14:paraId="3D461F4D"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76DADE3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458C953D"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w:t>
            </w:r>
          </w:p>
        </w:tc>
      </w:tr>
      <w:tr w:rsidR="008A4EB6" w14:paraId="6AF51769" w14:textId="77777777" w:rsidTr="005D41D7">
        <w:trPr>
          <w:trHeight w:hRule="exact" w:val="666"/>
        </w:trPr>
        <w:tc>
          <w:tcPr>
            <w:tcW w:w="1031" w:type="dxa"/>
            <w:tcBorders>
              <w:top w:val="single" w:sz="4" w:space="0" w:color="000000"/>
              <w:left w:val="single" w:sz="4" w:space="0" w:color="000000"/>
              <w:bottom w:val="single" w:sz="4" w:space="0" w:color="000000"/>
              <w:right w:val="single" w:sz="4" w:space="0" w:color="000000"/>
            </w:tcBorders>
          </w:tcPr>
          <w:p w14:paraId="462B942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0DF8B71" w14:textId="33FE54E0" w:rsidR="008A4EB6" w:rsidRDefault="008A4EB6" w:rsidP="005D41D7">
            <w:pPr>
              <w:pStyle w:val="TableParagraph"/>
              <w:spacing w:before="27" w:line="250" w:lineRule="auto"/>
              <w:ind w:left="37" w:right="93"/>
              <w:rPr>
                <w:rFonts w:ascii="Times New Roman" w:eastAsia="Times New Roman" w:hAnsi="Times New Roman" w:cs="Times New Roman"/>
                <w:sz w:val="16"/>
                <w:szCs w:val="16"/>
              </w:rPr>
            </w:pPr>
            <w:r>
              <w:rPr>
                <w:rFonts w:ascii="Times New Roman"/>
                <w:sz w:val="16"/>
              </w:rPr>
              <w:t>gml:boundedBy{0,1}</w:t>
            </w:r>
            <w:del w:id="2032" w:author="Jason Rhee" w:date="2024-07-25T22:54:00Z" w16du:dateUtc="2024-07-25T12:54:00Z">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featureObjectIdentifier{0,1}</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informationAssociation*</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7"/>
                  <w:sz w:val="16"/>
                </w:rPr>
                <w:delText xml:space="preserve"> </w:delText>
              </w:r>
              <w:r w:rsidDel="00F65E02">
                <w:rPr>
                  <w:rFonts w:ascii="Times New Roman"/>
                  <w:sz w:val="16"/>
                </w:rPr>
                <w:delText>featureAssociation*</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invFeatureAssociation*</w:delText>
              </w:r>
              <w:r w:rsidDel="00F65E02">
                <w:rPr>
                  <w:rFonts w:ascii="Times New Roman"/>
                  <w:spacing w:val="-8"/>
                  <w:sz w:val="16"/>
                </w:rPr>
                <w:delText xml:space="preserve"> </w:delText>
              </w:r>
            </w:del>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tanceAboveUKCLimit{0,1}</w:t>
            </w:r>
            <w:r>
              <w:rPr>
                <w:rFonts w:ascii="Times New Roman"/>
                <w:spacing w:val="-9"/>
                <w:sz w:val="16"/>
              </w:rPr>
              <w:t xml:space="preserve"> </w:t>
            </w:r>
            <w:r>
              <w:rPr>
                <w:rFonts w:ascii="Times New Roman"/>
                <w:sz w:val="16"/>
              </w:rPr>
              <w:t>,</w:t>
            </w:r>
            <w:r>
              <w:rPr>
                <w:rFonts w:ascii="Times New Roman"/>
                <w:spacing w:val="-9"/>
                <w:sz w:val="16"/>
              </w:rPr>
              <w:t xml:space="preserve"> </w:t>
            </w:r>
            <w:r>
              <w:rPr>
                <w:rFonts w:ascii="Times New Roman"/>
                <w:sz w:val="16"/>
              </w:rPr>
              <w:t>expectedPassingSpeed{0,1}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expectedPassingTime{0,1}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name{0,1}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fixedTimeRange{0,1}</w:t>
            </w:r>
            <w:r>
              <w:rPr>
                <w:rFonts w:ascii="Times New Roman"/>
                <w:spacing w:val="-8"/>
                <w:sz w:val="16"/>
              </w:rPr>
              <w:t xml:space="preserve"> </w:t>
            </w:r>
            <w:r>
              <w:rPr>
                <w:rFonts w:ascii="Times New Roman"/>
                <w:sz w:val="16"/>
              </w:rPr>
              <w:t>, geometry</w:t>
            </w:r>
            <w:r>
              <w:rPr>
                <w:rFonts w:ascii="Times New Roman"/>
                <w:spacing w:val="-8"/>
                <w:sz w:val="16"/>
              </w:rPr>
              <w:t xml:space="preserve"> </w:t>
            </w:r>
            <w:r>
              <w:rPr>
                <w:rFonts w:ascii="Times New Roman"/>
                <w:sz w:val="16"/>
              </w:rPr>
              <w:t>,</w:t>
            </w:r>
            <w:r>
              <w:rPr>
                <w:rFonts w:ascii="Times New Roman"/>
                <w:spacing w:val="-7"/>
                <w:sz w:val="16"/>
              </w:rPr>
              <w:t xml:space="preserve"> </w:t>
            </w:r>
            <w:del w:id="2033" w:author="Jason Rhee" w:date="2024-07-21T17:24:00Z" w16du:dateUtc="2024-07-21T07:24:00Z">
              <w:r w:rsidDel="00377D31">
                <w:rPr>
                  <w:rFonts w:ascii="Times New Roman"/>
                  <w:sz w:val="16"/>
                </w:rPr>
                <w:delText>componentOf</w:delText>
              </w:r>
            </w:del>
            <w:ins w:id="2034" w:author="Jason Rhee" w:date="2024-07-21T17:24:00Z" w16du:dateUtc="2024-07-21T07:24:00Z">
              <w:r w:rsidR="00377D31">
                <w:rPr>
                  <w:rFonts w:ascii="Times New Roman"/>
                  <w:sz w:val="16"/>
                </w:rPr>
                <w:t>theCollection</w:t>
              </w:r>
            </w:ins>
          </w:p>
        </w:tc>
      </w:tr>
      <w:tr w:rsidR="008A4EB6" w14:paraId="2831EFBC"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578FFB2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9A3B3B4" w14:textId="0DF75FA5" w:rsidR="008A4EB6" w:rsidRDefault="008A4EB6" w:rsidP="005D41D7">
            <w:pPr>
              <w:pStyle w:val="TableParagraph"/>
              <w:spacing w:before="27" w:line="250" w:lineRule="auto"/>
              <w:ind w:left="37" w:right="60"/>
              <w:rPr>
                <w:rFonts w:ascii="Times New Roman" w:eastAsia="Times New Roman" w:hAnsi="Times New Roman" w:cs="Times New Roman"/>
                <w:sz w:val="16"/>
                <w:szCs w:val="16"/>
              </w:rPr>
            </w:pPr>
            <w:del w:id="2035" w:author="Jason Rhee" w:date="2024-07-21T17:24:00Z" w16du:dateUtc="2024-07-21T07:24:00Z">
              <w:r w:rsidDel="00377D31">
                <w:rPr>
                  <w:rFonts w:ascii="Times New Roman"/>
                  <w:sz w:val="16"/>
                </w:rPr>
                <w:delText>componentOf</w:delText>
              </w:r>
            </w:del>
            <w:ins w:id="2036" w:author="Jason Rhee" w:date="2024-07-21T17:24:00Z" w16du:dateUtc="2024-07-21T07:24:00Z">
              <w:r w:rsidR="00377D31">
                <w:rPr>
                  <w:rFonts w:ascii="Times New Roman"/>
                  <w:sz w:val="16"/>
                </w:rPr>
                <w:t>theCollection</w:t>
              </w:r>
            </w:ins>
            <w:r>
              <w:rPr>
                <w:rFonts w:ascii="Times New Roman"/>
                <w:sz w:val="16"/>
              </w:rPr>
              <w:t>,</w:t>
            </w:r>
            <w:r>
              <w:rPr>
                <w:rFonts w:ascii="Times New Roman"/>
                <w:spacing w:val="-17"/>
                <w:sz w:val="16"/>
              </w:rPr>
              <w:t xml:space="preserve"> </w:t>
            </w:r>
            <w:r>
              <w:rPr>
                <w:rFonts w:ascii="Times New Roman"/>
                <w:sz w:val="16"/>
              </w:rPr>
              <w:t>distanceAboveUKCLimit,</w:t>
            </w:r>
            <w:r>
              <w:rPr>
                <w:rFonts w:ascii="Times New Roman"/>
                <w:spacing w:val="-17"/>
                <w:sz w:val="16"/>
              </w:rPr>
              <w:t xml:space="preserve"> </w:t>
            </w:r>
            <w:r>
              <w:rPr>
                <w:rFonts w:ascii="Times New Roman"/>
                <w:sz w:val="16"/>
              </w:rPr>
              <w:t>expectedPassingSpeed,</w:t>
            </w:r>
            <w:r>
              <w:rPr>
                <w:rFonts w:ascii="Times New Roman"/>
                <w:spacing w:val="-16"/>
                <w:sz w:val="16"/>
              </w:rPr>
              <w:t xml:space="preserve"> </w:t>
            </w:r>
            <w:r>
              <w:rPr>
                <w:rFonts w:ascii="Times New Roman"/>
                <w:sz w:val="16"/>
              </w:rPr>
              <w:t>expectedPassingTime,</w:t>
            </w:r>
            <w:r>
              <w:rPr>
                <w:rFonts w:ascii="Times New Roman"/>
                <w:spacing w:val="-17"/>
                <w:sz w:val="16"/>
              </w:rPr>
              <w:t xml:space="preserve"> </w:t>
            </w:r>
            <w:del w:id="2037" w:author="Jason Rhee" w:date="2024-07-25T22:54:00Z" w16du:dateUtc="2024-07-25T12:54:00Z">
              <w:r w:rsidDel="00F65E02">
                <w:rPr>
                  <w:rFonts w:ascii="Times New Roman"/>
                  <w:sz w:val="16"/>
                </w:rPr>
                <w:delText>featureAssociation,</w:delText>
              </w:r>
              <w:r w:rsidDel="00F65E02">
                <w:rPr>
                  <w:rFonts w:ascii="Times New Roman"/>
                  <w:spacing w:val="-16"/>
                  <w:sz w:val="16"/>
                </w:rPr>
                <w:delText xml:space="preserve"> </w:delText>
              </w:r>
              <w:r w:rsidDel="00F65E02">
                <w:rPr>
                  <w:rFonts w:ascii="Times New Roman"/>
                  <w:sz w:val="16"/>
                </w:rPr>
                <w:delText>featureObjectIdenti-</w:delText>
              </w:r>
              <w:r w:rsidDel="00F65E02">
                <w:rPr>
                  <w:rFonts w:ascii="Times New Roman"/>
                  <w:w w:val="99"/>
                  <w:sz w:val="16"/>
                </w:rPr>
                <w:delText xml:space="preserve"> </w:delText>
              </w:r>
              <w:r w:rsidDel="00F65E02">
                <w:rPr>
                  <w:rFonts w:ascii="Times New Roman"/>
                  <w:sz w:val="16"/>
                </w:rPr>
                <w:delText>fier,</w:delText>
              </w:r>
              <w:r w:rsidDel="00F65E02">
                <w:rPr>
                  <w:rFonts w:ascii="Times New Roman"/>
                  <w:spacing w:val="-11"/>
                  <w:sz w:val="16"/>
                </w:rPr>
                <w:delText xml:space="preserve"> </w:delText>
              </w:r>
            </w:del>
            <w:r>
              <w:rPr>
                <w:rFonts w:ascii="Times New Roman"/>
                <w:sz w:val="16"/>
              </w:rPr>
              <w:t>fixedTimeRange,</w:t>
            </w:r>
            <w:r>
              <w:rPr>
                <w:rFonts w:ascii="Times New Roman"/>
                <w:spacing w:val="-11"/>
                <w:sz w:val="16"/>
              </w:rPr>
              <w:t xml:space="preserve"> </w:t>
            </w:r>
            <w:r>
              <w:rPr>
                <w:rFonts w:ascii="Times New Roman"/>
                <w:sz w:val="16"/>
              </w:rPr>
              <w:t>geometry,</w:t>
            </w:r>
            <w:r>
              <w:rPr>
                <w:rFonts w:ascii="Times New Roman"/>
                <w:spacing w:val="-11"/>
                <w:sz w:val="16"/>
              </w:rPr>
              <w:t xml:space="preserve"> </w:t>
            </w:r>
            <w:r>
              <w:rPr>
                <w:rFonts w:ascii="Times New Roman"/>
                <w:sz w:val="16"/>
              </w:rPr>
              <w:t>gml:boundedBy</w:t>
            </w:r>
            <w:del w:id="2038" w:author="Jason Rhee" w:date="2024-07-25T22:54:00Z" w16du:dateUtc="2024-07-25T12:54:00Z">
              <w:r w:rsidDel="00F65E02">
                <w:rPr>
                  <w:rFonts w:ascii="Times New Roman"/>
                  <w:sz w:val="16"/>
                </w:rPr>
                <w:delText>,</w:delText>
              </w:r>
              <w:r w:rsidDel="00F65E02">
                <w:rPr>
                  <w:rFonts w:ascii="Times New Roman"/>
                  <w:spacing w:val="-11"/>
                  <w:sz w:val="16"/>
                </w:rPr>
                <w:delText xml:space="preserve"> </w:delText>
              </w:r>
              <w:r w:rsidDel="00F65E02">
                <w:rPr>
                  <w:rFonts w:ascii="Times New Roman"/>
                  <w:sz w:val="16"/>
                </w:rPr>
                <w:delText>informationAssociation,</w:delText>
              </w:r>
              <w:r w:rsidDel="00F65E02">
                <w:rPr>
                  <w:rFonts w:ascii="Times New Roman"/>
                  <w:spacing w:val="-10"/>
                  <w:sz w:val="16"/>
                </w:rPr>
                <w:delText xml:space="preserve"> </w:delText>
              </w:r>
              <w:r w:rsidDel="00F65E02">
                <w:rPr>
                  <w:rFonts w:ascii="Times New Roman"/>
                  <w:sz w:val="16"/>
                </w:rPr>
                <w:delText>invFeatureAssociation</w:delText>
              </w:r>
            </w:del>
            <w:r>
              <w:rPr>
                <w:rFonts w:ascii="Times New Roman"/>
                <w:sz w:val="16"/>
              </w:rPr>
              <w:t>,</w:t>
            </w:r>
            <w:r>
              <w:rPr>
                <w:rFonts w:ascii="Times New Roman"/>
                <w:spacing w:val="-11"/>
                <w:sz w:val="16"/>
              </w:rPr>
              <w:t xml:space="preserve"> </w:t>
            </w:r>
            <w:r>
              <w:rPr>
                <w:rFonts w:ascii="Times New Roman"/>
                <w:sz w:val="16"/>
              </w:rPr>
              <w:t>name</w:t>
            </w:r>
          </w:p>
        </w:tc>
      </w:tr>
      <w:tr w:rsidR="008A4EB6" w14:paraId="298553C7"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1EC6D5F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4D0C2AD1"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6D380F2"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5B06A8C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C1B00B0" w14:textId="77777777" w:rsidTr="005D41D7">
        <w:trPr>
          <w:trHeight w:hRule="exact" w:val="287"/>
        </w:trPr>
        <w:tc>
          <w:tcPr>
            <w:tcW w:w="1031" w:type="dxa"/>
            <w:vMerge/>
            <w:tcBorders>
              <w:left w:val="single" w:sz="4" w:space="0" w:color="000000"/>
              <w:right w:val="single" w:sz="4" w:space="0" w:color="000000"/>
            </w:tcBorders>
          </w:tcPr>
          <w:p w14:paraId="7AEBB45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F72262D"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192F6B9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4B3F07CC"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19410E35" w14:textId="77777777" w:rsidTr="005D41D7">
        <w:trPr>
          <w:trHeight w:hRule="exact" w:val="807"/>
        </w:trPr>
        <w:tc>
          <w:tcPr>
            <w:tcW w:w="1031" w:type="dxa"/>
            <w:vMerge/>
            <w:tcBorders>
              <w:left w:val="single" w:sz="4" w:space="0" w:color="000000"/>
              <w:bottom w:val="single" w:sz="4" w:space="0" w:color="000000"/>
              <w:right w:val="single" w:sz="4" w:space="0" w:color="000000"/>
            </w:tcBorders>
          </w:tcPr>
          <w:p w14:paraId="42F6492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D609E73"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7EABA0B4"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FCAC19F" w14:textId="77777777" w:rsidR="008A4EB6" w:rsidRPr="00F73E40" w:rsidRDefault="008A4EB6" w:rsidP="00F73E40">
      <w:pPr>
        <w:spacing w:before="0" w:after="0"/>
        <w:rPr>
          <w:rFonts w:eastAsia="Courier New" w:cs="Arial"/>
          <w:b/>
          <w:bCs/>
          <w:szCs w:val="20"/>
        </w:rPr>
      </w:pPr>
    </w:p>
    <w:p w14:paraId="5072DDB5" w14:textId="77777777" w:rsidR="008A4EB6" w:rsidRDefault="008A4EB6" w:rsidP="00716349">
      <w:pPr>
        <w:pStyle w:val="Annex-Heading3"/>
      </w:pPr>
      <w:bookmarkStart w:id="2039" w:name="Complex_Type_InformationTypeType"/>
      <w:bookmarkStart w:id="2040" w:name="_bookmark13"/>
      <w:bookmarkEnd w:id="2039"/>
      <w:bookmarkEnd w:id="2040"/>
      <w:r>
        <w:rPr>
          <w:w w:val="105"/>
        </w:rPr>
        <w:t>Complex</w:t>
      </w:r>
      <w:r>
        <w:rPr>
          <w:spacing w:val="-35"/>
          <w:w w:val="105"/>
        </w:rPr>
        <w:t xml:space="preserve"> </w:t>
      </w:r>
      <w:r>
        <w:rPr>
          <w:spacing w:val="-5"/>
          <w:w w:val="105"/>
        </w:rPr>
        <w:t>Type</w:t>
      </w:r>
      <w:r>
        <w:rPr>
          <w:spacing w:val="-35"/>
          <w:w w:val="105"/>
        </w:rPr>
        <w:t xml:space="preserve"> — </w:t>
      </w:r>
      <w:r>
        <w:rPr>
          <w:w w:val="105"/>
        </w:rPr>
        <w:t>InformationTypeType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2E9ED3E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2988BA6"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71323818" w14:textId="05645C38" w:rsidR="008A4EB6" w:rsidRDefault="00000000" w:rsidP="005D41D7">
            <w:pPr>
              <w:pStyle w:val="TableParagraph"/>
              <w:spacing w:before="25"/>
              <w:ind w:left="37"/>
              <w:rPr>
                <w:rFonts w:ascii="Times New Roman" w:eastAsia="Times New Roman" w:hAnsi="Times New Roman" w:cs="Times New Roman"/>
                <w:sz w:val="16"/>
                <w:szCs w:val="16"/>
              </w:rPr>
            </w:pPr>
            <w:hyperlink r:id="rId72">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1A711BE"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E34F17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701FDE7B"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Generalized information type which carry all the common attributes</w:t>
            </w:r>
          </w:p>
        </w:tc>
      </w:tr>
      <w:tr w:rsidR="008A4EB6" w14:paraId="05ECABCE" w14:textId="77777777" w:rsidTr="005D41D7">
        <w:trPr>
          <w:trHeight w:hRule="exact" w:val="4175"/>
        </w:trPr>
        <w:tc>
          <w:tcPr>
            <w:tcW w:w="1031" w:type="dxa"/>
            <w:tcBorders>
              <w:top w:val="single" w:sz="4" w:space="0" w:color="000000"/>
              <w:left w:val="single" w:sz="4" w:space="0" w:color="000000"/>
              <w:bottom w:val="single" w:sz="4" w:space="0" w:color="000000"/>
              <w:right w:val="single" w:sz="4" w:space="0" w:color="000000"/>
            </w:tcBorders>
          </w:tcPr>
          <w:p w14:paraId="51605FA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79420A90" w14:textId="77777777" w:rsidR="008A4EB6" w:rsidRDefault="008A4EB6" w:rsidP="005D41D7">
            <w:pPr>
              <w:pStyle w:val="TableParagraph"/>
              <w:spacing w:before="4"/>
              <w:rPr>
                <w:rFonts w:ascii="Courier New" w:eastAsia="Courier New" w:hAnsi="Courier New" w:cs="Courier New"/>
                <w:b/>
                <w:bCs/>
                <w:sz w:val="5"/>
                <w:szCs w:val="5"/>
              </w:rPr>
            </w:pPr>
          </w:p>
          <w:p w14:paraId="759C3D68"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440C456B" wp14:editId="25CFE7F3">
                  <wp:extent cx="4411226" cy="2522981"/>
                  <wp:effectExtent l="0" t="0" r="0" b="0"/>
                  <wp:docPr id="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73" cstate="print"/>
                          <a:stretch>
                            <a:fillRect/>
                          </a:stretch>
                        </pic:blipFill>
                        <pic:spPr>
                          <a:xfrm>
                            <a:off x="0" y="0"/>
                            <a:ext cx="4411226" cy="2522981"/>
                          </a:xfrm>
                          <a:prstGeom prst="rect">
                            <a:avLst/>
                          </a:prstGeom>
                        </pic:spPr>
                      </pic:pic>
                    </a:graphicData>
                  </a:graphic>
                </wp:inline>
              </w:drawing>
            </w:r>
          </w:p>
        </w:tc>
      </w:tr>
      <w:tr w:rsidR="008A4EB6" w14:paraId="44AC0C81"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387BC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6953889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AbstractInformationType</w:t>
            </w:r>
          </w:p>
        </w:tc>
      </w:tr>
      <w:tr w:rsidR="008A4EB6" w14:paraId="7E299F18" w14:textId="77777777" w:rsidTr="005D41D7">
        <w:trPr>
          <w:trHeight w:hRule="exact" w:val="986"/>
        </w:trPr>
        <w:tc>
          <w:tcPr>
            <w:tcW w:w="1031" w:type="dxa"/>
            <w:tcBorders>
              <w:top w:val="single" w:sz="4" w:space="0" w:color="000000"/>
              <w:left w:val="single" w:sz="4" w:space="0" w:color="000000"/>
              <w:bottom w:val="single" w:sz="4" w:space="0" w:color="000000"/>
              <w:right w:val="single" w:sz="4" w:space="0" w:color="000000"/>
            </w:tcBorders>
          </w:tcPr>
          <w:p w14:paraId="1768902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16FC3A0" w14:textId="77777777" w:rsidR="008A4EB6" w:rsidRDefault="008A4EB6" w:rsidP="00BD70B9">
            <w:pPr>
              <w:pStyle w:val="ListParagraph"/>
              <w:widowControl w:val="0"/>
              <w:numPr>
                <w:ilvl w:val="0"/>
                <w:numId w:val="64"/>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57B08A38" w14:textId="77777777" w:rsidR="008A4EB6" w:rsidRDefault="008A4EB6" w:rsidP="005D41D7">
            <w:pPr>
              <w:pStyle w:val="TableParagraph"/>
              <w:spacing w:before="9"/>
              <w:rPr>
                <w:rFonts w:ascii="Courier New" w:eastAsia="Courier New" w:hAnsi="Courier New" w:cs="Courier New"/>
                <w:b/>
                <w:bCs/>
                <w:sz w:val="14"/>
                <w:szCs w:val="14"/>
              </w:rPr>
            </w:pPr>
          </w:p>
          <w:p w14:paraId="2AB36FEB" w14:textId="77777777" w:rsidR="008A4EB6" w:rsidRDefault="008A4EB6" w:rsidP="00BD70B9">
            <w:pPr>
              <w:pStyle w:val="ListParagraph"/>
              <w:widowControl w:val="0"/>
              <w:numPr>
                <w:ilvl w:val="1"/>
                <w:numId w:val="64"/>
              </w:numPr>
              <w:tabs>
                <w:tab w:val="left" w:pos="358"/>
              </w:tabs>
              <w:spacing w:before="0" w:after="0" w:line="240" w:lineRule="auto"/>
              <w:jc w:val="left"/>
              <w:rPr>
                <w:rFonts w:ascii="Times New Roman" w:eastAsia="Times New Roman" w:hAnsi="Times New Roman"/>
                <w:sz w:val="16"/>
                <w:szCs w:val="16"/>
              </w:rPr>
            </w:pPr>
            <w:r>
              <w:rPr>
                <w:rFonts w:ascii="Times New Roman"/>
                <w:sz w:val="16"/>
              </w:rPr>
              <w:t>AbstractInformationType</w:t>
            </w:r>
          </w:p>
          <w:p w14:paraId="40D96197" w14:textId="77777777" w:rsidR="008A4EB6" w:rsidRDefault="008A4EB6" w:rsidP="005D41D7">
            <w:pPr>
              <w:pStyle w:val="TableParagraph"/>
              <w:spacing w:before="9"/>
              <w:rPr>
                <w:rFonts w:ascii="Courier New" w:eastAsia="Courier New" w:hAnsi="Courier New" w:cs="Courier New"/>
                <w:b/>
                <w:bCs/>
                <w:sz w:val="14"/>
                <w:szCs w:val="14"/>
              </w:rPr>
            </w:pPr>
          </w:p>
          <w:p w14:paraId="6E81A1D0" w14:textId="77777777" w:rsidR="008A4EB6" w:rsidRDefault="00000000" w:rsidP="00BD70B9">
            <w:pPr>
              <w:pStyle w:val="ListParagraph"/>
              <w:widowControl w:val="0"/>
              <w:numPr>
                <w:ilvl w:val="2"/>
                <w:numId w:val="64"/>
              </w:numPr>
              <w:tabs>
                <w:tab w:val="num" w:pos="360"/>
                <w:tab w:val="left" w:pos="518"/>
              </w:tabs>
              <w:spacing w:before="0" w:after="0" w:line="240" w:lineRule="auto"/>
              <w:jc w:val="left"/>
              <w:rPr>
                <w:rFonts w:ascii="Times New Roman" w:eastAsia="Times New Roman" w:hAnsi="Times New Roman"/>
                <w:sz w:val="16"/>
                <w:szCs w:val="16"/>
              </w:rPr>
            </w:pPr>
            <w:hyperlink w:anchor="_bookmark13" w:history="1">
              <w:r w:rsidR="008A4EB6">
                <w:rPr>
                  <w:rFonts w:ascii="Times New Roman"/>
                  <w:sz w:val="16"/>
                </w:rPr>
                <w:t>InformationTypeType</w:t>
              </w:r>
            </w:hyperlink>
          </w:p>
        </w:tc>
      </w:tr>
      <w:tr w:rsidR="008A4EB6" w14:paraId="557DF0E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1DC969B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Borders>
              <w:top w:val="single" w:sz="4" w:space="0" w:color="000000"/>
              <w:left w:val="single" w:sz="4" w:space="0" w:color="000000"/>
              <w:bottom w:val="single" w:sz="4" w:space="0" w:color="000000"/>
              <w:right w:val="single" w:sz="4" w:space="0" w:color="000000"/>
            </w:tcBorders>
          </w:tcPr>
          <w:p w14:paraId="52E926AF"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46D04CA5"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5B9076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501B6A78"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InformationType</w:t>
            </w:r>
          </w:p>
        </w:tc>
      </w:tr>
      <w:tr w:rsidR="008A4EB6" w14:paraId="661D8B91"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4019219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F2B95C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informationAssociation*</w:t>
            </w:r>
            <w:r>
              <w:rPr>
                <w:rFonts w:ascii="Times New Roman"/>
                <w:spacing w:val="-17"/>
                <w:sz w:val="16"/>
              </w:rPr>
              <w:t xml:space="preserve"> </w:t>
            </w:r>
            <w:r>
              <w:rPr>
                <w:rFonts w:ascii="Times New Roman"/>
                <w:sz w:val="16"/>
              </w:rPr>
              <w:t>,</w:t>
            </w:r>
            <w:r>
              <w:rPr>
                <w:rFonts w:ascii="Times New Roman"/>
                <w:spacing w:val="-17"/>
                <w:sz w:val="16"/>
              </w:rPr>
              <w:t xml:space="preserve"> </w:t>
            </w:r>
            <w:r>
              <w:rPr>
                <w:rFonts w:ascii="Times New Roman"/>
                <w:sz w:val="16"/>
              </w:rPr>
              <w:t>invInformationAssociation*</w:t>
            </w:r>
          </w:p>
        </w:tc>
      </w:tr>
      <w:tr w:rsidR="008A4EB6" w14:paraId="0234ABD9" w14:textId="77777777" w:rsidTr="005D41D7">
        <w:trPr>
          <w:trHeight w:hRule="exact" w:val="282"/>
        </w:trPr>
        <w:tc>
          <w:tcPr>
            <w:tcW w:w="1031" w:type="dxa"/>
            <w:tcBorders>
              <w:top w:val="single" w:sz="4" w:space="0" w:color="000000"/>
              <w:left w:val="single" w:sz="4" w:space="0" w:color="000000"/>
              <w:bottom w:val="single" w:sz="4" w:space="0" w:color="auto"/>
              <w:right w:val="single" w:sz="4" w:space="0" w:color="000000"/>
            </w:tcBorders>
          </w:tcPr>
          <w:p w14:paraId="16803430"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F5EC83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w w:val="95"/>
                <w:sz w:val="16"/>
              </w:rPr>
              <w:t xml:space="preserve">informationAssociation,   </w:t>
            </w:r>
            <w:r>
              <w:rPr>
                <w:rFonts w:ascii="Times New Roman"/>
                <w:spacing w:val="19"/>
                <w:w w:val="95"/>
                <w:sz w:val="16"/>
              </w:rPr>
              <w:t xml:space="preserve"> </w:t>
            </w:r>
            <w:r>
              <w:rPr>
                <w:rFonts w:ascii="Times New Roman"/>
                <w:w w:val="95"/>
                <w:sz w:val="16"/>
              </w:rPr>
              <w:t>invInformationAssociation</w:t>
            </w:r>
          </w:p>
        </w:tc>
      </w:tr>
      <w:tr w:rsidR="008A4EB6" w14:paraId="339B0224" w14:textId="77777777" w:rsidTr="005D41D7">
        <w:trPr>
          <w:trHeight w:hRule="exact" w:val="322"/>
        </w:trPr>
        <w:tc>
          <w:tcPr>
            <w:tcW w:w="1031" w:type="dxa"/>
            <w:vMerge w:val="restart"/>
            <w:tcBorders>
              <w:top w:val="single" w:sz="4" w:space="0" w:color="auto"/>
              <w:left w:val="single" w:sz="4" w:space="0" w:color="auto"/>
              <w:bottom w:val="single" w:sz="4" w:space="0" w:color="auto"/>
              <w:right w:val="single" w:sz="4" w:space="0" w:color="auto"/>
            </w:tcBorders>
          </w:tcPr>
          <w:p w14:paraId="39B1559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auto"/>
              <w:bottom w:val="single" w:sz="4" w:space="0" w:color="000000"/>
              <w:right w:val="single" w:sz="4" w:space="0" w:color="000000"/>
            </w:tcBorders>
          </w:tcPr>
          <w:p w14:paraId="632D2659"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5625006B"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648DEBC6"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33EDEB5" w14:textId="77777777" w:rsidTr="005D41D7">
        <w:trPr>
          <w:trHeight w:hRule="exact" w:val="287"/>
        </w:trPr>
        <w:tc>
          <w:tcPr>
            <w:tcW w:w="1031" w:type="dxa"/>
            <w:vMerge/>
            <w:tcBorders>
              <w:left w:val="single" w:sz="4" w:space="0" w:color="auto"/>
              <w:bottom w:val="single" w:sz="4" w:space="0" w:color="auto"/>
              <w:right w:val="single" w:sz="4" w:space="0" w:color="auto"/>
            </w:tcBorders>
          </w:tcPr>
          <w:p w14:paraId="5CADF88B" w14:textId="77777777" w:rsidR="008A4EB6" w:rsidRDefault="008A4EB6" w:rsidP="005D41D7"/>
        </w:tc>
        <w:tc>
          <w:tcPr>
            <w:tcW w:w="2166" w:type="dxa"/>
            <w:tcBorders>
              <w:top w:val="single" w:sz="4" w:space="0" w:color="000000"/>
              <w:left w:val="single" w:sz="4" w:space="0" w:color="auto"/>
              <w:bottom w:val="single" w:sz="4" w:space="0" w:color="auto"/>
              <w:right w:val="single" w:sz="4" w:space="0" w:color="000000"/>
            </w:tcBorders>
          </w:tcPr>
          <w:p w14:paraId="1924C1B1"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auto"/>
              <w:right w:val="single" w:sz="4" w:space="0" w:color="000000"/>
            </w:tcBorders>
          </w:tcPr>
          <w:p w14:paraId="32276A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auto"/>
              <w:right w:val="single" w:sz="4" w:space="0" w:color="000000"/>
            </w:tcBorders>
          </w:tcPr>
          <w:p w14:paraId="2D3E1F2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065D1B3B" w14:textId="77777777" w:rsidTr="005D41D7">
        <w:trPr>
          <w:trHeight w:val="716"/>
        </w:trPr>
        <w:tc>
          <w:tcPr>
            <w:tcW w:w="1031" w:type="dxa"/>
            <w:vMerge/>
            <w:tcBorders>
              <w:left w:val="single" w:sz="4" w:space="0" w:color="auto"/>
              <w:bottom w:val="single" w:sz="4" w:space="0" w:color="auto"/>
              <w:right w:val="single" w:sz="4" w:space="0" w:color="auto"/>
            </w:tcBorders>
          </w:tcPr>
          <w:p w14:paraId="5DF2AC08" w14:textId="77777777" w:rsidR="008A4EB6" w:rsidRDefault="008A4EB6" w:rsidP="005D41D7"/>
        </w:tc>
        <w:tc>
          <w:tcPr>
            <w:tcW w:w="2166" w:type="dxa"/>
            <w:tcBorders>
              <w:top w:val="single" w:sz="4" w:space="0" w:color="auto"/>
              <w:left w:val="single" w:sz="4" w:space="0" w:color="auto"/>
              <w:bottom w:val="single" w:sz="4" w:space="0" w:color="auto"/>
              <w:right w:val="single" w:sz="4" w:space="0" w:color="auto"/>
            </w:tcBorders>
          </w:tcPr>
          <w:p w14:paraId="41BE866C"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4537BD11"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8B9D5C6" w14:textId="77777777" w:rsidR="00634884" w:rsidRPr="00634884" w:rsidRDefault="00634884" w:rsidP="00634884">
      <w:pPr>
        <w:spacing w:before="0" w:after="120"/>
        <w:rPr>
          <w:rFonts w:eastAsia="Courier New"/>
        </w:rPr>
      </w:pPr>
      <w:bookmarkStart w:id="2041" w:name="Complex_Type_DatasetType"/>
      <w:bookmarkStart w:id="2042" w:name="_bookmark14"/>
      <w:bookmarkEnd w:id="2041"/>
      <w:bookmarkEnd w:id="2042"/>
    </w:p>
    <w:p w14:paraId="07CCB732"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r w:rsidRPr="00F47DF8">
        <w:t>DatasetType</w:t>
      </w:r>
    </w:p>
    <w:tbl>
      <w:tblPr>
        <w:tblW w:w="9602" w:type="dxa"/>
        <w:tblInd w:w="26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426718D0" w14:textId="77777777" w:rsidTr="00161FDA">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3E414E1C" w14:textId="77777777" w:rsidR="008A4EB6" w:rsidRDefault="008A4EB6" w:rsidP="002C58F5">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6A5E6575" w14:textId="76328F48" w:rsidR="008A4EB6" w:rsidRDefault="00000000" w:rsidP="002C58F5">
            <w:pPr>
              <w:pStyle w:val="TableParagraph"/>
              <w:spacing w:before="25"/>
              <w:ind w:left="37"/>
              <w:rPr>
                <w:rFonts w:ascii="Times New Roman" w:eastAsia="Times New Roman" w:hAnsi="Times New Roman" w:cs="Times New Roman"/>
                <w:sz w:val="16"/>
                <w:szCs w:val="16"/>
              </w:rPr>
            </w:pPr>
            <w:hyperlink r:id="rId74">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2B983B1F" w14:textId="77777777" w:rsidTr="00161FDA">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82FBF34" w14:textId="77777777" w:rsidR="008A4EB6" w:rsidRDefault="008A4EB6" w:rsidP="002C58F5">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2AC6E6FD" w14:textId="77777777" w:rsidR="008A4EB6" w:rsidRDefault="008A4EB6" w:rsidP="002C58F5">
            <w:pPr>
              <w:pStyle w:val="TableParagraph"/>
              <w:spacing w:before="38"/>
              <w:ind w:left="37"/>
              <w:rPr>
                <w:rFonts w:ascii="Courier New" w:eastAsia="Courier New" w:hAnsi="Courier New" w:cs="Courier New"/>
                <w:sz w:val="14"/>
                <w:szCs w:val="14"/>
              </w:rPr>
            </w:pPr>
            <w:r>
              <w:rPr>
                <w:rFonts w:ascii="Courier New"/>
                <w:sz w:val="14"/>
              </w:rPr>
              <w:t>Dataset element for dataset as "GML document"</w:t>
            </w:r>
          </w:p>
        </w:tc>
      </w:tr>
      <w:tr w:rsidR="008A4EB6" w14:paraId="46D53B03" w14:textId="77777777" w:rsidTr="0002495B">
        <w:trPr>
          <w:trHeight w:hRule="exact" w:val="10716"/>
        </w:trPr>
        <w:tc>
          <w:tcPr>
            <w:tcW w:w="1031" w:type="dxa"/>
            <w:tcBorders>
              <w:top w:val="single" w:sz="4" w:space="0" w:color="000000"/>
              <w:left w:val="single" w:sz="4" w:space="0" w:color="000000"/>
              <w:bottom w:val="single" w:sz="4" w:space="0" w:color="000000"/>
              <w:right w:val="single" w:sz="4" w:space="0" w:color="000000"/>
            </w:tcBorders>
          </w:tcPr>
          <w:p w14:paraId="0A20EB7B" w14:textId="77777777" w:rsidR="008A4EB6" w:rsidRDefault="008A4EB6" w:rsidP="002C58F5">
            <w:pPr>
              <w:pStyle w:val="TableParagraph"/>
              <w:spacing w:before="27"/>
              <w:ind w:left="40"/>
              <w:rPr>
                <w:rFonts w:ascii="Times New Roman" w:eastAsia="Times New Roman" w:hAnsi="Times New Roman" w:cs="Times New Roman"/>
                <w:sz w:val="16"/>
                <w:szCs w:val="16"/>
              </w:rPr>
            </w:pPr>
            <w:r>
              <w:rPr>
                <w:rFonts w:ascii="Times New Roman"/>
                <w:sz w:val="16"/>
              </w:rPr>
              <w:lastRenderedPageBreak/>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2BF691A5" w14:textId="77777777" w:rsidR="008A4EB6" w:rsidRDefault="008A4EB6" w:rsidP="002C58F5">
            <w:pPr>
              <w:pStyle w:val="TableParagraph"/>
              <w:spacing w:before="9"/>
              <w:rPr>
                <w:rFonts w:ascii="Courier New" w:eastAsia="Courier New" w:hAnsi="Courier New" w:cs="Courier New"/>
                <w:b/>
                <w:bCs/>
                <w:sz w:val="5"/>
                <w:szCs w:val="5"/>
              </w:rPr>
            </w:pPr>
          </w:p>
          <w:p w14:paraId="2D3E371E" w14:textId="77777777" w:rsidR="008A4EB6" w:rsidRDefault="008A4EB6" w:rsidP="002C58F5">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34021318" wp14:editId="4BA424FB">
                  <wp:extent cx="4400550" cy="6673447"/>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75" cstate="print"/>
                          <a:stretch>
                            <a:fillRect/>
                          </a:stretch>
                        </pic:blipFill>
                        <pic:spPr>
                          <a:xfrm>
                            <a:off x="0" y="0"/>
                            <a:ext cx="4406162" cy="6681958"/>
                          </a:xfrm>
                          <a:prstGeom prst="rect">
                            <a:avLst/>
                          </a:prstGeom>
                        </pic:spPr>
                      </pic:pic>
                    </a:graphicData>
                  </a:graphic>
                </wp:inline>
              </w:drawing>
            </w:r>
          </w:p>
        </w:tc>
      </w:tr>
      <w:tr w:rsidR="008A4EB6" w14:paraId="022B2375" w14:textId="77777777" w:rsidTr="00634884">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D45B60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7664555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gml:AbstractFeatureType</w:t>
            </w:r>
          </w:p>
        </w:tc>
      </w:tr>
      <w:tr w:rsidR="008A4EB6" w14:paraId="6CB2C16D" w14:textId="77777777" w:rsidTr="00161FDA">
        <w:trPr>
          <w:trHeight w:hRule="exact" w:val="988"/>
        </w:trPr>
        <w:tc>
          <w:tcPr>
            <w:tcW w:w="1031" w:type="dxa"/>
            <w:tcBorders>
              <w:top w:val="single" w:sz="4" w:space="0" w:color="000000"/>
              <w:left w:val="single" w:sz="4" w:space="0" w:color="000000"/>
              <w:bottom w:val="single" w:sz="4" w:space="0" w:color="000000"/>
              <w:right w:val="single" w:sz="4" w:space="0" w:color="000000"/>
            </w:tcBorders>
          </w:tcPr>
          <w:p w14:paraId="4BFBF72D"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1C46519E" w14:textId="77777777" w:rsidR="008A4EB6" w:rsidRDefault="008A4EB6" w:rsidP="000148EB">
            <w:pPr>
              <w:pStyle w:val="ListParagraph"/>
              <w:widowControl w:val="0"/>
              <w:numPr>
                <w:ilvl w:val="0"/>
                <w:numId w:val="65"/>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50B5E3D4" w14:textId="77777777" w:rsidR="008A4EB6" w:rsidRDefault="008A4EB6" w:rsidP="005D41D7">
            <w:pPr>
              <w:pStyle w:val="TableParagraph"/>
              <w:spacing w:before="9"/>
              <w:rPr>
                <w:rFonts w:ascii="Courier New" w:eastAsia="Courier New" w:hAnsi="Courier New" w:cs="Courier New"/>
                <w:b/>
                <w:bCs/>
                <w:sz w:val="14"/>
                <w:szCs w:val="14"/>
              </w:rPr>
            </w:pPr>
          </w:p>
          <w:p w14:paraId="6CF21627" w14:textId="77777777" w:rsidR="008A4EB6" w:rsidRDefault="008A4EB6" w:rsidP="000148EB">
            <w:pPr>
              <w:pStyle w:val="ListParagraph"/>
              <w:widowControl w:val="0"/>
              <w:numPr>
                <w:ilvl w:val="1"/>
                <w:numId w:val="65"/>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1E48C3B7" w14:textId="77777777" w:rsidR="008A4EB6" w:rsidRDefault="008A4EB6" w:rsidP="005D41D7">
            <w:pPr>
              <w:pStyle w:val="TableParagraph"/>
              <w:spacing w:before="9"/>
              <w:rPr>
                <w:rFonts w:ascii="Courier New" w:eastAsia="Courier New" w:hAnsi="Courier New" w:cs="Courier New"/>
                <w:b/>
                <w:bCs/>
                <w:sz w:val="14"/>
                <w:szCs w:val="14"/>
              </w:rPr>
            </w:pPr>
          </w:p>
          <w:p w14:paraId="68890C89" w14:textId="77777777" w:rsidR="008A4EB6" w:rsidRDefault="00000000" w:rsidP="000148EB">
            <w:pPr>
              <w:pStyle w:val="ListParagraph"/>
              <w:widowControl w:val="0"/>
              <w:numPr>
                <w:ilvl w:val="2"/>
                <w:numId w:val="65"/>
              </w:numPr>
              <w:tabs>
                <w:tab w:val="num" w:pos="360"/>
                <w:tab w:val="left" w:pos="518"/>
              </w:tabs>
              <w:spacing w:before="0" w:after="0" w:line="240" w:lineRule="auto"/>
              <w:jc w:val="left"/>
              <w:rPr>
                <w:rFonts w:ascii="Times New Roman" w:eastAsia="Times New Roman" w:hAnsi="Times New Roman"/>
                <w:sz w:val="16"/>
                <w:szCs w:val="16"/>
              </w:rPr>
            </w:pPr>
            <w:hyperlink w:anchor="_bookmark14" w:history="1">
              <w:r w:rsidR="008A4EB6">
                <w:rPr>
                  <w:rFonts w:ascii="Times New Roman"/>
                  <w:sz w:val="16"/>
                </w:rPr>
                <w:t>DatasetType</w:t>
              </w:r>
            </w:hyperlink>
          </w:p>
        </w:tc>
      </w:tr>
      <w:tr w:rsidR="008A4EB6" w14:paraId="5997A9DC" w14:textId="77777777" w:rsidTr="00634884">
        <w:trPr>
          <w:trHeight w:hRule="exact" w:val="355"/>
        </w:trPr>
        <w:tc>
          <w:tcPr>
            <w:tcW w:w="1031" w:type="dxa"/>
            <w:tcBorders>
              <w:top w:val="single" w:sz="4" w:space="0" w:color="000000"/>
              <w:left w:val="single" w:sz="4" w:space="0" w:color="000000"/>
              <w:bottom w:val="single" w:sz="4" w:space="0" w:color="000000"/>
              <w:right w:val="single" w:sz="4" w:space="0" w:color="000000"/>
            </w:tcBorders>
          </w:tcPr>
          <w:p w14:paraId="20B37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F92B0DC"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w:t>
            </w:r>
          </w:p>
        </w:tc>
      </w:tr>
      <w:tr w:rsidR="008A4EB6" w14:paraId="61256BB9" w14:textId="77777777" w:rsidTr="00161FDA">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2A5C30C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2DC7B2DC" w14:textId="77777777" w:rsidR="008A4EB6" w:rsidRDefault="008A4EB6" w:rsidP="005D41D7">
            <w:pPr>
              <w:pStyle w:val="TableParagraph"/>
              <w:spacing w:before="27" w:line="250" w:lineRule="auto"/>
              <w:ind w:left="37" w:right="367"/>
              <w:rPr>
                <w:rFonts w:ascii="Times New Roman" w:eastAsia="Times New Roman" w:hAnsi="Times New Roman" w:cs="Times New Roman"/>
                <w:sz w:val="16"/>
                <w:szCs w:val="16"/>
              </w:rPr>
            </w:pPr>
            <w:r>
              <w:rPr>
                <w:rFonts w:ascii="Times New Roman"/>
                <w:sz w:val="16"/>
              </w:rPr>
              <w:t>gml:boundedBy{0,1}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DatasetIdentificationInformation{0,1}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DatasetStructureInformation{0,1}</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MultiPoint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Curve</w:t>
            </w:r>
            <w:r>
              <w:rPr>
                <w:rFonts w:ascii="Times New Roman"/>
                <w:spacing w:val="-7"/>
                <w:sz w:val="16"/>
              </w:rPr>
              <w:t xml:space="preserve"> </w:t>
            </w:r>
            <w:r>
              <w:rPr>
                <w:rFonts w:ascii="Times New Roman"/>
                <w:sz w:val="16"/>
              </w:rPr>
              <w:t>| CompositeCurve</w:t>
            </w:r>
            <w:r>
              <w:rPr>
                <w:rFonts w:ascii="Times New Roman"/>
                <w:spacing w:val="-5"/>
                <w:sz w:val="16"/>
              </w:rPr>
              <w:t xml:space="preserve"> </w:t>
            </w:r>
            <w:r>
              <w:rPr>
                <w:rFonts w:ascii="Times New Roman"/>
                <w:sz w:val="16"/>
              </w:rPr>
              <w:t>|</w:t>
            </w:r>
            <w:r>
              <w:rPr>
                <w:rFonts w:ascii="Times New Roman"/>
                <w:spacing w:val="-5"/>
                <w:sz w:val="16"/>
              </w:rPr>
              <w:t xml:space="preserve"> </w:t>
            </w:r>
            <w:r>
              <w:rPr>
                <w:rFonts w:ascii="Times New Roman"/>
                <w:sz w:val="16"/>
              </w:rPr>
              <w:t>OrientableCurve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Surface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Polygon)</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(imember*</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member*)</w:t>
            </w:r>
          </w:p>
        </w:tc>
      </w:tr>
      <w:tr w:rsidR="008A4EB6" w14:paraId="6886F317" w14:textId="77777777" w:rsidTr="0002495B">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73A2952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3F422B61" w14:textId="77777777" w:rsidR="008A4EB6" w:rsidRDefault="008A4EB6" w:rsidP="005D41D7">
            <w:pPr>
              <w:pStyle w:val="TableParagraph"/>
              <w:spacing w:before="22" w:line="250" w:lineRule="auto"/>
              <w:ind w:left="37" w:right="112"/>
              <w:rPr>
                <w:rFonts w:ascii="Times New Roman" w:eastAsia="Times New Roman" w:hAnsi="Times New Roman" w:cs="Times New Roman"/>
                <w:sz w:val="16"/>
                <w:szCs w:val="16"/>
              </w:rPr>
            </w:pPr>
            <w:r>
              <w:rPr>
                <w:rFonts w:ascii="Times New Roman"/>
                <w:sz w:val="16"/>
              </w:rPr>
              <w:t>CompositeCurve,</w:t>
            </w:r>
            <w:r>
              <w:rPr>
                <w:rFonts w:ascii="Times New Roman"/>
                <w:spacing w:val="-12"/>
                <w:sz w:val="16"/>
              </w:rPr>
              <w:t xml:space="preserve"> </w:t>
            </w:r>
            <w:r>
              <w:rPr>
                <w:rFonts w:ascii="Times New Roman"/>
                <w:sz w:val="16"/>
              </w:rPr>
              <w:t>Curve,</w:t>
            </w:r>
            <w:r>
              <w:rPr>
                <w:rFonts w:ascii="Times New Roman"/>
                <w:spacing w:val="-12"/>
                <w:sz w:val="16"/>
              </w:rPr>
              <w:t xml:space="preserve"> </w:t>
            </w:r>
            <w:r>
              <w:rPr>
                <w:rFonts w:ascii="Times New Roman"/>
                <w:sz w:val="16"/>
              </w:rPr>
              <w:t>DatasetIdentificationInformation,</w:t>
            </w:r>
            <w:r>
              <w:rPr>
                <w:rFonts w:ascii="Times New Roman"/>
                <w:spacing w:val="-11"/>
                <w:sz w:val="16"/>
              </w:rPr>
              <w:t xml:space="preserve"> </w:t>
            </w:r>
            <w:r>
              <w:rPr>
                <w:rFonts w:ascii="Times New Roman"/>
                <w:sz w:val="16"/>
              </w:rPr>
              <w:t>DatasetStructureInformation,</w:t>
            </w:r>
            <w:r>
              <w:rPr>
                <w:rFonts w:ascii="Times New Roman"/>
                <w:spacing w:val="-12"/>
                <w:sz w:val="16"/>
              </w:rPr>
              <w:t xml:space="preserve"> </w:t>
            </w:r>
            <w:r>
              <w:rPr>
                <w:rFonts w:ascii="Times New Roman"/>
                <w:sz w:val="16"/>
              </w:rPr>
              <w:t>MultiPoint,</w:t>
            </w:r>
            <w:r>
              <w:rPr>
                <w:rFonts w:ascii="Times New Roman"/>
                <w:spacing w:val="-12"/>
                <w:sz w:val="16"/>
              </w:rPr>
              <w:t xml:space="preserve"> </w:t>
            </w:r>
            <w:r>
              <w:rPr>
                <w:rFonts w:ascii="Times New Roman"/>
                <w:sz w:val="16"/>
              </w:rPr>
              <w:t>OrientableCurve,</w:t>
            </w:r>
            <w:r>
              <w:rPr>
                <w:rFonts w:ascii="Times New Roman"/>
                <w:spacing w:val="-11"/>
                <w:sz w:val="16"/>
              </w:rPr>
              <w:t xml:space="preserve"> </w:t>
            </w:r>
            <w:r>
              <w:rPr>
                <w:rFonts w:ascii="Times New Roman"/>
                <w:sz w:val="16"/>
              </w:rPr>
              <w:t>Point,</w:t>
            </w:r>
            <w:r>
              <w:rPr>
                <w:rFonts w:ascii="Times New Roman"/>
                <w:spacing w:val="-12"/>
                <w:sz w:val="16"/>
              </w:rPr>
              <w:t xml:space="preserve"> </w:t>
            </w:r>
            <w:r>
              <w:rPr>
                <w:rFonts w:ascii="Times New Roman"/>
                <w:sz w:val="16"/>
              </w:rPr>
              <w:t>Poly-</w:t>
            </w:r>
            <w:r>
              <w:rPr>
                <w:rFonts w:ascii="Times New Roman"/>
                <w:w w:val="99"/>
                <w:sz w:val="16"/>
              </w:rPr>
              <w:t xml:space="preserve"> </w:t>
            </w:r>
            <w:r>
              <w:rPr>
                <w:rFonts w:ascii="Times New Roman"/>
                <w:sz w:val="16"/>
              </w:rPr>
              <w:t>gon,</w:t>
            </w:r>
            <w:r>
              <w:rPr>
                <w:rFonts w:ascii="Times New Roman"/>
                <w:spacing w:val="-7"/>
                <w:sz w:val="16"/>
              </w:rPr>
              <w:t xml:space="preserve"> </w:t>
            </w:r>
            <w:r>
              <w:rPr>
                <w:rFonts w:ascii="Times New Roman"/>
                <w:sz w:val="16"/>
              </w:rPr>
              <w:t>Surface,</w:t>
            </w:r>
            <w:r>
              <w:rPr>
                <w:rFonts w:ascii="Times New Roman"/>
                <w:spacing w:val="-7"/>
                <w:sz w:val="16"/>
              </w:rPr>
              <w:t xml:space="preserve"> </w:t>
            </w:r>
            <w:r>
              <w:rPr>
                <w:rFonts w:ascii="Times New Roman"/>
                <w:sz w:val="16"/>
              </w:rPr>
              <w:t>gml:boundedBy,</w:t>
            </w:r>
            <w:r>
              <w:rPr>
                <w:rFonts w:ascii="Times New Roman"/>
                <w:spacing w:val="-7"/>
                <w:sz w:val="16"/>
              </w:rPr>
              <w:t xml:space="preserve"> </w:t>
            </w:r>
            <w:r>
              <w:rPr>
                <w:rFonts w:ascii="Times New Roman"/>
                <w:sz w:val="16"/>
              </w:rPr>
              <w:t>imember,</w:t>
            </w:r>
            <w:r>
              <w:rPr>
                <w:rFonts w:ascii="Times New Roman"/>
                <w:spacing w:val="-7"/>
                <w:sz w:val="16"/>
              </w:rPr>
              <w:t xml:space="preserve"> </w:t>
            </w:r>
            <w:r>
              <w:rPr>
                <w:rFonts w:ascii="Times New Roman"/>
                <w:sz w:val="16"/>
              </w:rPr>
              <w:t>member</w:t>
            </w:r>
          </w:p>
        </w:tc>
      </w:tr>
      <w:tr w:rsidR="008A4EB6" w14:paraId="6EE33D2D" w14:textId="77777777" w:rsidTr="0002495B">
        <w:trPr>
          <w:trHeight w:hRule="exact" w:val="317"/>
        </w:trPr>
        <w:tc>
          <w:tcPr>
            <w:tcW w:w="1031" w:type="dxa"/>
            <w:vMerge w:val="restart"/>
            <w:tcBorders>
              <w:top w:val="single" w:sz="4" w:space="0" w:color="000000"/>
              <w:left w:val="single" w:sz="4" w:space="0" w:color="000000"/>
              <w:right w:val="single" w:sz="4" w:space="0" w:color="000000"/>
            </w:tcBorders>
          </w:tcPr>
          <w:p w14:paraId="5E473871" w14:textId="77777777" w:rsidR="008A4EB6" w:rsidRDefault="008A4EB6" w:rsidP="0002495B">
            <w:pPr>
              <w:pStyle w:val="TableParagraph"/>
              <w:keepNext/>
              <w:keepLines/>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6D4D3D6F" w14:textId="77777777" w:rsidR="008A4EB6" w:rsidRDefault="008A4EB6" w:rsidP="0002495B">
            <w:pPr>
              <w:pStyle w:val="TableParagraph"/>
              <w:keepNext/>
              <w:keepLines/>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73ACB3A" w14:textId="77777777" w:rsidR="008A4EB6" w:rsidRDefault="008A4EB6" w:rsidP="0002495B">
            <w:pPr>
              <w:pStyle w:val="TableParagraph"/>
              <w:keepNext/>
              <w:keepLines/>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single" w:sz="4" w:space="0" w:color="000000"/>
              <w:right w:val="single" w:sz="4" w:space="0" w:color="000000"/>
            </w:tcBorders>
          </w:tcPr>
          <w:p w14:paraId="35934C4F" w14:textId="77777777" w:rsidR="008A4EB6" w:rsidRDefault="008A4EB6" w:rsidP="0002495B">
            <w:pPr>
              <w:pStyle w:val="TableParagraph"/>
              <w:keepNext/>
              <w:keepLines/>
              <w:spacing w:before="61"/>
              <w:ind w:left="42"/>
              <w:rPr>
                <w:rFonts w:ascii="Times New Roman" w:eastAsia="Times New Roman" w:hAnsi="Times New Roman" w:cs="Times New Roman"/>
                <w:sz w:val="16"/>
                <w:szCs w:val="16"/>
              </w:rPr>
            </w:pPr>
            <w:r>
              <w:rPr>
                <w:rFonts w:ascii="Times New Roman"/>
                <w:b/>
                <w:sz w:val="16"/>
              </w:rPr>
              <w:t>Use</w:t>
            </w:r>
          </w:p>
        </w:tc>
      </w:tr>
      <w:tr w:rsidR="008A4EB6" w14:paraId="0B33E539" w14:textId="77777777" w:rsidTr="0002495B">
        <w:trPr>
          <w:trHeight w:hRule="exact" w:val="285"/>
        </w:trPr>
        <w:tc>
          <w:tcPr>
            <w:tcW w:w="1031" w:type="dxa"/>
            <w:vMerge/>
            <w:tcBorders>
              <w:left w:val="single" w:sz="4" w:space="0" w:color="000000"/>
              <w:right w:val="single" w:sz="4" w:space="0" w:color="000000"/>
            </w:tcBorders>
          </w:tcPr>
          <w:p w14:paraId="1EAED65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460BBB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7E0E309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single" w:sz="4" w:space="0" w:color="000000"/>
              <w:left w:val="single" w:sz="4" w:space="0" w:color="000000"/>
              <w:bottom w:val="single" w:sz="4" w:space="0" w:color="000000"/>
              <w:right w:val="single" w:sz="4" w:space="0" w:color="000000"/>
            </w:tcBorders>
          </w:tcPr>
          <w:p w14:paraId="016B449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6DE2590B" w14:textId="77777777" w:rsidTr="0002495B">
        <w:trPr>
          <w:trHeight w:hRule="exact" w:val="820"/>
        </w:trPr>
        <w:tc>
          <w:tcPr>
            <w:tcW w:w="1031" w:type="dxa"/>
            <w:vMerge/>
            <w:tcBorders>
              <w:left w:val="single" w:sz="4" w:space="0" w:color="000000"/>
              <w:bottom w:val="single" w:sz="4" w:space="0" w:color="000000"/>
              <w:right w:val="single" w:sz="4" w:space="0" w:color="000000"/>
            </w:tcBorders>
          </w:tcPr>
          <w:p w14:paraId="60ED794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15349CB"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43429F34"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018F036D" w14:textId="77777777" w:rsidR="00161FDA" w:rsidRPr="00161FDA" w:rsidRDefault="00161FDA" w:rsidP="00161FDA">
      <w:pPr>
        <w:spacing w:before="0" w:after="0"/>
        <w:rPr>
          <w:rFonts w:eastAsia="Courier New"/>
        </w:rPr>
      </w:pPr>
      <w:bookmarkStart w:id="2043" w:name="Complex_Type_IMemberType"/>
      <w:bookmarkStart w:id="2044" w:name="_bookmark15"/>
      <w:bookmarkEnd w:id="2043"/>
      <w:bookmarkEnd w:id="2044"/>
    </w:p>
    <w:p w14:paraId="60C8FB47"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r w:rsidRPr="004C7014">
        <w:t>IMemberType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708AB7DE"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95CB24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142F2AD4" w14:textId="0CAFAD2D" w:rsidR="008A4EB6" w:rsidRDefault="00000000" w:rsidP="005D41D7">
            <w:pPr>
              <w:pStyle w:val="TableParagraph"/>
              <w:spacing w:before="25"/>
              <w:ind w:left="37"/>
              <w:rPr>
                <w:rFonts w:ascii="Times New Roman" w:eastAsia="Times New Roman" w:hAnsi="Times New Roman" w:cs="Times New Roman"/>
                <w:sz w:val="16"/>
                <w:szCs w:val="16"/>
              </w:rPr>
            </w:pPr>
            <w:hyperlink r:id="rId76">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50338D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4BCA9F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24D185B5"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dataset member S-100 information types</w:t>
            </w:r>
          </w:p>
        </w:tc>
      </w:tr>
      <w:tr w:rsidR="008A4EB6" w14:paraId="571FFA57" w14:textId="77777777" w:rsidTr="005D41D7">
        <w:trPr>
          <w:trHeight w:hRule="exact" w:val="5693"/>
        </w:trPr>
        <w:tc>
          <w:tcPr>
            <w:tcW w:w="1031" w:type="dxa"/>
            <w:tcBorders>
              <w:top w:val="single" w:sz="4" w:space="0" w:color="000000"/>
              <w:left w:val="single" w:sz="4" w:space="0" w:color="000000"/>
              <w:bottom w:val="single" w:sz="4" w:space="0" w:color="000000"/>
              <w:right w:val="single" w:sz="4" w:space="0" w:color="000000"/>
            </w:tcBorders>
          </w:tcPr>
          <w:p w14:paraId="37A8398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5"/>
            <w:tcBorders>
              <w:top w:val="single" w:sz="4" w:space="0" w:color="000000"/>
              <w:left w:val="single" w:sz="4" w:space="0" w:color="000000"/>
              <w:bottom w:val="single" w:sz="4" w:space="0" w:color="000000"/>
              <w:right w:val="single" w:sz="4" w:space="0" w:color="000000"/>
            </w:tcBorders>
          </w:tcPr>
          <w:p w14:paraId="4BB44E21" w14:textId="77777777" w:rsidR="008A4EB6" w:rsidRDefault="008A4EB6" w:rsidP="005D41D7">
            <w:pPr>
              <w:pStyle w:val="TableParagraph"/>
              <w:spacing w:before="4"/>
              <w:rPr>
                <w:rFonts w:ascii="Courier New" w:eastAsia="Courier New" w:hAnsi="Courier New" w:cs="Courier New"/>
                <w:b/>
                <w:bCs/>
                <w:sz w:val="5"/>
                <w:szCs w:val="5"/>
              </w:rPr>
            </w:pPr>
          </w:p>
          <w:p w14:paraId="5F26308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AD7FE51" wp14:editId="7B446B59">
                  <wp:extent cx="4407128" cy="3478244"/>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77" cstate="print"/>
                          <a:stretch>
                            <a:fillRect/>
                          </a:stretch>
                        </pic:blipFill>
                        <pic:spPr>
                          <a:xfrm>
                            <a:off x="0" y="0"/>
                            <a:ext cx="4407128" cy="3478244"/>
                          </a:xfrm>
                          <a:prstGeom prst="rect">
                            <a:avLst/>
                          </a:prstGeom>
                        </pic:spPr>
                      </pic:pic>
                    </a:graphicData>
                  </a:graphic>
                </wp:inline>
              </w:drawing>
            </w:r>
          </w:p>
        </w:tc>
      </w:tr>
      <w:tr w:rsidR="008A4EB6" w14:paraId="3DB71D1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0D3B2E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5482EC7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3957FDD4" w14:textId="77777777" w:rsidTr="005D41D7">
        <w:trPr>
          <w:trHeight w:hRule="exact" w:val="637"/>
        </w:trPr>
        <w:tc>
          <w:tcPr>
            <w:tcW w:w="1031" w:type="dxa"/>
            <w:tcBorders>
              <w:top w:val="single" w:sz="4" w:space="0" w:color="000000"/>
              <w:left w:val="single" w:sz="4" w:space="0" w:color="000000"/>
              <w:bottom w:val="single" w:sz="4" w:space="0" w:color="000000"/>
              <w:right w:val="single" w:sz="4" w:space="0" w:color="000000"/>
            </w:tcBorders>
          </w:tcPr>
          <w:p w14:paraId="34E43B66"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z w:val="16"/>
              </w:rPr>
              <w:t>hierar-</w:t>
            </w:r>
            <w:r>
              <w:rPr>
                <w:rFonts w:ascii="Times New Roman"/>
                <w:spacing w:val="20"/>
                <w:sz w:val="16"/>
              </w:rPr>
              <w:t xml:space="preserve"> </w:t>
            </w:r>
            <w:r>
              <w:rPr>
                <w:rFonts w:ascii="Times New Roman"/>
                <w:sz w:val="16"/>
              </w:rPr>
              <w:t>chy</w:t>
            </w:r>
          </w:p>
        </w:tc>
        <w:tc>
          <w:tcPr>
            <w:tcW w:w="8571" w:type="dxa"/>
            <w:gridSpan w:val="5"/>
            <w:tcBorders>
              <w:top w:val="single" w:sz="4" w:space="0" w:color="000000"/>
              <w:left w:val="single" w:sz="4" w:space="0" w:color="000000"/>
              <w:bottom w:val="single" w:sz="4" w:space="0" w:color="000000"/>
              <w:right w:val="single" w:sz="4" w:space="0" w:color="000000"/>
            </w:tcBorders>
          </w:tcPr>
          <w:p w14:paraId="32C78070" w14:textId="77777777" w:rsidR="008A4EB6" w:rsidRDefault="008A4EB6" w:rsidP="000148EB">
            <w:pPr>
              <w:pStyle w:val="ListParagraph"/>
              <w:widowControl w:val="0"/>
              <w:numPr>
                <w:ilvl w:val="0"/>
                <w:numId w:val="66"/>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gml:AbstractFeatureMemberType</w:t>
            </w:r>
          </w:p>
          <w:p w14:paraId="2A970DFF" w14:textId="77777777" w:rsidR="008A4EB6" w:rsidRDefault="008A4EB6" w:rsidP="005D41D7">
            <w:pPr>
              <w:pStyle w:val="TableParagraph"/>
              <w:spacing w:before="9"/>
              <w:rPr>
                <w:rFonts w:ascii="Courier New" w:eastAsia="Courier New" w:hAnsi="Courier New" w:cs="Courier New"/>
                <w:b/>
                <w:bCs/>
                <w:sz w:val="14"/>
                <w:szCs w:val="14"/>
              </w:rPr>
            </w:pPr>
          </w:p>
          <w:p w14:paraId="0000CA28" w14:textId="77777777" w:rsidR="008A4EB6" w:rsidRDefault="00000000" w:rsidP="000148EB">
            <w:pPr>
              <w:pStyle w:val="ListParagraph"/>
              <w:widowControl w:val="0"/>
              <w:numPr>
                <w:ilvl w:val="1"/>
                <w:numId w:val="66"/>
              </w:numPr>
              <w:tabs>
                <w:tab w:val="left" w:pos="358"/>
              </w:tabs>
              <w:spacing w:before="0" w:after="0" w:line="240" w:lineRule="auto"/>
              <w:jc w:val="left"/>
              <w:rPr>
                <w:rFonts w:ascii="Times New Roman" w:eastAsia="Times New Roman" w:hAnsi="Times New Roman"/>
                <w:sz w:val="16"/>
                <w:szCs w:val="16"/>
              </w:rPr>
            </w:pPr>
            <w:hyperlink w:anchor="_bookmark15" w:history="1">
              <w:r w:rsidR="008A4EB6">
                <w:rPr>
                  <w:rFonts w:ascii="Times New Roman"/>
                  <w:sz w:val="16"/>
                </w:rPr>
                <w:t>IMemberType</w:t>
              </w:r>
            </w:hyperlink>
          </w:p>
        </w:tc>
      </w:tr>
      <w:tr w:rsidR="008A4EB6" w14:paraId="0C015BE7" w14:textId="77777777" w:rsidTr="005D41D7">
        <w:trPr>
          <w:trHeight w:hRule="exact" w:val="364"/>
        </w:trPr>
        <w:tc>
          <w:tcPr>
            <w:tcW w:w="1031" w:type="dxa"/>
            <w:tcBorders>
              <w:top w:val="single" w:sz="4" w:space="0" w:color="000000"/>
              <w:left w:val="single" w:sz="4" w:space="0" w:color="000000"/>
              <w:bottom w:val="single" w:sz="4" w:space="0" w:color="000000"/>
              <w:right w:val="single" w:sz="4" w:space="0" w:color="000000"/>
            </w:tcBorders>
          </w:tcPr>
          <w:p w14:paraId="7FB188AD"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58D55A98"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DatasetType/imember</w:t>
            </w:r>
          </w:p>
        </w:tc>
      </w:tr>
      <w:tr w:rsidR="008A4EB6" w14:paraId="49A18AD2"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B2F68D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54D6A5C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InformationType</w:t>
            </w:r>
          </w:p>
        </w:tc>
      </w:tr>
      <w:tr w:rsidR="008A4EB6" w14:paraId="41CBE6F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5576C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15E9B4D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InformationType</w:t>
            </w:r>
          </w:p>
        </w:tc>
      </w:tr>
      <w:tr w:rsidR="008A4EB6" w14:paraId="6C5D284B" w14:textId="77777777" w:rsidTr="00661F2F">
        <w:trPr>
          <w:trHeight w:hRule="exact" w:val="317"/>
        </w:trPr>
        <w:tc>
          <w:tcPr>
            <w:tcW w:w="1031" w:type="dxa"/>
            <w:vMerge w:val="restart"/>
            <w:tcBorders>
              <w:top w:val="single" w:sz="4" w:space="0" w:color="000000"/>
              <w:left w:val="single" w:sz="4" w:space="0" w:color="000000"/>
              <w:right w:val="single" w:sz="4" w:space="0" w:color="000000"/>
            </w:tcBorders>
          </w:tcPr>
          <w:p w14:paraId="4667539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04FD9501"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0F4A0B1A"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26989FB7"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833FCF5"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0D7C15CE" w14:textId="77777777" w:rsidR="008A4EB6" w:rsidRDefault="008A4EB6" w:rsidP="005D41D7"/>
        </w:tc>
      </w:tr>
      <w:tr w:rsidR="008A4EB6" w14:paraId="26D10A2E" w14:textId="77777777" w:rsidTr="00661F2F">
        <w:trPr>
          <w:trHeight w:hRule="exact" w:val="287"/>
        </w:trPr>
        <w:tc>
          <w:tcPr>
            <w:tcW w:w="1031" w:type="dxa"/>
            <w:vMerge/>
            <w:tcBorders>
              <w:left w:val="single" w:sz="4" w:space="0" w:color="000000"/>
              <w:right w:val="single" w:sz="4" w:space="0" w:color="000000"/>
            </w:tcBorders>
          </w:tcPr>
          <w:p w14:paraId="4CDFC8B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02518D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6A368E3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single" w:sz="4" w:space="0" w:color="000000"/>
              <w:left w:val="single" w:sz="4" w:space="0" w:color="000000"/>
              <w:bottom w:val="nil"/>
              <w:right w:val="single" w:sz="4" w:space="0" w:color="000000"/>
            </w:tcBorders>
          </w:tcPr>
          <w:p w14:paraId="49FB21A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42471B0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3CE48BB9" w14:textId="77777777" w:rsidR="008A4EB6" w:rsidRDefault="008A4EB6" w:rsidP="005D41D7"/>
        </w:tc>
      </w:tr>
      <w:tr w:rsidR="008A4EB6" w14:paraId="363A6F77" w14:textId="77777777" w:rsidTr="005D41D7">
        <w:trPr>
          <w:trHeight w:hRule="exact" w:val="282"/>
        </w:trPr>
        <w:tc>
          <w:tcPr>
            <w:tcW w:w="1031" w:type="dxa"/>
            <w:vMerge/>
            <w:tcBorders>
              <w:left w:val="single" w:sz="4" w:space="0" w:color="000000"/>
              <w:right w:val="single" w:sz="4" w:space="0" w:color="000000"/>
            </w:tcBorders>
          </w:tcPr>
          <w:p w14:paraId="3C80559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226125C7"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03F3108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1ECE88C1" w14:textId="77777777" w:rsidR="008A4EB6" w:rsidRDefault="008A4EB6" w:rsidP="005D41D7">
            <w:pPr>
              <w:pStyle w:val="TableParagraph"/>
              <w:spacing w:before="27"/>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746108E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9A0BB33" w14:textId="77777777" w:rsidR="008A4EB6" w:rsidRDefault="008A4EB6" w:rsidP="005D41D7"/>
        </w:tc>
      </w:tr>
      <w:tr w:rsidR="008A4EB6" w14:paraId="4DD2E955" w14:textId="77777777" w:rsidTr="005D41D7">
        <w:trPr>
          <w:trHeight w:hRule="exact" w:val="277"/>
        </w:trPr>
        <w:tc>
          <w:tcPr>
            <w:tcW w:w="1031" w:type="dxa"/>
            <w:vMerge/>
            <w:tcBorders>
              <w:left w:val="single" w:sz="4" w:space="0" w:color="000000"/>
              <w:right w:val="single" w:sz="4" w:space="0" w:color="000000"/>
            </w:tcBorders>
          </w:tcPr>
          <w:p w14:paraId="7AD2FD3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B48669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7395943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C62D8A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71DF84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3CB6AF4" w14:textId="77777777" w:rsidR="008A4EB6" w:rsidRDefault="008A4EB6" w:rsidP="005D41D7"/>
        </w:tc>
      </w:tr>
      <w:tr w:rsidR="008A4EB6" w14:paraId="732529B9" w14:textId="77777777" w:rsidTr="005D41D7">
        <w:trPr>
          <w:trHeight w:hRule="exact" w:val="282"/>
        </w:trPr>
        <w:tc>
          <w:tcPr>
            <w:tcW w:w="1031" w:type="dxa"/>
            <w:vMerge/>
            <w:tcBorders>
              <w:left w:val="single" w:sz="4" w:space="0" w:color="000000"/>
              <w:right w:val="single" w:sz="4" w:space="0" w:color="000000"/>
            </w:tcBorders>
          </w:tcPr>
          <w:p w14:paraId="2F4E41C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83EA90A"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46E7C97C"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4529869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51E3CC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40F89C5" w14:textId="77777777" w:rsidR="008A4EB6" w:rsidRDefault="008A4EB6" w:rsidP="005D41D7"/>
        </w:tc>
      </w:tr>
      <w:tr w:rsidR="008A4EB6" w14:paraId="41E4A1F5" w14:textId="77777777" w:rsidTr="005D41D7">
        <w:trPr>
          <w:trHeight w:hRule="exact" w:val="287"/>
        </w:trPr>
        <w:tc>
          <w:tcPr>
            <w:tcW w:w="1031" w:type="dxa"/>
            <w:vMerge/>
            <w:tcBorders>
              <w:left w:val="single" w:sz="4" w:space="0" w:color="000000"/>
              <w:right w:val="single" w:sz="4" w:space="0" w:color="000000"/>
            </w:tcBorders>
          </w:tcPr>
          <w:p w14:paraId="73BE924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0FE48D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663D4FF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5931E4A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A1D319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04F2D4" w14:textId="77777777" w:rsidR="008A4EB6" w:rsidRDefault="008A4EB6" w:rsidP="005D41D7"/>
        </w:tc>
      </w:tr>
      <w:tr w:rsidR="008A4EB6" w14:paraId="08A5C4F0" w14:textId="77777777" w:rsidTr="005D41D7">
        <w:trPr>
          <w:trHeight w:hRule="exact" w:val="282"/>
        </w:trPr>
        <w:tc>
          <w:tcPr>
            <w:tcW w:w="1031" w:type="dxa"/>
            <w:vMerge/>
            <w:tcBorders>
              <w:left w:val="single" w:sz="4" w:space="0" w:color="000000"/>
              <w:right w:val="single" w:sz="4" w:space="0" w:color="000000"/>
            </w:tcBorders>
          </w:tcPr>
          <w:p w14:paraId="7B26000E"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BDD00E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6879C7B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22F05B5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9EC6BC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F0597B" w14:textId="77777777" w:rsidR="008A4EB6" w:rsidRDefault="008A4EB6" w:rsidP="005D41D7"/>
        </w:tc>
      </w:tr>
      <w:tr w:rsidR="008A4EB6" w14:paraId="196F60FA" w14:textId="77777777" w:rsidTr="00661F2F">
        <w:trPr>
          <w:trHeight w:hRule="exact" w:val="279"/>
        </w:trPr>
        <w:tc>
          <w:tcPr>
            <w:tcW w:w="1031" w:type="dxa"/>
            <w:vMerge/>
            <w:tcBorders>
              <w:left w:val="single" w:sz="4" w:space="0" w:color="000000"/>
              <w:bottom w:val="single" w:sz="4" w:space="0" w:color="000000"/>
              <w:right w:val="single" w:sz="4" w:space="0" w:color="000000"/>
            </w:tcBorders>
          </w:tcPr>
          <w:p w14:paraId="5A80EB6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ED39B7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36FF33C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single" w:sz="4" w:space="0" w:color="000000"/>
              <w:right w:val="single" w:sz="4" w:space="0" w:color="000000"/>
            </w:tcBorders>
          </w:tcPr>
          <w:p w14:paraId="7771A7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5E2F8237"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FA35E8E" w14:textId="77777777" w:rsidR="008A4EB6" w:rsidRDefault="008A4EB6" w:rsidP="005D41D7"/>
        </w:tc>
      </w:tr>
      <w:tr w:rsidR="008A4EB6" w14:paraId="6E7D031F" w14:textId="77777777" w:rsidTr="00661F2F">
        <w:trPr>
          <w:trHeight w:hRule="exact" w:val="275"/>
        </w:trPr>
        <w:tc>
          <w:tcPr>
            <w:tcW w:w="1031" w:type="dxa"/>
            <w:vMerge w:val="restart"/>
            <w:tcBorders>
              <w:top w:val="single" w:sz="4" w:space="0" w:color="000000"/>
              <w:left w:val="single" w:sz="4" w:space="0" w:color="000000"/>
              <w:bottom w:val="single" w:sz="4" w:space="0" w:color="000000"/>
              <w:right w:val="single" w:sz="4" w:space="0" w:color="000000"/>
            </w:tcBorders>
          </w:tcPr>
          <w:p w14:paraId="60E8262B" w14:textId="77777777" w:rsidR="008A4EB6" w:rsidRDefault="008A4EB6" w:rsidP="00661F2F">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450D272C" w14:textId="77777777" w:rsidR="008A4EB6" w:rsidRDefault="008A4EB6" w:rsidP="00661F2F">
            <w:pPr>
              <w:pStyle w:val="TableParagraph"/>
              <w:keepNext/>
              <w:keepLines/>
              <w:spacing w:before="23"/>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24A49DE0"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5A495A83" w14:textId="77777777" w:rsidR="008A4EB6" w:rsidRDefault="008A4EB6" w:rsidP="00661F2F">
            <w:pPr>
              <w:pStyle w:val="TableParagraph"/>
              <w:keepNext/>
              <w:keepLines/>
              <w:tabs>
                <w:tab w:val="left" w:pos="1456"/>
              </w:tabs>
              <w:spacing w:before="23"/>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B224003"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FE868E" w14:textId="77777777" w:rsidR="008A4EB6" w:rsidRDefault="008A4EB6" w:rsidP="00661F2F">
            <w:pPr>
              <w:keepNext/>
              <w:keepLines/>
            </w:pPr>
          </w:p>
        </w:tc>
      </w:tr>
      <w:tr w:rsidR="008A4EB6" w14:paraId="2D6AEC5A" w14:textId="77777777" w:rsidTr="00661F2F">
        <w:trPr>
          <w:trHeight w:hRule="exact" w:val="282"/>
        </w:trPr>
        <w:tc>
          <w:tcPr>
            <w:tcW w:w="1031" w:type="dxa"/>
            <w:vMerge/>
            <w:tcBorders>
              <w:top w:val="single" w:sz="4" w:space="0" w:color="000000"/>
              <w:left w:val="single" w:sz="4" w:space="0" w:color="000000"/>
              <w:right w:val="single" w:sz="4" w:space="0" w:color="000000"/>
            </w:tcBorders>
          </w:tcPr>
          <w:p w14:paraId="4CEDC11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8162AF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657AE66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single" w:sz="4" w:space="0" w:color="000000"/>
              <w:left w:val="single" w:sz="4" w:space="0" w:color="000000"/>
              <w:bottom w:val="nil"/>
              <w:right w:val="single" w:sz="4" w:space="0" w:color="000000"/>
            </w:tcBorders>
          </w:tcPr>
          <w:p w14:paraId="36E5B8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25DF85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B21DEBF" w14:textId="77777777" w:rsidR="008A4EB6" w:rsidRDefault="008A4EB6" w:rsidP="005D41D7"/>
        </w:tc>
      </w:tr>
      <w:tr w:rsidR="008A4EB6" w14:paraId="000AAB1E"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79F9FD8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68107A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1F0F6E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2E03A73E"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D33D402"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8592C71" w14:textId="77777777" w:rsidR="008A4EB6" w:rsidRDefault="008A4EB6" w:rsidP="005D41D7"/>
        </w:tc>
      </w:tr>
    </w:tbl>
    <w:p w14:paraId="34535CFD" w14:textId="77777777" w:rsidR="008A4EB6" w:rsidRPr="00661F2F" w:rsidRDefault="008A4EB6" w:rsidP="00661F2F">
      <w:pPr>
        <w:spacing w:before="0" w:after="0"/>
        <w:rPr>
          <w:rFonts w:eastAsia="Courier New"/>
        </w:rPr>
      </w:pPr>
    </w:p>
    <w:p w14:paraId="49957BF0" w14:textId="77777777" w:rsidR="008A4EB6" w:rsidRDefault="008A4EB6" w:rsidP="00716349">
      <w:pPr>
        <w:pStyle w:val="Annex-Heading3"/>
      </w:pPr>
      <w:bookmarkStart w:id="2045" w:name="Complex_Type_MemberType"/>
      <w:bookmarkStart w:id="2046" w:name="_bookmark16"/>
      <w:bookmarkEnd w:id="2045"/>
      <w:bookmarkEnd w:id="2046"/>
      <w:r>
        <w:rPr>
          <w:w w:val="105"/>
        </w:rPr>
        <w:t>Complex</w:t>
      </w:r>
      <w:r>
        <w:rPr>
          <w:spacing w:val="-24"/>
          <w:w w:val="105"/>
        </w:rPr>
        <w:t xml:space="preserve"> </w:t>
      </w:r>
      <w:r>
        <w:rPr>
          <w:spacing w:val="-5"/>
          <w:w w:val="105"/>
        </w:rPr>
        <w:t>Type</w:t>
      </w:r>
      <w:r>
        <w:rPr>
          <w:spacing w:val="-24"/>
          <w:w w:val="105"/>
        </w:rPr>
        <w:t xml:space="preserve"> — </w:t>
      </w:r>
      <w:r>
        <w:rPr>
          <w:w w:val="105"/>
        </w:rPr>
        <w:t>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38392610"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6C08A8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238ECC1C" w14:textId="4A93601A" w:rsidR="008A4EB6" w:rsidRDefault="00000000" w:rsidP="005D41D7">
            <w:pPr>
              <w:pStyle w:val="TableParagraph"/>
              <w:spacing w:before="25"/>
              <w:ind w:left="37"/>
              <w:rPr>
                <w:rFonts w:ascii="Times New Roman" w:eastAsia="Times New Roman" w:hAnsi="Times New Roman" w:cs="Times New Roman"/>
                <w:sz w:val="16"/>
                <w:szCs w:val="16"/>
              </w:rPr>
            </w:pPr>
            <w:hyperlink r:id="rId78">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463663"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376102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63556D12"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dataset member</w:t>
            </w:r>
          </w:p>
        </w:tc>
      </w:tr>
      <w:tr w:rsidR="008A4EB6" w14:paraId="614318C8" w14:textId="77777777" w:rsidTr="005D41D7">
        <w:trPr>
          <w:trHeight w:hRule="exact" w:val="6006"/>
        </w:trPr>
        <w:tc>
          <w:tcPr>
            <w:tcW w:w="1031" w:type="dxa"/>
            <w:tcBorders>
              <w:top w:val="single" w:sz="4" w:space="0" w:color="000000"/>
              <w:left w:val="single" w:sz="4" w:space="0" w:color="000000"/>
              <w:bottom w:val="single" w:sz="4" w:space="0" w:color="000000"/>
              <w:right w:val="single" w:sz="4" w:space="0" w:color="000000"/>
            </w:tcBorders>
          </w:tcPr>
          <w:p w14:paraId="23A14E8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lastRenderedPageBreak/>
              <w:t>Diagram</w:t>
            </w:r>
          </w:p>
          <w:p w14:paraId="7E4F6836" w14:textId="77777777" w:rsidR="008A4EB6" w:rsidRDefault="008A4EB6" w:rsidP="005D41D7">
            <w:pPr>
              <w:pStyle w:val="TableParagraph"/>
              <w:rPr>
                <w:rFonts w:ascii="Courier New" w:eastAsia="Courier New" w:hAnsi="Courier New" w:cs="Courier New"/>
                <w:b/>
                <w:bCs/>
                <w:sz w:val="16"/>
                <w:szCs w:val="16"/>
              </w:rPr>
            </w:pPr>
          </w:p>
          <w:p w14:paraId="475DDC86" w14:textId="77777777" w:rsidR="008A4EB6" w:rsidRDefault="008A4EB6" w:rsidP="005D41D7">
            <w:pPr>
              <w:pStyle w:val="TableParagraph"/>
              <w:rPr>
                <w:rFonts w:ascii="Courier New" w:eastAsia="Courier New" w:hAnsi="Courier New" w:cs="Courier New"/>
                <w:b/>
                <w:bCs/>
                <w:sz w:val="16"/>
                <w:szCs w:val="16"/>
              </w:rPr>
            </w:pPr>
          </w:p>
          <w:p w14:paraId="76E1D2B9" w14:textId="77777777" w:rsidR="008A4EB6" w:rsidRDefault="008A4EB6" w:rsidP="005D41D7">
            <w:pPr>
              <w:pStyle w:val="TableParagraph"/>
              <w:rPr>
                <w:rFonts w:ascii="Courier New" w:eastAsia="Courier New" w:hAnsi="Courier New" w:cs="Courier New"/>
                <w:b/>
                <w:bCs/>
                <w:sz w:val="16"/>
                <w:szCs w:val="16"/>
              </w:rPr>
            </w:pPr>
          </w:p>
          <w:p w14:paraId="505DFF70" w14:textId="77777777" w:rsidR="008A4EB6" w:rsidRDefault="008A4EB6" w:rsidP="005D41D7">
            <w:pPr>
              <w:pStyle w:val="TableParagraph"/>
              <w:rPr>
                <w:rFonts w:ascii="Courier New" w:eastAsia="Courier New" w:hAnsi="Courier New" w:cs="Courier New"/>
                <w:b/>
                <w:bCs/>
                <w:sz w:val="16"/>
                <w:szCs w:val="16"/>
              </w:rPr>
            </w:pPr>
          </w:p>
          <w:p w14:paraId="411D4BD2" w14:textId="77777777" w:rsidR="008A4EB6" w:rsidRDefault="008A4EB6" w:rsidP="005D41D7">
            <w:pPr>
              <w:pStyle w:val="TableParagraph"/>
              <w:rPr>
                <w:rFonts w:ascii="Courier New" w:eastAsia="Courier New" w:hAnsi="Courier New" w:cs="Courier New"/>
                <w:b/>
                <w:bCs/>
                <w:sz w:val="16"/>
                <w:szCs w:val="16"/>
              </w:rPr>
            </w:pPr>
          </w:p>
          <w:p w14:paraId="1BF292DB" w14:textId="77777777" w:rsidR="008A4EB6" w:rsidRDefault="008A4EB6" w:rsidP="005D41D7">
            <w:pPr>
              <w:pStyle w:val="TableParagraph"/>
              <w:rPr>
                <w:rFonts w:ascii="Courier New" w:eastAsia="Courier New" w:hAnsi="Courier New" w:cs="Courier New"/>
                <w:b/>
                <w:bCs/>
                <w:sz w:val="16"/>
                <w:szCs w:val="16"/>
              </w:rPr>
            </w:pPr>
          </w:p>
          <w:p w14:paraId="43F88DB0" w14:textId="77777777" w:rsidR="008A4EB6" w:rsidRDefault="008A4EB6" w:rsidP="005D41D7">
            <w:pPr>
              <w:pStyle w:val="TableParagraph"/>
              <w:rPr>
                <w:rFonts w:ascii="Courier New" w:eastAsia="Courier New" w:hAnsi="Courier New" w:cs="Courier New"/>
                <w:b/>
                <w:bCs/>
                <w:sz w:val="16"/>
                <w:szCs w:val="16"/>
              </w:rPr>
            </w:pPr>
          </w:p>
          <w:p w14:paraId="31606045" w14:textId="77777777" w:rsidR="008A4EB6" w:rsidRDefault="008A4EB6" w:rsidP="005D41D7">
            <w:pPr>
              <w:pStyle w:val="TableParagraph"/>
              <w:rPr>
                <w:rFonts w:ascii="Courier New" w:eastAsia="Courier New" w:hAnsi="Courier New" w:cs="Courier New"/>
                <w:b/>
                <w:bCs/>
                <w:sz w:val="16"/>
                <w:szCs w:val="16"/>
              </w:rPr>
            </w:pPr>
          </w:p>
          <w:p w14:paraId="595A0DE8" w14:textId="77777777" w:rsidR="008A4EB6" w:rsidRDefault="008A4EB6" w:rsidP="005D41D7">
            <w:pPr>
              <w:pStyle w:val="TableParagraph"/>
              <w:rPr>
                <w:rFonts w:ascii="Courier New" w:eastAsia="Courier New" w:hAnsi="Courier New" w:cs="Courier New"/>
                <w:b/>
                <w:bCs/>
                <w:sz w:val="16"/>
                <w:szCs w:val="16"/>
              </w:rPr>
            </w:pPr>
          </w:p>
          <w:p w14:paraId="6ED46B20" w14:textId="77777777" w:rsidR="008A4EB6" w:rsidRDefault="008A4EB6" w:rsidP="005D41D7">
            <w:pPr>
              <w:pStyle w:val="TableParagraph"/>
              <w:rPr>
                <w:rFonts w:ascii="Courier New" w:eastAsia="Courier New" w:hAnsi="Courier New" w:cs="Courier New"/>
                <w:b/>
                <w:bCs/>
                <w:sz w:val="16"/>
                <w:szCs w:val="16"/>
              </w:rPr>
            </w:pPr>
          </w:p>
          <w:p w14:paraId="661E8F67" w14:textId="77777777" w:rsidR="008A4EB6" w:rsidRDefault="008A4EB6" w:rsidP="005D41D7">
            <w:pPr>
              <w:pStyle w:val="TableParagraph"/>
              <w:rPr>
                <w:rFonts w:ascii="Courier New" w:eastAsia="Courier New" w:hAnsi="Courier New" w:cs="Courier New"/>
                <w:b/>
                <w:bCs/>
                <w:sz w:val="16"/>
                <w:szCs w:val="16"/>
              </w:rPr>
            </w:pPr>
          </w:p>
          <w:p w14:paraId="3D704819" w14:textId="77777777" w:rsidR="008A4EB6" w:rsidRDefault="008A4EB6" w:rsidP="005D41D7">
            <w:pPr>
              <w:pStyle w:val="TableParagraph"/>
              <w:rPr>
                <w:rFonts w:ascii="Courier New" w:eastAsia="Courier New" w:hAnsi="Courier New" w:cs="Courier New"/>
                <w:b/>
                <w:bCs/>
                <w:sz w:val="16"/>
                <w:szCs w:val="16"/>
              </w:rPr>
            </w:pPr>
          </w:p>
          <w:p w14:paraId="178AAD38" w14:textId="77777777" w:rsidR="008A4EB6" w:rsidRDefault="008A4EB6" w:rsidP="005D41D7">
            <w:pPr>
              <w:pStyle w:val="TableParagraph"/>
              <w:rPr>
                <w:rFonts w:ascii="Courier New" w:eastAsia="Courier New" w:hAnsi="Courier New" w:cs="Courier New"/>
                <w:b/>
                <w:bCs/>
                <w:sz w:val="16"/>
                <w:szCs w:val="16"/>
              </w:rPr>
            </w:pPr>
          </w:p>
          <w:p w14:paraId="3E23F16B" w14:textId="77777777" w:rsidR="008A4EB6" w:rsidRDefault="008A4EB6" w:rsidP="005D41D7">
            <w:pPr>
              <w:pStyle w:val="TableParagraph"/>
              <w:rPr>
                <w:rFonts w:ascii="Courier New" w:eastAsia="Courier New" w:hAnsi="Courier New" w:cs="Courier New"/>
                <w:b/>
                <w:bCs/>
                <w:sz w:val="16"/>
                <w:szCs w:val="16"/>
              </w:rPr>
            </w:pPr>
          </w:p>
          <w:p w14:paraId="03F178EE" w14:textId="77777777" w:rsidR="008A4EB6" w:rsidRDefault="008A4EB6" w:rsidP="005D41D7">
            <w:pPr>
              <w:pStyle w:val="TableParagraph"/>
              <w:rPr>
                <w:rFonts w:ascii="Courier New" w:eastAsia="Courier New" w:hAnsi="Courier New" w:cs="Courier New"/>
                <w:b/>
                <w:bCs/>
                <w:sz w:val="16"/>
                <w:szCs w:val="16"/>
              </w:rPr>
            </w:pPr>
          </w:p>
          <w:p w14:paraId="61B8FAE1" w14:textId="77777777" w:rsidR="008A4EB6" w:rsidRDefault="008A4EB6" w:rsidP="005D41D7">
            <w:pPr>
              <w:pStyle w:val="TableParagraph"/>
              <w:rPr>
                <w:rFonts w:ascii="Courier New" w:eastAsia="Courier New" w:hAnsi="Courier New" w:cs="Courier New"/>
                <w:b/>
                <w:bCs/>
                <w:sz w:val="16"/>
                <w:szCs w:val="16"/>
              </w:rPr>
            </w:pPr>
          </w:p>
          <w:p w14:paraId="107D8154" w14:textId="77777777" w:rsidR="008A4EB6" w:rsidRDefault="008A4EB6" w:rsidP="005D41D7">
            <w:pPr>
              <w:pStyle w:val="TableParagraph"/>
              <w:rPr>
                <w:rFonts w:ascii="Courier New" w:eastAsia="Courier New" w:hAnsi="Courier New" w:cs="Courier New"/>
                <w:b/>
                <w:bCs/>
                <w:sz w:val="16"/>
                <w:szCs w:val="16"/>
              </w:rPr>
            </w:pPr>
          </w:p>
          <w:p w14:paraId="39D72319" w14:textId="77777777" w:rsidR="008A4EB6" w:rsidRDefault="008A4EB6" w:rsidP="005D41D7">
            <w:pPr>
              <w:pStyle w:val="TableParagraph"/>
              <w:rPr>
                <w:rFonts w:ascii="Courier New" w:eastAsia="Courier New" w:hAnsi="Courier New" w:cs="Courier New"/>
                <w:b/>
                <w:bCs/>
                <w:sz w:val="16"/>
                <w:szCs w:val="16"/>
              </w:rPr>
            </w:pPr>
          </w:p>
          <w:p w14:paraId="0D6A36AC" w14:textId="77777777" w:rsidR="008A4EB6" w:rsidRDefault="008A4EB6" w:rsidP="005D41D7">
            <w:pPr>
              <w:pStyle w:val="TableParagraph"/>
              <w:rPr>
                <w:rFonts w:ascii="Courier New" w:eastAsia="Courier New" w:hAnsi="Courier New" w:cs="Courier New"/>
                <w:b/>
                <w:bCs/>
                <w:sz w:val="16"/>
                <w:szCs w:val="16"/>
              </w:rPr>
            </w:pPr>
          </w:p>
          <w:p w14:paraId="3EC02DFD" w14:textId="77777777" w:rsidR="008A4EB6" w:rsidRDefault="008A4EB6" w:rsidP="005D41D7">
            <w:pPr>
              <w:pStyle w:val="TableParagraph"/>
              <w:rPr>
                <w:rFonts w:ascii="Courier New" w:eastAsia="Courier New" w:hAnsi="Courier New" w:cs="Courier New"/>
                <w:b/>
                <w:bCs/>
                <w:sz w:val="16"/>
                <w:szCs w:val="16"/>
              </w:rPr>
            </w:pPr>
          </w:p>
          <w:p w14:paraId="6DB12404" w14:textId="77777777" w:rsidR="008A4EB6" w:rsidRDefault="008A4EB6" w:rsidP="005D41D7">
            <w:pPr>
              <w:pStyle w:val="TableParagraph"/>
              <w:rPr>
                <w:rFonts w:ascii="Courier New" w:eastAsia="Courier New" w:hAnsi="Courier New" w:cs="Courier New"/>
                <w:b/>
                <w:bCs/>
                <w:sz w:val="16"/>
                <w:szCs w:val="16"/>
              </w:rPr>
            </w:pPr>
          </w:p>
          <w:p w14:paraId="3FBF96E1" w14:textId="77777777" w:rsidR="008A4EB6" w:rsidRDefault="008A4EB6" w:rsidP="005D41D7">
            <w:pPr>
              <w:pStyle w:val="TableParagraph"/>
              <w:rPr>
                <w:rFonts w:ascii="Courier New" w:eastAsia="Courier New" w:hAnsi="Courier New" w:cs="Courier New"/>
                <w:b/>
                <w:bCs/>
                <w:sz w:val="16"/>
                <w:szCs w:val="16"/>
              </w:rPr>
            </w:pPr>
          </w:p>
          <w:p w14:paraId="340BFF18" w14:textId="77777777" w:rsidR="008A4EB6" w:rsidRDefault="008A4EB6" w:rsidP="005D41D7">
            <w:pPr>
              <w:pStyle w:val="TableParagraph"/>
              <w:rPr>
                <w:rFonts w:ascii="Courier New" w:eastAsia="Courier New" w:hAnsi="Courier New" w:cs="Courier New"/>
                <w:b/>
                <w:bCs/>
                <w:sz w:val="16"/>
                <w:szCs w:val="16"/>
              </w:rPr>
            </w:pPr>
          </w:p>
          <w:p w14:paraId="4B460EE4" w14:textId="77777777" w:rsidR="008A4EB6" w:rsidRDefault="008A4EB6" w:rsidP="005D41D7">
            <w:pPr>
              <w:pStyle w:val="TableParagraph"/>
              <w:rPr>
                <w:rFonts w:ascii="Courier New" w:eastAsia="Courier New" w:hAnsi="Courier New" w:cs="Courier New"/>
                <w:b/>
                <w:bCs/>
                <w:sz w:val="16"/>
                <w:szCs w:val="16"/>
              </w:rPr>
            </w:pPr>
          </w:p>
          <w:p w14:paraId="59B60C21" w14:textId="77777777" w:rsidR="008A4EB6" w:rsidRDefault="008A4EB6" w:rsidP="005D41D7">
            <w:pPr>
              <w:pStyle w:val="TableParagraph"/>
              <w:rPr>
                <w:rFonts w:ascii="Courier New" w:eastAsia="Courier New" w:hAnsi="Courier New" w:cs="Courier New"/>
                <w:b/>
                <w:bCs/>
                <w:sz w:val="16"/>
                <w:szCs w:val="16"/>
              </w:rPr>
            </w:pPr>
          </w:p>
          <w:p w14:paraId="37FC3CE2" w14:textId="77777777" w:rsidR="008A4EB6" w:rsidRDefault="008A4EB6" w:rsidP="005D41D7">
            <w:pPr>
              <w:pStyle w:val="TableParagraph"/>
              <w:rPr>
                <w:rFonts w:ascii="Courier New" w:eastAsia="Courier New" w:hAnsi="Courier New" w:cs="Courier New"/>
                <w:b/>
                <w:bCs/>
                <w:sz w:val="16"/>
                <w:szCs w:val="16"/>
              </w:rPr>
            </w:pPr>
          </w:p>
          <w:p w14:paraId="62B87D58" w14:textId="77777777" w:rsidR="008A4EB6" w:rsidRDefault="008A4EB6" w:rsidP="005D41D7">
            <w:pPr>
              <w:pStyle w:val="TableParagraph"/>
              <w:rPr>
                <w:rFonts w:ascii="Courier New" w:eastAsia="Courier New" w:hAnsi="Courier New" w:cs="Courier New"/>
                <w:b/>
                <w:bCs/>
                <w:sz w:val="16"/>
                <w:szCs w:val="16"/>
              </w:rPr>
            </w:pPr>
          </w:p>
          <w:p w14:paraId="5AAD919A" w14:textId="77777777" w:rsidR="008A4EB6" w:rsidRDefault="008A4EB6" w:rsidP="005D41D7">
            <w:pPr>
              <w:pStyle w:val="TableParagraph"/>
              <w:rPr>
                <w:rFonts w:ascii="Courier New" w:eastAsia="Courier New" w:hAnsi="Courier New" w:cs="Courier New"/>
                <w:b/>
                <w:bCs/>
                <w:sz w:val="16"/>
                <w:szCs w:val="16"/>
              </w:rPr>
            </w:pPr>
          </w:p>
          <w:p w14:paraId="4FB7ABB8" w14:textId="77777777" w:rsidR="008A4EB6" w:rsidRDefault="008A4EB6" w:rsidP="005D41D7">
            <w:pPr>
              <w:pStyle w:val="TableParagraph"/>
              <w:rPr>
                <w:rFonts w:ascii="Courier New" w:eastAsia="Courier New" w:hAnsi="Courier New" w:cs="Courier New"/>
                <w:b/>
                <w:bCs/>
                <w:sz w:val="16"/>
                <w:szCs w:val="16"/>
              </w:rPr>
            </w:pPr>
          </w:p>
          <w:p w14:paraId="54438576" w14:textId="77777777" w:rsidR="008A4EB6" w:rsidRDefault="008A4EB6" w:rsidP="005D41D7">
            <w:pPr>
              <w:pStyle w:val="TableParagraph"/>
              <w:rPr>
                <w:rFonts w:ascii="Courier New" w:eastAsia="Courier New" w:hAnsi="Courier New" w:cs="Courier New"/>
                <w:b/>
                <w:bCs/>
                <w:sz w:val="16"/>
                <w:szCs w:val="16"/>
              </w:rPr>
            </w:pPr>
          </w:p>
          <w:p w14:paraId="3D63F4FB" w14:textId="77777777" w:rsidR="008A4EB6" w:rsidRDefault="008A4EB6" w:rsidP="005D41D7">
            <w:pPr>
              <w:pStyle w:val="TableParagraph"/>
              <w:spacing w:before="9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3EBA175A" w14:textId="77777777" w:rsidR="008A4EB6" w:rsidRDefault="008A4EB6" w:rsidP="005D41D7">
            <w:pPr>
              <w:pStyle w:val="TableParagraph"/>
              <w:spacing w:before="9"/>
              <w:rPr>
                <w:rFonts w:ascii="Courier New" w:eastAsia="Courier New" w:hAnsi="Courier New" w:cs="Courier New"/>
                <w:b/>
                <w:bCs/>
                <w:sz w:val="5"/>
                <w:szCs w:val="5"/>
              </w:rPr>
            </w:pPr>
          </w:p>
          <w:p w14:paraId="041EAD31"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0AD73457" wp14:editId="7CFF9C95">
                  <wp:extent cx="4487419" cy="3556254"/>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79" cstate="print"/>
                          <a:stretch>
                            <a:fillRect/>
                          </a:stretch>
                        </pic:blipFill>
                        <pic:spPr>
                          <a:xfrm>
                            <a:off x="0" y="0"/>
                            <a:ext cx="4487419" cy="3556254"/>
                          </a:xfrm>
                          <a:prstGeom prst="rect">
                            <a:avLst/>
                          </a:prstGeom>
                        </pic:spPr>
                      </pic:pic>
                    </a:graphicData>
                  </a:graphic>
                </wp:inline>
              </w:drawing>
            </w:r>
          </w:p>
          <w:p w14:paraId="27E6EDF2" w14:textId="77777777" w:rsidR="008A4EB6" w:rsidRDefault="008A4EB6" w:rsidP="005D41D7">
            <w:pPr>
              <w:pStyle w:val="TableParagraph"/>
              <w:spacing w:before="79"/>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5D30D71A" w14:textId="77777777" w:rsidTr="005D41D7">
        <w:trPr>
          <w:trHeight w:hRule="exact" w:val="634"/>
        </w:trPr>
        <w:tc>
          <w:tcPr>
            <w:tcW w:w="1031" w:type="dxa"/>
            <w:tcBorders>
              <w:top w:val="single" w:sz="4" w:space="0" w:color="000000"/>
              <w:left w:val="single" w:sz="4" w:space="0" w:color="000000"/>
              <w:bottom w:val="single" w:sz="4" w:space="0" w:color="000000"/>
              <w:right w:val="single" w:sz="4" w:space="0" w:color="000000"/>
            </w:tcBorders>
          </w:tcPr>
          <w:p w14:paraId="661A8F83"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5"/>
            <w:tcBorders>
              <w:top w:val="single" w:sz="4" w:space="0" w:color="000000"/>
              <w:left w:val="single" w:sz="4" w:space="0" w:color="000000"/>
              <w:bottom w:val="single" w:sz="4" w:space="0" w:color="000000"/>
              <w:right w:val="single" w:sz="4" w:space="0" w:color="000000"/>
            </w:tcBorders>
          </w:tcPr>
          <w:p w14:paraId="24009325" w14:textId="77777777" w:rsidR="008A4EB6" w:rsidRDefault="008A4EB6" w:rsidP="000148EB">
            <w:pPr>
              <w:pStyle w:val="ListParagraph"/>
              <w:widowControl w:val="0"/>
              <w:numPr>
                <w:ilvl w:val="0"/>
                <w:numId w:val="67"/>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gml:AbstractFeatureMemberType</w:t>
            </w:r>
          </w:p>
          <w:p w14:paraId="4519C443" w14:textId="77777777" w:rsidR="008A4EB6" w:rsidRDefault="008A4EB6" w:rsidP="005D41D7">
            <w:pPr>
              <w:pStyle w:val="TableParagraph"/>
              <w:spacing w:before="9"/>
              <w:rPr>
                <w:rFonts w:ascii="Courier New" w:eastAsia="Courier New" w:hAnsi="Courier New" w:cs="Courier New"/>
                <w:b/>
                <w:bCs/>
                <w:sz w:val="14"/>
                <w:szCs w:val="14"/>
              </w:rPr>
            </w:pPr>
          </w:p>
          <w:p w14:paraId="088B25AB" w14:textId="77777777" w:rsidR="008A4EB6" w:rsidRDefault="00000000" w:rsidP="000148EB">
            <w:pPr>
              <w:pStyle w:val="ListParagraph"/>
              <w:widowControl w:val="0"/>
              <w:numPr>
                <w:ilvl w:val="1"/>
                <w:numId w:val="67"/>
              </w:numPr>
              <w:tabs>
                <w:tab w:val="left" w:pos="358"/>
              </w:tabs>
              <w:spacing w:before="0" w:after="0" w:line="240" w:lineRule="auto"/>
              <w:jc w:val="left"/>
              <w:rPr>
                <w:rFonts w:ascii="Times New Roman" w:eastAsia="Times New Roman" w:hAnsi="Times New Roman"/>
                <w:sz w:val="16"/>
                <w:szCs w:val="16"/>
              </w:rPr>
            </w:pPr>
            <w:hyperlink w:anchor="_bookmark16" w:history="1">
              <w:r w:rsidR="008A4EB6">
                <w:rPr>
                  <w:rFonts w:ascii="Times New Roman"/>
                  <w:sz w:val="16"/>
                </w:rPr>
                <w:t>MemberType</w:t>
              </w:r>
            </w:hyperlink>
          </w:p>
        </w:tc>
      </w:tr>
      <w:tr w:rsidR="008A4EB6" w14:paraId="2674FCA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35B8F35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135B0900"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DatasetType/member</w:t>
            </w:r>
          </w:p>
        </w:tc>
      </w:tr>
      <w:tr w:rsidR="008A4EB6" w14:paraId="35D4F16A"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10E2AB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478AE08A"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365AC503"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53E3CD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7FB0A29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056F1A0D"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5344E0A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46A407B"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B3866CE"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nil"/>
              <w:right w:val="single" w:sz="4" w:space="0" w:color="000000"/>
            </w:tcBorders>
          </w:tcPr>
          <w:p w14:paraId="4DCCC88C"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4368949"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3D9AF8" w14:textId="77777777" w:rsidR="008A4EB6" w:rsidRDefault="008A4EB6" w:rsidP="005D41D7"/>
        </w:tc>
      </w:tr>
      <w:tr w:rsidR="008A4EB6" w14:paraId="1707701B" w14:textId="77777777" w:rsidTr="005D41D7">
        <w:trPr>
          <w:trHeight w:hRule="exact" w:val="277"/>
        </w:trPr>
        <w:tc>
          <w:tcPr>
            <w:tcW w:w="1031" w:type="dxa"/>
            <w:vMerge/>
            <w:tcBorders>
              <w:left w:val="single" w:sz="4" w:space="0" w:color="000000"/>
              <w:right w:val="single" w:sz="4" w:space="0" w:color="000000"/>
            </w:tcBorders>
          </w:tcPr>
          <w:p w14:paraId="1247253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E6C57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2D6D2CE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nil"/>
              <w:left w:val="single" w:sz="4" w:space="0" w:color="000000"/>
              <w:bottom w:val="nil"/>
              <w:right w:val="single" w:sz="4" w:space="0" w:color="000000"/>
            </w:tcBorders>
          </w:tcPr>
          <w:p w14:paraId="50600FE0"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04DF78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1A1E49F1" w14:textId="77777777" w:rsidR="008A4EB6" w:rsidRDefault="008A4EB6" w:rsidP="005D41D7"/>
        </w:tc>
      </w:tr>
      <w:tr w:rsidR="008A4EB6" w14:paraId="2CE57639" w14:textId="77777777" w:rsidTr="005D41D7">
        <w:trPr>
          <w:trHeight w:hRule="exact" w:val="287"/>
        </w:trPr>
        <w:tc>
          <w:tcPr>
            <w:tcW w:w="1031" w:type="dxa"/>
            <w:vMerge/>
            <w:tcBorders>
              <w:left w:val="single" w:sz="4" w:space="0" w:color="000000"/>
              <w:right w:val="single" w:sz="4" w:space="0" w:color="000000"/>
            </w:tcBorders>
          </w:tcPr>
          <w:p w14:paraId="13646F3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F0B3553"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3C09684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4FF31FD3" w14:textId="77777777" w:rsidR="008A4EB6" w:rsidRDefault="008A4EB6" w:rsidP="005D41D7">
            <w:pPr>
              <w:pStyle w:val="TableParagraph"/>
              <w:spacing w:before="32"/>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3D18B0E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74854AD" w14:textId="77777777" w:rsidR="008A4EB6" w:rsidRDefault="008A4EB6" w:rsidP="005D41D7"/>
        </w:tc>
      </w:tr>
      <w:tr w:rsidR="008A4EB6" w14:paraId="3AA0C0E8" w14:textId="77777777" w:rsidTr="005D41D7">
        <w:trPr>
          <w:trHeight w:hRule="exact" w:val="277"/>
        </w:trPr>
        <w:tc>
          <w:tcPr>
            <w:tcW w:w="1031" w:type="dxa"/>
            <w:vMerge/>
            <w:tcBorders>
              <w:left w:val="single" w:sz="4" w:space="0" w:color="000000"/>
              <w:right w:val="single" w:sz="4" w:space="0" w:color="000000"/>
            </w:tcBorders>
          </w:tcPr>
          <w:p w14:paraId="79F52878"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D1E7389"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244336F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1A1A18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0BE065D"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5070D94" w14:textId="77777777" w:rsidR="008A4EB6" w:rsidRDefault="008A4EB6" w:rsidP="005D41D7"/>
        </w:tc>
      </w:tr>
      <w:tr w:rsidR="008A4EB6" w14:paraId="114E82D1" w14:textId="77777777" w:rsidTr="005D41D7">
        <w:trPr>
          <w:trHeight w:hRule="exact" w:val="287"/>
        </w:trPr>
        <w:tc>
          <w:tcPr>
            <w:tcW w:w="1031" w:type="dxa"/>
            <w:vMerge/>
            <w:tcBorders>
              <w:left w:val="single" w:sz="4" w:space="0" w:color="000000"/>
              <w:right w:val="single" w:sz="4" w:space="0" w:color="000000"/>
            </w:tcBorders>
          </w:tcPr>
          <w:p w14:paraId="44154B7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FFCDD22"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22BC577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2E7347B8"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793242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2DDC801" w14:textId="77777777" w:rsidR="008A4EB6" w:rsidRDefault="008A4EB6" w:rsidP="005D41D7"/>
        </w:tc>
      </w:tr>
      <w:tr w:rsidR="008A4EB6" w14:paraId="7C603152" w14:textId="77777777" w:rsidTr="005D41D7">
        <w:trPr>
          <w:trHeight w:hRule="exact" w:val="282"/>
        </w:trPr>
        <w:tc>
          <w:tcPr>
            <w:tcW w:w="1031" w:type="dxa"/>
            <w:vMerge/>
            <w:tcBorders>
              <w:left w:val="single" w:sz="4" w:space="0" w:color="000000"/>
              <w:right w:val="single" w:sz="4" w:space="0" w:color="000000"/>
            </w:tcBorders>
          </w:tcPr>
          <w:p w14:paraId="0BFD451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E50B14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48AD47B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3AA5BC75"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33BA11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19F6E89" w14:textId="77777777" w:rsidR="008A4EB6" w:rsidRDefault="008A4EB6" w:rsidP="005D41D7"/>
        </w:tc>
      </w:tr>
      <w:tr w:rsidR="008A4EB6" w14:paraId="6FDDEB22" w14:textId="77777777" w:rsidTr="005D41D7">
        <w:trPr>
          <w:trHeight w:hRule="exact" w:val="277"/>
        </w:trPr>
        <w:tc>
          <w:tcPr>
            <w:tcW w:w="1031" w:type="dxa"/>
            <w:vMerge/>
            <w:tcBorders>
              <w:left w:val="single" w:sz="4" w:space="0" w:color="000000"/>
              <w:right w:val="single" w:sz="4" w:space="0" w:color="000000"/>
            </w:tcBorders>
          </w:tcPr>
          <w:p w14:paraId="1151066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C709CAC"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3737763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65BEB5A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04CB9AA"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A7B8659" w14:textId="77777777" w:rsidR="008A4EB6" w:rsidRDefault="008A4EB6" w:rsidP="005D41D7"/>
        </w:tc>
      </w:tr>
      <w:tr w:rsidR="008A4EB6" w14:paraId="22B119B2" w14:textId="77777777" w:rsidTr="005D41D7">
        <w:trPr>
          <w:trHeight w:hRule="exact" w:val="287"/>
        </w:trPr>
        <w:tc>
          <w:tcPr>
            <w:tcW w:w="1031" w:type="dxa"/>
            <w:vMerge/>
            <w:tcBorders>
              <w:left w:val="single" w:sz="4" w:space="0" w:color="000000"/>
              <w:right w:val="single" w:sz="4" w:space="0" w:color="000000"/>
            </w:tcBorders>
          </w:tcPr>
          <w:p w14:paraId="2F925949"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C78089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43EE056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nil"/>
              <w:right w:val="single" w:sz="4" w:space="0" w:color="000000"/>
            </w:tcBorders>
          </w:tcPr>
          <w:p w14:paraId="1D52595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B3A7A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D842CA3" w14:textId="77777777" w:rsidR="008A4EB6" w:rsidRDefault="008A4EB6" w:rsidP="005D41D7"/>
        </w:tc>
      </w:tr>
      <w:tr w:rsidR="008A4EB6" w14:paraId="5B4C4992" w14:textId="77777777" w:rsidTr="005D41D7">
        <w:trPr>
          <w:trHeight w:hRule="exact" w:val="277"/>
        </w:trPr>
        <w:tc>
          <w:tcPr>
            <w:tcW w:w="1031" w:type="dxa"/>
            <w:vMerge/>
            <w:tcBorders>
              <w:left w:val="single" w:sz="4" w:space="0" w:color="000000"/>
              <w:right w:val="single" w:sz="4" w:space="0" w:color="000000"/>
            </w:tcBorders>
          </w:tcPr>
          <w:p w14:paraId="7F338924"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7213538"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50038B0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nil"/>
              <w:left w:val="single" w:sz="4" w:space="0" w:color="000000"/>
              <w:bottom w:val="nil"/>
              <w:right w:val="single" w:sz="4" w:space="0" w:color="000000"/>
            </w:tcBorders>
          </w:tcPr>
          <w:p w14:paraId="32F92B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C02566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0B85973" w14:textId="77777777" w:rsidR="008A4EB6" w:rsidRDefault="008A4EB6" w:rsidP="005D41D7"/>
        </w:tc>
      </w:tr>
      <w:tr w:rsidR="008A4EB6" w14:paraId="17AA7EEF"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18AF5A1B"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A207F2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6BBA9744"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7049E9F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EA16FB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2468D60" w14:textId="77777777" w:rsidR="008A4EB6" w:rsidRDefault="008A4EB6" w:rsidP="005D41D7"/>
        </w:tc>
      </w:tr>
    </w:tbl>
    <w:p w14:paraId="02D44F66" w14:textId="77777777" w:rsidR="008A4EB6" w:rsidRDefault="008A4EB6" w:rsidP="008A4EB6">
      <w:pPr>
        <w:spacing w:before="6"/>
        <w:rPr>
          <w:rFonts w:ascii="Courier New" w:eastAsia="Courier New" w:hAnsi="Courier New" w:cs="Courier New"/>
          <w:b/>
          <w:bCs/>
          <w:sz w:val="8"/>
          <w:szCs w:val="8"/>
        </w:rPr>
      </w:pPr>
    </w:p>
    <w:p w14:paraId="25F6B4DA" w14:textId="77777777" w:rsidR="008A4EB6" w:rsidRDefault="008A4EB6" w:rsidP="008A4EB6">
      <w:pPr>
        <w:rPr>
          <w:rFonts w:eastAsia="MS Mincho" w:cs="Arial"/>
          <w:b/>
          <w:bCs/>
          <w:color w:val="000000"/>
          <w:sz w:val="24"/>
          <w:szCs w:val="20"/>
          <w:lang w:val="en-GB" w:eastAsia="ja-JP"/>
        </w:rPr>
      </w:pPr>
      <w:bookmarkStart w:id="2047" w:name="Complex_Type_GenericFeatureType"/>
      <w:bookmarkStart w:id="2048" w:name="_bookmark17"/>
      <w:bookmarkEnd w:id="2047"/>
      <w:bookmarkEnd w:id="2048"/>
      <w:r>
        <w:br w:type="page"/>
      </w:r>
    </w:p>
    <w:p w14:paraId="0484DCE7" w14:textId="77777777" w:rsidR="008A4EB6" w:rsidRDefault="008A4EB6" w:rsidP="00716349">
      <w:pPr>
        <w:pStyle w:val="Annex-Heading3"/>
        <w:rPr>
          <w:rFonts w:eastAsia="Courier New" w:hAnsi="Courier New" w:cs="Courier New"/>
          <w:szCs w:val="21"/>
        </w:rPr>
      </w:pPr>
      <w:r>
        <w:lastRenderedPageBreak/>
        <w:t>Complex</w:t>
      </w:r>
      <w:r>
        <w:rPr>
          <w:spacing w:val="-21"/>
        </w:rPr>
        <w:t xml:space="preserve"> </w:t>
      </w:r>
      <w:r>
        <w:rPr>
          <w:spacing w:val="-5"/>
        </w:rPr>
        <w:t>Type</w:t>
      </w:r>
      <w:r>
        <w:rPr>
          <w:spacing w:val="-20"/>
        </w:rPr>
        <w:t xml:space="preserve"> — </w:t>
      </w:r>
      <w:r>
        <w:t>GenericFeatureType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04761E" w14:paraId="645FB36A" w14:textId="77777777" w:rsidTr="00672BF6">
        <w:trPr>
          <w:trHeight w:val="284"/>
        </w:trPr>
        <w:tc>
          <w:tcPr>
            <w:tcW w:w="1031" w:type="dxa"/>
            <w:tcBorders>
              <w:top w:val="single" w:sz="4" w:space="0" w:color="000000"/>
              <w:left w:val="single" w:sz="4" w:space="0" w:color="000000"/>
              <w:bottom w:val="single" w:sz="4" w:space="0" w:color="000000"/>
              <w:right w:val="single" w:sz="4" w:space="0" w:color="000000"/>
            </w:tcBorders>
          </w:tcPr>
          <w:p w14:paraId="3E0760BF" w14:textId="515BD389" w:rsidR="0004761E" w:rsidRDefault="00672BF6" w:rsidP="00672BF6">
            <w:pPr>
              <w:pStyle w:val="TableParagraph"/>
              <w:spacing w:before="25"/>
              <w:ind w:left="40"/>
              <w:rPr>
                <w:rFonts w:ascii="Times New Roman"/>
                <w:sz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C174931" w14:textId="12DAAD99" w:rsidR="0004761E" w:rsidRDefault="00000000" w:rsidP="00CD1EC1">
            <w:pPr>
              <w:pStyle w:val="TableParagraph"/>
              <w:spacing w:before="25"/>
              <w:ind w:left="40"/>
              <w:rPr>
                <w:rFonts w:ascii="Courier New" w:eastAsia="Courier New" w:hAnsi="Courier New" w:cs="Courier New"/>
                <w:b/>
                <w:bCs/>
                <w:sz w:val="5"/>
                <w:szCs w:val="5"/>
              </w:rPr>
            </w:pPr>
            <w:hyperlink r:id="rId80">
              <w:r w:rsidR="00672BF6">
                <w:rPr>
                  <w:rFonts w:ascii="Times New Roman"/>
                  <w:sz w:val="16"/>
                </w:rPr>
                <w:t>http://www.iho.int/</w:t>
              </w:r>
              <w:r w:rsidR="00A31A5F">
                <w:rPr>
                  <w:rFonts w:ascii="Times New Roman"/>
                  <w:sz w:val="16"/>
                </w:rPr>
                <w:t>S129</w:t>
              </w:r>
              <w:r w:rsidR="00672BF6">
                <w:rPr>
                  <w:rFonts w:ascii="Times New Roman"/>
                  <w:sz w:val="16"/>
                </w:rPr>
                <w:t>/gml/cs0/0.1</w:t>
              </w:r>
            </w:hyperlink>
          </w:p>
        </w:tc>
      </w:tr>
      <w:tr w:rsidR="008A4EB6" w14:paraId="5361118E" w14:textId="77777777" w:rsidTr="00672BF6">
        <w:trPr>
          <w:trHeight w:hRule="exact" w:val="7206"/>
        </w:trPr>
        <w:tc>
          <w:tcPr>
            <w:tcW w:w="1031" w:type="dxa"/>
            <w:tcBorders>
              <w:top w:val="nil"/>
              <w:left w:val="single" w:sz="4" w:space="0" w:color="000000"/>
              <w:bottom w:val="single" w:sz="4" w:space="0" w:color="000000"/>
              <w:right w:val="single" w:sz="4" w:space="0" w:color="000000"/>
            </w:tcBorders>
          </w:tcPr>
          <w:p w14:paraId="47D59FF3"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nil"/>
              <w:left w:val="single" w:sz="4" w:space="0" w:color="000000"/>
              <w:bottom w:val="single" w:sz="4" w:space="0" w:color="000000"/>
              <w:right w:val="single" w:sz="4" w:space="0" w:color="000000"/>
            </w:tcBorders>
          </w:tcPr>
          <w:p w14:paraId="69660C82" w14:textId="77777777" w:rsidR="008A4EB6" w:rsidRDefault="008A4EB6" w:rsidP="005D41D7">
            <w:pPr>
              <w:pStyle w:val="TableParagraph"/>
              <w:spacing w:before="7"/>
              <w:rPr>
                <w:rFonts w:ascii="Courier New" w:eastAsia="Courier New" w:hAnsi="Courier New" w:cs="Courier New"/>
                <w:b/>
                <w:bCs/>
                <w:sz w:val="5"/>
                <w:szCs w:val="5"/>
              </w:rPr>
            </w:pPr>
          </w:p>
          <w:p w14:paraId="0AFAD24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775BCA8" wp14:editId="7AD37D6D">
                  <wp:extent cx="4474851" cy="4500562"/>
                  <wp:effectExtent l="0" t="0" r="0" b="0"/>
                  <wp:docPr id="5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81" cstate="print"/>
                          <a:stretch>
                            <a:fillRect/>
                          </a:stretch>
                        </pic:blipFill>
                        <pic:spPr>
                          <a:xfrm>
                            <a:off x="0" y="0"/>
                            <a:ext cx="4474851" cy="4500562"/>
                          </a:xfrm>
                          <a:prstGeom prst="rect">
                            <a:avLst/>
                          </a:prstGeom>
                        </pic:spPr>
                      </pic:pic>
                    </a:graphicData>
                  </a:graphic>
                </wp:inline>
              </w:drawing>
            </w:r>
          </w:p>
        </w:tc>
      </w:tr>
      <w:tr w:rsidR="008A4EB6" w14:paraId="2F31650B" w14:textId="77777777" w:rsidTr="00672BF6">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DEB5DC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5979C2C2"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2006110E" w14:textId="77777777" w:rsidTr="00672BF6">
        <w:trPr>
          <w:trHeight w:hRule="exact" w:val="1338"/>
        </w:trPr>
        <w:tc>
          <w:tcPr>
            <w:tcW w:w="1031" w:type="dxa"/>
            <w:tcBorders>
              <w:top w:val="single" w:sz="4" w:space="0" w:color="000000"/>
              <w:left w:val="single" w:sz="4" w:space="0" w:color="000000"/>
              <w:bottom w:val="single" w:sz="4" w:space="0" w:color="000000"/>
              <w:right w:val="single" w:sz="4" w:space="0" w:color="000000"/>
            </w:tcBorders>
          </w:tcPr>
          <w:p w14:paraId="14FE254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74E9A754" w14:textId="77777777" w:rsidR="008A4EB6" w:rsidRDefault="008A4EB6" w:rsidP="000148EB">
            <w:pPr>
              <w:pStyle w:val="ListParagraph"/>
              <w:widowControl w:val="0"/>
              <w:numPr>
                <w:ilvl w:val="0"/>
                <w:numId w:val="68"/>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42C52FBC" w14:textId="77777777" w:rsidR="008A4EB6" w:rsidRDefault="008A4EB6" w:rsidP="005D41D7">
            <w:pPr>
              <w:pStyle w:val="TableParagraph"/>
              <w:spacing w:before="9"/>
              <w:rPr>
                <w:rFonts w:ascii="Courier New" w:eastAsia="Courier New" w:hAnsi="Courier New" w:cs="Courier New"/>
                <w:b/>
                <w:bCs/>
                <w:sz w:val="14"/>
                <w:szCs w:val="14"/>
              </w:rPr>
            </w:pPr>
          </w:p>
          <w:p w14:paraId="21C520A2" w14:textId="77777777" w:rsidR="008A4EB6" w:rsidRDefault="008A4EB6" w:rsidP="000148EB">
            <w:pPr>
              <w:pStyle w:val="ListParagraph"/>
              <w:widowControl w:val="0"/>
              <w:numPr>
                <w:ilvl w:val="1"/>
                <w:numId w:val="68"/>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2819875" w14:textId="77777777" w:rsidR="008A4EB6" w:rsidRDefault="008A4EB6" w:rsidP="005D41D7">
            <w:pPr>
              <w:pStyle w:val="TableParagraph"/>
              <w:spacing w:before="9"/>
              <w:rPr>
                <w:rFonts w:ascii="Courier New" w:eastAsia="Courier New" w:hAnsi="Courier New" w:cs="Courier New"/>
                <w:b/>
                <w:bCs/>
                <w:sz w:val="14"/>
                <w:szCs w:val="14"/>
              </w:rPr>
            </w:pPr>
          </w:p>
          <w:p w14:paraId="60C27D6B" w14:textId="77777777" w:rsidR="008A4EB6" w:rsidRDefault="008A4EB6" w:rsidP="000148EB">
            <w:pPr>
              <w:pStyle w:val="ListParagraph"/>
              <w:widowControl w:val="0"/>
              <w:numPr>
                <w:ilvl w:val="2"/>
                <w:numId w:val="68"/>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0526590" w14:textId="77777777" w:rsidR="008A4EB6" w:rsidRDefault="008A4EB6" w:rsidP="005D41D7">
            <w:pPr>
              <w:pStyle w:val="TableParagraph"/>
              <w:spacing w:before="9"/>
              <w:rPr>
                <w:rFonts w:ascii="Courier New" w:eastAsia="Courier New" w:hAnsi="Courier New" w:cs="Courier New"/>
                <w:b/>
                <w:bCs/>
                <w:sz w:val="14"/>
                <w:szCs w:val="14"/>
              </w:rPr>
            </w:pPr>
          </w:p>
          <w:p w14:paraId="140F0A2D" w14:textId="77777777" w:rsidR="008A4EB6" w:rsidRDefault="00000000" w:rsidP="000148EB">
            <w:pPr>
              <w:pStyle w:val="ListParagraph"/>
              <w:widowControl w:val="0"/>
              <w:numPr>
                <w:ilvl w:val="3"/>
                <w:numId w:val="68"/>
              </w:numPr>
              <w:tabs>
                <w:tab w:val="num" w:pos="360"/>
                <w:tab w:val="left" w:pos="678"/>
              </w:tabs>
              <w:spacing w:before="0" w:after="0" w:line="240" w:lineRule="auto"/>
              <w:jc w:val="left"/>
              <w:rPr>
                <w:rFonts w:ascii="Times New Roman" w:eastAsia="Times New Roman" w:hAnsi="Times New Roman"/>
                <w:sz w:val="16"/>
                <w:szCs w:val="16"/>
              </w:rPr>
            </w:pPr>
            <w:hyperlink w:anchor="_bookmark17" w:history="1">
              <w:r w:rsidR="008A4EB6">
                <w:rPr>
                  <w:rFonts w:ascii="Times New Roman"/>
                  <w:sz w:val="16"/>
                </w:rPr>
                <w:t>GenericFeatureType</w:t>
              </w:r>
            </w:hyperlink>
          </w:p>
        </w:tc>
      </w:tr>
      <w:tr w:rsidR="008A4EB6" w14:paraId="76A9DF37" w14:textId="77777777" w:rsidTr="00672BF6">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23C8FC1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07C9696" w14:textId="77777777"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 ANY</w:t>
            </w:r>
            <w:r>
              <w:rPr>
                <w:rFonts w:ascii="Times New Roman"/>
                <w:spacing w:val="-5"/>
                <w:sz w:val="16"/>
              </w:rPr>
              <w:t xml:space="preserve"> </w:t>
            </w:r>
            <w:r>
              <w:rPr>
                <w:rFonts w:ascii="Times New Roman"/>
                <w:sz w:val="16"/>
              </w:rPr>
              <w:t>element</w:t>
            </w:r>
            <w:r>
              <w:rPr>
                <w:rFonts w:ascii="Times New Roman"/>
                <w:spacing w:val="-5"/>
                <w:sz w:val="16"/>
              </w:rPr>
              <w:t xml:space="preserve"> </w:t>
            </w:r>
            <w:r>
              <w:rPr>
                <w:rFonts w:ascii="Times New Roman"/>
                <w:sz w:val="16"/>
              </w:rPr>
              <w:t>from</w:t>
            </w:r>
            <w:r>
              <w:rPr>
                <w:rFonts w:ascii="Times New Roman"/>
                <w:spacing w:val="-5"/>
                <w:sz w:val="16"/>
              </w:rPr>
              <w:t xml:space="preserve"> </w:t>
            </w:r>
            <w:r>
              <w:rPr>
                <w:rFonts w:ascii="Times New Roman"/>
                <w:sz w:val="16"/>
              </w:rPr>
              <w:t>LOCAL</w:t>
            </w:r>
            <w:r>
              <w:rPr>
                <w:rFonts w:ascii="Times New Roman"/>
                <w:spacing w:val="-4"/>
                <w:sz w:val="16"/>
              </w:rPr>
              <w:t xml:space="preserve"> </w:t>
            </w:r>
            <w:r>
              <w:rPr>
                <w:rFonts w:ascii="Times New Roman"/>
                <w:sz w:val="16"/>
              </w:rPr>
              <w:t>namespace</w:t>
            </w:r>
            <w:r>
              <w:rPr>
                <w:rFonts w:ascii="Times New Roman"/>
                <w:spacing w:val="-5"/>
                <w:sz w:val="16"/>
              </w:rPr>
              <w:t xml:space="preserve"> </w:t>
            </w:r>
            <w:r>
              <w:rPr>
                <w:rFonts w:ascii="Times New Roman"/>
                <w:sz w:val="16"/>
              </w:rPr>
              <w:t>'No</w:t>
            </w:r>
            <w:r>
              <w:rPr>
                <w:rFonts w:ascii="Times New Roman"/>
                <w:spacing w:val="-5"/>
                <w:sz w:val="16"/>
              </w:rPr>
              <w:t xml:space="preserve"> </w:t>
            </w:r>
            <w:r>
              <w:rPr>
                <w:rFonts w:ascii="Times New Roman"/>
                <w:sz w:val="16"/>
              </w:rPr>
              <w:t>Namespace'</w:t>
            </w:r>
          </w:p>
        </w:tc>
      </w:tr>
      <w:tr w:rsidR="008A4EB6" w14:paraId="516EEBF9" w14:textId="77777777" w:rsidTr="00672BF6">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DE5426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0F3077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2FD1D918" w14:textId="77777777" w:rsidTr="00672BF6">
        <w:trPr>
          <w:trHeight w:hRule="exact" w:val="327"/>
        </w:trPr>
        <w:tc>
          <w:tcPr>
            <w:tcW w:w="1031" w:type="dxa"/>
            <w:vMerge w:val="restart"/>
            <w:tcBorders>
              <w:top w:val="single" w:sz="4" w:space="0" w:color="000000"/>
              <w:left w:val="single" w:sz="4" w:space="0" w:color="000000"/>
              <w:right w:val="single" w:sz="4" w:space="0" w:color="000000"/>
            </w:tcBorders>
          </w:tcPr>
          <w:p w14:paraId="275F868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6B89F12"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3BB2797"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7DEAB29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B0A9FEF" w14:textId="77777777" w:rsidTr="00672BF6">
        <w:trPr>
          <w:trHeight w:hRule="exact" w:val="282"/>
        </w:trPr>
        <w:tc>
          <w:tcPr>
            <w:tcW w:w="1031" w:type="dxa"/>
            <w:vMerge/>
            <w:tcBorders>
              <w:left w:val="single" w:sz="4" w:space="0" w:color="000000"/>
              <w:right w:val="single" w:sz="4" w:space="0" w:color="000000"/>
            </w:tcBorders>
          </w:tcPr>
          <w:p w14:paraId="208234F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E372A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56DBA4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3D8FA71C"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415AF5D" w14:textId="77777777" w:rsidTr="00672BF6">
        <w:trPr>
          <w:trHeight w:hRule="exact" w:val="781"/>
        </w:trPr>
        <w:tc>
          <w:tcPr>
            <w:tcW w:w="1031" w:type="dxa"/>
            <w:vMerge/>
            <w:tcBorders>
              <w:left w:val="single" w:sz="4" w:space="0" w:color="000000"/>
              <w:bottom w:val="single" w:sz="4" w:space="0" w:color="000000"/>
              <w:right w:val="single" w:sz="4" w:space="0" w:color="000000"/>
            </w:tcBorders>
          </w:tcPr>
          <w:p w14:paraId="71A6679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7E10EE8"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3005A848"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F5817E" w14:textId="77777777" w:rsidR="008A4EB6" w:rsidRDefault="008A4EB6" w:rsidP="008A4EB6">
      <w:pPr>
        <w:rPr>
          <w:rFonts w:eastAsia="MS Mincho" w:cs="Arial"/>
          <w:b/>
          <w:bCs/>
          <w:color w:val="000000"/>
          <w:sz w:val="24"/>
          <w:lang w:val="en-GB" w:eastAsia="ja-JP"/>
        </w:rPr>
      </w:pPr>
      <w:bookmarkStart w:id="2049" w:name="Simple_Type(s)"/>
      <w:bookmarkStart w:id="2050" w:name="_bookmark18"/>
      <w:bookmarkEnd w:id="2049"/>
      <w:bookmarkEnd w:id="2050"/>
      <w:r>
        <w:br w:type="page"/>
      </w:r>
    </w:p>
    <w:p w14:paraId="1B75782C" w14:textId="77777777" w:rsidR="008A4EB6" w:rsidRDefault="008A4EB6" w:rsidP="00B3435A">
      <w:pPr>
        <w:pStyle w:val="Annexheader-level2"/>
      </w:pPr>
      <w:bookmarkStart w:id="2051" w:name="_Toc516368"/>
      <w:bookmarkStart w:id="2052" w:name="_Toc127463884"/>
      <w:bookmarkStart w:id="2053" w:name="_Toc128125510"/>
      <w:bookmarkStart w:id="2054" w:name="_Toc141176292"/>
      <w:bookmarkStart w:id="2055" w:name="_Toc141176457"/>
      <w:bookmarkStart w:id="2056" w:name="_Toc141177089"/>
      <w:bookmarkStart w:id="2057" w:name="_Toc150177963"/>
      <w:r w:rsidRPr="004C7014">
        <w:lastRenderedPageBreak/>
        <w:t>Simple Type(s</w:t>
      </w:r>
      <w:r>
        <w:rPr>
          <w:spacing w:val="-3"/>
        </w:rPr>
        <w:t>)</w:t>
      </w:r>
      <w:bookmarkEnd w:id="2051"/>
      <w:bookmarkEnd w:id="2052"/>
      <w:bookmarkEnd w:id="2053"/>
      <w:bookmarkEnd w:id="2054"/>
      <w:bookmarkEnd w:id="2055"/>
      <w:bookmarkEnd w:id="2056"/>
      <w:bookmarkEnd w:id="2057"/>
    </w:p>
    <w:p w14:paraId="048FE8B6" w14:textId="77777777" w:rsidR="008A4EB6" w:rsidRDefault="008A4EB6" w:rsidP="00716349">
      <w:pPr>
        <w:pStyle w:val="Annex-Heading3"/>
      </w:pPr>
      <w:bookmarkStart w:id="2058" w:name="Simple_Type_underKeelClearancePurposeTyp"/>
      <w:bookmarkStart w:id="2059" w:name="_bookmark19"/>
      <w:bookmarkEnd w:id="2058"/>
      <w:bookmarkEnd w:id="2059"/>
      <w:r>
        <w:t xml:space="preserve">Simple </w:t>
      </w:r>
      <w:r>
        <w:rPr>
          <w:spacing w:val="-4"/>
        </w:rPr>
        <w:t>Type</w:t>
      </w:r>
      <w:r>
        <w:t xml:space="preserve"> —</w:t>
      </w:r>
      <w:r>
        <w:rPr>
          <w:spacing w:val="23"/>
        </w:rPr>
        <w:t xml:space="preserve"> </w:t>
      </w:r>
      <w:r>
        <w:t>underKeelClearancePurpose</w:t>
      </w:r>
      <w:del w:id="2060" w:author="Jason Rhee" w:date="2024-07-03T17:33:00Z" w16du:dateUtc="2024-07-03T07:33:00Z">
        <w:r w:rsidDel="004825A4">
          <w:delText>Type</w:delText>
        </w:r>
      </w:del>
      <w:r>
        <w:t>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1617"/>
        <w:gridCol w:w="1819"/>
        <w:gridCol w:w="5135"/>
      </w:tblGrid>
      <w:tr w:rsidR="008A4EB6" w14:paraId="480C5FDD" w14:textId="77777777" w:rsidTr="00CD1EC1">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500736DE"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FD0CB19" w14:textId="6A428C7D" w:rsidR="008A4EB6" w:rsidRDefault="00000000" w:rsidP="005D41D7">
            <w:pPr>
              <w:pStyle w:val="TableParagraph"/>
              <w:spacing w:before="25"/>
              <w:ind w:left="37"/>
              <w:rPr>
                <w:rFonts w:ascii="Times New Roman" w:eastAsia="Times New Roman" w:hAnsi="Times New Roman" w:cs="Times New Roman"/>
                <w:sz w:val="16"/>
                <w:szCs w:val="16"/>
              </w:rPr>
            </w:pPr>
            <w:hyperlink r:id="rId82">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83888B4"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DC67CB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62AAA994"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The relevant phase of a UKC passage plan</w:t>
            </w:r>
          </w:p>
        </w:tc>
      </w:tr>
      <w:tr w:rsidR="008A4EB6" w14:paraId="6892D19D" w14:textId="77777777" w:rsidTr="00CD1EC1">
        <w:trPr>
          <w:trHeight w:hRule="exact" w:val="1102"/>
        </w:trPr>
        <w:tc>
          <w:tcPr>
            <w:tcW w:w="1031" w:type="dxa"/>
            <w:tcBorders>
              <w:top w:val="single" w:sz="4" w:space="0" w:color="000000"/>
              <w:left w:val="single" w:sz="4" w:space="0" w:color="000000"/>
              <w:bottom w:val="single" w:sz="4" w:space="0" w:color="000000"/>
              <w:right w:val="single" w:sz="4" w:space="0" w:color="000000"/>
            </w:tcBorders>
          </w:tcPr>
          <w:p w14:paraId="3BE137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4A1A5E92" w14:textId="77777777" w:rsidR="008A4EB6" w:rsidRDefault="008A4EB6" w:rsidP="005D41D7">
            <w:pPr>
              <w:pStyle w:val="TableParagraph"/>
              <w:spacing w:before="9"/>
              <w:rPr>
                <w:rFonts w:ascii="Courier New" w:eastAsia="Courier New" w:hAnsi="Courier New" w:cs="Courier New"/>
                <w:b/>
                <w:bCs/>
                <w:sz w:val="5"/>
                <w:szCs w:val="5"/>
              </w:rPr>
            </w:pPr>
          </w:p>
          <w:p w14:paraId="70AAEEAA" w14:textId="1614834F" w:rsidR="00944ABD" w:rsidRDefault="00944ABD">
            <w:pPr>
              <w:pStyle w:val="TableParagraph"/>
              <w:spacing w:line="200" w:lineRule="atLeast"/>
              <w:ind w:left="37"/>
              <w:rPr>
                <w:rFonts w:ascii="Courier New" w:eastAsia="Courier New" w:hAnsi="Courier New" w:cs="Courier New"/>
                <w:sz w:val="20"/>
                <w:szCs w:val="20"/>
              </w:rPr>
            </w:pPr>
            <w:r w:rsidRPr="00944ABD">
              <w:rPr>
                <w:rFonts w:ascii="Courier New" w:eastAsia="Courier New" w:hAnsi="Courier New" w:cs="Courier New"/>
                <w:noProof/>
                <w:sz w:val="20"/>
                <w:szCs w:val="20"/>
              </w:rPr>
              <w:drawing>
                <wp:inline distT="0" distB="0" distL="0" distR="0" wp14:anchorId="568C82CB" wp14:editId="59DAD259">
                  <wp:extent cx="4552950" cy="662619"/>
                  <wp:effectExtent l="0" t="0" r="0" b="444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68768" cy="664921"/>
                          </a:xfrm>
                          <a:prstGeom prst="rect">
                            <a:avLst/>
                          </a:prstGeom>
                        </pic:spPr>
                      </pic:pic>
                    </a:graphicData>
                  </a:graphic>
                </wp:inline>
              </w:drawing>
            </w:r>
          </w:p>
        </w:tc>
      </w:tr>
      <w:tr w:rsidR="008A4EB6" w14:paraId="21180D11" w14:textId="77777777" w:rsidTr="00CD1EC1">
        <w:trPr>
          <w:trHeight w:hRule="exact" w:val="275"/>
        </w:trPr>
        <w:tc>
          <w:tcPr>
            <w:tcW w:w="1031" w:type="dxa"/>
            <w:tcBorders>
              <w:top w:val="nil"/>
              <w:left w:val="single" w:sz="4" w:space="0" w:color="000000"/>
              <w:bottom w:val="single" w:sz="4" w:space="0" w:color="000000"/>
              <w:right w:val="single" w:sz="4" w:space="0" w:color="000000"/>
            </w:tcBorders>
          </w:tcPr>
          <w:p w14:paraId="6380569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nil"/>
              <w:left w:val="single" w:sz="4" w:space="0" w:color="000000"/>
              <w:bottom w:val="single" w:sz="4" w:space="0" w:color="000000"/>
              <w:right w:val="single" w:sz="4" w:space="0" w:color="000000"/>
            </w:tcBorders>
          </w:tcPr>
          <w:p w14:paraId="4D85CD0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6E990BDC" w14:textId="77777777" w:rsidTr="00CD1EC1">
        <w:trPr>
          <w:trHeight w:hRule="exact" w:val="805"/>
        </w:trPr>
        <w:tc>
          <w:tcPr>
            <w:tcW w:w="1031" w:type="dxa"/>
            <w:vMerge w:val="restart"/>
            <w:tcBorders>
              <w:top w:val="single" w:sz="4" w:space="0" w:color="000000"/>
              <w:left w:val="single" w:sz="4" w:space="0" w:color="000000"/>
              <w:right w:val="single" w:sz="4" w:space="0" w:color="000000"/>
            </w:tcBorders>
          </w:tcPr>
          <w:p w14:paraId="32BA187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1617" w:type="dxa"/>
            <w:tcBorders>
              <w:top w:val="single" w:sz="4" w:space="0" w:color="000000"/>
              <w:left w:val="single" w:sz="4" w:space="0" w:color="000000"/>
              <w:bottom w:val="single" w:sz="4" w:space="0" w:color="000000"/>
              <w:right w:val="nil"/>
            </w:tcBorders>
          </w:tcPr>
          <w:p w14:paraId="284A9961"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50EADE87" w14:textId="77777777" w:rsidR="008A4EB6" w:rsidRDefault="008A4EB6" w:rsidP="005D41D7">
            <w:pPr>
              <w:pStyle w:val="TableParagraph"/>
              <w:spacing w:before="83"/>
              <w:ind w:left="162"/>
              <w:rPr>
                <w:rFonts w:ascii="Courier New" w:eastAsia="Courier New" w:hAnsi="Courier New" w:cs="Courier New"/>
                <w:sz w:val="16"/>
                <w:szCs w:val="16"/>
              </w:rPr>
            </w:pPr>
            <w:r>
              <w:rPr>
                <w:rFonts w:ascii="Courier New"/>
                <w:sz w:val="16"/>
              </w:rPr>
              <w:t>pre plan</w:t>
            </w:r>
          </w:p>
        </w:tc>
        <w:tc>
          <w:tcPr>
            <w:tcW w:w="5135" w:type="dxa"/>
            <w:tcBorders>
              <w:top w:val="single" w:sz="4" w:space="0" w:color="000000"/>
              <w:left w:val="nil"/>
              <w:bottom w:val="single" w:sz="4" w:space="0" w:color="000000"/>
              <w:right w:val="single" w:sz="4" w:space="0" w:color="000000"/>
            </w:tcBorders>
          </w:tcPr>
          <w:p w14:paraId="5D67B509" w14:textId="77777777" w:rsidR="008A4EB6" w:rsidRDefault="008A4EB6" w:rsidP="005D41D7">
            <w:pPr>
              <w:pStyle w:val="TableParagraph"/>
              <w:spacing w:before="83" w:line="254" w:lineRule="auto"/>
              <w:ind w:left="972" w:right="207" w:hanging="84"/>
              <w:rPr>
                <w:rFonts w:ascii="Courier New" w:eastAsia="Courier New" w:hAnsi="Courier New" w:cs="Courier New"/>
                <w:sz w:val="14"/>
                <w:szCs w:val="14"/>
              </w:rPr>
            </w:pPr>
            <w:r>
              <w:rPr>
                <w:rFonts w:ascii="Courier New"/>
                <w:sz w:val="14"/>
              </w:rPr>
              <w:t>An indicative UKC plan that identifies potential sailing windows for a nominated vessel draught, days, weeks or months prior to the planned passage through the UKCM region.</w:t>
            </w:r>
          </w:p>
        </w:tc>
      </w:tr>
      <w:tr w:rsidR="008A4EB6" w14:paraId="475793A4" w14:textId="77777777" w:rsidTr="00CD1EC1">
        <w:trPr>
          <w:trHeight w:hRule="exact" w:val="762"/>
        </w:trPr>
        <w:tc>
          <w:tcPr>
            <w:tcW w:w="1031" w:type="dxa"/>
            <w:vMerge/>
            <w:tcBorders>
              <w:left w:val="single" w:sz="4" w:space="0" w:color="000000"/>
              <w:right w:val="single" w:sz="4" w:space="0" w:color="000000"/>
            </w:tcBorders>
          </w:tcPr>
          <w:p w14:paraId="0068DEDA"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23A0246"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1676104D" w14:textId="77777777" w:rsidR="008A4EB6" w:rsidRDefault="008A4EB6" w:rsidP="005D41D7">
            <w:pPr>
              <w:pStyle w:val="TableParagraph"/>
              <w:spacing w:before="41"/>
              <w:ind w:left="162"/>
              <w:rPr>
                <w:rFonts w:ascii="Courier New" w:eastAsia="Courier New" w:hAnsi="Courier New" w:cs="Courier New"/>
                <w:sz w:val="16"/>
                <w:szCs w:val="16"/>
              </w:rPr>
            </w:pPr>
            <w:r>
              <w:rPr>
                <w:rFonts w:ascii="Courier New"/>
                <w:sz w:val="16"/>
              </w:rPr>
              <w:t>actual plan</w:t>
            </w:r>
          </w:p>
        </w:tc>
        <w:tc>
          <w:tcPr>
            <w:tcW w:w="5135" w:type="dxa"/>
            <w:tcBorders>
              <w:top w:val="single" w:sz="4" w:space="0" w:color="000000"/>
              <w:left w:val="nil"/>
              <w:bottom w:val="single" w:sz="4" w:space="0" w:color="000000"/>
              <w:right w:val="single" w:sz="4" w:space="0" w:color="000000"/>
            </w:tcBorders>
          </w:tcPr>
          <w:p w14:paraId="4A5C05CE"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detailed UKC plan that identifies sailing windows </w:t>
            </w:r>
            <w:r w:rsidR="007C2089">
              <w:rPr>
                <w:rFonts w:ascii="Courier New"/>
                <w:sz w:val="14"/>
              </w:rPr>
              <w:t xml:space="preserve">non-navigable and almost non-navigable </w:t>
            </w:r>
            <w:r>
              <w:rPr>
                <w:rFonts w:ascii="Courier New"/>
                <w:sz w:val="14"/>
              </w:rPr>
              <w:t>areas, integrating live weather data, hours or days prior to transiting the UKCM region.</w:t>
            </w:r>
          </w:p>
        </w:tc>
      </w:tr>
      <w:tr w:rsidR="008A4EB6" w14:paraId="503838B9" w14:textId="77777777" w:rsidTr="00CD1EC1">
        <w:trPr>
          <w:trHeight w:hRule="exact" w:val="973"/>
        </w:trPr>
        <w:tc>
          <w:tcPr>
            <w:tcW w:w="1031" w:type="dxa"/>
            <w:vMerge/>
            <w:tcBorders>
              <w:left w:val="single" w:sz="4" w:space="0" w:color="000000"/>
              <w:bottom w:val="single" w:sz="4" w:space="0" w:color="000000"/>
              <w:right w:val="single" w:sz="4" w:space="0" w:color="000000"/>
            </w:tcBorders>
          </w:tcPr>
          <w:p w14:paraId="05C7D253"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DDC622A"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6AAEBEF2" w14:textId="5EDE3470" w:rsidR="008A4EB6" w:rsidRDefault="008A4EB6" w:rsidP="00373E37">
            <w:pPr>
              <w:pStyle w:val="TableParagraph"/>
              <w:spacing w:before="41"/>
              <w:ind w:left="162"/>
              <w:rPr>
                <w:rFonts w:ascii="Courier New" w:eastAsia="Courier New" w:hAnsi="Courier New" w:cs="Courier New"/>
                <w:sz w:val="16"/>
                <w:szCs w:val="16"/>
              </w:rPr>
            </w:pPr>
            <w:r>
              <w:rPr>
                <w:rFonts w:ascii="Courier New"/>
                <w:sz w:val="16"/>
              </w:rPr>
              <w:t>actual update</w:t>
            </w:r>
          </w:p>
        </w:tc>
        <w:tc>
          <w:tcPr>
            <w:tcW w:w="5135" w:type="dxa"/>
            <w:tcBorders>
              <w:top w:val="single" w:sz="4" w:space="0" w:color="000000"/>
              <w:left w:val="nil"/>
              <w:bottom w:val="single" w:sz="4" w:space="0" w:color="000000"/>
              <w:right w:val="single" w:sz="4" w:space="0" w:color="000000"/>
            </w:tcBorders>
          </w:tcPr>
          <w:p w14:paraId="4CE03403"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near real-time, detailed, UKC plan that identifies sailing windows and </w:t>
            </w:r>
            <w:r w:rsidR="007C2089">
              <w:rPr>
                <w:rFonts w:ascii="Courier New"/>
                <w:sz w:val="14"/>
              </w:rPr>
              <w:t xml:space="preserve">non-navigable and almost non-navigable </w:t>
            </w:r>
            <w:r>
              <w:rPr>
                <w:rFonts w:ascii="Courier New"/>
                <w:sz w:val="14"/>
              </w:rPr>
              <w:t>areas, using live weather, vessel position and traffic data, while the vessel is transiting the UKCM region.</w:t>
            </w:r>
          </w:p>
        </w:tc>
      </w:tr>
      <w:tr w:rsidR="008A4EB6" w14:paraId="4FFB8161"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17E4DEB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617" w:type="dxa"/>
            <w:tcBorders>
              <w:top w:val="single" w:sz="4" w:space="0" w:color="000000"/>
              <w:left w:val="single" w:sz="4" w:space="0" w:color="000000"/>
              <w:bottom w:val="single" w:sz="4" w:space="0" w:color="000000"/>
              <w:right w:val="nil"/>
            </w:tcBorders>
          </w:tcPr>
          <w:p w14:paraId="423FB25F"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6954" w:type="dxa"/>
            <w:gridSpan w:val="2"/>
            <w:tcBorders>
              <w:top w:val="single" w:sz="4" w:space="0" w:color="000000"/>
              <w:left w:val="nil"/>
              <w:bottom w:val="single" w:sz="4" w:space="0" w:color="000000"/>
              <w:right w:val="single" w:sz="4" w:space="0" w:color="000000"/>
            </w:tcBorders>
          </w:tcPr>
          <w:p w14:paraId="20AAB557" w14:textId="77777777" w:rsidR="008A4EB6" w:rsidRDefault="008A4EB6" w:rsidP="005D41D7">
            <w:pPr>
              <w:pStyle w:val="TableParagraph"/>
              <w:spacing w:before="62"/>
              <w:ind w:left="162"/>
              <w:rPr>
                <w:rFonts w:ascii="Times New Roman" w:eastAsia="Times New Roman" w:hAnsi="Times New Roman" w:cs="Times New Roman"/>
                <w:sz w:val="16"/>
                <w:szCs w:val="16"/>
              </w:rPr>
            </w:pPr>
            <w:r>
              <w:rPr>
                <w:rFonts w:ascii="Times New Roman"/>
                <w:sz w:val="16"/>
              </w:rPr>
              <w:t>UnderKeelClearancePlanType/underKeelClearancePurposeType</w:t>
            </w:r>
          </w:p>
        </w:tc>
      </w:tr>
    </w:tbl>
    <w:p w14:paraId="7E9F379B" w14:textId="77777777" w:rsidR="008A4EB6" w:rsidRPr="00CD1EC1" w:rsidRDefault="008A4EB6" w:rsidP="00CD1EC1">
      <w:pPr>
        <w:spacing w:before="0" w:after="0"/>
        <w:rPr>
          <w:rFonts w:eastAsia="Courier New" w:cs="Arial"/>
          <w:b/>
          <w:bCs/>
          <w:szCs w:val="20"/>
        </w:rPr>
      </w:pPr>
    </w:p>
    <w:p w14:paraId="3D253F8D" w14:textId="6EA850F6" w:rsidR="008A4EB6" w:rsidRDefault="008A4EB6" w:rsidP="00716349">
      <w:pPr>
        <w:pStyle w:val="Annex-Heading3"/>
      </w:pPr>
      <w:bookmarkStart w:id="2061" w:name="Simple_Type_underKeelClearanceCalculatio"/>
      <w:bookmarkStart w:id="2062" w:name="_bookmark20"/>
      <w:bookmarkEnd w:id="2061"/>
      <w:bookmarkEnd w:id="2062"/>
      <w:r>
        <w:t xml:space="preserve">Simple </w:t>
      </w:r>
      <w:r>
        <w:rPr>
          <w:spacing w:val="-4"/>
        </w:rPr>
        <w:t>Type</w:t>
      </w:r>
      <w:r>
        <w:t xml:space="preserve"> —</w:t>
      </w:r>
      <w:r>
        <w:rPr>
          <w:spacing w:val="30"/>
        </w:rPr>
        <w:t xml:space="preserve"> </w:t>
      </w:r>
      <w:del w:id="2063" w:author="Jason Rhee" w:date="2024-07-03T17:33:00Z" w16du:dateUtc="2024-07-03T07:33:00Z">
        <w:r w:rsidDel="00342193">
          <w:delText>underKeelClearanceCalculationTypeType</w:delText>
        </w:r>
      </w:del>
      <w:ins w:id="2064" w:author="Jason Rhee" w:date="2024-07-03T17:33:00Z" w16du:dateUtc="2024-07-03T07:33:00Z">
        <w:r w:rsidR="00342193">
          <w:t>underKeelClearanceCalculationRequestedType</w:t>
        </w:r>
      </w:ins>
    </w:p>
    <w:tbl>
      <w:tblPr>
        <w:tblW w:w="9601" w:type="dxa"/>
        <w:tblInd w:w="258" w:type="dxa"/>
        <w:tblLayout w:type="fixed"/>
        <w:tblCellMar>
          <w:left w:w="0" w:type="dxa"/>
          <w:right w:w="0" w:type="dxa"/>
        </w:tblCellMar>
        <w:tblLook w:val="01E0" w:firstRow="1" w:lastRow="1" w:firstColumn="1" w:lastColumn="1" w:noHBand="0" w:noVBand="0"/>
      </w:tblPr>
      <w:tblGrid>
        <w:gridCol w:w="1031"/>
        <w:gridCol w:w="1330"/>
        <w:gridCol w:w="2249"/>
        <w:gridCol w:w="4991"/>
      </w:tblGrid>
      <w:tr w:rsidR="008A4EB6" w14:paraId="3999BF4C" w14:textId="77777777" w:rsidTr="00CD1EC1">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52894F4"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00E70439" w14:textId="2BFE36C1" w:rsidR="008A4EB6" w:rsidRDefault="00000000" w:rsidP="005D41D7">
            <w:pPr>
              <w:pStyle w:val="TableParagraph"/>
              <w:spacing w:before="25"/>
              <w:ind w:left="37"/>
              <w:rPr>
                <w:rFonts w:ascii="Times New Roman" w:eastAsia="Times New Roman" w:hAnsi="Times New Roman" w:cs="Times New Roman"/>
                <w:sz w:val="16"/>
                <w:szCs w:val="16"/>
              </w:rPr>
            </w:pPr>
            <w:hyperlink r:id="rId84">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D020E37" w14:textId="77777777" w:rsidTr="00CD1EC1">
        <w:trPr>
          <w:trHeight w:hRule="exact" w:val="421"/>
        </w:trPr>
        <w:tc>
          <w:tcPr>
            <w:tcW w:w="1031" w:type="dxa"/>
            <w:tcBorders>
              <w:top w:val="single" w:sz="4" w:space="0" w:color="000000"/>
              <w:left w:val="single" w:sz="4" w:space="0" w:color="000000"/>
              <w:bottom w:val="single" w:sz="4" w:space="0" w:color="000000"/>
              <w:right w:val="single" w:sz="4" w:space="0" w:color="000000"/>
            </w:tcBorders>
          </w:tcPr>
          <w:p w14:paraId="5A4C901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641951B" w14:textId="77777777" w:rsidR="008A4EB6" w:rsidRDefault="008A4EB6" w:rsidP="005D41D7">
            <w:pPr>
              <w:pStyle w:val="TableParagraph"/>
              <w:spacing w:before="38" w:line="254" w:lineRule="auto"/>
              <w:ind w:left="121" w:right="372" w:hanging="84"/>
              <w:rPr>
                <w:rFonts w:ascii="Courier New" w:eastAsia="Courier New" w:hAnsi="Courier New" w:cs="Courier New"/>
                <w:sz w:val="14"/>
                <w:szCs w:val="14"/>
              </w:rPr>
            </w:pPr>
            <w:r>
              <w:rPr>
                <w:rFonts w:ascii="Courier New"/>
                <w:sz w:val="14"/>
              </w:rPr>
              <w:t>Indication of the aim of the UKC plan: to find the maximum safe vessel draught for transiting the UKCM region, or to find sailing windows for a nominated vessel draught</w:t>
            </w:r>
          </w:p>
        </w:tc>
      </w:tr>
      <w:tr w:rsidR="008A4EB6" w14:paraId="34DD7E7E" w14:textId="77777777" w:rsidTr="003B05BA">
        <w:trPr>
          <w:trHeight w:hRule="exact" w:val="1359"/>
        </w:trPr>
        <w:tc>
          <w:tcPr>
            <w:tcW w:w="1031" w:type="dxa"/>
            <w:tcBorders>
              <w:top w:val="single" w:sz="4" w:space="0" w:color="000000"/>
              <w:left w:val="single" w:sz="4" w:space="0" w:color="000000"/>
              <w:bottom w:val="single" w:sz="4" w:space="0" w:color="000000"/>
              <w:right w:val="single" w:sz="4" w:space="0" w:color="000000"/>
            </w:tcBorders>
          </w:tcPr>
          <w:p w14:paraId="32E832E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10F61A2C" w14:textId="77777777" w:rsidR="008A4EB6" w:rsidRDefault="008A4EB6" w:rsidP="005D41D7">
            <w:pPr>
              <w:pStyle w:val="TableParagraph"/>
              <w:spacing w:before="9"/>
              <w:rPr>
                <w:rFonts w:ascii="Courier New" w:eastAsia="Courier New" w:hAnsi="Courier New" w:cs="Courier New"/>
                <w:b/>
                <w:bCs/>
                <w:sz w:val="5"/>
                <w:szCs w:val="5"/>
              </w:rPr>
            </w:pPr>
          </w:p>
          <w:p w14:paraId="4C56B152" w14:textId="2ABAC296" w:rsidR="00F87806" w:rsidRDefault="00944ABD" w:rsidP="005D41D7">
            <w:pPr>
              <w:pStyle w:val="TableParagraph"/>
              <w:spacing w:line="200" w:lineRule="atLeast"/>
              <w:ind w:left="37"/>
              <w:rPr>
                <w:rFonts w:ascii="Courier New" w:eastAsia="Courier New" w:hAnsi="Courier New" w:cs="Courier New"/>
                <w:sz w:val="20"/>
                <w:szCs w:val="20"/>
              </w:rPr>
            </w:pPr>
            <w:del w:id="2065" w:author="Jason Rhee" w:date="2024-07-22T00:30:00Z" w16du:dateUtc="2024-07-21T14:30:00Z">
              <w:r w:rsidRPr="00944ABD" w:rsidDel="00F87806">
                <w:rPr>
                  <w:rFonts w:ascii="Courier New" w:eastAsia="Courier New" w:hAnsi="Courier New" w:cs="Courier New"/>
                  <w:noProof/>
                  <w:sz w:val="20"/>
                  <w:szCs w:val="20"/>
                </w:rPr>
                <w:drawing>
                  <wp:inline distT="0" distB="0" distL="0" distR="0" wp14:anchorId="626A1CAA" wp14:editId="4E9593EB">
                    <wp:extent cx="4619625" cy="665419"/>
                    <wp:effectExtent l="0" t="0" r="0" b="190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31611" cy="667145"/>
                            </a:xfrm>
                            <a:prstGeom prst="rect">
                              <a:avLst/>
                            </a:prstGeom>
                          </pic:spPr>
                        </pic:pic>
                      </a:graphicData>
                    </a:graphic>
                  </wp:inline>
                </w:drawing>
              </w:r>
            </w:del>
            <w:ins w:id="2066" w:author="Jason Rhee" w:date="2024-07-22T00:30:00Z" w16du:dateUtc="2024-07-21T14:30:00Z">
              <w:r w:rsidR="00F87806">
                <w:rPr>
                  <w:rFonts w:ascii="Courier New" w:eastAsia="Courier New" w:hAnsi="Courier New" w:cs="Courier New"/>
                  <w:noProof/>
                  <w:sz w:val="20"/>
                  <w:szCs w:val="20"/>
                </w:rPr>
                <w:drawing>
                  <wp:inline distT="0" distB="0" distL="0" distR="0" wp14:anchorId="190606C1" wp14:editId="4D0FAA4B">
                    <wp:extent cx="4466391" cy="757451"/>
                    <wp:effectExtent l="0" t="0" r="0" b="5080"/>
                    <wp:docPr id="123509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8495" cy="766287"/>
                            </a:xfrm>
                            <a:prstGeom prst="rect">
                              <a:avLst/>
                            </a:prstGeom>
                            <a:noFill/>
                            <a:ln>
                              <a:noFill/>
                            </a:ln>
                          </pic:spPr>
                        </pic:pic>
                      </a:graphicData>
                    </a:graphic>
                  </wp:inline>
                </w:drawing>
              </w:r>
            </w:ins>
          </w:p>
        </w:tc>
      </w:tr>
      <w:tr w:rsidR="008A4EB6" w14:paraId="21572C42"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304A6A3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31DA5E0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0299B48C" w14:textId="77777777" w:rsidTr="00CD1EC1">
        <w:trPr>
          <w:trHeight w:hRule="exact" w:val="324"/>
        </w:trPr>
        <w:tc>
          <w:tcPr>
            <w:tcW w:w="1031" w:type="dxa"/>
            <w:vMerge w:val="restart"/>
            <w:tcBorders>
              <w:top w:val="single" w:sz="4" w:space="0" w:color="000000"/>
              <w:left w:val="single" w:sz="4" w:space="0" w:color="000000"/>
              <w:right w:val="single" w:sz="4" w:space="0" w:color="000000"/>
            </w:tcBorders>
          </w:tcPr>
          <w:p w14:paraId="2849AC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8570" w:type="dxa"/>
            <w:gridSpan w:val="3"/>
            <w:tcBorders>
              <w:top w:val="single" w:sz="4" w:space="0" w:color="000000"/>
              <w:left w:val="single" w:sz="4" w:space="0" w:color="000000"/>
              <w:bottom w:val="single" w:sz="4" w:space="0" w:color="000000"/>
              <w:right w:val="single" w:sz="4" w:space="0" w:color="000000"/>
            </w:tcBorders>
          </w:tcPr>
          <w:p w14:paraId="2D67CFC0" w14:textId="77777777" w:rsidR="008A4EB6" w:rsidRDefault="008A4EB6" w:rsidP="005D41D7">
            <w:pPr>
              <w:pStyle w:val="TableParagraph"/>
              <w:tabs>
                <w:tab w:val="left" w:pos="1773"/>
                <w:tab w:val="left" w:pos="4318"/>
              </w:tabs>
              <w:spacing w:before="67"/>
              <w:ind w:left="77"/>
              <w:rPr>
                <w:rFonts w:ascii="Courier New" w:eastAsia="Courier New" w:hAnsi="Courier New" w:cs="Courier New"/>
                <w:sz w:val="14"/>
                <w:szCs w:val="14"/>
              </w:rPr>
            </w:pPr>
            <w:r>
              <w:rPr>
                <w:rFonts w:ascii="Times New Roman"/>
                <w:w w:val="95"/>
                <w:sz w:val="16"/>
              </w:rPr>
              <w:t>enumeration</w:t>
            </w:r>
            <w:r>
              <w:rPr>
                <w:rFonts w:ascii="Times New Roman"/>
                <w:w w:val="95"/>
                <w:sz w:val="16"/>
              </w:rPr>
              <w:tab/>
            </w:r>
            <w:r>
              <w:rPr>
                <w:rFonts w:ascii="Courier New"/>
                <w:sz w:val="16"/>
              </w:rPr>
              <w:t>time window</w:t>
            </w:r>
            <w:r>
              <w:rPr>
                <w:rFonts w:ascii="Courier New"/>
                <w:sz w:val="16"/>
              </w:rPr>
              <w:tab/>
            </w:r>
            <w:r>
              <w:rPr>
                <w:rFonts w:ascii="Courier New"/>
                <w:position w:val="2"/>
                <w:sz w:val="14"/>
              </w:rPr>
              <w:t>The available time window(s) for a given draught.</w:t>
            </w:r>
          </w:p>
        </w:tc>
      </w:tr>
      <w:tr w:rsidR="008A4EB6" w14:paraId="0C4EFDC0" w14:textId="77777777" w:rsidTr="00CD1EC1">
        <w:trPr>
          <w:trHeight w:hRule="exact" w:val="325"/>
        </w:trPr>
        <w:tc>
          <w:tcPr>
            <w:tcW w:w="1031" w:type="dxa"/>
            <w:vMerge/>
            <w:tcBorders>
              <w:left w:val="single" w:sz="4" w:space="0" w:color="000000"/>
              <w:bottom w:val="single" w:sz="4" w:space="0" w:color="000000"/>
              <w:right w:val="single" w:sz="4" w:space="0" w:color="000000"/>
            </w:tcBorders>
          </w:tcPr>
          <w:p w14:paraId="5DB01063" w14:textId="77777777" w:rsidR="008A4EB6" w:rsidRDefault="008A4EB6" w:rsidP="005D41D7"/>
        </w:tc>
        <w:tc>
          <w:tcPr>
            <w:tcW w:w="1330" w:type="dxa"/>
            <w:tcBorders>
              <w:top w:val="single" w:sz="4" w:space="0" w:color="000000"/>
              <w:left w:val="single" w:sz="4" w:space="0" w:color="000000"/>
              <w:bottom w:val="single" w:sz="4" w:space="0" w:color="000000"/>
              <w:right w:val="nil"/>
            </w:tcBorders>
          </w:tcPr>
          <w:p w14:paraId="46718247"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2249" w:type="dxa"/>
            <w:tcBorders>
              <w:top w:val="single" w:sz="4" w:space="0" w:color="000000"/>
              <w:left w:val="nil"/>
              <w:bottom w:val="single" w:sz="4" w:space="0" w:color="000000"/>
              <w:right w:val="nil"/>
            </w:tcBorders>
          </w:tcPr>
          <w:p w14:paraId="0B9FC63F" w14:textId="77777777" w:rsidR="008A4EB6" w:rsidRDefault="008A4EB6" w:rsidP="005D41D7">
            <w:pPr>
              <w:pStyle w:val="TableParagraph"/>
              <w:spacing w:before="41"/>
              <w:ind w:left="448"/>
              <w:rPr>
                <w:rFonts w:ascii="Courier New" w:eastAsia="Courier New" w:hAnsi="Courier New" w:cs="Courier New"/>
                <w:sz w:val="16"/>
                <w:szCs w:val="16"/>
              </w:rPr>
            </w:pPr>
            <w:r>
              <w:rPr>
                <w:rFonts w:ascii="Courier New"/>
                <w:sz w:val="16"/>
              </w:rPr>
              <w:t>max draught</w:t>
            </w:r>
          </w:p>
        </w:tc>
        <w:tc>
          <w:tcPr>
            <w:tcW w:w="4991" w:type="dxa"/>
            <w:tcBorders>
              <w:top w:val="single" w:sz="4" w:space="0" w:color="000000"/>
              <w:left w:val="nil"/>
              <w:bottom w:val="single" w:sz="4" w:space="0" w:color="000000"/>
              <w:right w:val="single" w:sz="4" w:space="0" w:color="000000"/>
            </w:tcBorders>
          </w:tcPr>
          <w:p w14:paraId="0B851A4F" w14:textId="77777777" w:rsidR="008A4EB6" w:rsidRDefault="008A4EB6" w:rsidP="005D41D7">
            <w:pPr>
              <w:pStyle w:val="TableParagraph"/>
              <w:spacing w:before="40"/>
              <w:ind w:left="744"/>
              <w:rPr>
                <w:rFonts w:ascii="Courier New" w:eastAsia="Courier New" w:hAnsi="Courier New" w:cs="Courier New"/>
                <w:sz w:val="14"/>
                <w:szCs w:val="14"/>
              </w:rPr>
            </w:pPr>
            <w:r>
              <w:rPr>
                <w:rFonts w:ascii="Courier New"/>
                <w:sz w:val="14"/>
              </w:rPr>
              <w:t>The maximum draught for a given time window.</w:t>
            </w:r>
          </w:p>
        </w:tc>
      </w:tr>
      <w:tr w:rsidR="008A4EB6" w14:paraId="5397F52F"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4D69794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330" w:type="dxa"/>
            <w:tcBorders>
              <w:top w:val="single" w:sz="4" w:space="0" w:color="000000"/>
              <w:left w:val="single" w:sz="4" w:space="0" w:color="000000"/>
              <w:bottom w:val="single" w:sz="4" w:space="0" w:color="000000"/>
              <w:right w:val="nil"/>
            </w:tcBorders>
          </w:tcPr>
          <w:p w14:paraId="625F74E8"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7240" w:type="dxa"/>
            <w:gridSpan w:val="2"/>
            <w:tcBorders>
              <w:top w:val="single" w:sz="4" w:space="0" w:color="000000"/>
              <w:left w:val="nil"/>
              <w:bottom w:val="single" w:sz="4" w:space="0" w:color="000000"/>
              <w:right w:val="single" w:sz="4" w:space="0" w:color="000000"/>
            </w:tcBorders>
          </w:tcPr>
          <w:p w14:paraId="0314E4BE" w14:textId="3B232F55" w:rsidR="008A4EB6" w:rsidRDefault="008A4EB6" w:rsidP="005D41D7">
            <w:pPr>
              <w:pStyle w:val="TableParagraph"/>
              <w:spacing w:before="62"/>
              <w:ind w:left="448"/>
              <w:rPr>
                <w:rFonts w:ascii="Times New Roman" w:eastAsia="Times New Roman" w:hAnsi="Times New Roman" w:cs="Times New Roman"/>
                <w:sz w:val="16"/>
                <w:szCs w:val="16"/>
              </w:rPr>
            </w:pPr>
            <w:r>
              <w:rPr>
                <w:rFonts w:ascii="Times New Roman"/>
                <w:sz w:val="16"/>
              </w:rPr>
              <w:t>UnderKeelClearancePlanType/underKeelClearanceCalculation</w:t>
            </w:r>
            <w:ins w:id="2067" w:author="Jason Rhee" w:date="2024-07-03T17:33:00Z" w16du:dateUtc="2024-07-03T07:33:00Z">
              <w:r w:rsidR="00342193">
                <w:rPr>
                  <w:rFonts w:ascii="Times New Roman"/>
                  <w:sz w:val="16"/>
                </w:rPr>
                <w:t>Requested</w:t>
              </w:r>
            </w:ins>
            <w:r>
              <w:rPr>
                <w:rFonts w:ascii="Times New Roman"/>
                <w:sz w:val="16"/>
              </w:rPr>
              <w:t>Type</w:t>
            </w:r>
          </w:p>
        </w:tc>
      </w:tr>
    </w:tbl>
    <w:p w14:paraId="1DF05242" w14:textId="75EEC5CD" w:rsidR="00344BF9" w:rsidRDefault="00344BF9" w:rsidP="00CD1EC1">
      <w:bookmarkStart w:id="2068" w:name="_Toc454280016"/>
      <w:bookmarkStart w:id="2069" w:name="_Ref534271635"/>
      <w:bookmarkEnd w:id="1479"/>
      <w:bookmarkEnd w:id="1480"/>
      <w:bookmarkEnd w:id="1788"/>
    </w:p>
    <w:p w14:paraId="642740E8" w14:textId="77777777" w:rsidR="00344BF9" w:rsidRDefault="00344BF9">
      <w:pPr>
        <w:spacing w:before="0" w:after="0"/>
        <w:jc w:val="left"/>
      </w:pPr>
      <w:r>
        <w:br w:type="page"/>
      </w:r>
    </w:p>
    <w:p w14:paraId="337867C8" w14:textId="5DA3D3A2" w:rsidR="00DD454E" w:rsidRDefault="001C2735" w:rsidP="002721B0">
      <w:pPr>
        <w:pStyle w:val="Annex0"/>
      </w:pPr>
      <w:bookmarkStart w:id="2070" w:name="_Toc127463885"/>
      <w:bookmarkStart w:id="2071" w:name="_Toc128125511"/>
      <w:bookmarkStart w:id="2072" w:name="_Toc141176293"/>
      <w:bookmarkStart w:id="2073" w:name="_Toc141176458"/>
      <w:bookmarkStart w:id="2074" w:name="_Toc141177090"/>
      <w:bookmarkStart w:id="2075" w:name="_Toc150177964"/>
      <w:r w:rsidRPr="00D009CB">
        <w:lastRenderedPageBreak/>
        <w:t>Feature</w:t>
      </w:r>
      <w:r w:rsidRPr="00D129DC">
        <w:t xml:space="preserve"> Catalogue</w:t>
      </w:r>
      <w:bookmarkEnd w:id="2068"/>
      <w:bookmarkEnd w:id="2069"/>
      <w:bookmarkEnd w:id="2070"/>
      <w:bookmarkEnd w:id="2071"/>
      <w:bookmarkEnd w:id="2072"/>
      <w:bookmarkEnd w:id="2073"/>
      <w:bookmarkEnd w:id="2074"/>
      <w:bookmarkEnd w:id="2075"/>
    </w:p>
    <w:p w14:paraId="2D322AEA" w14:textId="6947BFFF" w:rsidR="003E0B96" w:rsidRDefault="003E0B96" w:rsidP="00344BF9">
      <w:pPr>
        <w:spacing w:before="0"/>
      </w:pPr>
      <w:r w:rsidRPr="00EA0CA0">
        <w:t xml:space="preserve">The </w:t>
      </w:r>
      <w:r w:rsidR="00344BF9">
        <w:t>Feature catalogue (</w:t>
      </w:r>
      <w:r w:rsidRPr="00EA0CA0">
        <w:t>FC</w:t>
      </w:r>
      <w:r w:rsidR="00344BF9">
        <w:t>)</w:t>
      </w:r>
      <w:r w:rsidRPr="00EA0CA0">
        <w:t xml:space="preserve"> is</w:t>
      </w:r>
      <w:r w:rsidRPr="00B035D3">
        <w:t xml:space="preserve"> a document that describes the content of a data </w:t>
      </w:r>
      <w:r>
        <w:t xml:space="preserve">model which is </w:t>
      </w:r>
      <w:r w:rsidRPr="00EA0CA0">
        <w:t>an abstraction of reality that may be used to depict geographic datasets</w:t>
      </w:r>
      <w:r w:rsidR="0066549D">
        <w:t>.</w:t>
      </w:r>
      <w:r w:rsidR="004E1105">
        <w:t xml:space="preserve"> </w:t>
      </w:r>
      <w:r w:rsidRPr="00EA0CA0">
        <w:t xml:space="preserve">The FC for S-129 describes the details of </w:t>
      </w:r>
      <w:r w:rsidR="00344BF9">
        <w:t>A</w:t>
      </w:r>
      <w:r w:rsidRPr="00EA0CA0">
        <w:t xml:space="preserve">pplication </w:t>
      </w:r>
      <w:r w:rsidR="00344BF9">
        <w:t>S</w:t>
      </w:r>
      <w:r w:rsidRPr="00EA0CA0">
        <w:t xml:space="preserve">chema in </w:t>
      </w:r>
      <w:r w:rsidR="00344BF9">
        <w:t>clause 7.2</w:t>
      </w:r>
      <w:r w:rsidRPr="00EA0CA0">
        <w:t xml:space="preserve"> of </w:t>
      </w:r>
      <w:r w:rsidR="004A022A">
        <w:t xml:space="preserve">this Product Specification </w:t>
      </w:r>
      <w:r>
        <w:t>with GML</w:t>
      </w:r>
      <w:r w:rsidRPr="00EA0CA0">
        <w:t xml:space="preserve"> and it is </w:t>
      </w:r>
      <w:r>
        <w:t>verified</w:t>
      </w:r>
      <w:r w:rsidRPr="00EA0CA0">
        <w:t xml:space="preserve"> by the FCB</w:t>
      </w:r>
      <w:r w:rsidR="00E710B7">
        <w:t xml:space="preserve"> </w:t>
      </w:r>
      <w:r w:rsidRPr="00EA0CA0">
        <w:t>(Feature Catalogue Builder) published by K</w:t>
      </w:r>
      <w:r w:rsidR="00C62437">
        <w:t>H</w:t>
      </w:r>
      <w:r w:rsidRPr="00EA0CA0">
        <w:t>OA on behalf of IHO.</w:t>
      </w:r>
    </w:p>
    <w:p w14:paraId="723803B4" w14:textId="09256057" w:rsidR="003E0B96" w:rsidRPr="00C62437" w:rsidRDefault="003E0B96" w:rsidP="00B3435A">
      <w:pPr>
        <w:pStyle w:val="Annexheader-level2"/>
      </w:pPr>
      <w:bookmarkStart w:id="2076" w:name="idmarkerx16777217x585"/>
      <w:bookmarkStart w:id="2077" w:name="_Toc527705873"/>
      <w:bookmarkStart w:id="2078" w:name="_Toc528589761"/>
      <w:bookmarkStart w:id="2079" w:name="_Toc516370"/>
      <w:bookmarkStart w:id="2080" w:name="_Toc127463886"/>
      <w:bookmarkStart w:id="2081" w:name="_Toc128125512"/>
      <w:bookmarkStart w:id="2082" w:name="_Toc141176294"/>
      <w:bookmarkStart w:id="2083" w:name="_Toc141176459"/>
      <w:bookmarkStart w:id="2084" w:name="_Toc141177091"/>
      <w:bookmarkStart w:id="2085" w:name="_Toc150177965"/>
      <w:bookmarkEnd w:id="2076"/>
      <w:r w:rsidRPr="00D72A08">
        <w:t>Catalogue header information</w:t>
      </w:r>
      <w:bookmarkEnd w:id="2077"/>
      <w:bookmarkEnd w:id="2078"/>
      <w:bookmarkEnd w:id="2079"/>
      <w:bookmarkEnd w:id="2080"/>
      <w:bookmarkEnd w:id="2081"/>
      <w:bookmarkEnd w:id="2082"/>
      <w:bookmarkEnd w:id="2083"/>
      <w:bookmarkEnd w:id="2084"/>
      <w:bookmarkEnd w:id="2085"/>
    </w:p>
    <w:p w14:paraId="69F2F4DE" w14:textId="77777777" w:rsidR="006E3A8C" w:rsidRDefault="003E0B96" w:rsidP="007D127A">
      <w:pPr>
        <w:spacing w:before="0"/>
        <w:jc w:val="left"/>
      </w:pPr>
      <w:r>
        <w:t>Name: Feature Catalogue for S-129</w:t>
      </w:r>
    </w:p>
    <w:p w14:paraId="28A8D8D1" w14:textId="77777777" w:rsidR="006E3A8C" w:rsidRDefault="003E0B96" w:rsidP="007D127A">
      <w:pPr>
        <w:spacing w:before="0"/>
        <w:jc w:val="left"/>
      </w:pPr>
      <w:r>
        <w:t>Scope: Dynamic under keel clearance management information</w:t>
      </w:r>
    </w:p>
    <w:p w14:paraId="7092A08A" w14:textId="77777777" w:rsidR="006E3A8C" w:rsidRDefault="003E0B96" w:rsidP="007D127A">
      <w:pPr>
        <w:spacing w:before="0"/>
        <w:jc w:val="left"/>
      </w:pPr>
      <w:r>
        <w:t>Field of Application: Under keel clearance management</w:t>
      </w:r>
    </w:p>
    <w:p w14:paraId="4425CD70" w14:textId="0D169980" w:rsidR="006E3A8C" w:rsidRDefault="003E0B96" w:rsidP="007D127A">
      <w:pPr>
        <w:spacing w:before="0"/>
        <w:jc w:val="left"/>
      </w:pPr>
      <w:r>
        <w:t>Version Number:</w:t>
      </w:r>
      <w:r w:rsidR="00FF52C5">
        <w:t xml:space="preserve"> </w:t>
      </w:r>
      <w:r w:rsidR="00333F3C">
        <w:t>1.</w:t>
      </w:r>
      <w:del w:id="2086" w:author="Jason Rhee" w:date="2024-07-16T17:59:00Z" w16du:dateUtc="2024-07-16T07:59:00Z">
        <w:r w:rsidR="00333F3C" w:rsidDel="007E65FE">
          <w:delText>1</w:delText>
        </w:r>
      </w:del>
      <w:ins w:id="2087" w:author="Jason Rhee" w:date="2024-07-16T17:59:00Z" w16du:dateUtc="2024-07-16T07:59:00Z">
        <w:r w:rsidR="007E65FE">
          <w:rPr>
            <w:rFonts w:eastAsiaTheme="minorEastAsia" w:hint="eastAsia"/>
            <w:lang w:eastAsia="ko-KR"/>
          </w:rPr>
          <w:t>2</w:t>
        </w:r>
      </w:ins>
      <w:r w:rsidR="00333F3C">
        <w:t>.0</w:t>
      </w:r>
    </w:p>
    <w:p w14:paraId="79470C8A" w14:textId="7B1706B1" w:rsidR="003E0B96" w:rsidRPr="00500CAC" w:rsidRDefault="003E0B96" w:rsidP="007D127A">
      <w:pPr>
        <w:spacing w:before="0"/>
        <w:jc w:val="left"/>
        <w:rPr>
          <w:rFonts w:eastAsiaTheme="minorEastAsia"/>
          <w:lang w:eastAsia="ko-KR"/>
          <w:rPrChange w:id="2088" w:author="Jason Rhee" w:date="2024-07-16T17:59:00Z" w16du:dateUtc="2024-07-16T07:59:00Z">
            <w:rPr/>
          </w:rPrChange>
        </w:rPr>
      </w:pPr>
      <w:r>
        <w:t xml:space="preserve">Version date: </w:t>
      </w:r>
      <w:del w:id="2089" w:author="Jason Rhee" w:date="2024-07-16T17:59:00Z" w16du:dateUtc="2024-07-16T07:59:00Z">
        <w:r w:rsidDel="007E65FE">
          <w:delText>20</w:delText>
        </w:r>
        <w:r w:rsidR="00D77C4B" w:rsidDel="007E65FE">
          <w:delText>23</w:delText>
        </w:r>
      </w:del>
      <w:ins w:id="2090" w:author="Jason Rhee" w:date="2024-07-16T17:59:00Z" w16du:dateUtc="2024-07-16T07:59:00Z">
        <w:r w:rsidR="007E65FE">
          <w:t>202</w:t>
        </w:r>
        <w:r w:rsidR="007E65FE">
          <w:rPr>
            <w:rFonts w:eastAsiaTheme="minorEastAsia" w:hint="eastAsia"/>
            <w:lang w:eastAsia="ko-KR"/>
          </w:rPr>
          <w:t>4</w:t>
        </w:r>
      </w:ins>
      <w:r>
        <w:t>-</w:t>
      </w:r>
      <w:del w:id="2091" w:author="Jason Rhee" w:date="2024-07-16T17:59:00Z" w16du:dateUtc="2024-07-16T07:59:00Z">
        <w:r w:rsidDel="007E65FE">
          <w:delText>1</w:delText>
        </w:r>
        <w:r w:rsidR="0097677C" w:rsidDel="007E65FE">
          <w:delText>1</w:delText>
        </w:r>
      </w:del>
      <w:ins w:id="2092" w:author="Jason Rhee" w:date="2024-07-16T17:59:00Z" w16du:dateUtc="2024-07-16T07:59:00Z">
        <w:r w:rsidR="007E65FE">
          <w:rPr>
            <w:rFonts w:eastAsiaTheme="minorEastAsia" w:hint="eastAsia"/>
            <w:lang w:eastAsia="ko-KR"/>
          </w:rPr>
          <w:t>07</w:t>
        </w:r>
      </w:ins>
      <w:r>
        <w:t>-</w:t>
      </w:r>
      <w:ins w:id="2093" w:author="Jason Rhee" w:date="2024-07-16T17:59:00Z" w16du:dateUtc="2024-07-16T07:59:00Z">
        <w:r w:rsidR="00500CAC">
          <w:rPr>
            <w:rFonts w:eastAsiaTheme="minorEastAsia" w:hint="eastAsia"/>
            <w:lang w:eastAsia="ko-KR"/>
          </w:rPr>
          <w:t>1</w:t>
        </w:r>
      </w:ins>
      <w:ins w:id="2094" w:author="Jason Rhee" w:date="2024-07-26T13:15:00Z" w16du:dateUtc="2024-07-26T03:15:00Z">
        <w:r w:rsidR="00E65A85">
          <w:rPr>
            <w:rFonts w:eastAsiaTheme="minorEastAsia" w:hint="eastAsia"/>
            <w:lang w:eastAsia="ko-KR"/>
          </w:rPr>
          <w:t>9</w:t>
        </w:r>
      </w:ins>
      <w:del w:id="2095" w:author="Jason Rhee" w:date="2024-07-16T17:59:00Z" w16du:dateUtc="2024-07-16T07:59:00Z">
        <w:r w:rsidR="00D77C4B" w:rsidDel="00500CAC">
          <w:delText>0</w:delText>
        </w:r>
        <w:r w:rsidR="0097677C" w:rsidDel="00500CAC">
          <w:delText>2</w:delText>
        </w:r>
      </w:del>
    </w:p>
    <w:p w14:paraId="35B8F595" w14:textId="77777777" w:rsidR="006E3A8C" w:rsidRDefault="003E0B96" w:rsidP="007D127A">
      <w:pPr>
        <w:spacing w:before="0"/>
        <w:jc w:val="left"/>
      </w:pPr>
      <w:r>
        <w:t>Producer information:</w:t>
      </w:r>
    </w:p>
    <w:p w14:paraId="13B21AE4" w14:textId="77777777" w:rsidR="006E3A8C" w:rsidRDefault="003E0B96" w:rsidP="007D127A">
      <w:pPr>
        <w:spacing w:before="0"/>
        <w:jc w:val="left"/>
      </w:pPr>
      <w:r>
        <w:t>Individual name:</w:t>
      </w:r>
    </w:p>
    <w:p w14:paraId="32BE546D" w14:textId="77777777" w:rsidR="006E3A8C" w:rsidRDefault="003E0B96" w:rsidP="007D127A">
      <w:pPr>
        <w:spacing w:before="0"/>
        <w:jc w:val="left"/>
      </w:pPr>
      <w:r>
        <w:t>Organisation name: International Hydrographic Organization</w:t>
      </w:r>
    </w:p>
    <w:p w14:paraId="4AB9AAE5" w14:textId="77777777" w:rsidR="006E3A8C" w:rsidRDefault="003E0B96" w:rsidP="007D127A">
      <w:pPr>
        <w:spacing w:before="0"/>
        <w:jc w:val="left"/>
      </w:pPr>
      <w:r>
        <w:t>Position Name:</w:t>
      </w:r>
    </w:p>
    <w:p w14:paraId="4FDDF01A" w14:textId="77777777" w:rsidR="006E3A8C" w:rsidRDefault="003E0B96" w:rsidP="007D127A">
      <w:pPr>
        <w:spacing w:before="0"/>
        <w:jc w:val="left"/>
      </w:pPr>
      <w:r>
        <w:t>Contact Information:</w:t>
      </w:r>
    </w:p>
    <w:p w14:paraId="1050F847" w14:textId="77777777" w:rsidR="006E3A8C" w:rsidRDefault="006E3A8C" w:rsidP="007D127A">
      <w:pPr>
        <w:spacing w:before="0"/>
        <w:jc w:val="left"/>
      </w:pPr>
      <w:r>
        <w:t>Phone:</w:t>
      </w:r>
    </w:p>
    <w:p w14:paraId="0D5185AD" w14:textId="77777777" w:rsidR="003E0B96" w:rsidRDefault="003E0B96" w:rsidP="007D127A">
      <w:pPr>
        <w:spacing w:before="0"/>
        <w:jc w:val="left"/>
      </w:pPr>
      <w: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233"/>
        <w:gridCol w:w="431"/>
        <w:gridCol w:w="1741"/>
        <w:gridCol w:w="1722"/>
        <w:gridCol w:w="781"/>
        <w:gridCol w:w="2056"/>
      </w:tblGrid>
      <w:tr w:rsidR="003E0B96" w14:paraId="6DC39112"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81F513" w14:textId="77777777" w:rsidR="003E0B96" w:rsidRPr="00D009CB" w:rsidRDefault="003E0B96" w:rsidP="003E0B96">
            <w:pPr>
              <w:rPr>
                <w:sz w:val="18"/>
              </w:rPr>
            </w:pPr>
            <w:r w:rsidRPr="00D009CB">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A3885C" w14:textId="77777777" w:rsidR="003E0B96" w:rsidRPr="00D009CB" w:rsidRDefault="003E0B96" w:rsidP="003E0B96">
            <w:pPr>
              <w:rPr>
                <w:sz w:val="18"/>
              </w:rPr>
            </w:pPr>
            <w:r w:rsidRPr="00D009CB">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B2FC94" w14:textId="77777777" w:rsidR="003E0B96" w:rsidRPr="00D009CB" w:rsidRDefault="003E0B96" w:rsidP="003E0B96">
            <w:pPr>
              <w:rPr>
                <w:sz w:val="18"/>
              </w:rPr>
            </w:pPr>
            <w:r w:rsidRPr="00D009CB">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90745D" w14:textId="77777777" w:rsidR="003E0B96" w:rsidRPr="00D009CB" w:rsidRDefault="003E0B96" w:rsidP="003E0B96">
            <w:pPr>
              <w:rPr>
                <w:sz w:val="18"/>
              </w:rPr>
            </w:pPr>
            <w:r w:rsidRPr="00D009CB">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4CCC8E9" w14:textId="77777777" w:rsidR="003E0B96" w:rsidRPr="00D009CB" w:rsidRDefault="003E0B96" w:rsidP="003E0B96">
            <w:pPr>
              <w:rPr>
                <w:sz w:val="18"/>
              </w:rPr>
            </w:pPr>
            <w:r w:rsidRPr="00D009CB">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44642B" w14:textId="77777777" w:rsidR="003E0B96" w:rsidRPr="00D009CB" w:rsidRDefault="003E0B96" w:rsidP="003E0B96">
            <w:pPr>
              <w:rPr>
                <w:sz w:val="18"/>
              </w:rPr>
            </w:pPr>
            <w:r w:rsidRPr="00D009CB">
              <w:rPr>
                <w:b/>
                <w:bCs/>
                <w:sz w:val="18"/>
              </w:rPr>
              <w:t>electronicMailAddress</w:t>
            </w:r>
          </w:p>
        </w:tc>
      </w:tr>
      <w:tr w:rsidR="003E0B96" w14:paraId="19FCBD2E"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2A15C60" w14:textId="77777777" w:rsidR="003E0B96" w:rsidRDefault="003E0B96" w:rsidP="007B7222">
            <w:pPr>
              <w:jc w:val="left"/>
            </w:pPr>
            <w:r w:rsidRPr="00D009CB">
              <w:rPr>
                <w:sz w:val="16"/>
              </w:rPr>
              <w:t xml:space="preserve">International Hydrographic Organization, </w:t>
            </w:r>
            <w:r w:rsidR="006E3A8C" w:rsidRPr="00D009CB">
              <w:rPr>
                <w:sz w:val="16"/>
              </w:rPr>
              <w:br/>
            </w:r>
            <w:r w:rsidRPr="00D009CB">
              <w:rPr>
                <w:sz w:val="16"/>
              </w:rPr>
              <w:t xml:space="preserve">4 quai Antoine 1er, </w:t>
            </w:r>
            <w:r w:rsidR="006E3A8C" w:rsidRPr="00D009CB">
              <w:rPr>
                <w:sz w:val="16"/>
              </w:rPr>
              <w:br/>
            </w:r>
            <w:r w:rsidRPr="00D009CB">
              <w:rPr>
                <w:sz w:val="16"/>
              </w:rPr>
              <w:t>B.P</w:t>
            </w:r>
            <w:r w:rsidR="0066549D">
              <w:rPr>
                <w:sz w:val="16"/>
              </w:rPr>
              <w:t xml:space="preserve">. </w:t>
            </w:r>
            <w:r w:rsidRPr="00D009CB">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6173AB"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C9F21B8"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FDD5BF7" w14:textId="77777777" w:rsidR="003E0B96" w:rsidRPr="00D009CB" w:rsidRDefault="003E0B96" w:rsidP="003E0B96">
            <w:pPr>
              <w:rPr>
                <w:sz w:val="16"/>
              </w:rPr>
            </w:pPr>
            <w:r w:rsidRPr="00D009CB">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1DCBE7"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4242719" w14:textId="77777777" w:rsidR="003E0B96" w:rsidRPr="00D009CB" w:rsidRDefault="003E0B96" w:rsidP="003E0B96">
            <w:pPr>
              <w:rPr>
                <w:sz w:val="16"/>
              </w:rPr>
            </w:pPr>
          </w:p>
        </w:tc>
      </w:tr>
    </w:tbl>
    <w:p w14:paraId="0FF2520C" w14:textId="77777777" w:rsidR="006E3A8C" w:rsidRDefault="003E0B96" w:rsidP="007D127A">
      <w:pPr>
        <w:spacing w:before="0"/>
      </w:pPr>
      <w:r>
        <w:br/>
        <w:t>Online resource information:</w:t>
      </w:r>
    </w:p>
    <w:p w14:paraId="5E426302" w14:textId="77777777" w:rsidR="006E3A8C" w:rsidRDefault="003E0B96" w:rsidP="007D127A">
      <w:pPr>
        <w:spacing w:before="0"/>
      </w:pPr>
      <w:r>
        <w:t>Hours of Service:</w:t>
      </w:r>
    </w:p>
    <w:p w14:paraId="33DD3CF6" w14:textId="77777777" w:rsidR="006E3A8C" w:rsidRDefault="003E0B96" w:rsidP="007D127A">
      <w:pPr>
        <w:spacing w:before="0"/>
      </w:pPr>
      <w:r>
        <w:t>Contact Instructions:</w:t>
      </w:r>
    </w:p>
    <w:p w14:paraId="49787F29" w14:textId="77777777" w:rsidR="006E3A8C" w:rsidRDefault="003E0B96" w:rsidP="007D127A">
      <w:pPr>
        <w:spacing w:before="0"/>
      </w:pPr>
      <w:r>
        <w:t>Role: user</w:t>
      </w:r>
    </w:p>
    <w:p w14:paraId="2EB320E9" w14:textId="77777777" w:rsidR="003E0B96" w:rsidRDefault="003E0B96" w:rsidP="007D127A">
      <w:pPr>
        <w:spacing w:before="0"/>
      </w:pPr>
      <w:r>
        <w:t>Classification: unclassified</w:t>
      </w:r>
    </w:p>
    <w:p w14:paraId="29025C65" w14:textId="09BE8498" w:rsidR="003E0B96" w:rsidRDefault="003E0B96" w:rsidP="00B3435A">
      <w:pPr>
        <w:pStyle w:val="Annexheader-level2"/>
        <w:rPr>
          <w:rFonts w:ascii="Times New Roman" w:hAnsi="Times New Roman"/>
          <w:szCs w:val="24"/>
        </w:rPr>
      </w:pPr>
      <w:r>
        <w:br w:type="page"/>
      </w:r>
      <w:bookmarkStart w:id="2096" w:name="idmarkerx16777217x1358"/>
      <w:bookmarkStart w:id="2097" w:name="_Toc527705874"/>
      <w:bookmarkStart w:id="2098" w:name="_Toc528589762"/>
      <w:bookmarkStart w:id="2099" w:name="_Toc516371"/>
      <w:bookmarkStart w:id="2100" w:name="_Toc127463887"/>
      <w:bookmarkStart w:id="2101" w:name="_Toc128125513"/>
      <w:bookmarkStart w:id="2102" w:name="_Toc141176295"/>
      <w:bookmarkStart w:id="2103" w:name="_Toc141176460"/>
      <w:bookmarkStart w:id="2104" w:name="_Toc141177092"/>
      <w:bookmarkStart w:id="2105" w:name="_Toc150177966"/>
      <w:bookmarkEnd w:id="2096"/>
      <w:r>
        <w:lastRenderedPageBreak/>
        <w:t>Definition Sources</w:t>
      </w:r>
      <w:bookmarkEnd w:id="2097"/>
      <w:bookmarkEnd w:id="2098"/>
      <w:bookmarkEnd w:id="2099"/>
      <w:bookmarkEnd w:id="2100"/>
      <w:bookmarkEnd w:id="2101"/>
      <w:bookmarkEnd w:id="2102"/>
      <w:bookmarkEnd w:id="2103"/>
      <w:bookmarkEnd w:id="2104"/>
      <w:bookmarkEnd w:id="2105"/>
    </w:p>
    <w:p w14:paraId="5A9F48AF" w14:textId="77777777" w:rsidR="003E0B96" w:rsidRDefault="003E0B96" w:rsidP="007D127A">
      <w:pPr>
        <w:spacing w:before="0"/>
      </w:pPr>
      <w:r>
        <w:t>No definition sources in catalogue</w:t>
      </w:r>
      <w:r w:rsidR="00E710B7">
        <w:t>.</w:t>
      </w:r>
    </w:p>
    <w:p w14:paraId="2BB4520B" w14:textId="548566FB" w:rsidR="00F54026" w:rsidRDefault="003E0B96" w:rsidP="00B3435A">
      <w:pPr>
        <w:pStyle w:val="Annexheader-level2"/>
      </w:pPr>
      <w:r>
        <w:br w:type="page"/>
      </w:r>
      <w:bookmarkStart w:id="2106" w:name="idmarkerx16777217x1382"/>
      <w:bookmarkStart w:id="2107" w:name="_Toc527705875"/>
      <w:bookmarkStart w:id="2108" w:name="_Toc528589763"/>
      <w:bookmarkStart w:id="2109" w:name="_Toc516372"/>
      <w:bookmarkStart w:id="2110" w:name="_Toc127463888"/>
      <w:bookmarkStart w:id="2111" w:name="_Toc128125514"/>
      <w:bookmarkStart w:id="2112" w:name="_Toc141176296"/>
      <w:bookmarkStart w:id="2113" w:name="_Toc141176461"/>
      <w:bookmarkStart w:id="2114" w:name="_Toc141177093"/>
      <w:bookmarkStart w:id="2115" w:name="_Toc150177967"/>
      <w:bookmarkEnd w:id="2106"/>
      <w:r>
        <w:lastRenderedPageBreak/>
        <w:t>Simple Attribute</w:t>
      </w:r>
      <w:r w:rsidR="00D91CFA">
        <w:t>s</w:t>
      </w:r>
      <w:bookmarkEnd w:id="2107"/>
      <w:bookmarkEnd w:id="2108"/>
      <w:bookmarkEnd w:id="2109"/>
      <w:bookmarkEnd w:id="2110"/>
      <w:bookmarkEnd w:id="2111"/>
      <w:bookmarkEnd w:id="2112"/>
      <w:bookmarkEnd w:id="2113"/>
      <w:bookmarkEnd w:id="2114"/>
      <w:bookmarkEnd w:id="2115"/>
    </w:p>
    <w:p w14:paraId="3FBC3C20" w14:textId="126B275F" w:rsidR="003E0B96" w:rsidRPr="0069011F" w:rsidRDefault="003E0B96" w:rsidP="002721B0">
      <w:pPr>
        <w:pStyle w:val="Annex-Heading3"/>
        <w:rPr>
          <w:rFonts w:ascii="Times New Roman" w:hAnsi="Times New Roman"/>
          <w:szCs w:val="24"/>
        </w:rPr>
      </w:pPr>
      <w:bookmarkStart w:id="2116" w:name="idmarkerx16777217x1399"/>
      <w:bookmarkStart w:id="2117" w:name="_Toc527705876"/>
      <w:bookmarkStart w:id="2118" w:name="_Toc528589764"/>
      <w:bookmarkEnd w:id="2116"/>
      <w:r w:rsidRPr="0069011F">
        <w:t>Generation</w:t>
      </w:r>
      <w:r>
        <w:t xml:space="preserve"> Time</w:t>
      </w:r>
      <w:bookmarkEnd w:id="2117"/>
      <w:bookmarkEnd w:id="2118"/>
    </w:p>
    <w:p w14:paraId="335B6015" w14:textId="77777777" w:rsidR="00E35A62" w:rsidRDefault="003E0B96" w:rsidP="007D127A">
      <w:pPr>
        <w:spacing w:before="0"/>
      </w:pPr>
      <w:r w:rsidRPr="006B7127">
        <w:rPr>
          <w:b/>
          <w:bCs/>
          <w:rPrChange w:id="2119" w:author="Jason Rhee" w:date="2024-07-01T17:22:00Z" w16du:dateUtc="2024-07-01T07:22:00Z">
            <w:rPr/>
          </w:rPrChange>
        </w:rPr>
        <w:t>Name</w:t>
      </w:r>
      <w:r>
        <w:t>: Generation Time</w:t>
      </w:r>
    </w:p>
    <w:p w14:paraId="5381D1E8" w14:textId="6A1B407F" w:rsidR="00E35A62" w:rsidRDefault="003E0B96" w:rsidP="007D127A">
      <w:pPr>
        <w:spacing w:before="0"/>
      </w:pPr>
      <w:r w:rsidRPr="006B7127">
        <w:rPr>
          <w:b/>
          <w:bCs/>
          <w:rPrChange w:id="2120" w:author="Jason Rhee" w:date="2024-07-01T17:22:00Z" w16du:dateUtc="2024-07-01T07:22:00Z">
            <w:rPr/>
          </w:rPrChange>
        </w:rPr>
        <w:t>Definition</w:t>
      </w:r>
      <w:r>
        <w:t>:</w:t>
      </w:r>
      <w:ins w:id="2121" w:author="Jason Rhee" w:date="2024-07-02T13:40:00Z" w16du:dateUtc="2024-07-02T03:40:00Z">
        <w:r w:rsidR="00E9131C">
          <w:t xml:space="preserve"> </w:t>
        </w:r>
      </w:ins>
      <w:ins w:id="2122" w:author="Jason Rhee" w:date="2024-07-02T13:40:00Z">
        <w:r w:rsidR="00E9131C" w:rsidRPr="00E9131C">
          <w:t>Time the UKC plan was generated.</w:t>
        </w:r>
      </w:ins>
    </w:p>
    <w:p w14:paraId="365E87AD" w14:textId="77777777" w:rsidR="00E35A62" w:rsidRDefault="003E0B96" w:rsidP="007D127A">
      <w:pPr>
        <w:spacing w:before="0"/>
      </w:pPr>
      <w:r w:rsidRPr="006B7127">
        <w:rPr>
          <w:b/>
          <w:bCs/>
          <w:rPrChange w:id="2123" w:author="Jason Rhee" w:date="2024-07-01T17:22:00Z" w16du:dateUtc="2024-07-01T07:22:00Z">
            <w:rPr/>
          </w:rPrChange>
        </w:rPr>
        <w:t>Code</w:t>
      </w:r>
      <w:r>
        <w:t>: '</w:t>
      </w:r>
      <w:r>
        <w:rPr>
          <w:rFonts w:ascii="Courier New" w:hAnsi="Courier New" w:cs="Courier New"/>
        </w:rPr>
        <w:t>generationTime</w:t>
      </w:r>
      <w:r>
        <w:t>'</w:t>
      </w:r>
    </w:p>
    <w:p w14:paraId="6387BBE1" w14:textId="1E5142AD" w:rsidR="00E35A62" w:rsidRDefault="003E0B96" w:rsidP="007D127A">
      <w:pPr>
        <w:spacing w:before="0"/>
      </w:pPr>
      <w:r w:rsidRPr="006B7127">
        <w:rPr>
          <w:b/>
          <w:bCs/>
          <w:rPrChange w:id="2124" w:author="Jason Rhee" w:date="2024-07-01T17:22:00Z" w16du:dateUtc="2024-07-01T07:22:00Z">
            <w:rPr/>
          </w:rPrChange>
        </w:rPr>
        <w:t>Remarks</w:t>
      </w:r>
      <w:r>
        <w:t>:</w:t>
      </w:r>
      <w:ins w:id="2125" w:author="Jason Rhee" w:date="2024-07-02T13:40:00Z" w16du:dateUtc="2024-07-02T03:40:00Z">
        <w:r w:rsidR="006A2564">
          <w:t xml:space="preserve"> </w:t>
        </w:r>
      </w:ins>
    </w:p>
    <w:p w14:paraId="693FA43E" w14:textId="77777777" w:rsidR="00E35A62" w:rsidRDefault="003E0B96" w:rsidP="007D127A">
      <w:pPr>
        <w:spacing w:before="0"/>
      </w:pPr>
      <w:r w:rsidRPr="006B7127">
        <w:rPr>
          <w:b/>
          <w:bCs/>
          <w:rPrChange w:id="2126" w:author="Jason Rhee" w:date="2024-07-01T17:22:00Z" w16du:dateUtc="2024-07-01T07:22:00Z">
            <w:rPr/>
          </w:rPrChange>
        </w:rPr>
        <w:t>Aliases</w:t>
      </w:r>
      <w:r>
        <w:t>: (none)</w:t>
      </w:r>
    </w:p>
    <w:p w14:paraId="498CC1E1" w14:textId="77777777" w:rsidR="003E0B96" w:rsidRDefault="003E0B96" w:rsidP="007D127A">
      <w:pPr>
        <w:spacing w:before="0"/>
      </w:pPr>
      <w:r w:rsidRPr="006B7127">
        <w:rPr>
          <w:b/>
          <w:bCs/>
          <w:rPrChange w:id="2127" w:author="Jason Rhee" w:date="2024-07-01T17:22:00Z" w16du:dateUtc="2024-07-01T07:22:00Z">
            <w:rPr/>
          </w:rPrChange>
        </w:rPr>
        <w:t>Value</w:t>
      </w:r>
      <w:r>
        <w:t xml:space="preserve"> </w:t>
      </w:r>
      <w:r w:rsidRPr="006B7127">
        <w:rPr>
          <w:b/>
          <w:bCs/>
          <w:rPrChange w:id="2128" w:author="Jason Rhee" w:date="2024-07-01T17:22:00Z" w16du:dateUtc="2024-07-01T07:22:00Z">
            <w:rPr/>
          </w:rPrChange>
        </w:rPr>
        <w:t>Type</w:t>
      </w:r>
      <w:r>
        <w:t>: dateTime</w:t>
      </w:r>
    </w:p>
    <w:p w14:paraId="0CBF7F03" w14:textId="0EE9313E" w:rsidR="003E0B96" w:rsidRPr="006E3438" w:rsidRDefault="00874D17" w:rsidP="002721B0">
      <w:pPr>
        <w:pStyle w:val="Annex-Heading3"/>
        <w:rPr>
          <w:rFonts w:ascii="Times New Roman" w:hAnsi="Times New Roman"/>
          <w:szCs w:val="24"/>
        </w:rPr>
      </w:pPr>
      <w:bookmarkStart w:id="2129" w:name="_Toc527705877"/>
      <w:bookmarkStart w:id="2130" w:name="_Toc528589765"/>
      <w:r w:rsidRPr="006E3438">
        <w:t xml:space="preserve">Vessel </w:t>
      </w:r>
      <w:r w:rsidR="003E0B96" w:rsidRPr="006E3438">
        <w:t>ID</w:t>
      </w:r>
      <w:bookmarkEnd w:id="2129"/>
      <w:bookmarkEnd w:id="2130"/>
    </w:p>
    <w:p w14:paraId="2978472B" w14:textId="77777777" w:rsidR="00E35A62" w:rsidRDefault="003E0B96" w:rsidP="007D127A">
      <w:pPr>
        <w:spacing w:before="0"/>
      </w:pPr>
      <w:r w:rsidRPr="00563B18">
        <w:rPr>
          <w:b/>
          <w:bCs/>
          <w:rPrChange w:id="2131" w:author="Jason Rhee" w:date="2024-07-01T17:22:00Z" w16du:dateUtc="2024-07-01T07:22:00Z">
            <w:rPr/>
          </w:rPrChange>
        </w:rPr>
        <w:t>Name</w:t>
      </w:r>
      <w:r>
        <w:t>: Vessel ID</w:t>
      </w:r>
    </w:p>
    <w:p w14:paraId="064F157D" w14:textId="77777777" w:rsidR="00E35A62" w:rsidRDefault="003E0B96" w:rsidP="007D127A">
      <w:pPr>
        <w:spacing w:before="0"/>
      </w:pPr>
      <w:r w:rsidRPr="00563B18">
        <w:rPr>
          <w:b/>
          <w:bCs/>
          <w:rPrChange w:id="2132" w:author="Jason Rhee" w:date="2024-07-01T17:22:00Z" w16du:dateUtc="2024-07-01T07:22:00Z">
            <w:rPr/>
          </w:rPrChange>
        </w:rPr>
        <w:t>Definition</w:t>
      </w:r>
      <w:r>
        <w:t>:</w:t>
      </w:r>
    </w:p>
    <w:p w14:paraId="22F82039" w14:textId="77777777" w:rsidR="00E35A62" w:rsidRDefault="003E0B96" w:rsidP="007D127A">
      <w:pPr>
        <w:spacing w:before="0"/>
      </w:pPr>
      <w:r w:rsidRPr="00563B18">
        <w:rPr>
          <w:b/>
          <w:bCs/>
          <w:rPrChange w:id="2133" w:author="Jason Rhee" w:date="2024-07-01T17:22:00Z" w16du:dateUtc="2024-07-01T07:22:00Z">
            <w:rPr/>
          </w:rPrChange>
        </w:rPr>
        <w:t>Code</w:t>
      </w:r>
      <w:r>
        <w:t>: '</w:t>
      </w:r>
      <w:r>
        <w:rPr>
          <w:rFonts w:ascii="Courier New" w:hAnsi="Courier New" w:cs="Courier New"/>
        </w:rPr>
        <w:t>vesselID</w:t>
      </w:r>
      <w:r>
        <w:t>'</w:t>
      </w:r>
    </w:p>
    <w:p w14:paraId="23F8ECF2" w14:textId="7B41394E" w:rsidR="00E35A62" w:rsidRPr="00500CAC" w:rsidRDefault="003E0B96" w:rsidP="007D127A">
      <w:pPr>
        <w:spacing w:before="0"/>
        <w:rPr>
          <w:rFonts w:eastAsiaTheme="minorEastAsia"/>
          <w:lang w:eastAsia="ko-KR"/>
          <w:rPrChange w:id="2134" w:author="Jason Rhee" w:date="2024-07-16T18:00:00Z" w16du:dateUtc="2024-07-16T08:00:00Z">
            <w:rPr/>
          </w:rPrChange>
        </w:rPr>
      </w:pPr>
      <w:r w:rsidRPr="00563B18">
        <w:rPr>
          <w:b/>
          <w:bCs/>
          <w:rPrChange w:id="2135" w:author="Jason Rhee" w:date="2024-07-01T17:22:00Z" w16du:dateUtc="2024-07-01T07:22:00Z">
            <w:rPr/>
          </w:rPrChange>
        </w:rPr>
        <w:t>Remarks</w:t>
      </w:r>
      <w:r>
        <w:t>:</w:t>
      </w:r>
      <w:ins w:id="2136" w:author="Jason Rhee" w:date="2024-07-16T18:00:00Z" w16du:dateUtc="2024-07-16T08:00:00Z">
        <w:r w:rsidR="00500CAC">
          <w:rPr>
            <w:rFonts w:eastAsiaTheme="minorEastAsia" w:hint="eastAsia"/>
            <w:lang w:eastAsia="ko-KR"/>
          </w:rPr>
          <w:t xml:space="preserve"> </w:t>
        </w:r>
        <w:r w:rsidR="00500CAC" w:rsidRPr="006A2564">
          <w:t>Vessel identifier, based on MRN. Can be either IMO or MMSI based.</w:t>
        </w:r>
      </w:ins>
    </w:p>
    <w:p w14:paraId="1FA6C945" w14:textId="77777777" w:rsidR="00E35A62" w:rsidRDefault="003E0B96" w:rsidP="007D127A">
      <w:pPr>
        <w:spacing w:before="0"/>
      </w:pPr>
      <w:r w:rsidRPr="00563B18">
        <w:rPr>
          <w:b/>
          <w:bCs/>
          <w:rPrChange w:id="2137" w:author="Jason Rhee" w:date="2024-07-01T17:22:00Z" w16du:dateUtc="2024-07-01T07:22:00Z">
            <w:rPr/>
          </w:rPrChange>
        </w:rPr>
        <w:t>Aliases</w:t>
      </w:r>
      <w:r>
        <w:t>: (none)</w:t>
      </w:r>
    </w:p>
    <w:p w14:paraId="5C842F3C" w14:textId="77777777" w:rsidR="003E0B96" w:rsidRDefault="003E0B96" w:rsidP="007D127A">
      <w:pPr>
        <w:spacing w:before="0"/>
      </w:pPr>
      <w:r w:rsidRPr="00563B18">
        <w:rPr>
          <w:b/>
          <w:bCs/>
          <w:rPrChange w:id="2138" w:author="Jason Rhee" w:date="2024-07-01T17:22:00Z" w16du:dateUtc="2024-07-01T07:22:00Z">
            <w:rPr/>
          </w:rPrChange>
        </w:rPr>
        <w:t>Value</w:t>
      </w:r>
      <w:r>
        <w:t xml:space="preserve"> </w:t>
      </w:r>
      <w:r w:rsidRPr="00563B18">
        <w:rPr>
          <w:b/>
          <w:bCs/>
          <w:rPrChange w:id="2139" w:author="Jason Rhee" w:date="2024-07-01T17:22:00Z" w16du:dateUtc="2024-07-01T07:22:00Z">
            <w:rPr/>
          </w:rPrChange>
        </w:rPr>
        <w:t>Type</w:t>
      </w:r>
      <w:r>
        <w:t>: text</w:t>
      </w:r>
    </w:p>
    <w:p w14:paraId="7F0C57C2" w14:textId="77777777" w:rsidR="003E0B96" w:rsidRDefault="003E0B96" w:rsidP="002721B0">
      <w:pPr>
        <w:pStyle w:val="Annex-Heading3"/>
        <w:rPr>
          <w:rFonts w:ascii="Times New Roman" w:hAnsi="Times New Roman"/>
          <w:szCs w:val="24"/>
        </w:rPr>
      </w:pPr>
      <w:bookmarkStart w:id="2140" w:name="idmarkerx16777217x1507"/>
      <w:bookmarkStart w:id="2141" w:name="_Toc527705878"/>
      <w:bookmarkStart w:id="2142" w:name="_Toc528589766"/>
      <w:bookmarkEnd w:id="2140"/>
      <w:r>
        <w:t>Source Route Name</w:t>
      </w:r>
      <w:bookmarkEnd w:id="2141"/>
      <w:bookmarkEnd w:id="2142"/>
    </w:p>
    <w:p w14:paraId="178FA717" w14:textId="77777777" w:rsidR="00E35A62" w:rsidRDefault="003E0B96" w:rsidP="007D127A">
      <w:pPr>
        <w:spacing w:before="0"/>
      </w:pPr>
      <w:r w:rsidRPr="00563B18">
        <w:rPr>
          <w:b/>
          <w:bCs/>
          <w:rPrChange w:id="2143" w:author="Jason Rhee" w:date="2024-07-01T17:22:00Z" w16du:dateUtc="2024-07-01T07:22:00Z">
            <w:rPr/>
          </w:rPrChange>
        </w:rPr>
        <w:t>Name</w:t>
      </w:r>
      <w:r>
        <w:t>: Source Route Name</w:t>
      </w:r>
    </w:p>
    <w:p w14:paraId="7D09C956" w14:textId="03779FBD" w:rsidR="00E35A62" w:rsidRDefault="003E0B96" w:rsidP="007D127A">
      <w:pPr>
        <w:spacing w:before="0"/>
      </w:pPr>
      <w:r w:rsidRPr="00563B18">
        <w:rPr>
          <w:b/>
          <w:bCs/>
          <w:rPrChange w:id="2144" w:author="Jason Rhee" w:date="2024-07-01T17:22:00Z" w16du:dateUtc="2024-07-01T07:22:00Z">
            <w:rPr/>
          </w:rPrChange>
        </w:rPr>
        <w:t>Definition</w:t>
      </w:r>
      <w:r>
        <w:t>:</w:t>
      </w:r>
      <w:ins w:id="2145" w:author="Jason Rhee" w:date="2024-07-02T13:37:00Z" w16du:dateUtc="2024-07-02T03:37:00Z">
        <w:r w:rsidR="005E4402">
          <w:t xml:space="preserve"> </w:t>
        </w:r>
      </w:ins>
      <w:ins w:id="2146" w:author="Jason Rhee" w:date="2024-07-02T13:37:00Z">
        <w:r w:rsidR="005E4402" w:rsidRPr="005E4402">
          <w:t>Identification of the route used as a source for the calculation.</w:t>
        </w:r>
      </w:ins>
    </w:p>
    <w:p w14:paraId="7B7DD9FB" w14:textId="77777777" w:rsidR="00E35A62" w:rsidRDefault="003E0B96" w:rsidP="007D127A">
      <w:pPr>
        <w:spacing w:before="0"/>
      </w:pPr>
      <w:r w:rsidRPr="00563B18">
        <w:rPr>
          <w:b/>
          <w:bCs/>
          <w:rPrChange w:id="2147" w:author="Jason Rhee" w:date="2024-07-01T17:22:00Z" w16du:dateUtc="2024-07-01T07:22:00Z">
            <w:rPr/>
          </w:rPrChange>
        </w:rPr>
        <w:t>Code</w:t>
      </w:r>
      <w:r>
        <w:t>: '</w:t>
      </w:r>
      <w:r>
        <w:rPr>
          <w:rFonts w:ascii="Courier New" w:hAnsi="Courier New" w:cs="Courier New"/>
        </w:rPr>
        <w:t>sourceRouteName</w:t>
      </w:r>
      <w:r>
        <w:t>'</w:t>
      </w:r>
    </w:p>
    <w:p w14:paraId="26206833" w14:textId="1488F2C4" w:rsidR="00E35A62" w:rsidRDefault="003E0B96" w:rsidP="007D127A">
      <w:pPr>
        <w:spacing w:before="0"/>
      </w:pPr>
      <w:r w:rsidRPr="00563B18">
        <w:rPr>
          <w:b/>
          <w:bCs/>
          <w:rPrChange w:id="2148" w:author="Jason Rhee" w:date="2024-07-01T17:22:00Z" w16du:dateUtc="2024-07-01T07:22:00Z">
            <w:rPr/>
          </w:rPrChange>
        </w:rPr>
        <w:t>Remarks</w:t>
      </w:r>
      <w:r>
        <w:t>:</w:t>
      </w:r>
      <w:ins w:id="2149" w:author="Jason Rhee" w:date="2024-07-21T18:31:00Z" w16du:dateUtc="2024-07-21T08:31:00Z">
        <w:r w:rsidR="00247961">
          <w:t xml:space="preserve"> </w:t>
        </w:r>
        <w:r w:rsidR="00247961" w:rsidRPr="00247961">
          <w:t>May be provided through different methods, such as S-421, RTZ, or as generated by the UKCM service. If provided, for example, using S-421, the value of “S-421.Route.routeID” is used for machine-readable identification, or the value of “S-421.RouteInfo.routeInfoName” is used for human-readable identification.</w:t>
        </w:r>
      </w:ins>
    </w:p>
    <w:p w14:paraId="444A234D" w14:textId="77777777" w:rsidR="00E35A62" w:rsidRDefault="003E0B96" w:rsidP="007D127A">
      <w:pPr>
        <w:spacing w:before="0"/>
      </w:pPr>
      <w:r w:rsidRPr="00563B18">
        <w:rPr>
          <w:b/>
          <w:bCs/>
          <w:rPrChange w:id="2150" w:author="Jason Rhee" w:date="2024-07-01T17:22:00Z" w16du:dateUtc="2024-07-01T07:22:00Z">
            <w:rPr/>
          </w:rPrChange>
        </w:rPr>
        <w:t>Aliases</w:t>
      </w:r>
      <w:r>
        <w:t>: (none)</w:t>
      </w:r>
    </w:p>
    <w:p w14:paraId="6B391258" w14:textId="77777777" w:rsidR="003E0B96" w:rsidRDefault="003E0B96" w:rsidP="007D127A">
      <w:pPr>
        <w:spacing w:before="0"/>
      </w:pPr>
      <w:r w:rsidRPr="00563B18">
        <w:rPr>
          <w:b/>
          <w:bCs/>
          <w:rPrChange w:id="2151" w:author="Jason Rhee" w:date="2024-07-01T17:22:00Z" w16du:dateUtc="2024-07-01T07:22:00Z">
            <w:rPr/>
          </w:rPrChange>
        </w:rPr>
        <w:t>Value</w:t>
      </w:r>
      <w:r>
        <w:t xml:space="preserve"> </w:t>
      </w:r>
      <w:r w:rsidRPr="00563B18">
        <w:rPr>
          <w:b/>
          <w:bCs/>
          <w:rPrChange w:id="2152" w:author="Jason Rhee" w:date="2024-07-01T17:22:00Z" w16du:dateUtc="2024-07-01T07:22:00Z">
            <w:rPr/>
          </w:rPrChange>
        </w:rPr>
        <w:t>Type</w:t>
      </w:r>
      <w:r>
        <w:t>: text</w:t>
      </w:r>
    </w:p>
    <w:p w14:paraId="12916C9F" w14:textId="77777777" w:rsidR="003E0B96" w:rsidRDefault="003E0B96" w:rsidP="002721B0">
      <w:pPr>
        <w:pStyle w:val="Annex-Heading3"/>
        <w:rPr>
          <w:rFonts w:ascii="Times New Roman" w:hAnsi="Times New Roman"/>
          <w:szCs w:val="24"/>
        </w:rPr>
      </w:pPr>
      <w:bookmarkStart w:id="2153" w:name="idmarkerx16777217x1561"/>
      <w:bookmarkStart w:id="2154" w:name="_Toc527705879"/>
      <w:bookmarkStart w:id="2155" w:name="_Toc528589767"/>
      <w:bookmarkEnd w:id="2153"/>
      <w:r>
        <w:t>Source Route Version</w:t>
      </w:r>
      <w:bookmarkEnd w:id="2154"/>
      <w:bookmarkEnd w:id="2155"/>
    </w:p>
    <w:p w14:paraId="7000BA9E" w14:textId="77777777" w:rsidR="00E35A62" w:rsidRDefault="003E0B96" w:rsidP="007D127A">
      <w:pPr>
        <w:spacing w:before="0"/>
      </w:pPr>
      <w:r w:rsidRPr="00563B18">
        <w:rPr>
          <w:b/>
          <w:bCs/>
          <w:rPrChange w:id="2156" w:author="Jason Rhee" w:date="2024-07-01T17:22:00Z" w16du:dateUtc="2024-07-01T07:22:00Z">
            <w:rPr/>
          </w:rPrChange>
        </w:rPr>
        <w:t>Name</w:t>
      </w:r>
      <w:r>
        <w:t xml:space="preserve">: </w:t>
      </w:r>
      <w:r w:rsidRPr="004818CE">
        <w:t>Source Route Version</w:t>
      </w:r>
    </w:p>
    <w:p w14:paraId="67043BB4" w14:textId="1FE8941C" w:rsidR="00E35A62" w:rsidRDefault="003E0B96" w:rsidP="007D127A">
      <w:pPr>
        <w:spacing w:before="0"/>
      </w:pPr>
      <w:r w:rsidRPr="00563B18">
        <w:rPr>
          <w:b/>
          <w:bCs/>
          <w:rPrChange w:id="2157" w:author="Jason Rhee" w:date="2024-07-01T17:22:00Z" w16du:dateUtc="2024-07-01T07:22:00Z">
            <w:rPr/>
          </w:rPrChange>
        </w:rPr>
        <w:t>Definition</w:t>
      </w:r>
      <w:r>
        <w:t>:</w:t>
      </w:r>
      <w:ins w:id="2158" w:author="Jason Rhee" w:date="2024-07-02T13:37:00Z" w16du:dateUtc="2024-07-02T03:37:00Z">
        <w:r w:rsidR="00A04922">
          <w:t xml:space="preserve"> </w:t>
        </w:r>
      </w:ins>
      <w:ins w:id="2159" w:author="Jason Rhee" w:date="2024-07-02T13:37:00Z">
        <w:r w:rsidR="00A04922" w:rsidRPr="00A04922">
          <w:t>Identification of the route used as a source for the calculation.</w:t>
        </w:r>
      </w:ins>
    </w:p>
    <w:p w14:paraId="28734F6B" w14:textId="77777777" w:rsidR="00E35A62" w:rsidRDefault="003E0B96" w:rsidP="007D127A">
      <w:pPr>
        <w:spacing w:before="0"/>
      </w:pPr>
      <w:r w:rsidRPr="00563B18">
        <w:rPr>
          <w:b/>
          <w:bCs/>
          <w:rPrChange w:id="2160" w:author="Jason Rhee" w:date="2024-07-01T17:22:00Z" w16du:dateUtc="2024-07-01T07:22:00Z">
            <w:rPr/>
          </w:rPrChange>
        </w:rPr>
        <w:t>Code</w:t>
      </w:r>
      <w:r>
        <w:t>: '</w:t>
      </w:r>
      <w:r>
        <w:rPr>
          <w:rFonts w:ascii="Courier New" w:hAnsi="Courier New" w:cs="Courier New"/>
        </w:rPr>
        <w:t>sourceRouteVersion</w:t>
      </w:r>
      <w:r>
        <w:t>'</w:t>
      </w:r>
    </w:p>
    <w:p w14:paraId="6ABA8C58" w14:textId="3FCBA66A" w:rsidR="00E35A62" w:rsidRDefault="003E0B96" w:rsidP="007D127A">
      <w:pPr>
        <w:spacing w:before="0"/>
      </w:pPr>
      <w:r w:rsidRPr="00563B18">
        <w:rPr>
          <w:b/>
          <w:bCs/>
          <w:rPrChange w:id="2161" w:author="Jason Rhee" w:date="2024-07-01T17:22:00Z" w16du:dateUtc="2024-07-01T07:22:00Z">
            <w:rPr/>
          </w:rPrChange>
        </w:rPr>
        <w:t>Remarks</w:t>
      </w:r>
      <w:r>
        <w:t>:</w:t>
      </w:r>
      <w:ins w:id="2162" w:author="Jason Rhee" w:date="2024-07-21T18:29:00Z" w16du:dateUtc="2024-07-21T08:29:00Z">
        <w:r w:rsidR="00D91279">
          <w:t xml:space="preserve"> </w:t>
        </w:r>
      </w:ins>
      <w:ins w:id="2163" w:author="Jason Rhee" w:date="2024-07-21T18:30:00Z" w16du:dateUtc="2024-07-21T08:30:00Z">
        <w:r w:rsidR="00C54311" w:rsidRPr="00C54311">
          <w:t>May be provided through different methods, such as S-421, RTZ, or as generated by the UKCM service. Can be used to supplement information provided by “sourceRouteName”, especially if “sourceRouteName” provides insufficient route information. If provided, for example, using S-421, the value of “S-421.Route.routeEditionNo” is used.</w:t>
        </w:r>
      </w:ins>
    </w:p>
    <w:p w14:paraId="11A6E8F5" w14:textId="77777777" w:rsidR="00E35A62" w:rsidRDefault="003E0B96" w:rsidP="007D127A">
      <w:pPr>
        <w:spacing w:before="0"/>
      </w:pPr>
      <w:r w:rsidRPr="00563B18">
        <w:rPr>
          <w:b/>
          <w:bCs/>
          <w:rPrChange w:id="2164" w:author="Jason Rhee" w:date="2024-07-01T17:22:00Z" w16du:dateUtc="2024-07-01T07:22:00Z">
            <w:rPr/>
          </w:rPrChange>
        </w:rPr>
        <w:lastRenderedPageBreak/>
        <w:t>Aliases</w:t>
      </w:r>
      <w:r>
        <w:t>: (none)</w:t>
      </w:r>
    </w:p>
    <w:p w14:paraId="4B43C270" w14:textId="249EFCB9" w:rsidR="003E0B96" w:rsidRDefault="003E0B96" w:rsidP="007D127A">
      <w:pPr>
        <w:spacing w:before="0"/>
      </w:pPr>
      <w:r w:rsidRPr="00563B18">
        <w:rPr>
          <w:b/>
          <w:bCs/>
          <w:rPrChange w:id="2165" w:author="Jason Rhee" w:date="2024-07-01T17:22:00Z" w16du:dateUtc="2024-07-01T07:22:00Z">
            <w:rPr/>
          </w:rPrChange>
        </w:rPr>
        <w:t>Value</w:t>
      </w:r>
      <w:r>
        <w:t xml:space="preserve"> </w:t>
      </w:r>
      <w:r w:rsidRPr="00563B18">
        <w:rPr>
          <w:b/>
          <w:bCs/>
          <w:rPrChange w:id="2166" w:author="Jason Rhee" w:date="2024-07-01T17:22:00Z" w16du:dateUtc="2024-07-01T07:22:00Z">
            <w:rPr/>
          </w:rPrChange>
        </w:rPr>
        <w:t>Type</w:t>
      </w:r>
      <w:r>
        <w:t xml:space="preserve">: </w:t>
      </w:r>
      <w:r w:rsidR="00E24B01">
        <w:t>integer</w:t>
      </w:r>
    </w:p>
    <w:p w14:paraId="3A1B9929" w14:textId="77777777" w:rsidR="003E0B96" w:rsidRDefault="003E0B96" w:rsidP="00716349">
      <w:pPr>
        <w:pStyle w:val="Annex-Heading3"/>
        <w:rPr>
          <w:rFonts w:ascii="Times New Roman" w:hAnsi="Times New Roman"/>
          <w:szCs w:val="24"/>
        </w:rPr>
      </w:pPr>
      <w:bookmarkStart w:id="2167" w:name="idmarkerx16777217x1618"/>
      <w:bookmarkStart w:id="2168" w:name="_Toc527705880"/>
      <w:bookmarkStart w:id="2169" w:name="_Toc528589768"/>
      <w:bookmarkEnd w:id="2167"/>
      <w:r>
        <w:t>Maximum Draught</w:t>
      </w:r>
      <w:bookmarkEnd w:id="2168"/>
      <w:bookmarkEnd w:id="2169"/>
    </w:p>
    <w:p w14:paraId="4FCF8B31" w14:textId="77777777" w:rsidR="00E35A62" w:rsidRDefault="003E0B96" w:rsidP="007D127A">
      <w:pPr>
        <w:keepNext/>
        <w:keepLines/>
        <w:spacing w:before="0"/>
      </w:pPr>
      <w:r w:rsidRPr="001A1248">
        <w:rPr>
          <w:b/>
          <w:bCs/>
          <w:rPrChange w:id="2170" w:author="Jason Rhee" w:date="2024-07-01T17:23:00Z" w16du:dateUtc="2024-07-01T07:23:00Z">
            <w:rPr/>
          </w:rPrChange>
        </w:rPr>
        <w:t>Name</w:t>
      </w:r>
      <w:r>
        <w:t>: Maximum Draught</w:t>
      </w:r>
    </w:p>
    <w:p w14:paraId="681BBF2C" w14:textId="5299C289" w:rsidR="00E35A62" w:rsidRDefault="003E0B96" w:rsidP="007D127A">
      <w:pPr>
        <w:keepNext/>
        <w:keepLines/>
        <w:spacing w:before="0"/>
      </w:pPr>
      <w:r w:rsidRPr="001A1248">
        <w:rPr>
          <w:b/>
          <w:bCs/>
          <w:rPrChange w:id="2171" w:author="Jason Rhee" w:date="2024-07-01T17:23:00Z" w16du:dateUtc="2024-07-01T07:23:00Z">
            <w:rPr/>
          </w:rPrChange>
        </w:rPr>
        <w:t>Definition</w:t>
      </w:r>
      <w:r>
        <w:t>:</w:t>
      </w:r>
      <w:ins w:id="2172" w:author="Jason Rhee" w:date="2024-07-02T13:36:00Z" w16du:dateUtc="2024-07-02T03:36:00Z">
        <w:r w:rsidR="00CA33B6">
          <w:t xml:space="preserve"> </w:t>
        </w:r>
      </w:ins>
      <w:ins w:id="2173" w:author="Jason Rhee" w:date="2024-07-02T13:36:00Z">
        <w:r w:rsidR="00CA33B6" w:rsidRPr="00CA33B6">
          <w:t>The maximum vessel draught in metres, used as base for the calculation.</w:t>
        </w:r>
      </w:ins>
    </w:p>
    <w:p w14:paraId="0B81FC2A" w14:textId="77777777" w:rsidR="00E35A62" w:rsidRDefault="003E0B96" w:rsidP="007D127A">
      <w:pPr>
        <w:keepNext/>
        <w:keepLines/>
        <w:spacing w:before="0"/>
      </w:pPr>
      <w:r w:rsidRPr="001A1248">
        <w:rPr>
          <w:b/>
          <w:bCs/>
          <w:rPrChange w:id="2174" w:author="Jason Rhee" w:date="2024-07-01T17:23:00Z" w16du:dateUtc="2024-07-01T07:23:00Z">
            <w:rPr/>
          </w:rPrChange>
        </w:rPr>
        <w:t>Code</w:t>
      </w:r>
      <w:r>
        <w:t>: '</w:t>
      </w:r>
      <w:r>
        <w:rPr>
          <w:rFonts w:ascii="Courier New" w:hAnsi="Courier New" w:cs="Courier New"/>
        </w:rPr>
        <w:t>maximumDraught</w:t>
      </w:r>
      <w:r>
        <w:t>'</w:t>
      </w:r>
    </w:p>
    <w:p w14:paraId="14B3906E" w14:textId="77777777" w:rsidR="00E35A62" w:rsidRDefault="003E0B96" w:rsidP="007D127A">
      <w:pPr>
        <w:keepNext/>
        <w:keepLines/>
        <w:spacing w:before="0"/>
      </w:pPr>
      <w:r w:rsidRPr="001A1248">
        <w:rPr>
          <w:b/>
          <w:bCs/>
          <w:rPrChange w:id="2175" w:author="Jason Rhee" w:date="2024-07-01T17:23:00Z" w16du:dateUtc="2024-07-01T07:23:00Z">
            <w:rPr/>
          </w:rPrChange>
        </w:rPr>
        <w:t>Remarks</w:t>
      </w:r>
      <w:r>
        <w:t>:</w:t>
      </w:r>
    </w:p>
    <w:p w14:paraId="47B89624" w14:textId="77777777" w:rsidR="00E35A62" w:rsidRDefault="003E0B96" w:rsidP="007D127A">
      <w:pPr>
        <w:keepNext/>
        <w:keepLines/>
        <w:spacing w:before="0"/>
      </w:pPr>
      <w:r w:rsidRPr="001A1248">
        <w:rPr>
          <w:b/>
          <w:bCs/>
          <w:rPrChange w:id="2176" w:author="Jason Rhee" w:date="2024-07-01T17:23:00Z" w16du:dateUtc="2024-07-01T07:23:00Z">
            <w:rPr/>
          </w:rPrChange>
        </w:rPr>
        <w:t>Aliases</w:t>
      </w:r>
      <w:r>
        <w:t>:</w:t>
      </w:r>
    </w:p>
    <w:p w14:paraId="0F64B62D" w14:textId="77777777" w:rsidR="003E0B96" w:rsidRDefault="003E0B96" w:rsidP="007D127A">
      <w:pPr>
        <w:spacing w:before="0"/>
        <w:rPr>
          <w:ins w:id="2177" w:author="Jason Rhee" w:date="2024-07-01T17:01:00Z" w16du:dateUtc="2024-07-01T07:01:00Z"/>
        </w:rPr>
      </w:pPr>
      <w:r w:rsidRPr="001A1248">
        <w:rPr>
          <w:b/>
          <w:bCs/>
          <w:rPrChange w:id="2178" w:author="Jason Rhee" w:date="2024-07-01T17:23:00Z" w16du:dateUtc="2024-07-01T07:23:00Z">
            <w:rPr/>
          </w:rPrChange>
        </w:rPr>
        <w:t>Value</w:t>
      </w:r>
      <w:r>
        <w:t xml:space="preserve"> </w:t>
      </w:r>
      <w:r w:rsidRPr="001A1248">
        <w:rPr>
          <w:b/>
          <w:bCs/>
          <w:rPrChange w:id="2179" w:author="Jason Rhee" w:date="2024-07-01T17:23:00Z" w16du:dateUtc="2024-07-01T07:23:00Z">
            <w:rPr/>
          </w:rPrChange>
        </w:rPr>
        <w:t>Type</w:t>
      </w:r>
      <w:r>
        <w:t>: real</w:t>
      </w:r>
    </w:p>
    <w:p w14:paraId="284199EF" w14:textId="77777777" w:rsidR="00C97923" w:rsidRDefault="000B11CD" w:rsidP="007D127A">
      <w:pPr>
        <w:spacing w:before="0"/>
        <w:rPr>
          <w:ins w:id="2180" w:author="Jason Rhee" w:date="2024-07-01T17:30:00Z" w16du:dateUtc="2024-07-01T07:30:00Z"/>
          <w:b/>
          <w:bCs/>
        </w:rPr>
      </w:pPr>
      <w:ins w:id="2181" w:author="Jason Rhee" w:date="2024-07-01T17:01:00Z" w16du:dateUtc="2024-07-01T07:01:00Z">
        <w:r w:rsidRPr="005812CE">
          <w:rPr>
            <w:b/>
            <w:bCs/>
            <w:rPrChange w:id="2182" w:author="Jason Rhee" w:date="2024-07-01T17:23:00Z" w16du:dateUtc="2024-07-01T07:23:00Z">
              <w:rPr/>
            </w:rPrChange>
          </w:rPr>
          <w:t>Unit of measure</w:t>
        </w:r>
      </w:ins>
      <w:ins w:id="2183" w:author="Jason Rhee" w:date="2024-07-01T17:30:00Z" w16du:dateUtc="2024-07-01T07:30:00Z">
        <w:r w:rsidR="00C97923">
          <w:rPr>
            <w:b/>
            <w:bCs/>
          </w:rPr>
          <w:t>:</w:t>
        </w:r>
      </w:ins>
    </w:p>
    <w:p w14:paraId="42141725" w14:textId="77777777" w:rsidR="00C97923" w:rsidRDefault="0001207C" w:rsidP="00C97923">
      <w:pPr>
        <w:spacing w:before="0"/>
        <w:ind w:firstLine="340"/>
        <w:rPr>
          <w:ins w:id="2184" w:author="Jason Rhee" w:date="2024-07-01T17:30:00Z" w16du:dateUtc="2024-07-01T07:30:00Z"/>
        </w:rPr>
      </w:pPr>
      <w:ins w:id="2185" w:author="Jason Rhee" w:date="2024-07-01T17:24:00Z" w16du:dateUtc="2024-07-01T07:24:00Z">
        <w:r>
          <w:rPr>
            <w:b/>
            <w:bCs/>
          </w:rPr>
          <w:t>name</w:t>
        </w:r>
      </w:ins>
      <w:ins w:id="2186" w:author="Jason Rhee" w:date="2024-07-01T17:01:00Z" w16du:dateUtc="2024-07-01T07:01:00Z">
        <w:r w:rsidR="000B11CD">
          <w:t xml:space="preserve">: </w:t>
        </w:r>
      </w:ins>
      <w:ins w:id="2187" w:author="Jason Rhee" w:date="2024-07-01T17:02:00Z" w16du:dateUtc="2024-07-01T07:02:00Z">
        <w:r w:rsidR="00BC3FEC">
          <w:t>metre</w:t>
        </w:r>
      </w:ins>
    </w:p>
    <w:p w14:paraId="01F0DBB6" w14:textId="5CFF1D4E" w:rsidR="000B11CD" w:rsidRDefault="0001207C">
      <w:pPr>
        <w:spacing w:before="0"/>
        <w:ind w:firstLine="340"/>
        <w:rPr>
          <w:ins w:id="2188" w:author="Jason Rhee" w:date="2024-07-01T17:26:00Z" w16du:dateUtc="2024-07-01T07:26:00Z"/>
        </w:rPr>
        <w:pPrChange w:id="2189" w:author="Jason Rhee" w:date="2024-07-01T17:30:00Z" w16du:dateUtc="2024-07-01T07:30:00Z">
          <w:pPr>
            <w:spacing w:before="0"/>
          </w:pPr>
        </w:pPrChange>
      </w:pPr>
      <w:ins w:id="2190" w:author="Jason Rhee" w:date="2024-07-01T17:25:00Z" w16du:dateUtc="2024-07-01T07:25:00Z">
        <w:r w:rsidRPr="0001207C">
          <w:rPr>
            <w:b/>
            <w:bCs/>
            <w:rPrChange w:id="2191" w:author="Jason Rhee" w:date="2024-07-01T17:25:00Z" w16du:dateUtc="2024-07-01T07:25:00Z">
              <w:rPr/>
            </w:rPrChange>
          </w:rPr>
          <w:t>symbol</w:t>
        </w:r>
        <w:r>
          <w:t>: m</w:t>
        </w:r>
      </w:ins>
    </w:p>
    <w:p w14:paraId="1FB7B6DC" w14:textId="2CCF8A23" w:rsidR="00A67EAC" w:rsidRDefault="00456F12" w:rsidP="007D127A">
      <w:pPr>
        <w:spacing w:before="0"/>
        <w:rPr>
          <w:ins w:id="2192" w:author="Jason Rhee" w:date="2024-07-01T17:27:00Z" w16du:dateUtc="2024-07-01T07:27:00Z"/>
        </w:rPr>
      </w:pPr>
      <w:ins w:id="2193" w:author="Jason Rhee" w:date="2024-07-26T00:04:00Z" w16du:dateUtc="2024-07-25T14:04:00Z">
        <w:r>
          <w:rPr>
            <w:b/>
            <w:bCs/>
          </w:rPr>
          <w:t>Constraints</w:t>
        </w:r>
      </w:ins>
      <w:ins w:id="2194" w:author="Jason Rhee" w:date="2024-07-01T17:26:00Z" w16du:dateUtc="2024-07-01T07:26:00Z">
        <w:r w:rsidR="00A67EAC">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511FCBC4" w14:textId="77777777" w:rsidTr="00814D08">
        <w:trPr>
          <w:ins w:id="2195" w:author="Jason Rhee" w:date="2024-07-01T17:27:00Z"/>
        </w:trPr>
        <w:tc>
          <w:tcPr>
            <w:tcW w:w="1812" w:type="dxa"/>
          </w:tcPr>
          <w:p w14:paraId="2EE6B69C" w14:textId="700F1415" w:rsidR="00CF6D4E" w:rsidRPr="00CF6D4E" w:rsidRDefault="00CF6D4E">
            <w:pPr>
              <w:spacing w:before="0"/>
              <w:jc w:val="center"/>
              <w:rPr>
                <w:ins w:id="2196" w:author="Jason Rhee" w:date="2024-07-01T17:27:00Z" w16du:dateUtc="2024-07-01T07:27:00Z"/>
                <w:b/>
                <w:bCs/>
                <w:rPrChange w:id="2197" w:author="Jason Rhee" w:date="2024-07-01T17:28:00Z" w16du:dateUtc="2024-07-01T07:28:00Z">
                  <w:rPr>
                    <w:ins w:id="2198" w:author="Jason Rhee" w:date="2024-07-01T17:27:00Z" w16du:dateUtc="2024-07-01T07:27:00Z"/>
                  </w:rPr>
                </w:rPrChange>
              </w:rPr>
              <w:pPrChange w:id="2199" w:author="Jason Rhee" w:date="2024-07-01T17:28:00Z" w16du:dateUtc="2024-07-01T07:28:00Z">
                <w:pPr>
                  <w:spacing w:before="0"/>
                </w:pPr>
              </w:pPrChange>
            </w:pPr>
            <w:ins w:id="2200" w:author="Jason Rhee" w:date="2024-07-01T17:27:00Z" w16du:dateUtc="2024-07-01T07:27:00Z">
              <w:r w:rsidRPr="00CF6D4E">
                <w:rPr>
                  <w:b/>
                  <w:bCs/>
                  <w:rPrChange w:id="2201" w:author="Jason Rhee" w:date="2024-07-01T17:28:00Z" w16du:dateUtc="2024-07-01T07:28:00Z">
                    <w:rPr/>
                  </w:rPrChange>
                </w:rPr>
                <w:t>String Length</w:t>
              </w:r>
            </w:ins>
          </w:p>
        </w:tc>
        <w:tc>
          <w:tcPr>
            <w:tcW w:w="1812" w:type="dxa"/>
          </w:tcPr>
          <w:p w14:paraId="63F845DA" w14:textId="0E79FC49" w:rsidR="00CF6D4E" w:rsidRPr="00CF6D4E" w:rsidRDefault="00CF6D4E">
            <w:pPr>
              <w:spacing w:before="0"/>
              <w:jc w:val="center"/>
              <w:rPr>
                <w:ins w:id="2202" w:author="Jason Rhee" w:date="2024-07-01T17:27:00Z" w16du:dateUtc="2024-07-01T07:27:00Z"/>
                <w:b/>
                <w:bCs/>
                <w:rPrChange w:id="2203" w:author="Jason Rhee" w:date="2024-07-01T17:28:00Z" w16du:dateUtc="2024-07-01T07:28:00Z">
                  <w:rPr>
                    <w:ins w:id="2204" w:author="Jason Rhee" w:date="2024-07-01T17:27:00Z" w16du:dateUtc="2024-07-01T07:27:00Z"/>
                  </w:rPr>
                </w:rPrChange>
              </w:rPr>
              <w:pPrChange w:id="2205" w:author="Jason Rhee" w:date="2024-07-01T17:28:00Z" w16du:dateUtc="2024-07-01T07:28:00Z">
                <w:pPr>
                  <w:spacing w:before="0"/>
                </w:pPr>
              </w:pPrChange>
            </w:pPr>
            <w:ins w:id="2206" w:author="Jason Rhee" w:date="2024-07-01T17:27:00Z" w16du:dateUtc="2024-07-01T07:27:00Z">
              <w:r w:rsidRPr="00CF6D4E">
                <w:rPr>
                  <w:b/>
                  <w:bCs/>
                  <w:rPrChange w:id="2207" w:author="Jason Rhee" w:date="2024-07-01T17:28:00Z" w16du:dateUtc="2024-07-01T07:28:00Z">
                    <w:rPr/>
                  </w:rPrChange>
                </w:rPr>
                <w:t>Text Pattern</w:t>
              </w:r>
            </w:ins>
          </w:p>
        </w:tc>
        <w:tc>
          <w:tcPr>
            <w:tcW w:w="3624" w:type="dxa"/>
            <w:gridSpan w:val="2"/>
          </w:tcPr>
          <w:p w14:paraId="036AC3F5" w14:textId="72499612" w:rsidR="00CF6D4E" w:rsidRPr="00CF6D4E" w:rsidRDefault="00CF6D4E">
            <w:pPr>
              <w:spacing w:before="0"/>
              <w:jc w:val="center"/>
              <w:rPr>
                <w:ins w:id="2208" w:author="Jason Rhee" w:date="2024-07-01T17:27:00Z" w16du:dateUtc="2024-07-01T07:27:00Z"/>
                <w:b/>
                <w:bCs/>
                <w:rPrChange w:id="2209" w:author="Jason Rhee" w:date="2024-07-01T17:28:00Z" w16du:dateUtc="2024-07-01T07:28:00Z">
                  <w:rPr>
                    <w:ins w:id="2210" w:author="Jason Rhee" w:date="2024-07-01T17:27:00Z" w16du:dateUtc="2024-07-01T07:27:00Z"/>
                  </w:rPr>
                </w:rPrChange>
              </w:rPr>
              <w:pPrChange w:id="2211" w:author="Jason Rhee" w:date="2024-07-01T17:28:00Z" w16du:dateUtc="2024-07-01T07:28:00Z">
                <w:pPr>
                  <w:spacing w:before="0"/>
                </w:pPr>
              </w:pPrChange>
            </w:pPr>
            <w:ins w:id="2212" w:author="Jason Rhee" w:date="2024-07-01T17:27:00Z" w16du:dateUtc="2024-07-01T07:27:00Z">
              <w:r w:rsidRPr="00CF6D4E">
                <w:rPr>
                  <w:b/>
                  <w:bCs/>
                  <w:rPrChange w:id="2213" w:author="Jason Rhee" w:date="2024-07-01T17:28:00Z" w16du:dateUtc="2024-07-01T07:28:00Z">
                    <w:rPr/>
                  </w:rPrChange>
                </w:rPr>
                <w:t>Range</w:t>
              </w:r>
            </w:ins>
          </w:p>
        </w:tc>
        <w:tc>
          <w:tcPr>
            <w:tcW w:w="1812" w:type="dxa"/>
          </w:tcPr>
          <w:p w14:paraId="31EC4BAC" w14:textId="6A9D0F44" w:rsidR="00CF6D4E" w:rsidRPr="00CF6D4E" w:rsidRDefault="00CF6D4E">
            <w:pPr>
              <w:spacing w:before="0"/>
              <w:jc w:val="center"/>
              <w:rPr>
                <w:ins w:id="2214" w:author="Jason Rhee" w:date="2024-07-01T17:27:00Z" w16du:dateUtc="2024-07-01T07:27:00Z"/>
                <w:b/>
                <w:bCs/>
                <w:rPrChange w:id="2215" w:author="Jason Rhee" w:date="2024-07-01T17:28:00Z" w16du:dateUtc="2024-07-01T07:28:00Z">
                  <w:rPr>
                    <w:ins w:id="2216" w:author="Jason Rhee" w:date="2024-07-01T17:27:00Z" w16du:dateUtc="2024-07-01T07:27:00Z"/>
                  </w:rPr>
                </w:rPrChange>
              </w:rPr>
              <w:pPrChange w:id="2217" w:author="Jason Rhee" w:date="2024-07-01T17:28:00Z" w16du:dateUtc="2024-07-01T07:28:00Z">
                <w:pPr>
                  <w:spacing w:before="0"/>
                </w:pPr>
              </w:pPrChange>
            </w:pPr>
            <w:ins w:id="2218" w:author="Jason Rhee" w:date="2024-07-01T17:27:00Z" w16du:dateUtc="2024-07-01T07:27:00Z">
              <w:r w:rsidRPr="00CF6D4E">
                <w:rPr>
                  <w:b/>
                  <w:bCs/>
                  <w:rPrChange w:id="2219" w:author="Jason Rhee" w:date="2024-07-01T17:28:00Z" w16du:dateUtc="2024-07-01T07:28:00Z">
                    <w:rPr/>
                  </w:rPrChange>
                </w:rPr>
                <w:t>Precision</w:t>
              </w:r>
            </w:ins>
          </w:p>
        </w:tc>
      </w:tr>
      <w:tr w:rsidR="009A3810" w14:paraId="2B601EC8" w14:textId="77777777" w:rsidTr="00CF6D4E">
        <w:trPr>
          <w:ins w:id="2220" w:author="Jason Rhee" w:date="2024-07-01T17:27:00Z"/>
        </w:trPr>
        <w:tc>
          <w:tcPr>
            <w:tcW w:w="1812" w:type="dxa"/>
            <w:vMerge w:val="restart"/>
          </w:tcPr>
          <w:p w14:paraId="4BD90694" w14:textId="7960E74A" w:rsidR="001947CB" w:rsidRDefault="001947CB">
            <w:pPr>
              <w:spacing w:before="0"/>
              <w:jc w:val="center"/>
              <w:rPr>
                <w:ins w:id="2221" w:author="Jason Rhee" w:date="2024-07-01T17:27:00Z" w16du:dateUtc="2024-07-01T07:27:00Z"/>
              </w:rPr>
              <w:pPrChange w:id="2222" w:author="Jason Rhee" w:date="2024-07-01T17:28:00Z" w16du:dateUtc="2024-07-01T07:28:00Z">
                <w:pPr>
                  <w:spacing w:before="0"/>
                </w:pPr>
              </w:pPrChange>
            </w:pPr>
            <w:ins w:id="2223" w:author="Jason Rhee" w:date="2024-07-01T17:28:00Z" w16du:dateUtc="2024-07-01T07:28:00Z">
              <w:r>
                <w:t>(not specified)</w:t>
              </w:r>
            </w:ins>
          </w:p>
        </w:tc>
        <w:tc>
          <w:tcPr>
            <w:tcW w:w="1812" w:type="dxa"/>
            <w:vMerge w:val="restart"/>
          </w:tcPr>
          <w:p w14:paraId="5FDE3694" w14:textId="659EBA9A" w:rsidR="001947CB" w:rsidRDefault="001947CB">
            <w:pPr>
              <w:spacing w:before="0"/>
              <w:jc w:val="center"/>
              <w:rPr>
                <w:ins w:id="2224" w:author="Jason Rhee" w:date="2024-07-01T17:27:00Z" w16du:dateUtc="2024-07-01T07:27:00Z"/>
              </w:rPr>
              <w:pPrChange w:id="2225" w:author="Jason Rhee" w:date="2024-07-01T17:28:00Z" w16du:dateUtc="2024-07-01T07:28:00Z">
                <w:pPr>
                  <w:spacing w:before="0"/>
                </w:pPr>
              </w:pPrChange>
            </w:pPr>
            <w:ins w:id="2226" w:author="Jason Rhee" w:date="2024-07-01T17:28:00Z" w16du:dateUtc="2024-07-01T07:28:00Z">
              <w:r>
                <w:t>(none)</w:t>
              </w:r>
            </w:ins>
          </w:p>
        </w:tc>
        <w:tc>
          <w:tcPr>
            <w:tcW w:w="1812" w:type="dxa"/>
          </w:tcPr>
          <w:p w14:paraId="6AE0AB4C" w14:textId="72A332D7" w:rsidR="001947CB" w:rsidRDefault="001947CB" w:rsidP="007D127A">
            <w:pPr>
              <w:spacing w:before="0"/>
              <w:rPr>
                <w:ins w:id="2227" w:author="Jason Rhee" w:date="2024-07-01T17:27:00Z" w16du:dateUtc="2024-07-01T07:27:00Z"/>
              </w:rPr>
            </w:pPr>
            <w:ins w:id="2228" w:author="Jason Rhee" w:date="2024-07-01T17:27:00Z" w16du:dateUtc="2024-07-01T07:27:00Z">
              <w:r>
                <w:t>lowerBound</w:t>
              </w:r>
            </w:ins>
          </w:p>
        </w:tc>
        <w:tc>
          <w:tcPr>
            <w:tcW w:w="1812" w:type="dxa"/>
          </w:tcPr>
          <w:p w14:paraId="48187327" w14:textId="05117776" w:rsidR="001947CB" w:rsidRDefault="001947CB" w:rsidP="007D127A">
            <w:pPr>
              <w:spacing w:before="0"/>
              <w:rPr>
                <w:ins w:id="2229" w:author="Jason Rhee" w:date="2024-07-01T17:27:00Z" w16du:dateUtc="2024-07-01T07:27:00Z"/>
              </w:rPr>
            </w:pPr>
            <w:ins w:id="2230" w:author="Jason Rhee" w:date="2024-07-01T17:29:00Z" w16du:dateUtc="2024-07-01T07:29:00Z">
              <w:r>
                <w:t>0</w:t>
              </w:r>
            </w:ins>
          </w:p>
        </w:tc>
        <w:tc>
          <w:tcPr>
            <w:tcW w:w="1812" w:type="dxa"/>
            <w:vMerge w:val="restart"/>
          </w:tcPr>
          <w:p w14:paraId="6D067269" w14:textId="5CEBB5D0" w:rsidR="001947CB" w:rsidRDefault="001947CB">
            <w:pPr>
              <w:spacing w:before="0"/>
              <w:jc w:val="center"/>
              <w:rPr>
                <w:ins w:id="2231" w:author="Jason Rhee" w:date="2024-07-01T17:27:00Z" w16du:dateUtc="2024-07-01T07:27:00Z"/>
              </w:rPr>
              <w:pPrChange w:id="2232" w:author="Jason Rhee" w:date="2024-07-01T17:28:00Z" w16du:dateUtc="2024-07-01T07:28:00Z">
                <w:pPr>
                  <w:spacing w:before="0"/>
                </w:pPr>
              </w:pPrChange>
            </w:pPr>
            <w:ins w:id="2233" w:author="Jason Rhee" w:date="2024-07-01T17:28:00Z" w16du:dateUtc="2024-07-01T07:28:00Z">
              <w:r>
                <w:t>(not specified)</w:t>
              </w:r>
            </w:ins>
          </w:p>
        </w:tc>
      </w:tr>
      <w:tr w:rsidR="009A3810" w14:paraId="6138CD39" w14:textId="77777777" w:rsidTr="00CF6D4E">
        <w:trPr>
          <w:ins w:id="2234" w:author="Jason Rhee" w:date="2024-07-01T17:27:00Z"/>
        </w:trPr>
        <w:tc>
          <w:tcPr>
            <w:tcW w:w="1812" w:type="dxa"/>
            <w:vMerge/>
          </w:tcPr>
          <w:p w14:paraId="2189A338" w14:textId="77777777" w:rsidR="001947CB" w:rsidRDefault="001947CB" w:rsidP="007D127A">
            <w:pPr>
              <w:spacing w:before="0"/>
              <w:rPr>
                <w:ins w:id="2235" w:author="Jason Rhee" w:date="2024-07-01T17:27:00Z" w16du:dateUtc="2024-07-01T07:27:00Z"/>
              </w:rPr>
            </w:pPr>
          </w:p>
        </w:tc>
        <w:tc>
          <w:tcPr>
            <w:tcW w:w="1812" w:type="dxa"/>
            <w:vMerge/>
          </w:tcPr>
          <w:p w14:paraId="3847568A" w14:textId="77777777" w:rsidR="001947CB" w:rsidRDefault="001947CB" w:rsidP="007D127A">
            <w:pPr>
              <w:spacing w:before="0"/>
              <w:rPr>
                <w:ins w:id="2236" w:author="Jason Rhee" w:date="2024-07-01T17:27:00Z" w16du:dateUtc="2024-07-01T07:27:00Z"/>
              </w:rPr>
            </w:pPr>
          </w:p>
        </w:tc>
        <w:tc>
          <w:tcPr>
            <w:tcW w:w="1812" w:type="dxa"/>
          </w:tcPr>
          <w:p w14:paraId="23CFB2A4" w14:textId="43AF5836" w:rsidR="001947CB" w:rsidRDefault="001947CB" w:rsidP="007D127A">
            <w:pPr>
              <w:spacing w:before="0"/>
              <w:rPr>
                <w:ins w:id="2237" w:author="Jason Rhee" w:date="2024-07-01T17:27:00Z" w16du:dateUtc="2024-07-01T07:27:00Z"/>
              </w:rPr>
            </w:pPr>
            <w:ins w:id="2238" w:author="Jason Rhee" w:date="2024-07-01T17:27:00Z" w16du:dateUtc="2024-07-01T07:27:00Z">
              <w:r>
                <w:t>upperBound</w:t>
              </w:r>
            </w:ins>
          </w:p>
        </w:tc>
        <w:tc>
          <w:tcPr>
            <w:tcW w:w="1812" w:type="dxa"/>
          </w:tcPr>
          <w:p w14:paraId="7205147E" w14:textId="7B618C2B" w:rsidR="001947CB" w:rsidRDefault="001947CB" w:rsidP="007D127A">
            <w:pPr>
              <w:spacing w:before="0"/>
              <w:rPr>
                <w:ins w:id="2239" w:author="Jason Rhee" w:date="2024-07-01T17:27:00Z" w16du:dateUtc="2024-07-01T07:27:00Z"/>
              </w:rPr>
            </w:pPr>
            <w:ins w:id="2240" w:author="Jason Rhee" w:date="2024-07-01T17:29:00Z" w16du:dateUtc="2024-07-01T07:29:00Z">
              <w:r>
                <w:t>(not specified)</w:t>
              </w:r>
            </w:ins>
          </w:p>
        </w:tc>
        <w:tc>
          <w:tcPr>
            <w:tcW w:w="1812" w:type="dxa"/>
            <w:vMerge/>
          </w:tcPr>
          <w:p w14:paraId="47F01A96" w14:textId="77777777" w:rsidR="001947CB" w:rsidRDefault="001947CB" w:rsidP="007D127A">
            <w:pPr>
              <w:spacing w:before="0"/>
              <w:rPr>
                <w:ins w:id="2241" w:author="Jason Rhee" w:date="2024-07-01T17:27:00Z" w16du:dateUtc="2024-07-01T07:27:00Z"/>
              </w:rPr>
            </w:pPr>
          </w:p>
        </w:tc>
      </w:tr>
      <w:tr w:rsidR="009A3810" w14:paraId="4CED5203" w14:textId="77777777" w:rsidTr="00CF6D4E">
        <w:trPr>
          <w:ins w:id="2242" w:author="Jason Rhee" w:date="2024-07-01T17:27:00Z"/>
        </w:trPr>
        <w:tc>
          <w:tcPr>
            <w:tcW w:w="1812" w:type="dxa"/>
            <w:vMerge/>
          </w:tcPr>
          <w:p w14:paraId="2F9E5365" w14:textId="77777777" w:rsidR="001947CB" w:rsidRDefault="001947CB" w:rsidP="007D127A">
            <w:pPr>
              <w:spacing w:before="0"/>
              <w:rPr>
                <w:ins w:id="2243" w:author="Jason Rhee" w:date="2024-07-01T17:27:00Z" w16du:dateUtc="2024-07-01T07:27:00Z"/>
              </w:rPr>
            </w:pPr>
          </w:p>
        </w:tc>
        <w:tc>
          <w:tcPr>
            <w:tcW w:w="1812" w:type="dxa"/>
            <w:vMerge/>
          </w:tcPr>
          <w:p w14:paraId="67F2263A" w14:textId="77777777" w:rsidR="001947CB" w:rsidRDefault="001947CB" w:rsidP="007D127A">
            <w:pPr>
              <w:spacing w:before="0"/>
              <w:rPr>
                <w:ins w:id="2244" w:author="Jason Rhee" w:date="2024-07-01T17:27:00Z" w16du:dateUtc="2024-07-01T07:27:00Z"/>
              </w:rPr>
            </w:pPr>
          </w:p>
        </w:tc>
        <w:tc>
          <w:tcPr>
            <w:tcW w:w="1812" w:type="dxa"/>
          </w:tcPr>
          <w:p w14:paraId="4FB1656C" w14:textId="2313F089" w:rsidR="001947CB" w:rsidRDefault="001947CB" w:rsidP="007D127A">
            <w:pPr>
              <w:spacing w:before="0"/>
              <w:rPr>
                <w:ins w:id="2245" w:author="Jason Rhee" w:date="2024-07-01T17:27:00Z" w16du:dateUtc="2024-07-01T07:27:00Z"/>
              </w:rPr>
            </w:pPr>
            <w:ins w:id="2246" w:author="Jason Rhee" w:date="2024-07-01T17:27:00Z" w16du:dateUtc="2024-07-01T07:27:00Z">
              <w:r>
                <w:t>closure</w:t>
              </w:r>
            </w:ins>
          </w:p>
        </w:tc>
        <w:tc>
          <w:tcPr>
            <w:tcW w:w="1812" w:type="dxa"/>
          </w:tcPr>
          <w:p w14:paraId="638CBEB8" w14:textId="78226FE0" w:rsidR="001947CB" w:rsidRDefault="001947CB" w:rsidP="001947CB">
            <w:pPr>
              <w:spacing w:before="0"/>
              <w:rPr>
                <w:ins w:id="2247" w:author="Jason Rhee" w:date="2024-07-01T17:27:00Z" w16du:dateUtc="2024-07-01T07:27:00Z"/>
              </w:rPr>
            </w:pPr>
            <w:ins w:id="2248" w:author="Jason Rhee" w:date="2024-07-01T17:29:00Z">
              <w:r w:rsidRPr="001947CB">
                <w:t>gtSemiInterval</w:t>
              </w:r>
            </w:ins>
          </w:p>
        </w:tc>
        <w:tc>
          <w:tcPr>
            <w:tcW w:w="1812" w:type="dxa"/>
            <w:vMerge/>
          </w:tcPr>
          <w:p w14:paraId="297D748F" w14:textId="77777777" w:rsidR="001947CB" w:rsidRDefault="001947CB" w:rsidP="007D127A">
            <w:pPr>
              <w:spacing w:before="0"/>
              <w:rPr>
                <w:ins w:id="2249" w:author="Jason Rhee" w:date="2024-07-01T17:27:00Z" w16du:dateUtc="2024-07-01T07:27:00Z"/>
              </w:rPr>
            </w:pPr>
          </w:p>
        </w:tc>
      </w:tr>
    </w:tbl>
    <w:p w14:paraId="2EB7B35F" w14:textId="77777777" w:rsidR="00CF6D4E" w:rsidRDefault="00CF6D4E" w:rsidP="007D127A">
      <w:pPr>
        <w:spacing w:before="0"/>
      </w:pPr>
    </w:p>
    <w:p w14:paraId="10FA263B" w14:textId="77777777" w:rsidR="003E0B96" w:rsidRDefault="003E0B96" w:rsidP="002721B0">
      <w:pPr>
        <w:pStyle w:val="Annex-Heading3"/>
        <w:rPr>
          <w:rFonts w:ascii="Times New Roman" w:hAnsi="Times New Roman"/>
          <w:szCs w:val="24"/>
        </w:rPr>
      </w:pPr>
      <w:bookmarkStart w:id="2250" w:name="idmarkerx16777217x1673"/>
      <w:bookmarkStart w:id="2251" w:name="_Toc527705881"/>
      <w:bookmarkStart w:id="2252" w:name="_Toc528589769"/>
      <w:bookmarkEnd w:id="2250"/>
      <w:r>
        <w:t>Distance Above UKC Limit</w:t>
      </w:r>
      <w:bookmarkEnd w:id="2251"/>
      <w:bookmarkEnd w:id="2252"/>
    </w:p>
    <w:p w14:paraId="679951F0" w14:textId="77777777" w:rsidR="00E35A62" w:rsidRDefault="003E0B96" w:rsidP="007D127A">
      <w:pPr>
        <w:spacing w:before="0"/>
      </w:pPr>
      <w:r w:rsidRPr="001A1248">
        <w:rPr>
          <w:b/>
          <w:bCs/>
          <w:rPrChange w:id="2253" w:author="Jason Rhee" w:date="2024-07-01T17:23:00Z" w16du:dateUtc="2024-07-01T07:23:00Z">
            <w:rPr/>
          </w:rPrChange>
        </w:rPr>
        <w:t>Name</w:t>
      </w:r>
      <w:r>
        <w:t>: Distance Above UKC Limit</w:t>
      </w:r>
    </w:p>
    <w:p w14:paraId="7FE96057" w14:textId="5E49F0A4" w:rsidR="00E35A62" w:rsidRDefault="003E0B96" w:rsidP="007D127A">
      <w:pPr>
        <w:spacing w:before="0"/>
      </w:pPr>
      <w:r w:rsidRPr="001A1248">
        <w:rPr>
          <w:b/>
          <w:bCs/>
          <w:rPrChange w:id="2254" w:author="Jason Rhee" w:date="2024-07-01T17:23:00Z" w16du:dateUtc="2024-07-01T07:23:00Z">
            <w:rPr/>
          </w:rPrChange>
        </w:rPr>
        <w:t>Definition</w:t>
      </w:r>
      <w:r>
        <w:t>:</w:t>
      </w:r>
      <w:ins w:id="2255" w:author="Jason Rhee" w:date="2024-07-02T13:32:00Z" w16du:dateUtc="2024-07-02T03:32:00Z">
        <w:r w:rsidR="005D772E">
          <w:t xml:space="preserve"> </w:t>
        </w:r>
      </w:ins>
      <w:ins w:id="2256" w:author="Jason Rhee" w:date="2024-07-02T13:32:00Z">
        <w:r w:rsidR="005D772E" w:rsidRPr="005D772E">
          <w:t>The distance of the lowest part of the ship's keel above the established Under Keel Clearance Limit for the waterway, expressed in metres.</w:t>
        </w:r>
      </w:ins>
    </w:p>
    <w:p w14:paraId="3721E8FC" w14:textId="02520221" w:rsidR="00E35A62" w:rsidRDefault="003E0B96" w:rsidP="007D127A">
      <w:pPr>
        <w:spacing w:before="0"/>
      </w:pPr>
      <w:r w:rsidRPr="001A1248">
        <w:rPr>
          <w:b/>
          <w:bCs/>
          <w:rPrChange w:id="2257" w:author="Jason Rhee" w:date="2024-07-01T17:23:00Z" w16du:dateUtc="2024-07-01T07:23:00Z">
            <w:rPr/>
          </w:rPrChange>
        </w:rPr>
        <w:t>Code</w:t>
      </w:r>
      <w:r>
        <w:t>: '</w:t>
      </w:r>
      <w:r>
        <w:rPr>
          <w:rFonts w:ascii="Courier New" w:hAnsi="Courier New" w:cs="Courier New"/>
        </w:rPr>
        <w:t>distanceAboveUKCLimit</w:t>
      </w:r>
      <w:r>
        <w:t>'</w:t>
      </w:r>
    </w:p>
    <w:p w14:paraId="2AF3DD4C" w14:textId="77777777" w:rsidR="00E35A62" w:rsidRDefault="003E0B96" w:rsidP="007D127A">
      <w:pPr>
        <w:spacing w:before="0"/>
      </w:pPr>
      <w:r w:rsidRPr="001A1248">
        <w:rPr>
          <w:b/>
          <w:bCs/>
          <w:rPrChange w:id="2258" w:author="Jason Rhee" w:date="2024-07-01T17:23:00Z" w16du:dateUtc="2024-07-01T07:23:00Z">
            <w:rPr/>
          </w:rPrChange>
        </w:rPr>
        <w:t>Remarks</w:t>
      </w:r>
      <w:r>
        <w:t>:</w:t>
      </w:r>
    </w:p>
    <w:p w14:paraId="687D669A" w14:textId="77777777" w:rsidR="00E35A62" w:rsidRDefault="003E0B96" w:rsidP="007D127A">
      <w:pPr>
        <w:spacing w:before="0"/>
      </w:pPr>
      <w:r w:rsidRPr="001A1248">
        <w:rPr>
          <w:b/>
          <w:bCs/>
          <w:rPrChange w:id="2259" w:author="Jason Rhee" w:date="2024-07-01T17:23:00Z" w16du:dateUtc="2024-07-01T07:23:00Z">
            <w:rPr/>
          </w:rPrChange>
        </w:rPr>
        <w:t>Aliases</w:t>
      </w:r>
      <w:r>
        <w:t>:</w:t>
      </w:r>
    </w:p>
    <w:p w14:paraId="2DD6126A" w14:textId="77777777" w:rsidR="003E0B96" w:rsidRDefault="003E0B96" w:rsidP="007D127A">
      <w:pPr>
        <w:spacing w:before="0"/>
        <w:rPr>
          <w:ins w:id="2260" w:author="Jason Rhee" w:date="2024-07-01T17:02:00Z" w16du:dateUtc="2024-07-01T07:02:00Z"/>
        </w:rPr>
      </w:pPr>
      <w:r w:rsidRPr="001A1248">
        <w:rPr>
          <w:b/>
          <w:bCs/>
          <w:rPrChange w:id="2261" w:author="Jason Rhee" w:date="2024-07-01T17:23:00Z" w16du:dateUtc="2024-07-01T07:23:00Z">
            <w:rPr/>
          </w:rPrChange>
        </w:rPr>
        <w:t>Value</w:t>
      </w:r>
      <w:r>
        <w:t xml:space="preserve"> </w:t>
      </w:r>
      <w:r w:rsidRPr="001A1248">
        <w:rPr>
          <w:b/>
          <w:bCs/>
          <w:rPrChange w:id="2262" w:author="Jason Rhee" w:date="2024-07-01T17:23:00Z" w16du:dateUtc="2024-07-01T07:23:00Z">
            <w:rPr/>
          </w:rPrChange>
        </w:rPr>
        <w:t>Type</w:t>
      </w:r>
      <w:r>
        <w:t>: real</w:t>
      </w:r>
    </w:p>
    <w:p w14:paraId="3EAEEB78" w14:textId="77777777" w:rsidR="00C97923" w:rsidRDefault="0001207C" w:rsidP="007D127A">
      <w:pPr>
        <w:spacing w:before="0"/>
        <w:rPr>
          <w:ins w:id="2263" w:author="Jason Rhee" w:date="2024-07-01T17:31:00Z" w16du:dateUtc="2024-07-01T07:31:00Z"/>
          <w:b/>
          <w:bCs/>
        </w:rPr>
      </w:pPr>
      <w:ins w:id="2264" w:author="Jason Rhee" w:date="2024-07-01T17:25:00Z" w16du:dateUtc="2024-07-01T07:25:00Z">
        <w:r w:rsidRPr="00C83522">
          <w:rPr>
            <w:b/>
            <w:bCs/>
          </w:rPr>
          <w:t>Unit of measure</w:t>
        </w:r>
      </w:ins>
      <w:ins w:id="2265" w:author="Jason Rhee" w:date="2024-07-01T17:31:00Z" w16du:dateUtc="2024-07-01T07:31:00Z">
        <w:r w:rsidR="00C97923">
          <w:rPr>
            <w:b/>
            <w:bCs/>
          </w:rPr>
          <w:t>:</w:t>
        </w:r>
      </w:ins>
    </w:p>
    <w:p w14:paraId="40852E46" w14:textId="77777777" w:rsidR="00C97923" w:rsidRDefault="0001207C" w:rsidP="00C97923">
      <w:pPr>
        <w:spacing w:before="0"/>
        <w:ind w:firstLine="340"/>
        <w:rPr>
          <w:ins w:id="2266" w:author="Jason Rhee" w:date="2024-07-01T17:31:00Z" w16du:dateUtc="2024-07-01T07:31:00Z"/>
        </w:rPr>
      </w:pPr>
      <w:ins w:id="2267" w:author="Jason Rhee" w:date="2024-07-01T17:25:00Z" w16du:dateUtc="2024-07-01T07:25:00Z">
        <w:r>
          <w:rPr>
            <w:b/>
            <w:bCs/>
          </w:rPr>
          <w:t>name</w:t>
        </w:r>
        <w:r>
          <w:t>: metre</w:t>
        </w:r>
      </w:ins>
    </w:p>
    <w:p w14:paraId="30F294E1" w14:textId="5E6E176A" w:rsidR="00BC3FEC" w:rsidRDefault="0001207C">
      <w:pPr>
        <w:spacing w:before="0"/>
        <w:ind w:firstLine="340"/>
        <w:rPr>
          <w:ins w:id="2268" w:author="Jason Rhee" w:date="2024-07-01T17:26:00Z" w16du:dateUtc="2024-07-01T07:26:00Z"/>
        </w:rPr>
        <w:pPrChange w:id="2269" w:author="Jason Rhee" w:date="2024-07-01T17:31:00Z" w16du:dateUtc="2024-07-01T07:31:00Z">
          <w:pPr>
            <w:spacing w:before="0"/>
          </w:pPr>
        </w:pPrChange>
      </w:pPr>
      <w:ins w:id="2270" w:author="Jason Rhee" w:date="2024-07-01T17:25:00Z" w16du:dateUtc="2024-07-01T07:25:00Z">
        <w:r w:rsidRPr="00C83522">
          <w:rPr>
            <w:b/>
            <w:bCs/>
          </w:rPr>
          <w:t>symbol</w:t>
        </w:r>
        <w:r>
          <w:t>: m</w:t>
        </w:r>
      </w:ins>
    </w:p>
    <w:p w14:paraId="3BBE4BA1" w14:textId="24BBED30" w:rsidR="00A67EAC" w:rsidRDefault="00456F12" w:rsidP="007D127A">
      <w:pPr>
        <w:spacing w:before="0"/>
        <w:rPr>
          <w:ins w:id="2271" w:author="Jason Rhee" w:date="2024-07-01T17:29:00Z" w16du:dateUtc="2024-07-01T07:29:00Z"/>
        </w:rPr>
      </w:pPr>
      <w:ins w:id="2272" w:author="Jason Rhee" w:date="2024-07-26T00:04:00Z" w16du:dateUtc="2024-07-25T14:04:00Z">
        <w:r>
          <w:rPr>
            <w:b/>
            <w:bCs/>
          </w:rPr>
          <w:t>Constraints</w:t>
        </w:r>
      </w:ins>
      <w:ins w:id="2273" w:author="Jason Rhee" w:date="2024-07-01T17:27:00Z" w16du:dateUtc="2024-07-01T07:27:00Z">
        <w:r w:rsidR="00A67EAC">
          <w:t>:</w:t>
        </w:r>
      </w:ins>
    </w:p>
    <w:tbl>
      <w:tblPr>
        <w:tblStyle w:val="TableGrid"/>
        <w:tblW w:w="0" w:type="auto"/>
        <w:tblLook w:val="04A0" w:firstRow="1" w:lastRow="0" w:firstColumn="1" w:lastColumn="0" w:noHBand="0" w:noVBand="1"/>
      </w:tblPr>
      <w:tblGrid>
        <w:gridCol w:w="1812"/>
        <w:gridCol w:w="1812"/>
        <w:gridCol w:w="1812"/>
        <w:gridCol w:w="1812"/>
        <w:gridCol w:w="1812"/>
      </w:tblGrid>
      <w:tr w:rsidR="00FC0444" w14:paraId="518D0E60" w14:textId="77777777" w:rsidTr="00C83522">
        <w:trPr>
          <w:ins w:id="2274" w:author="Jason Rhee" w:date="2024-07-01T17:29:00Z"/>
        </w:trPr>
        <w:tc>
          <w:tcPr>
            <w:tcW w:w="1812" w:type="dxa"/>
          </w:tcPr>
          <w:p w14:paraId="56A3C35B" w14:textId="77777777" w:rsidR="008C554B" w:rsidRPr="00C83522" w:rsidRDefault="008C554B" w:rsidP="00C83522">
            <w:pPr>
              <w:spacing w:before="0"/>
              <w:jc w:val="center"/>
              <w:rPr>
                <w:ins w:id="2275" w:author="Jason Rhee" w:date="2024-07-01T17:29:00Z" w16du:dateUtc="2024-07-01T07:29:00Z"/>
                <w:b/>
                <w:bCs/>
              </w:rPr>
            </w:pPr>
            <w:ins w:id="2276" w:author="Jason Rhee" w:date="2024-07-01T17:29:00Z" w16du:dateUtc="2024-07-01T07:29:00Z">
              <w:r w:rsidRPr="00C83522">
                <w:rPr>
                  <w:b/>
                  <w:bCs/>
                </w:rPr>
                <w:lastRenderedPageBreak/>
                <w:t>String Length</w:t>
              </w:r>
            </w:ins>
          </w:p>
        </w:tc>
        <w:tc>
          <w:tcPr>
            <w:tcW w:w="1812" w:type="dxa"/>
          </w:tcPr>
          <w:p w14:paraId="638A7131" w14:textId="77777777" w:rsidR="008C554B" w:rsidRPr="00C83522" w:rsidRDefault="008C554B" w:rsidP="00C83522">
            <w:pPr>
              <w:spacing w:before="0"/>
              <w:jc w:val="center"/>
              <w:rPr>
                <w:ins w:id="2277" w:author="Jason Rhee" w:date="2024-07-01T17:29:00Z" w16du:dateUtc="2024-07-01T07:29:00Z"/>
                <w:b/>
                <w:bCs/>
              </w:rPr>
            </w:pPr>
            <w:ins w:id="2278" w:author="Jason Rhee" w:date="2024-07-01T17:29:00Z" w16du:dateUtc="2024-07-01T07:29:00Z">
              <w:r w:rsidRPr="00C83522">
                <w:rPr>
                  <w:b/>
                  <w:bCs/>
                </w:rPr>
                <w:t>Text Pattern</w:t>
              </w:r>
            </w:ins>
          </w:p>
        </w:tc>
        <w:tc>
          <w:tcPr>
            <w:tcW w:w="3624" w:type="dxa"/>
            <w:gridSpan w:val="2"/>
          </w:tcPr>
          <w:p w14:paraId="51255DA9" w14:textId="77777777" w:rsidR="008C554B" w:rsidRPr="00C83522" w:rsidRDefault="008C554B" w:rsidP="00C83522">
            <w:pPr>
              <w:spacing w:before="0"/>
              <w:jc w:val="center"/>
              <w:rPr>
                <w:ins w:id="2279" w:author="Jason Rhee" w:date="2024-07-01T17:29:00Z" w16du:dateUtc="2024-07-01T07:29:00Z"/>
                <w:b/>
                <w:bCs/>
              </w:rPr>
            </w:pPr>
            <w:ins w:id="2280" w:author="Jason Rhee" w:date="2024-07-01T17:29:00Z" w16du:dateUtc="2024-07-01T07:29:00Z">
              <w:r w:rsidRPr="00C83522">
                <w:rPr>
                  <w:b/>
                  <w:bCs/>
                </w:rPr>
                <w:t>Range</w:t>
              </w:r>
            </w:ins>
          </w:p>
        </w:tc>
        <w:tc>
          <w:tcPr>
            <w:tcW w:w="1812" w:type="dxa"/>
          </w:tcPr>
          <w:p w14:paraId="2186F5B6" w14:textId="77777777" w:rsidR="008C554B" w:rsidRPr="00C83522" w:rsidRDefault="008C554B" w:rsidP="00C83522">
            <w:pPr>
              <w:spacing w:before="0"/>
              <w:jc w:val="center"/>
              <w:rPr>
                <w:ins w:id="2281" w:author="Jason Rhee" w:date="2024-07-01T17:29:00Z" w16du:dateUtc="2024-07-01T07:29:00Z"/>
                <w:b/>
                <w:bCs/>
              </w:rPr>
            </w:pPr>
            <w:ins w:id="2282" w:author="Jason Rhee" w:date="2024-07-01T17:29:00Z" w16du:dateUtc="2024-07-01T07:29:00Z">
              <w:r w:rsidRPr="00C83522">
                <w:rPr>
                  <w:b/>
                  <w:bCs/>
                </w:rPr>
                <w:t>Precision</w:t>
              </w:r>
            </w:ins>
          </w:p>
        </w:tc>
      </w:tr>
      <w:tr w:rsidR="009A3810" w14:paraId="6206322C" w14:textId="77777777" w:rsidTr="00C83522">
        <w:trPr>
          <w:ins w:id="2283" w:author="Jason Rhee" w:date="2024-07-01T17:29:00Z"/>
        </w:trPr>
        <w:tc>
          <w:tcPr>
            <w:tcW w:w="1812" w:type="dxa"/>
            <w:vMerge w:val="restart"/>
          </w:tcPr>
          <w:p w14:paraId="2B6D48C0" w14:textId="77777777" w:rsidR="008C554B" w:rsidRDefault="008C554B" w:rsidP="00C83522">
            <w:pPr>
              <w:spacing w:before="0"/>
              <w:jc w:val="center"/>
              <w:rPr>
                <w:ins w:id="2284" w:author="Jason Rhee" w:date="2024-07-01T17:29:00Z" w16du:dateUtc="2024-07-01T07:29:00Z"/>
              </w:rPr>
            </w:pPr>
            <w:ins w:id="2285" w:author="Jason Rhee" w:date="2024-07-01T17:29:00Z" w16du:dateUtc="2024-07-01T07:29:00Z">
              <w:r>
                <w:t>(not specified)</w:t>
              </w:r>
            </w:ins>
          </w:p>
        </w:tc>
        <w:tc>
          <w:tcPr>
            <w:tcW w:w="1812" w:type="dxa"/>
            <w:vMerge w:val="restart"/>
          </w:tcPr>
          <w:p w14:paraId="1A8CB95B" w14:textId="77777777" w:rsidR="008C554B" w:rsidRDefault="008C554B" w:rsidP="00C83522">
            <w:pPr>
              <w:spacing w:before="0"/>
              <w:jc w:val="center"/>
              <w:rPr>
                <w:ins w:id="2286" w:author="Jason Rhee" w:date="2024-07-01T17:29:00Z" w16du:dateUtc="2024-07-01T07:29:00Z"/>
              </w:rPr>
            </w:pPr>
            <w:ins w:id="2287" w:author="Jason Rhee" w:date="2024-07-01T17:29:00Z" w16du:dateUtc="2024-07-01T07:29:00Z">
              <w:r>
                <w:t>(none)</w:t>
              </w:r>
            </w:ins>
          </w:p>
        </w:tc>
        <w:tc>
          <w:tcPr>
            <w:tcW w:w="1812" w:type="dxa"/>
          </w:tcPr>
          <w:p w14:paraId="23AF961A" w14:textId="77777777" w:rsidR="008C554B" w:rsidRDefault="008C554B" w:rsidP="00C83522">
            <w:pPr>
              <w:spacing w:before="0"/>
              <w:rPr>
                <w:ins w:id="2288" w:author="Jason Rhee" w:date="2024-07-01T17:29:00Z" w16du:dateUtc="2024-07-01T07:29:00Z"/>
              </w:rPr>
            </w:pPr>
            <w:ins w:id="2289" w:author="Jason Rhee" w:date="2024-07-01T17:29:00Z" w16du:dateUtc="2024-07-01T07:29:00Z">
              <w:r>
                <w:t>lowerBound</w:t>
              </w:r>
            </w:ins>
          </w:p>
        </w:tc>
        <w:tc>
          <w:tcPr>
            <w:tcW w:w="1812" w:type="dxa"/>
          </w:tcPr>
          <w:p w14:paraId="221E2635" w14:textId="77777777" w:rsidR="008C554B" w:rsidRDefault="008C554B" w:rsidP="00C83522">
            <w:pPr>
              <w:spacing w:before="0"/>
              <w:rPr>
                <w:ins w:id="2290" w:author="Jason Rhee" w:date="2024-07-01T17:29:00Z" w16du:dateUtc="2024-07-01T07:29:00Z"/>
              </w:rPr>
            </w:pPr>
            <w:ins w:id="2291" w:author="Jason Rhee" w:date="2024-07-01T17:29:00Z" w16du:dateUtc="2024-07-01T07:29:00Z">
              <w:r>
                <w:t>0</w:t>
              </w:r>
            </w:ins>
          </w:p>
        </w:tc>
        <w:tc>
          <w:tcPr>
            <w:tcW w:w="1812" w:type="dxa"/>
            <w:vMerge w:val="restart"/>
          </w:tcPr>
          <w:p w14:paraId="79AC9305" w14:textId="77777777" w:rsidR="008C554B" w:rsidRDefault="008C554B" w:rsidP="00C83522">
            <w:pPr>
              <w:spacing w:before="0"/>
              <w:jc w:val="center"/>
              <w:rPr>
                <w:ins w:id="2292" w:author="Jason Rhee" w:date="2024-07-01T17:29:00Z" w16du:dateUtc="2024-07-01T07:29:00Z"/>
              </w:rPr>
            </w:pPr>
            <w:ins w:id="2293" w:author="Jason Rhee" w:date="2024-07-01T17:29:00Z" w16du:dateUtc="2024-07-01T07:29:00Z">
              <w:r>
                <w:t>(not specified)</w:t>
              </w:r>
            </w:ins>
          </w:p>
        </w:tc>
      </w:tr>
      <w:tr w:rsidR="009A3810" w14:paraId="0BDA61EE" w14:textId="77777777" w:rsidTr="00C83522">
        <w:trPr>
          <w:ins w:id="2294" w:author="Jason Rhee" w:date="2024-07-01T17:29:00Z"/>
        </w:trPr>
        <w:tc>
          <w:tcPr>
            <w:tcW w:w="1812" w:type="dxa"/>
            <w:vMerge/>
          </w:tcPr>
          <w:p w14:paraId="17FFF7A7" w14:textId="77777777" w:rsidR="008C554B" w:rsidRDefault="008C554B" w:rsidP="00C83522">
            <w:pPr>
              <w:spacing w:before="0"/>
              <w:rPr>
                <w:ins w:id="2295" w:author="Jason Rhee" w:date="2024-07-01T17:29:00Z" w16du:dateUtc="2024-07-01T07:29:00Z"/>
              </w:rPr>
            </w:pPr>
          </w:p>
        </w:tc>
        <w:tc>
          <w:tcPr>
            <w:tcW w:w="1812" w:type="dxa"/>
            <w:vMerge/>
          </w:tcPr>
          <w:p w14:paraId="51CC7897" w14:textId="77777777" w:rsidR="008C554B" w:rsidRDefault="008C554B" w:rsidP="00C83522">
            <w:pPr>
              <w:spacing w:before="0"/>
              <w:rPr>
                <w:ins w:id="2296" w:author="Jason Rhee" w:date="2024-07-01T17:29:00Z" w16du:dateUtc="2024-07-01T07:29:00Z"/>
              </w:rPr>
            </w:pPr>
          </w:p>
        </w:tc>
        <w:tc>
          <w:tcPr>
            <w:tcW w:w="1812" w:type="dxa"/>
          </w:tcPr>
          <w:p w14:paraId="2C3B182A" w14:textId="77777777" w:rsidR="008C554B" w:rsidRDefault="008C554B" w:rsidP="00C83522">
            <w:pPr>
              <w:spacing w:before="0"/>
              <w:rPr>
                <w:ins w:id="2297" w:author="Jason Rhee" w:date="2024-07-01T17:29:00Z" w16du:dateUtc="2024-07-01T07:29:00Z"/>
              </w:rPr>
            </w:pPr>
            <w:ins w:id="2298" w:author="Jason Rhee" w:date="2024-07-01T17:29:00Z" w16du:dateUtc="2024-07-01T07:29:00Z">
              <w:r>
                <w:t>upperBound</w:t>
              </w:r>
            </w:ins>
          </w:p>
        </w:tc>
        <w:tc>
          <w:tcPr>
            <w:tcW w:w="1812" w:type="dxa"/>
          </w:tcPr>
          <w:p w14:paraId="721ADEE4" w14:textId="77777777" w:rsidR="008C554B" w:rsidRDefault="008C554B" w:rsidP="00C83522">
            <w:pPr>
              <w:spacing w:before="0"/>
              <w:rPr>
                <w:ins w:id="2299" w:author="Jason Rhee" w:date="2024-07-01T17:29:00Z" w16du:dateUtc="2024-07-01T07:29:00Z"/>
              </w:rPr>
            </w:pPr>
            <w:ins w:id="2300" w:author="Jason Rhee" w:date="2024-07-01T17:29:00Z" w16du:dateUtc="2024-07-01T07:29:00Z">
              <w:r>
                <w:t>(not specified)</w:t>
              </w:r>
            </w:ins>
          </w:p>
        </w:tc>
        <w:tc>
          <w:tcPr>
            <w:tcW w:w="1812" w:type="dxa"/>
            <w:vMerge/>
          </w:tcPr>
          <w:p w14:paraId="0BE5D6A7" w14:textId="77777777" w:rsidR="008C554B" w:rsidRDefault="008C554B" w:rsidP="00C83522">
            <w:pPr>
              <w:spacing w:before="0"/>
              <w:rPr>
                <w:ins w:id="2301" w:author="Jason Rhee" w:date="2024-07-01T17:29:00Z" w16du:dateUtc="2024-07-01T07:29:00Z"/>
              </w:rPr>
            </w:pPr>
          </w:p>
        </w:tc>
      </w:tr>
      <w:tr w:rsidR="009A3810" w14:paraId="5C9AF9A7" w14:textId="77777777" w:rsidTr="00C83522">
        <w:trPr>
          <w:ins w:id="2302" w:author="Jason Rhee" w:date="2024-07-01T17:29:00Z"/>
        </w:trPr>
        <w:tc>
          <w:tcPr>
            <w:tcW w:w="1812" w:type="dxa"/>
            <w:vMerge/>
          </w:tcPr>
          <w:p w14:paraId="443759B2" w14:textId="77777777" w:rsidR="008C554B" w:rsidRDefault="008C554B" w:rsidP="00C83522">
            <w:pPr>
              <w:spacing w:before="0"/>
              <w:rPr>
                <w:ins w:id="2303" w:author="Jason Rhee" w:date="2024-07-01T17:29:00Z" w16du:dateUtc="2024-07-01T07:29:00Z"/>
              </w:rPr>
            </w:pPr>
          </w:p>
        </w:tc>
        <w:tc>
          <w:tcPr>
            <w:tcW w:w="1812" w:type="dxa"/>
            <w:vMerge/>
          </w:tcPr>
          <w:p w14:paraId="1A78E3BF" w14:textId="77777777" w:rsidR="008C554B" w:rsidRDefault="008C554B" w:rsidP="00C83522">
            <w:pPr>
              <w:spacing w:before="0"/>
              <w:rPr>
                <w:ins w:id="2304" w:author="Jason Rhee" w:date="2024-07-01T17:29:00Z" w16du:dateUtc="2024-07-01T07:29:00Z"/>
              </w:rPr>
            </w:pPr>
          </w:p>
        </w:tc>
        <w:tc>
          <w:tcPr>
            <w:tcW w:w="1812" w:type="dxa"/>
          </w:tcPr>
          <w:p w14:paraId="2AC5E750" w14:textId="77777777" w:rsidR="008C554B" w:rsidRDefault="008C554B" w:rsidP="00C83522">
            <w:pPr>
              <w:spacing w:before="0"/>
              <w:rPr>
                <w:ins w:id="2305" w:author="Jason Rhee" w:date="2024-07-01T17:29:00Z" w16du:dateUtc="2024-07-01T07:29:00Z"/>
              </w:rPr>
            </w:pPr>
            <w:ins w:id="2306" w:author="Jason Rhee" w:date="2024-07-01T17:29:00Z" w16du:dateUtc="2024-07-01T07:29:00Z">
              <w:r>
                <w:t>closure</w:t>
              </w:r>
            </w:ins>
          </w:p>
        </w:tc>
        <w:tc>
          <w:tcPr>
            <w:tcW w:w="1812" w:type="dxa"/>
          </w:tcPr>
          <w:p w14:paraId="0547A223" w14:textId="77777777" w:rsidR="008C554B" w:rsidRDefault="008C554B" w:rsidP="00C83522">
            <w:pPr>
              <w:spacing w:before="0"/>
              <w:rPr>
                <w:ins w:id="2307" w:author="Jason Rhee" w:date="2024-07-01T17:29:00Z" w16du:dateUtc="2024-07-01T07:29:00Z"/>
              </w:rPr>
            </w:pPr>
            <w:ins w:id="2308" w:author="Jason Rhee" w:date="2024-07-01T17:29:00Z" w16du:dateUtc="2024-07-01T07:29:00Z">
              <w:r w:rsidRPr="001947CB">
                <w:t>gtSemiInterval</w:t>
              </w:r>
            </w:ins>
          </w:p>
        </w:tc>
        <w:tc>
          <w:tcPr>
            <w:tcW w:w="1812" w:type="dxa"/>
            <w:vMerge/>
          </w:tcPr>
          <w:p w14:paraId="2823C36D" w14:textId="77777777" w:rsidR="008C554B" w:rsidRDefault="008C554B" w:rsidP="00C83522">
            <w:pPr>
              <w:spacing w:before="0"/>
              <w:rPr>
                <w:ins w:id="2309" w:author="Jason Rhee" w:date="2024-07-01T17:29:00Z" w16du:dateUtc="2024-07-01T07:29:00Z"/>
              </w:rPr>
            </w:pPr>
          </w:p>
        </w:tc>
      </w:tr>
    </w:tbl>
    <w:p w14:paraId="05F30216" w14:textId="77777777" w:rsidR="008C554B" w:rsidRDefault="008C554B" w:rsidP="007D127A">
      <w:pPr>
        <w:spacing w:before="0"/>
      </w:pPr>
    </w:p>
    <w:p w14:paraId="2CC28DAC" w14:textId="77777777" w:rsidR="003E0B96" w:rsidRDefault="003E0B96" w:rsidP="002721B0">
      <w:pPr>
        <w:pStyle w:val="Annex-Heading3"/>
        <w:rPr>
          <w:rFonts w:ascii="Times New Roman" w:hAnsi="Times New Roman"/>
          <w:szCs w:val="24"/>
        </w:rPr>
      </w:pPr>
      <w:bookmarkStart w:id="2310" w:name="idmarkerx16777217x5781"/>
      <w:bookmarkStart w:id="2311" w:name="_Toc527705882"/>
      <w:bookmarkStart w:id="2312" w:name="_Toc528589770"/>
      <w:bookmarkEnd w:id="2310"/>
      <w:r>
        <w:t>Scale Minimum</w:t>
      </w:r>
      <w:bookmarkEnd w:id="2311"/>
      <w:bookmarkEnd w:id="2312"/>
    </w:p>
    <w:p w14:paraId="3EC1CBC3" w14:textId="77777777" w:rsidR="00E35A62" w:rsidRDefault="003E0B96" w:rsidP="007D127A">
      <w:pPr>
        <w:spacing w:before="0"/>
      </w:pPr>
      <w:r w:rsidRPr="001A1248">
        <w:rPr>
          <w:b/>
          <w:bCs/>
          <w:rPrChange w:id="2313" w:author="Jason Rhee" w:date="2024-07-01T17:23:00Z" w16du:dateUtc="2024-07-01T07:23:00Z">
            <w:rPr/>
          </w:rPrChange>
        </w:rPr>
        <w:t>Name</w:t>
      </w:r>
      <w:r>
        <w:t>: Scale Minimum</w:t>
      </w:r>
    </w:p>
    <w:p w14:paraId="2BB2CE3C" w14:textId="103CCFA7" w:rsidR="00E35A62" w:rsidRDefault="003E0B96" w:rsidP="007D127A">
      <w:pPr>
        <w:spacing w:before="0"/>
      </w:pPr>
      <w:r w:rsidRPr="001A1248">
        <w:rPr>
          <w:b/>
          <w:bCs/>
          <w:rPrChange w:id="2314" w:author="Jason Rhee" w:date="2024-07-01T17:23:00Z" w16du:dateUtc="2024-07-01T07:23:00Z">
            <w:rPr/>
          </w:rPrChange>
        </w:rPr>
        <w:t>Definition</w:t>
      </w:r>
      <w:r>
        <w:t>:</w:t>
      </w:r>
      <w:ins w:id="2315" w:author="Jason Rhee" w:date="2024-07-21T18:34:00Z" w16du:dateUtc="2024-07-21T08:34:00Z">
        <w:r w:rsidR="00A85388">
          <w:t xml:space="preserve"> </w:t>
        </w:r>
        <w:r w:rsidR="00A85388" w:rsidRPr="00A85388">
          <w:t>The minimum scale at which the feature may be used for example for ECDIS presentation.</w:t>
        </w:r>
      </w:ins>
    </w:p>
    <w:p w14:paraId="059E97D6" w14:textId="77777777" w:rsidR="00E35A62" w:rsidRDefault="003E0B96" w:rsidP="007D127A">
      <w:pPr>
        <w:spacing w:before="0"/>
      </w:pPr>
      <w:r w:rsidRPr="001A1248">
        <w:rPr>
          <w:b/>
          <w:bCs/>
          <w:rPrChange w:id="2316" w:author="Jason Rhee" w:date="2024-07-01T17:23:00Z" w16du:dateUtc="2024-07-01T07:23:00Z">
            <w:rPr/>
          </w:rPrChange>
        </w:rPr>
        <w:t>Code</w:t>
      </w:r>
      <w:r>
        <w:t>: '</w:t>
      </w:r>
      <w:r>
        <w:rPr>
          <w:rFonts w:ascii="Courier New" w:hAnsi="Courier New" w:cs="Courier New"/>
        </w:rPr>
        <w:t>scaleMinimum</w:t>
      </w:r>
      <w:r>
        <w:t>'</w:t>
      </w:r>
    </w:p>
    <w:p w14:paraId="30339D86" w14:textId="5E4BF697" w:rsidR="00E35A62" w:rsidRDefault="003E0B96" w:rsidP="007D127A">
      <w:pPr>
        <w:spacing w:before="0"/>
      </w:pPr>
      <w:r w:rsidRPr="001A1248">
        <w:rPr>
          <w:b/>
          <w:bCs/>
          <w:rPrChange w:id="2317" w:author="Jason Rhee" w:date="2024-07-01T17:23:00Z" w16du:dateUtc="2024-07-01T07:23:00Z">
            <w:rPr/>
          </w:rPrChange>
        </w:rPr>
        <w:t>Remarks</w:t>
      </w:r>
      <w:r>
        <w:t>:</w:t>
      </w:r>
      <w:ins w:id="2318" w:author="Jason Rhee" w:date="2024-07-21T18:34:00Z" w16du:dateUtc="2024-07-21T08:34:00Z">
        <w:r w:rsidR="00A43D8D">
          <w:t xml:space="preserve"> </w:t>
        </w:r>
        <w:r w:rsidR="00A43D8D" w:rsidRPr="00A43D8D">
          <w:t>The modulus of the scale is indicated, that is 1:1 250 000 is encoded as 1250000.</w:t>
        </w:r>
      </w:ins>
    </w:p>
    <w:p w14:paraId="472EDAAC" w14:textId="77777777" w:rsidR="00E35A62" w:rsidRDefault="003E0B96" w:rsidP="007D127A">
      <w:pPr>
        <w:spacing w:before="0"/>
      </w:pPr>
      <w:r w:rsidRPr="001A1248">
        <w:rPr>
          <w:b/>
          <w:bCs/>
          <w:rPrChange w:id="2319" w:author="Jason Rhee" w:date="2024-07-01T17:23:00Z" w16du:dateUtc="2024-07-01T07:23:00Z">
            <w:rPr/>
          </w:rPrChange>
        </w:rPr>
        <w:t>Aliases</w:t>
      </w:r>
      <w:r>
        <w:t>:</w:t>
      </w:r>
    </w:p>
    <w:p w14:paraId="6B87CCC7" w14:textId="77777777" w:rsidR="003E0B96" w:rsidRDefault="003E0B96" w:rsidP="007D127A">
      <w:pPr>
        <w:spacing w:before="0"/>
        <w:rPr>
          <w:ins w:id="2320" w:author="Jason Rhee" w:date="2024-07-21T18:44:00Z" w16du:dateUtc="2024-07-21T08:44:00Z"/>
        </w:rPr>
      </w:pPr>
      <w:r w:rsidRPr="001A1248">
        <w:rPr>
          <w:b/>
          <w:bCs/>
          <w:rPrChange w:id="2321" w:author="Jason Rhee" w:date="2024-07-01T17:23:00Z" w16du:dateUtc="2024-07-01T07:23:00Z">
            <w:rPr/>
          </w:rPrChange>
        </w:rPr>
        <w:t>Value</w:t>
      </w:r>
      <w:r>
        <w:t xml:space="preserve"> </w:t>
      </w:r>
      <w:r w:rsidRPr="001A1248">
        <w:rPr>
          <w:b/>
          <w:bCs/>
          <w:rPrChange w:id="2322" w:author="Jason Rhee" w:date="2024-07-01T17:23:00Z" w16du:dateUtc="2024-07-01T07:23:00Z">
            <w:rPr/>
          </w:rPrChange>
        </w:rPr>
        <w:t>Type</w:t>
      </w:r>
      <w:r>
        <w:t>: integer</w:t>
      </w:r>
    </w:p>
    <w:p w14:paraId="6A216A3A" w14:textId="0023D80B" w:rsidR="006711EA" w:rsidRDefault="006711EA" w:rsidP="006711EA">
      <w:pPr>
        <w:pStyle w:val="Annex-Heading3"/>
        <w:rPr>
          <w:ins w:id="2323" w:author="Jason Rhee" w:date="2024-07-21T18:44:00Z" w16du:dateUtc="2024-07-21T08:44:00Z"/>
        </w:rPr>
      </w:pPr>
      <w:ins w:id="2324" w:author="Jason Rhee" w:date="2024-07-21T18:44:00Z" w16du:dateUtc="2024-07-21T08:44:00Z">
        <w:r>
          <w:t>Name</w:t>
        </w:r>
      </w:ins>
    </w:p>
    <w:p w14:paraId="6C02F908" w14:textId="5EFF36E4" w:rsidR="006711EA" w:rsidRDefault="006711EA">
      <w:pPr>
        <w:rPr>
          <w:ins w:id="2325" w:author="Jason Rhee" w:date="2024-07-21T18:44:00Z" w16du:dateUtc="2024-07-21T08:44:00Z"/>
        </w:rPr>
        <w:pPrChange w:id="2326" w:author="Jason Rhee" w:date="2024-07-21T18:45:00Z" w16du:dateUtc="2024-07-21T08:45:00Z">
          <w:pPr>
            <w:pStyle w:val="Annex0"/>
          </w:pPr>
        </w:pPrChange>
      </w:pPr>
      <w:ins w:id="2327" w:author="Jason Rhee" w:date="2024-07-21T18:44:00Z" w16du:dateUtc="2024-07-21T08:44:00Z">
        <w:r w:rsidRPr="00FB4D5E">
          <w:rPr>
            <w:b/>
            <w:bCs/>
          </w:rPr>
          <w:t>Name</w:t>
        </w:r>
        <w:r>
          <w:t xml:space="preserve">: </w:t>
        </w:r>
      </w:ins>
      <w:ins w:id="2328" w:author="Jason Rhee" w:date="2024-07-21T18:45:00Z" w16du:dateUtc="2024-07-21T08:45:00Z">
        <w:r>
          <w:t>Name</w:t>
        </w:r>
      </w:ins>
    </w:p>
    <w:p w14:paraId="49189753" w14:textId="3365044D" w:rsidR="006711EA" w:rsidRDefault="006711EA">
      <w:pPr>
        <w:rPr>
          <w:ins w:id="2329" w:author="Jason Rhee" w:date="2024-07-21T18:44:00Z" w16du:dateUtc="2024-07-21T08:44:00Z"/>
        </w:rPr>
        <w:pPrChange w:id="2330" w:author="Jason Rhee" w:date="2024-07-21T18:45:00Z" w16du:dateUtc="2024-07-21T08:45:00Z">
          <w:pPr>
            <w:pStyle w:val="Annex0"/>
          </w:pPr>
        </w:pPrChange>
      </w:pPr>
      <w:ins w:id="2331" w:author="Jason Rhee" w:date="2024-07-21T18:44:00Z" w16du:dateUtc="2024-07-21T08:44:00Z">
        <w:r w:rsidRPr="00FB4D5E">
          <w:rPr>
            <w:b/>
            <w:bCs/>
          </w:rPr>
          <w:t>Definition</w:t>
        </w:r>
        <w:r>
          <w:t xml:space="preserve">: </w:t>
        </w:r>
      </w:ins>
      <w:ins w:id="2332" w:author="Jason Rhee" w:date="2024-07-21T18:45:00Z" w16du:dateUtc="2024-07-21T08:45:00Z">
        <w:r w:rsidR="00F11F86" w:rsidRPr="00F11F86">
          <w:t>The individual name of a feature.</w:t>
        </w:r>
      </w:ins>
    </w:p>
    <w:p w14:paraId="4F7228E3" w14:textId="78004904" w:rsidR="006711EA" w:rsidRDefault="006711EA">
      <w:pPr>
        <w:rPr>
          <w:ins w:id="2333" w:author="Jason Rhee" w:date="2024-07-21T18:44:00Z" w16du:dateUtc="2024-07-21T08:44:00Z"/>
        </w:rPr>
        <w:pPrChange w:id="2334" w:author="Jason Rhee" w:date="2024-07-21T18:45:00Z" w16du:dateUtc="2024-07-21T08:45:00Z">
          <w:pPr>
            <w:pStyle w:val="Annex0"/>
          </w:pPr>
        </w:pPrChange>
      </w:pPr>
      <w:ins w:id="2335" w:author="Jason Rhee" w:date="2024-07-21T18:44:00Z" w16du:dateUtc="2024-07-21T08:44:00Z">
        <w:r w:rsidRPr="00FB4D5E">
          <w:rPr>
            <w:b/>
            <w:bCs/>
          </w:rPr>
          <w:t>Code</w:t>
        </w:r>
        <w:r>
          <w:t xml:space="preserve">: </w:t>
        </w:r>
      </w:ins>
      <w:ins w:id="2336" w:author="Jason Rhee" w:date="2024-07-21T18:45:00Z" w16du:dateUtc="2024-07-21T08:45:00Z">
        <w:r w:rsidR="00F11F86">
          <w:t>‘</w:t>
        </w:r>
        <w:r w:rsidR="00F11F86" w:rsidRPr="00F11F86">
          <w:rPr>
            <w:rFonts w:ascii="Courier New" w:hAnsi="Courier New" w:cs="Courier New"/>
            <w:rPrChange w:id="2337" w:author="Jason Rhee" w:date="2024-07-21T18:45:00Z" w16du:dateUtc="2024-07-21T08:45:00Z">
              <w:rPr>
                <w:b w:val="0"/>
                <w:bCs w:val="0"/>
              </w:rPr>
            </w:rPrChange>
          </w:rPr>
          <w:t>name</w:t>
        </w:r>
        <w:r w:rsidR="00F11F86">
          <w:t>’</w:t>
        </w:r>
      </w:ins>
    </w:p>
    <w:p w14:paraId="69976F38" w14:textId="03C36B26" w:rsidR="006711EA" w:rsidRDefault="006711EA">
      <w:pPr>
        <w:rPr>
          <w:ins w:id="2338" w:author="Jason Rhee" w:date="2024-07-21T18:44:00Z" w16du:dateUtc="2024-07-21T08:44:00Z"/>
        </w:rPr>
        <w:pPrChange w:id="2339" w:author="Jason Rhee" w:date="2024-07-21T18:45:00Z" w16du:dateUtc="2024-07-21T08:45:00Z">
          <w:pPr>
            <w:pStyle w:val="Annex0"/>
          </w:pPr>
        </w:pPrChange>
      </w:pPr>
      <w:ins w:id="2340" w:author="Jason Rhee" w:date="2024-07-21T18:44:00Z" w16du:dateUtc="2024-07-21T08:44:00Z">
        <w:r w:rsidRPr="00FB4D5E">
          <w:rPr>
            <w:b/>
            <w:bCs/>
          </w:rPr>
          <w:t>Remarks</w:t>
        </w:r>
        <w:r>
          <w:t>:</w:t>
        </w:r>
      </w:ins>
    </w:p>
    <w:p w14:paraId="7192A09E" w14:textId="77777777" w:rsidR="006711EA" w:rsidRDefault="006711EA">
      <w:pPr>
        <w:rPr>
          <w:ins w:id="2341" w:author="Jason Rhee" w:date="2024-07-21T18:44:00Z" w16du:dateUtc="2024-07-21T08:44:00Z"/>
        </w:rPr>
        <w:pPrChange w:id="2342" w:author="Jason Rhee" w:date="2024-07-21T18:45:00Z" w16du:dateUtc="2024-07-21T08:45:00Z">
          <w:pPr>
            <w:pStyle w:val="Annex0"/>
          </w:pPr>
        </w:pPrChange>
      </w:pPr>
      <w:ins w:id="2343" w:author="Jason Rhee" w:date="2024-07-21T18:44:00Z" w16du:dateUtc="2024-07-21T08:44:00Z">
        <w:r w:rsidRPr="00FB4D5E">
          <w:rPr>
            <w:b/>
            <w:bCs/>
          </w:rPr>
          <w:t>Aliases</w:t>
        </w:r>
        <w:r>
          <w:t>:</w:t>
        </w:r>
      </w:ins>
    </w:p>
    <w:p w14:paraId="6C97C822" w14:textId="5DB9DC26" w:rsidR="006711EA" w:rsidRDefault="006711EA">
      <w:pPr>
        <w:pPrChange w:id="2344" w:author="Jason Rhee" w:date="2024-07-21T18:44:00Z" w16du:dateUtc="2024-07-21T08:44:00Z">
          <w:pPr>
            <w:spacing w:before="0"/>
          </w:pPr>
        </w:pPrChange>
      </w:pPr>
      <w:ins w:id="2345" w:author="Jason Rhee" w:date="2024-07-21T18:44:00Z" w16du:dateUtc="2024-07-21T08:44:00Z">
        <w:r w:rsidRPr="00FB4D5E">
          <w:rPr>
            <w:b/>
            <w:bCs/>
          </w:rPr>
          <w:t>Value</w:t>
        </w:r>
        <w:r>
          <w:t xml:space="preserve"> </w:t>
        </w:r>
        <w:r w:rsidRPr="00FB4D5E">
          <w:rPr>
            <w:b/>
            <w:bCs/>
          </w:rPr>
          <w:t>Type</w:t>
        </w:r>
        <w:r>
          <w:t xml:space="preserve">: </w:t>
        </w:r>
      </w:ins>
      <w:ins w:id="2346" w:author="Jason Rhee" w:date="2024-07-21T18:45:00Z" w16du:dateUtc="2024-07-21T08:45:00Z">
        <w:r w:rsidR="00F11F86">
          <w:t>text</w:t>
        </w:r>
      </w:ins>
    </w:p>
    <w:p w14:paraId="53C7D565" w14:textId="77777777" w:rsidR="003E0B96" w:rsidRDefault="003E0B96" w:rsidP="002721B0">
      <w:pPr>
        <w:pStyle w:val="Annex-Heading3"/>
        <w:rPr>
          <w:rFonts w:ascii="Times New Roman" w:hAnsi="Times New Roman"/>
          <w:szCs w:val="24"/>
        </w:rPr>
      </w:pPr>
      <w:bookmarkStart w:id="2347" w:name="_Toc527705884"/>
      <w:bookmarkStart w:id="2348" w:name="_Toc528589772"/>
      <w:r>
        <w:t>Expect</w:t>
      </w:r>
      <w:r w:rsidR="001C64E5">
        <w:t>ed</w:t>
      </w:r>
      <w:r>
        <w:t xml:space="preserve"> Passing Time</w:t>
      </w:r>
      <w:bookmarkEnd w:id="2347"/>
      <w:bookmarkEnd w:id="2348"/>
    </w:p>
    <w:p w14:paraId="34525B22" w14:textId="77777777" w:rsidR="00E35A62" w:rsidRDefault="003E0B96" w:rsidP="007D127A">
      <w:pPr>
        <w:spacing w:before="0"/>
      </w:pPr>
      <w:r w:rsidRPr="001A1248">
        <w:rPr>
          <w:b/>
          <w:bCs/>
          <w:rPrChange w:id="2349" w:author="Jason Rhee" w:date="2024-07-01T17:23:00Z" w16du:dateUtc="2024-07-01T07:23:00Z">
            <w:rPr/>
          </w:rPrChange>
        </w:rPr>
        <w:t>Name</w:t>
      </w:r>
      <w:r>
        <w:t>: Expect</w:t>
      </w:r>
      <w:r w:rsidR="001C64E5">
        <w:t>ed</w:t>
      </w:r>
      <w:r>
        <w:t xml:space="preserve"> Passing Time</w:t>
      </w:r>
    </w:p>
    <w:p w14:paraId="567F0037" w14:textId="4B6ADBFC" w:rsidR="00E35A62" w:rsidRDefault="003E0B96" w:rsidP="007D127A">
      <w:pPr>
        <w:spacing w:before="0"/>
      </w:pPr>
      <w:r w:rsidRPr="001A1248">
        <w:rPr>
          <w:b/>
          <w:bCs/>
          <w:rPrChange w:id="2350" w:author="Jason Rhee" w:date="2024-07-01T17:23:00Z" w16du:dateUtc="2024-07-01T07:23:00Z">
            <w:rPr/>
          </w:rPrChange>
        </w:rPr>
        <w:t>Definition</w:t>
      </w:r>
      <w:r>
        <w:t>:</w:t>
      </w:r>
      <w:ins w:id="2351" w:author="Jason Rhee" w:date="2024-07-21T18:34:00Z" w16du:dateUtc="2024-07-21T08:34:00Z">
        <w:r w:rsidR="00A43D8D">
          <w:t xml:space="preserve"> </w:t>
        </w:r>
        <w:r w:rsidR="00A43D8D" w:rsidRPr="00A43D8D">
          <w:t>The expected passing time for a ship for a nominated Under Keel Clearance Control Point.</w:t>
        </w:r>
      </w:ins>
    </w:p>
    <w:p w14:paraId="61382827" w14:textId="77777777" w:rsidR="00E35A62" w:rsidRDefault="003E0B96" w:rsidP="007D127A">
      <w:pPr>
        <w:spacing w:before="0"/>
      </w:pPr>
      <w:r w:rsidRPr="001A1248">
        <w:rPr>
          <w:b/>
          <w:bCs/>
          <w:rPrChange w:id="2352" w:author="Jason Rhee" w:date="2024-07-01T17:23:00Z" w16du:dateUtc="2024-07-01T07:23:00Z">
            <w:rPr/>
          </w:rPrChange>
        </w:rPr>
        <w:t>Code</w:t>
      </w:r>
      <w:r>
        <w:t>: '</w:t>
      </w:r>
      <w:r>
        <w:rPr>
          <w:rFonts w:ascii="Courier New" w:hAnsi="Courier New" w:cs="Courier New"/>
        </w:rPr>
        <w:t>expect</w:t>
      </w:r>
      <w:r w:rsidR="001C64E5">
        <w:rPr>
          <w:rFonts w:ascii="Courier New" w:hAnsi="Courier New" w:cs="Courier New"/>
        </w:rPr>
        <w:t>ed</w:t>
      </w:r>
      <w:r>
        <w:rPr>
          <w:rFonts w:ascii="Courier New" w:hAnsi="Courier New" w:cs="Courier New"/>
        </w:rPr>
        <w:t>PassingTime</w:t>
      </w:r>
      <w:r>
        <w:t>'</w:t>
      </w:r>
    </w:p>
    <w:p w14:paraId="426948C5" w14:textId="77777777" w:rsidR="00E35A62" w:rsidRDefault="003E0B96" w:rsidP="007D127A">
      <w:pPr>
        <w:spacing w:before="0"/>
      </w:pPr>
      <w:r w:rsidRPr="001A1248">
        <w:rPr>
          <w:b/>
          <w:bCs/>
          <w:rPrChange w:id="2353" w:author="Jason Rhee" w:date="2024-07-01T17:23:00Z" w16du:dateUtc="2024-07-01T07:23:00Z">
            <w:rPr/>
          </w:rPrChange>
        </w:rPr>
        <w:t>Remarks</w:t>
      </w:r>
      <w:r>
        <w:t>:</w:t>
      </w:r>
    </w:p>
    <w:p w14:paraId="5C1976EB" w14:textId="77777777" w:rsidR="00E35A62" w:rsidRDefault="003E0B96" w:rsidP="007D127A">
      <w:pPr>
        <w:spacing w:before="0"/>
      </w:pPr>
      <w:r w:rsidRPr="001A1248">
        <w:rPr>
          <w:b/>
          <w:bCs/>
          <w:rPrChange w:id="2354" w:author="Jason Rhee" w:date="2024-07-01T17:23:00Z" w16du:dateUtc="2024-07-01T07:23:00Z">
            <w:rPr/>
          </w:rPrChange>
        </w:rPr>
        <w:t>Aliases</w:t>
      </w:r>
      <w:r>
        <w:t>:</w:t>
      </w:r>
    </w:p>
    <w:p w14:paraId="57F40EE7" w14:textId="77777777" w:rsidR="003E0B96" w:rsidRDefault="003E0B96" w:rsidP="007D127A">
      <w:pPr>
        <w:spacing w:before="0"/>
      </w:pPr>
      <w:r w:rsidRPr="001A1248">
        <w:rPr>
          <w:b/>
          <w:bCs/>
          <w:rPrChange w:id="2355" w:author="Jason Rhee" w:date="2024-07-01T17:23:00Z" w16du:dateUtc="2024-07-01T07:23:00Z">
            <w:rPr/>
          </w:rPrChange>
        </w:rPr>
        <w:t>Value</w:t>
      </w:r>
      <w:r>
        <w:t xml:space="preserve"> </w:t>
      </w:r>
      <w:r w:rsidRPr="001A1248">
        <w:rPr>
          <w:b/>
          <w:bCs/>
          <w:rPrChange w:id="2356" w:author="Jason Rhee" w:date="2024-07-01T17:23:00Z" w16du:dateUtc="2024-07-01T07:23:00Z">
            <w:rPr/>
          </w:rPrChange>
        </w:rPr>
        <w:t>Type</w:t>
      </w:r>
      <w:r>
        <w:t>: dateTime</w:t>
      </w:r>
    </w:p>
    <w:p w14:paraId="39993406" w14:textId="77777777" w:rsidR="003E0B96" w:rsidRDefault="003E0B96" w:rsidP="00716349">
      <w:pPr>
        <w:pStyle w:val="Annex-Heading3"/>
        <w:rPr>
          <w:rFonts w:ascii="Times New Roman" w:hAnsi="Times New Roman"/>
          <w:szCs w:val="24"/>
        </w:rPr>
      </w:pPr>
      <w:bookmarkStart w:id="2357" w:name="_Toc527705885"/>
      <w:bookmarkStart w:id="2358" w:name="_Toc528589773"/>
      <w:r>
        <w:lastRenderedPageBreak/>
        <w:t>Expect</w:t>
      </w:r>
      <w:r w:rsidR="001C64E5">
        <w:t>ed</w:t>
      </w:r>
      <w:r>
        <w:t xml:space="preserve"> Passing Speed</w:t>
      </w:r>
      <w:bookmarkEnd w:id="2357"/>
      <w:bookmarkEnd w:id="2358"/>
    </w:p>
    <w:p w14:paraId="456D9D6D" w14:textId="77777777" w:rsidR="00E35A62" w:rsidRDefault="003E0B96" w:rsidP="007D127A">
      <w:pPr>
        <w:keepNext/>
        <w:keepLines/>
        <w:spacing w:before="0"/>
      </w:pPr>
      <w:r w:rsidRPr="001A1248">
        <w:rPr>
          <w:b/>
          <w:bCs/>
          <w:rPrChange w:id="2359" w:author="Jason Rhee" w:date="2024-07-01T17:23:00Z" w16du:dateUtc="2024-07-01T07:23:00Z">
            <w:rPr/>
          </w:rPrChange>
        </w:rPr>
        <w:t>Name</w:t>
      </w:r>
      <w:r>
        <w:t>: Expect</w:t>
      </w:r>
      <w:r w:rsidR="001C64E5">
        <w:t>ed</w:t>
      </w:r>
      <w:r>
        <w:t xml:space="preserve"> Passing Speed</w:t>
      </w:r>
    </w:p>
    <w:p w14:paraId="193D30DF" w14:textId="544D43BD" w:rsidR="00E35A62" w:rsidRDefault="003E0B96" w:rsidP="007D127A">
      <w:pPr>
        <w:keepNext/>
        <w:keepLines/>
        <w:spacing w:before="0"/>
      </w:pPr>
      <w:r w:rsidRPr="001A1248">
        <w:rPr>
          <w:b/>
          <w:bCs/>
          <w:rPrChange w:id="2360" w:author="Jason Rhee" w:date="2024-07-01T17:23:00Z" w16du:dateUtc="2024-07-01T07:23:00Z">
            <w:rPr/>
          </w:rPrChange>
        </w:rPr>
        <w:t>Definition</w:t>
      </w:r>
      <w:r>
        <w:t>:</w:t>
      </w:r>
      <w:ins w:id="2361" w:author="Jason Rhee" w:date="2024-07-02T13:33:00Z" w16du:dateUtc="2024-07-02T03:33:00Z">
        <w:r w:rsidR="00FD5C0C">
          <w:t xml:space="preserve"> </w:t>
        </w:r>
      </w:ins>
      <w:ins w:id="2362" w:author="Jason Rhee" w:date="2024-07-02T13:33:00Z">
        <w:r w:rsidR="00FD5C0C" w:rsidRPr="00FD5C0C">
          <w:t>The expected passing speed for a ship for a nominated Under Keel Clearance Control Point.</w:t>
        </w:r>
      </w:ins>
    </w:p>
    <w:p w14:paraId="5B889F6B" w14:textId="77777777" w:rsidR="00E35A62" w:rsidRDefault="003E0B96" w:rsidP="007D127A">
      <w:pPr>
        <w:keepNext/>
        <w:keepLines/>
        <w:spacing w:before="0"/>
      </w:pPr>
      <w:r w:rsidRPr="001A1248">
        <w:rPr>
          <w:b/>
          <w:bCs/>
          <w:rPrChange w:id="2363" w:author="Jason Rhee" w:date="2024-07-01T17:23:00Z" w16du:dateUtc="2024-07-01T07:23:00Z">
            <w:rPr/>
          </w:rPrChange>
        </w:rPr>
        <w:t>Code</w:t>
      </w:r>
      <w:r>
        <w:t>: '</w:t>
      </w:r>
      <w:r>
        <w:rPr>
          <w:rFonts w:ascii="Courier New" w:hAnsi="Courier New" w:cs="Courier New"/>
        </w:rPr>
        <w:t>expect</w:t>
      </w:r>
      <w:r w:rsidR="001C64E5">
        <w:rPr>
          <w:rFonts w:ascii="Courier New" w:hAnsi="Courier New" w:cs="Courier New"/>
        </w:rPr>
        <w:t>ed</w:t>
      </w:r>
      <w:r>
        <w:rPr>
          <w:rFonts w:ascii="Courier New" w:hAnsi="Courier New" w:cs="Courier New"/>
        </w:rPr>
        <w:t>PassingSpeed</w:t>
      </w:r>
      <w:r>
        <w:t>'</w:t>
      </w:r>
    </w:p>
    <w:p w14:paraId="2358C5DB" w14:textId="77777777" w:rsidR="00E35A62" w:rsidRDefault="003E0B96" w:rsidP="007D127A">
      <w:pPr>
        <w:keepNext/>
        <w:keepLines/>
        <w:spacing w:before="0"/>
      </w:pPr>
      <w:r w:rsidRPr="001A1248">
        <w:rPr>
          <w:b/>
          <w:bCs/>
          <w:rPrChange w:id="2364" w:author="Jason Rhee" w:date="2024-07-01T17:23:00Z" w16du:dateUtc="2024-07-01T07:23:00Z">
            <w:rPr/>
          </w:rPrChange>
        </w:rPr>
        <w:t>Remarks</w:t>
      </w:r>
      <w:r>
        <w:t>:</w:t>
      </w:r>
    </w:p>
    <w:p w14:paraId="1FAB314F" w14:textId="77777777" w:rsidR="00E35A62" w:rsidRDefault="003E0B96" w:rsidP="007D127A">
      <w:pPr>
        <w:keepNext/>
        <w:keepLines/>
        <w:spacing w:before="0"/>
      </w:pPr>
      <w:r w:rsidRPr="001A1248">
        <w:rPr>
          <w:b/>
          <w:bCs/>
          <w:rPrChange w:id="2365" w:author="Jason Rhee" w:date="2024-07-01T17:23:00Z" w16du:dateUtc="2024-07-01T07:23:00Z">
            <w:rPr/>
          </w:rPrChange>
        </w:rPr>
        <w:t>Aliases</w:t>
      </w:r>
      <w:r>
        <w:t>:</w:t>
      </w:r>
    </w:p>
    <w:p w14:paraId="058F79DF" w14:textId="77777777" w:rsidR="003E0B96" w:rsidRDefault="003E0B96" w:rsidP="007D127A">
      <w:pPr>
        <w:spacing w:before="0"/>
        <w:rPr>
          <w:ins w:id="2366" w:author="Jason Rhee" w:date="2024-07-01T17:12:00Z" w16du:dateUtc="2024-07-01T07:12:00Z"/>
        </w:rPr>
      </w:pPr>
      <w:r w:rsidRPr="001A1248">
        <w:rPr>
          <w:b/>
          <w:bCs/>
          <w:rPrChange w:id="2367" w:author="Jason Rhee" w:date="2024-07-01T17:23:00Z" w16du:dateUtc="2024-07-01T07:23:00Z">
            <w:rPr/>
          </w:rPrChange>
        </w:rPr>
        <w:t>Value</w:t>
      </w:r>
      <w:r>
        <w:t xml:space="preserve"> </w:t>
      </w:r>
      <w:r w:rsidRPr="001A1248">
        <w:rPr>
          <w:b/>
          <w:bCs/>
          <w:rPrChange w:id="2368" w:author="Jason Rhee" w:date="2024-07-01T17:23:00Z" w16du:dateUtc="2024-07-01T07:23:00Z">
            <w:rPr/>
          </w:rPrChange>
        </w:rPr>
        <w:t>Type</w:t>
      </w:r>
      <w:r>
        <w:t>: real</w:t>
      </w:r>
    </w:p>
    <w:p w14:paraId="756B2156" w14:textId="77777777" w:rsidR="00C97923" w:rsidRDefault="00E453A8" w:rsidP="007D127A">
      <w:pPr>
        <w:spacing w:before="0"/>
        <w:rPr>
          <w:ins w:id="2369" w:author="Jason Rhee" w:date="2024-07-01T17:31:00Z" w16du:dateUtc="2024-07-01T07:31:00Z"/>
          <w:b/>
          <w:bCs/>
        </w:rPr>
      </w:pPr>
      <w:ins w:id="2370" w:author="Jason Rhee" w:date="2024-07-01T17:25:00Z" w16du:dateUtc="2024-07-01T07:25:00Z">
        <w:r w:rsidRPr="00C83522">
          <w:rPr>
            <w:b/>
            <w:bCs/>
          </w:rPr>
          <w:t>Unit of measure</w:t>
        </w:r>
      </w:ins>
      <w:ins w:id="2371" w:author="Jason Rhee" w:date="2024-07-01T17:31:00Z" w16du:dateUtc="2024-07-01T07:31:00Z">
        <w:r w:rsidR="00C97923">
          <w:rPr>
            <w:b/>
            <w:bCs/>
          </w:rPr>
          <w:t>:</w:t>
        </w:r>
      </w:ins>
    </w:p>
    <w:p w14:paraId="1919490E" w14:textId="77777777" w:rsidR="00C97923" w:rsidRDefault="00E453A8" w:rsidP="00C97923">
      <w:pPr>
        <w:spacing w:before="0"/>
        <w:ind w:firstLine="340"/>
        <w:rPr>
          <w:ins w:id="2372" w:author="Jason Rhee" w:date="2024-07-01T17:31:00Z" w16du:dateUtc="2024-07-01T07:31:00Z"/>
        </w:rPr>
      </w:pPr>
      <w:ins w:id="2373" w:author="Jason Rhee" w:date="2024-07-01T17:25:00Z" w16du:dateUtc="2024-07-01T07:25:00Z">
        <w:r>
          <w:rPr>
            <w:b/>
            <w:bCs/>
          </w:rPr>
          <w:t>name</w:t>
        </w:r>
        <w:r>
          <w:t>: metres per second</w:t>
        </w:r>
      </w:ins>
    </w:p>
    <w:p w14:paraId="4304FF6E" w14:textId="456A4657" w:rsidR="00A05517" w:rsidRDefault="00E453A8">
      <w:pPr>
        <w:spacing w:before="0"/>
        <w:ind w:firstLine="340"/>
        <w:rPr>
          <w:ins w:id="2374" w:author="Jason Rhee" w:date="2024-07-01T17:27:00Z" w16du:dateUtc="2024-07-01T07:27:00Z"/>
        </w:rPr>
        <w:pPrChange w:id="2375" w:author="Jason Rhee" w:date="2024-07-01T17:31:00Z" w16du:dateUtc="2024-07-01T07:31:00Z">
          <w:pPr>
            <w:spacing w:before="0"/>
          </w:pPr>
        </w:pPrChange>
      </w:pPr>
      <w:ins w:id="2376" w:author="Jason Rhee" w:date="2024-07-01T17:25:00Z" w16du:dateUtc="2024-07-01T07:25:00Z">
        <w:r w:rsidRPr="00C83522">
          <w:rPr>
            <w:b/>
            <w:bCs/>
          </w:rPr>
          <w:t>symbol</w:t>
        </w:r>
        <w:r>
          <w:t>: m/s</w:t>
        </w:r>
      </w:ins>
    </w:p>
    <w:p w14:paraId="1F6EE928" w14:textId="30BDA23A" w:rsidR="00A67EAC" w:rsidRDefault="00456F12" w:rsidP="007D127A">
      <w:pPr>
        <w:spacing w:before="0"/>
      </w:pPr>
      <w:ins w:id="2377" w:author="Jason Rhee" w:date="2024-07-26T00:04:00Z" w16du:dateUtc="2024-07-25T14:04:00Z">
        <w:r>
          <w:rPr>
            <w:b/>
            <w:bCs/>
          </w:rPr>
          <w:t>Constraints</w:t>
        </w:r>
      </w:ins>
      <w:ins w:id="2378" w:author="Jason Rhee" w:date="2024-07-01T17:27:00Z" w16du:dateUtc="2024-07-01T07:27:00Z">
        <w:r w:rsidR="00A67EAC">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1180D3C0" w14:textId="77777777" w:rsidTr="00C83522">
        <w:trPr>
          <w:ins w:id="2379" w:author="Jason Rhee" w:date="2024-07-01T17:30:00Z"/>
        </w:trPr>
        <w:tc>
          <w:tcPr>
            <w:tcW w:w="1812" w:type="dxa"/>
          </w:tcPr>
          <w:p w14:paraId="6E6BCD4A" w14:textId="77777777" w:rsidR="006D550A" w:rsidRPr="00C83522" w:rsidRDefault="006D550A" w:rsidP="00C83522">
            <w:pPr>
              <w:spacing w:before="0"/>
              <w:jc w:val="center"/>
              <w:rPr>
                <w:ins w:id="2380" w:author="Jason Rhee" w:date="2024-07-01T17:30:00Z" w16du:dateUtc="2024-07-01T07:30:00Z"/>
                <w:b/>
                <w:bCs/>
              </w:rPr>
            </w:pPr>
            <w:ins w:id="2381" w:author="Jason Rhee" w:date="2024-07-01T17:30:00Z" w16du:dateUtc="2024-07-01T07:30:00Z">
              <w:r w:rsidRPr="00C83522">
                <w:rPr>
                  <w:b/>
                  <w:bCs/>
                </w:rPr>
                <w:t>String Length</w:t>
              </w:r>
            </w:ins>
          </w:p>
        </w:tc>
        <w:tc>
          <w:tcPr>
            <w:tcW w:w="1812" w:type="dxa"/>
          </w:tcPr>
          <w:p w14:paraId="38AF873F" w14:textId="77777777" w:rsidR="006D550A" w:rsidRPr="00C83522" w:rsidRDefault="006D550A" w:rsidP="00C83522">
            <w:pPr>
              <w:spacing w:before="0"/>
              <w:jc w:val="center"/>
              <w:rPr>
                <w:ins w:id="2382" w:author="Jason Rhee" w:date="2024-07-01T17:30:00Z" w16du:dateUtc="2024-07-01T07:30:00Z"/>
                <w:b/>
                <w:bCs/>
              </w:rPr>
            </w:pPr>
            <w:ins w:id="2383" w:author="Jason Rhee" w:date="2024-07-01T17:30:00Z" w16du:dateUtc="2024-07-01T07:30:00Z">
              <w:r w:rsidRPr="00C83522">
                <w:rPr>
                  <w:b/>
                  <w:bCs/>
                </w:rPr>
                <w:t>Text Pattern</w:t>
              </w:r>
            </w:ins>
          </w:p>
        </w:tc>
        <w:tc>
          <w:tcPr>
            <w:tcW w:w="3624" w:type="dxa"/>
            <w:gridSpan w:val="2"/>
          </w:tcPr>
          <w:p w14:paraId="40E43D00" w14:textId="77777777" w:rsidR="006D550A" w:rsidRPr="00C83522" w:rsidRDefault="006D550A" w:rsidP="00C83522">
            <w:pPr>
              <w:spacing w:before="0"/>
              <w:jc w:val="center"/>
              <w:rPr>
                <w:ins w:id="2384" w:author="Jason Rhee" w:date="2024-07-01T17:30:00Z" w16du:dateUtc="2024-07-01T07:30:00Z"/>
                <w:b/>
                <w:bCs/>
              </w:rPr>
            </w:pPr>
            <w:ins w:id="2385" w:author="Jason Rhee" w:date="2024-07-01T17:30:00Z" w16du:dateUtc="2024-07-01T07:30:00Z">
              <w:r w:rsidRPr="00C83522">
                <w:rPr>
                  <w:b/>
                  <w:bCs/>
                </w:rPr>
                <w:t>Range</w:t>
              </w:r>
            </w:ins>
          </w:p>
        </w:tc>
        <w:tc>
          <w:tcPr>
            <w:tcW w:w="1812" w:type="dxa"/>
          </w:tcPr>
          <w:p w14:paraId="0F04FCEC" w14:textId="77777777" w:rsidR="006D550A" w:rsidRPr="00C83522" w:rsidRDefault="006D550A" w:rsidP="00C83522">
            <w:pPr>
              <w:spacing w:before="0"/>
              <w:jc w:val="center"/>
              <w:rPr>
                <w:ins w:id="2386" w:author="Jason Rhee" w:date="2024-07-01T17:30:00Z" w16du:dateUtc="2024-07-01T07:30:00Z"/>
                <w:b/>
                <w:bCs/>
              </w:rPr>
            </w:pPr>
            <w:ins w:id="2387" w:author="Jason Rhee" w:date="2024-07-01T17:30:00Z" w16du:dateUtc="2024-07-01T07:30:00Z">
              <w:r w:rsidRPr="00C83522">
                <w:rPr>
                  <w:b/>
                  <w:bCs/>
                </w:rPr>
                <w:t>Precision</w:t>
              </w:r>
            </w:ins>
          </w:p>
        </w:tc>
      </w:tr>
      <w:tr w:rsidR="00C97923" w14:paraId="51E3651E" w14:textId="77777777" w:rsidTr="00C83522">
        <w:trPr>
          <w:ins w:id="2388" w:author="Jason Rhee" w:date="2024-07-01T17:30:00Z"/>
        </w:trPr>
        <w:tc>
          <w:tcPr>
            <w:tcW w:w="1812" w:type="dxa"/>
            <w:vMerge w:val="restart"/>
          </w:tcPr>
          <w:p w14:paraId="1D8AD553" w14:textId="77777777" w:rsidR="006D550A" w:rsidRDefault="006D550A" w:rsidP="00C83522">
            <w:pPr>
              <w:spacing w:before="0"/>
              <w:jc w:val="center"/>
              <w:rPr>
                <w:ins w:id="2389" w:author="Jason Rhee" w:date="2024-07-01T17:30:00Z" w16du:dateUtc="2024-07-01T07:30:00Z"/>
              </w:rPr>
            </w:pPr>
            <w:ins w:id="2390" w:author="Jason Rhee" w:date="2024-07-01T17:30:00Z" w16du:dateUtc="2024-07-01T07:30:00Z">
              <w:r>
                <w:t>(not specified)</w:t>
              </w:r>
            </w:ins>
          </w:p>
        </w:tc>
        <w:tc>
          <w:tcPr>
            <w:tcW w:w="1812" w:type="dxa"/>
            <w:vMerge w:val="restart"/>
          </w:tcPr>
          <w:p w14:paraId="722681C7" w14:textId="77777777" w:rsidR="006D550A" w:rsidRDefault="006D550A" w:rsidP="00C83522">
            <w:pPr>
              <w:spacing w:before="0"/>
              <w:jc w:val="center"/>
              <w:rPr>
                <w:ins w:id="2391" w:author="Jason Rhee" w:date="2024-07-01T17:30:00Z" w16du:dateUtc="2024-07-01T07:30:00Z"/>
              </w:rPr>
            </w:pPr>
            <w:ins w:id="2392" w:author="Jason Rhee" w:date="2024-07-01T17:30:00Z" w16du:dateUtc="2024-07-01T07:30:00Z">
              <w:r>
                <w:t>(none)</w:t>
              </w:r>
            </w:ins>
          </w:p>
        </w:tc>
        <w:tc>
          <w:tcPr>
            <w:tcW w:w="1812" w:type="dxa"/>
          </w:tcPr>
          <w:p w14:paraId="4A4DAB13" w14:textId="77777777" w:rsidR="006D550A" w:rsidRDefault="006D550A" w:rsidP="00C83522">
            <w:pPr>
              <w:spacing w:before="0"/>
              <w:rPr>
                <w:ins w:id="2393" w:author="Jason Rhee" w:date="2024-07-01T17:30:00Z" w16du:dateUtc="2024-07-01T07:30:00Z"/>
              </w:rPr>
            </w:pPr>
            <w:ins w:id="2394" w:author="Jason Rhee" w:date="2024-07-01T17:30:00Z" w16du:dateUtc="2024-07-01T07:30:00Z">
              <w:r>
                <w:t>lowerBound</w:t>
              </w:r>
            </w:ins>
          </w:p>
        </w:tc>
        <w:tc>
          <w:tcPr>
            <w:tcW w:w="1812" w:type="dxa"/>
          </w:tcPr>
          <w:p w14:paraId="20A8D471" w14:textId="77777777" w:rsidR="006D550A" w:rsidRDefault="006D550A" w:rsidP="00C83522">
            <w:pPr>
              <w:spacing w:before="0"/>
              <w:rPr>
                <w:ins w:id="2395" w:author="Jason Rhee" w:date="2024-07-01T17:30:00Z" w16du:dateUtc="2024-07-01T07:30:00Z"/>
              </w:rPr>
            </w:pPr>
            <w:ins w:id="2396" w:author="Jason Rhee" w:date="2024-07-01T17:30:00Z" w16du:dateUtc="2024-07-01T07:30:00Z">
              <w:r>
                <w:t>0</w:t>
              </w:r>
            </w:ins>
          </w:p>
        </w:tc>
        <w:tc>
          <w:tcPr>
            <w:tcW w:w="1812" w:type="dxa"/>
            <w:vMerge w:val="restart"/>
          </w:tcPr>
          <w:p w14:paraId="07EAB30B" w14:textId="77777777" w:rsidR="006D550A" w:rsidRDefault="006D550A" w:rsidP="00C83522">
            <w:pPr>
              <w:spacing w:before="0"/>
              <w:jc w:val="center"/>
              <w:rPr>
                <w:ins w:id="2397" w:author="Jason Rhee" w:date="2024-07-01T17:30:00Z" w16du:dateUtc="2024-07-01T07:30:00Z"/>
              </w:rPr>
            </w:pPr>
            <w:ins w:id="2398" w:author="Jason Rhee" w:date="2024-07-01T17:30:00Z" w16du:dateUtc="2024-07-01T07:30:00Z">
              <w:r>
                <w:t>(not specified)</w:t>
              </w:r>
            </w:ins>
          </w:p>
        </w:tc>
      </w:tr>
      <w:tr w:rsidR="00C97923" w14:paraId="434D4DA3" w14:textId="77777777" w:rsidTr="00C83522">
        <w:trPr>
          <w:ins w:id="2399" w:author="Jason Rhee" w:date="2024-07-01T17:30:00Z"/>
        </w:trPr>
        <w:tc>
          <w:tcPr>
            <w:tcW w:w="1812" w:type="dxa"/>
            <w:vMerge/>
          </w:tcPr>
          <w:p w14:paraId="1BAB0B9D" w14:textId="77777777" w:rsidR="006D550A" w:rsidRDefault="006D550A" w:rsidP="00C83522">
            <w:pPr>
              <w:spacing w:before="0"/>
              <w:rPr>
                <w:ins w:id="2400" w:author="Jason Rhee" w:date="2024-07-01T17:30:00Z" w16du:dateUtc="2024-07-01T07:30:00Z"/>
              </w:rPr>
            </w:pPr>
          </w:p>
        </w:tc>
        <w:tc>
          <w:tcPr>
            <w:tcW w:w="1812" w:type="dxa"/>
            <w:vMerge/>
          </w:tcPr>
          <w:p w14:paraId="0BE9461A" w14:textId="77777777" w:rsidR="006D550A" w:rsidRDefault="006D550A" w:rsidP="00C83522">
            <w:pPr>
              <w:spacing w:before="0"/>
              <w:rPr>
                <w:ins w:id="2401" w:author="Jason Rhee" w:date="2024-07-01T17:30:00Z" w16du:dateUtc="2024-07-01T07:30:00Z"/>
              </w:rPr>
            </w:pPr>
          </w:p>
        </w:tc>
        <w:tc>
          <w:tcPr>
            <w:tcW w:w="1812" w:type="dxa"/>
          </w:tcPr>
          <w:p w14:paraId="0F33128A" w14:textId="77777777" w:rsidR="006D550A" w:rsidRDefault="006D550A" w:rsidP="00C83522">
            <w:pPr>
              <w:spacing w:before="0"/>
              <w:rPr>
                <w:ins w:id="2402" w:author="Jason Rhee" w:date="2024-07-01T17:30:00Z" w16du:dateUtc="2024-07-01T07:30:00Z"/>
              </w:rPr>
            </w:pPr>
            <w:ins w:id="2403" w:author="Jason Rhee" w:date="2024-07-01T17:30:00Z" w16du:dateUtc="2024-07-01T07:30:00Z">
              <w:r>
                <w:t>upperBound</w:t>
              </w:r>
            </w:ins>
          </w:p>
        </w:tc>
        <w:tc>
          <w:tcPr>
            <w:tcW w:w="1812" w:type="dxa"/>
          </w:tcPr>
          <w:p w14:paraId="355AE95D" w14:textId="77777777" w:rsidR="006D550A" w:rsidRDefault="006D550A" w:rsidP="00C83522">
            <w:pPr>
              <w:spacing w:before="0"/>
              <w:rPr>
                <w:ins w:id="2404" w:author="Jason Rhee" w:date="2024-07-01T17:30:00Z" w16du:dateUtc="2024-07-01T07:30:00Z"/>
              </w:rPr>
            </w:pPr>
            <w:ins w:id="2405" w:author="Jason Rhee" w:date="2024-07-01T17:30:00Z" w16du:dateUtc="2024-07-01T07:30:00Z">
              <w:r>
                <w:t>(not specified)</w:t>
              </w:r>
            </w:ins>
          </w:p>
        </w:tc>
        <w:tc>
          <w:tcPr>
            <w:tcW w:w="1812" w:type="dxa"/>
            <w:vMerge/>
          </w:tcPr>
          <w:p w14:paraId="7BB75538" w14:textId="77777777" w:rsidR="006D550A" w:rsidRDefault="006D550A" w:rsidP="00C83522">
            <w:pPr>
              <w:spacing w:before="0"/>
              <w:rPr>
                <w:ins w:id="2406" w:author="Jason Rhee" w:date="2024-07-01T17:30:00Z" w16du:dateUtc="2024-07-01T07:30:00Z"/>
              </w:rPr>
            </w:pPr>
          </w:p>
        </w:tc>
      </w:tr>
      <w:tr w:rsidR="00C97923" w14:paraId="6DC3E681" w14:textId="77777777" w:rsidTr="00C83522">
        <w:trPr>
          <w:ins w:id="2407" w:author="Jason Rhee" w:date="2024-07-01T17:30:00Z"/>
        </w:trPr>
        <w:tc>
          <w:tcPr>
            <w:tcW w:w="1812" w:type="dxa"/>
            <w:vMerge/>
          </w:tcPr>
          <w:p w14:paraId="07A84FA5" w14:textId="77777777" w:rsidR="006D550A" w:rsidRDefault="006D550A" w:rsidP="00C83522">
            <w:pPr>
              <w:spacing w:before="0"/>
              <w:rPr>
                <w:ins w:id="2408" w:author="Jason Rhee" w:date="2024-07-01T17:30:00Z" w16du:dateUtc="2024-07-01T07:30:00Z"/>
              </w:rPr>
            </w:pPr>
          </w:p>
        </w:tc>
        <w:tc>
          <w:tcPr>
            <w:tcW w:w="1812" w:type="dxa"/>
            <w:vMerge/>
          </w:tcPr>
          <w:p w14:paraId="5F040FDB" w14:textId="77777777" w:rsidR="006D550A" w:rsidRDefault="006D550A" w:rsidP="00C83522">
            <w:pPr>
              <w:spacing w:before="0"/>
              <w:rPr>
                <w:ins w:id="2409" w:author="Jason Rhee" w:date="2024-07-01T17:30:00Z" w16du:dateUtc="2024-07-01T07:30:00Z"/>
              </w:rPr>
            </w:pPr>
          </w:p>
        </w:tc>
        <w:tc>
          <w:tcPr>
            <w:tcW w:w="1812" w:type="dxa"/>
          </w:tcPr>
          <w:p w14:paraId="39E13720" w14:textId="77777777" w:rsidR="006D550A" w:rsidRDefault="006D550A" w:rsidP="00C83522">
            <w:pPr>
              <w:spacing w:before="0"/>
              <w:rPr>
                <w:ins w:id="2410" w:author="Jason Rhee" w:date="2024-07-01T17:30:00Z" w16du:dateUtc="2024-07-01T07:30:00Z"/>
              </w:rPr>
            </w:pPr>
            <w:ins w:id="2411" w:author="Jason Rhee" w:date="2024-07-01T17:30:00Z" w16du:dateUtc="2024-07-01T07:30:00Z">
              <w:r>
                <w:t>closure</w:t>
              </w:r>
            </w:ins>
          </w:p>
        </w:tc>
        <w:tc>
          <w:tcPr>
            <w:tcW w:w="1812" w:type="dxa"/>
          </w:tcPr>
          <w:p w14:paraId="100C960D" w14:textId="3A845433" w:rsidR="006D550A" w:rsidRDefault="00E22E5D" w:rsidP="00C83522">
            <w:pPr>
              <w:spacing w:before="0"/>
              <w:rPr>
                <w:ins w:id="2412" w:author="Jason Rhee" w:date="2024-07-01T17:30:00Z" w16du:dateUtc="2024-07-01T07:30:00Z"/>
              </w:rPr>
            </w:pPr>
            <w:ins w:id="2413" w:author="Jason Rhee" w:date="2024-07-01T17:30:00Z">
              <w:r w:rsidRPr="00E22E5D">
                <w:t>geSemiInterval</w:t>
              </w:r>
            </w:ins>
          </w:p>
        </w:tc>
        <w:tc>
          <w:tcPr>
            <w:tcW w:w="1812" w:type="dxa"/>
            <w:vMerge/>
          </w:tcPr>
          <w:p w14:paraId="4DE538E1" w14:textId="77777777" w:rsidR="006D550A" w:rsidRDefault="006D550A" w:rsidP="00C83522">
            <w:pPr>
              <w:spacing w:before="0"/>
              <w:rPr>
                <w:ins w:id="2414" w:author="Jason Rhee" w:date="2024-07-01T17:30:00Z" w16du:dateUtc="2024-07-01T07:30:00Z"/>
              </w:rPr>
            </w:pPr>
          </w:p>
        </w:tc>
      </w:tr>
    </w:tbl>
    <w:p w14:paraId="6C430F24" w14:textId="77777777" w:rsidR="003E0B96" w:rsidRDefault="003E0B96" w:rsidP="003E0B96">
      <w:pPr>
        <w:rPr>
          <w:ins w:id="2415" w:author="Jason Rhee" w:date="2024-07-21T18:35:00Z" w16du:dateUtc="2024-07-21T08:35:00Z"/>
        </w:rPr>
      </w:pPr>
    </w:p>
    <w:p w14:paraId="3BC23134" w14:textId="19CC06C7" w:rsidR="009E1106" w:rsidRDefault="009E1106">
      <w:pPr>
        <w:pStyle w:val="Annex-Heading3"/>
        <w:rPr>
          <w:ins w:id="2416" w:author="Jason Rhee" w:date="2024-07-21T18:35:00Z" w16du:dateUtc="2024-07-21T08:35:00Z"/>
        </w:rPr>
        <w:pPrChange w:id="2417" w:author="Jason Rhee" w:date="2024-07-21T18:36:00Z" w16du:dateUtc="2024-07-21T08:36:00Z">
          <w:pPr>
            <w:pStyle w:val="Annex-Heading4"/>
          </w:pPr>
        </w:pPrChange>
      </w:pPr>
      <w:ins w:id="2418" w:author="Jason Rhee" w:date="2024-07-21T18:35:00Z" w16du:dateUtc="2024-07-21T08:35:00Z">
        <w:r>
          <w:t>Interoperability Identifier</w:t>
        </w:r>
      </w:ins>
    </w:p>
    <w:p w14:paraId="0B047383" w14:textId="05138B0C" w:rsidR="00D95E7D" w:rsidRDefault="00D95E7D">
      <w:pPr>
        <w:rPr>
          <w:ins w:id="2419" w:author="Jason Rhee" w:date="2024-07-21T18:38:00Z" w16du:dateUtc="2024-07-21T08:38:00Z"/>
        </w:rPr>
        <w:pPrChange w:id="2420" w:author="Jason Rhee" w:date="2024-07-21T18:38:00Z" w16du:dateUtc="2024-07-21T08:38:00Z">
          <w:pPr>
            <w:pStyle w:val="Annex0"/>
          </w:pPr>
        </w:pPrChange>
      </w:pPr>
      <w:ins w:id="2421" w:author="Jason Rhee" w:date="2024-07-21T18:38:00Z" w16du:dateUtc="2024-07-21T08:38:00Z">
        <w:r w:rsidRPr="00FB4D5E">
          <w:rPr>
            <w:b/>
            <w:bCs/>
          </w:rPr>
          <w:t>Name</w:t>
        </w:r>
        <w:r>
          <w:t xml:space="preserve">: </w:t>
        </w:r>
      </w:ins>
      <w:ins w:id="2422" w:author="Jason Rhee" w:date="2024-07-21T18:40:00Z" w16du:dateUtc="2024-07-21T08:40:00Z">
        <w:r w:rsidR="0025598A">
          <w:t>Inter</w:t>
        </w:r>
      </w:ins>
      <w:ins w:id="2423" w:author="Jason Rhee" w:date="2024-07-21T18:41:00Z" w16du:dateUtc="2024-07-21T08:41:00Z">
        <w:r w:rsidR="0025598A">
          <w:t>operability Identifier</w:t>
        </w:r>
      </w:ins>
    </w:p>
    <w:p w14:paraId="44D02D60" w14:textId="088E2374" w:rsidR="00D95E7D" w:rsidRDefault="00D95E7D">
      <w:pPr>
        <w:rPr>
          <w:ins w:id="2424" w:author="Jason Rhee" w:date="2024-07-21T18:38:00Z" w16du:dateUtc="2024-07-21T08:38:00Z"/>
        </w:rPr>
        <w:pPrChange w:id="2425" w:author="Jason Rhee" w:date="2024-07-21T18:38:00Z" w16du:dateUtc="2024-07-21T08:38:00Z">
          <w:pPr>
            <w:pStyle w:val="Annex0"/>
          </w:pPr>
        </w:pPrChange>
      </w:pPr>
      <w:ins w:id="2426" w:author="Jason Rhee" w:date="2024-07-21T18:38:00Z" w16du:dateUtc="2024-07-21T08:38:00Z">
        <w:r w:rsidRPr="00FB4D5E">
          <w:rPr>
            <w:b/>
            <w:bCs/>
          </w:rPr>
          <w:t>Definition</w:t>
        </w:r>
        <w:r>
          <w:t xml:space="preserve">: </w:t>
        </w:r>
      </w:ins>
      <w:ins w:id="2427" w:author="Jason Rhee" w:date="2024-07-21T18:39:00Z" w16du:dateUtc="2024-07-21T08:39:00Z">
        <w:r w:rsidR="00301F6D" w:rsidRPr="00301F6D">
          <w:t>A common unique identifier for entities which describe a single real-world feature, and which is used to identify instances of the feature in end-user systems where the feature may be included in multiple data product types.</w:t>
        </w:r>
      </w:ins>
    </w:p>
    <w:p w14:paraId="01698BFA" w14:textId="77777777" w:rsidR="00D95E7D" w:rsidRDefault="00D95E7D">
      <w:pPr>
        <w:rPr>
          <w:ins w:id="2428" w:author="Jason Rhee" w:date="2024-07-21T18:38:00Z" w16du:dateUtc="2024-07-21T08:38:00Z"/>
        </w:rPr>
        <w:pPrChange w:id="2429" w:author="Jason Rhee" w:date="2024-07-21T18:38:00Z" w16du:dateUtc="2024-07-21T08:38:00Z">
          <w:pPr>
            <w:pStyle w:val="Annex0"/>
          </w:pPr>
        </w:pPrChange>
      </w:pPr>
      <w:ins w:id="2430" w:author="Jason Rhee" w:date="2024-07-21T18:38:00Z" w16du:dateUtc="2024-07-21T08:38:00Z">
        <w:r w:rsidRPr="00FB4D5E">
          <w:rPr>
            <w:b/>
            <w:bCs/>
          </w:rPr>
          <w:t>Code</w:t>
        </w:r>
        <w:r>
          <w:t xml:space="preserve">: </w:t>
        </w:r>
        <w:r w:rsidRPr="00D95E7D">
          <w:rPr>
            <w:rFonts w:ascii="Courier New" w:hAnsi="Courier New" w:cs="Courier New"/>
            <w:rPrChange w:id="2431" w:author="Jason Rhee" w:date="2024-07-21T18:38:00Z" w16du:dateUtc="2024-07-21T08:38:00Z">
              <w:rPr>
                <w:b w:val="0"/>
                <w:bCs w:val="0"/>
              </w:rPr>
            </w:rPrChange>
          </w:rPr>
          <w:t>'expectedPassingSpeed'</w:t>
        </w:r>
      </w:ins>
    </w:p>
    <w:p w14:paraId="492BAFF7" w14:textId="77777777" w:rsidR="00D95E7D" w:rsidRDefault="00D95E7D">
      <w:pPr>
        <w:rPr>
          <w:ins w:id="2432" w:author="Jason Rhee" w:date="2024-07-21T18:38:00Z" w16du:dateUtc="2024-07-21T08:38:00Z"/>
        </w:rPr>
        <w:pPrChange w:id="2433" w:author="Jason Rhee" w:date="2024-07-21T18:38:00Z" w16du:dateUtc="2024-07-21T08:38:00Z">
          <w:pPr>
            <w:pStyle w:val="Annex0"/>
          </w:pPr>
        </w:pPrChange>
      </w:pPr>
      <w:ins w:id="2434" w:author="Jason Rhee" w:date="2024-07-21T18:38:00Z" w16du:dateUtc="2024-07-21T08:38:00Z">
        <w:r w:rsidRPr="00FB4D5E">
          <w:rPr>
            <w:b/>
            <w:bCs/>
          </w:rPr>
          <w:t>Remarks</w:t>
        </w:r>
        <w:r>
          <w:t>:</w:t>
        </w:r>
      </w:ins>
    </w:p>
    <w:p w14:paraId="2C0A6EC6" w14:textId="77777777" w:rsidR="00D95E7D" w:rsidRDefault="00D95E7D">
      <w:pPr>
        <w:rPr>
          <w:ins w:id="2435" w:author="Jason Rhee" w:date="2024-07-21T18:38:00Z" w16du:dateUtc="2024-07-21T08:38:00Z"/>
        </w:rPr>
        <w:pPrChange w:id="2436" w:author="Jason Rhee" w:date="2024-07-21T18:38:00Z" w16du:dateUtc="2024-07-21T08:38:00Z">
          <w:pPr>
            <w:pStyle w:val="Annex0"/>
          </w:pPr>
        </w:pPrChange>
      </w:pPr>
      <w:ins w:id="2437" w:author="Jason Rhee" w:date="2024-07-21T18:38:00Z" w16du:dateUtc="2024-07-21T08:38:00Z">
        <w:r w:rsidRPr="00FB4D5E">
          <w:rPr>
            <w:b/>
            <w:bCs/>
          </w:rPr>
          <w:t>Aliases</w:t>
        </w:r>
        <w:r>
          <w:t>:</w:t>
        </w:r>
      </w:ins>
    </w:p>
    <w:p w14:paraId="27487148" w14:textId="4EF9AF38" w:rsidR="00D95E7D" w:rsidRDefault="00D95E7D" w:rsidP="00D95E7D">
      <w:pPr>
        <w:rPr>
          <w:ins w:id="2438" w:author="Jason Rhee" w:date="2024-07-21T18:39:00Z" w16du:dateUtc="2024-07-21T08:39:00Z"/>
        </w:rPr>
      </w:pPr>
      <w:ins w:id="2439" w:author="Jason Rhee" w:date="2024-07-21T18:38:00Z" w16du:dateUtc="2024-07-21T08:38:00Z">
        <w:r w:rsidRPr="00FB4D5E">
          <w:rPr>
            <w:b/>
            <w:bCs/>
          </w:rPr>
          <w:t>Value</w:t>
        </w:r>
        <w:r>
          <w:t xml:space="preserve"> </w:t>
        </w:r>
        <w:r w:rsidRPr="00FB4D5E">
          <w:rPr>
            <w:b/>
            <w:bCs/>
          </w:rPr>
          <w:t>Type</w:t>
        </w:r>
        <w:r>
          <w:t xml:space="preserve">: </w:t>
        </w:r>
      </w:ins>
      <w:ins w:id="2440" w:author="Jason Rhee" w:date="2024-07-21T18:39:00Z" w16du:dateUtc="2024-07-21T08:39:00Z">
        <w:r w:rsidR="00301F6D">
          <w:t>URN</w:t>
        </w:r>
      </w:ins>
    </w:p>
    <w:p w14:paraId="7EDB68BF" w14:textId="69D03CAF" w:rsidR="00301F6D" w:rsidRDefault="00301F6D" w:rsidP="00D95E7D">
      <w:pPr>
        <w:rPr>
          <w:ins w:id="2441" w:author="Jason Rhee" w:date="2024-07-21T18:39:00Z" w16du:dateUtc="2024-07-21T08:39:00Z"/>
        </w:rPr>
      </w:pPr>
      <w:ins w:id="2442" w:author="Jason Rhee" w:date="2024-07-21T18:39:00Z" w16du:dateUtc="2024-07-21T08:39:00Z">
        <w:r w:rsidRPr="00301F6D">
          <w:rPr>
            <w:b/>
            <w:bCs/>
            <w:rPrChange w:id="2443" w:author="Jason Rhee" w:date="2024-07-21T18:39:00Z" w16du:dateUtc="2024-07-21T08:39:00Z">
              <w:rPr/>
            </w:rPrChange>
          </w:rPr>
          <w:t>Constraints</w:t>
        </w:r>
        <w:r>
          <w:t>:</w:t>
        </w:r>
      </w:ins>
    </w:p>
    <w:tbl>
      <w:tblPr>
        <w:tblStyle w:val="TableGrid"/>
        <w:tblW w:w="0" w:type="auto"/>
        <w:tblLook w:val="04A0" w:firstRow="1" w:lastRow="0" w:firstColumn="1" w:lastColumn="0" w:noHBand="0" w:noVBand="1"/>
      </w:tblPr>
      <w:tblGrid>
        <w:gridCol w:w="1534"/>
        <w:gridCol w:w="3132"/>
        <w:gridCol w:w="1306"/>
        <w:gridCol w:w="1535"/>
        <w:gridCol w:w="1553"/>
      </w:tblGrid>
      <w:tr w:rsidR="0025598A" w14:paraId="26737EA3" w14:textId="77777777" w:rsidTr="0025598A">
        <w:trPr>
          <w:ins w:id="2444" w:author="Jason Rhee" w:date="2024-07-21T18:39:00Z"/>
        </w:trPr>
        <w:tc>
          <w:tcPr>
            <w:tcW w:w="1639" w:type="dxa"/>
          </w:tcPr>
          <w:p w14:paraId="17F0B9B6" w14:textId="77777777" w:rsidR="00301F6D" w:rsidRPr="00C83522" w:rsidRDefault="00301F6D" w:rsidP="00FB4D5E">
            <w:pPr>
              <w:spacing w:before="0"/>
              <w:jc w:val="center"/>
              <w:rPr>
                <w:ins w:id="2445" w:author="Jason Rhee" w:date="2024-07-21T18:39:00Z" w16du:dateUtc="2024-07-21T08:39:00Z"/>
                <w:b/>
                <w:bCs/>
              </w:rPr>
            </w:pPr>
            <w:ins w:id="2446" w:author="Jason Rhee" w:date="2024-07-21T18:39:00Z" w16du:dateUtc="2024-07-21T08:39:00Z">
              <w:r w:rsidRPr="00C83522">
                <w:rPr>
                  <w:b/>
                  <w:bCs/>
                </w:rPr>
                <w:t>String Length</w:t>
              </w:r>
            </w:ins>
          </w:p>
        </w:tc>
        <w:tc>
          <w:tcPr>
            <w:tcW w:w="3318" w:type="dxa"/>
          </w:tcPr>
          <w:p w14:paraId="09114407" w14:textId="77777777" w:rsidR="00301F6D" w:rsidRPr="00C83522" w:rsidRDefault="00301F6D" w:rsidP="00FB4D5E">
            <w:pPr>
              <w:spacing w:before="0"/>
              <w:jc w:val="center"/>
              <w:rPr>
                <w:ins w:id="2447" w:author="Jason Rhee" w:date="2024-07-21T18:39:00Z" w16du:dateUtc="2024-07-21T08:39:00Z"/>
                <w:b/>
                <w:bCs/>
              </w:rPr>
            </w:pPr>
            <w:ins w:id="2448" w:author="Jason Rhee" w:date="2024-07-21T18:39:00Z" w16du:dateUtc="2024-07-21T08:39:00Z">
              <w:r w:rsidRPr="00C83522">
                <w:rPr>
                  <w:b/>
                  <w:bCs/>
                </w:rPr>
                <w:t>Text Pattern</w:t>
              </w:r>
            </w:ins>
          </w:p>
        </w:tc>
        <w:tc>
          <w:tcPr>
            <w:tcW w:w="2452" w:type="dxa"/>
            <w:gridSpan w:val="2"/>
          </w:tcPr>
          <w:p w14:paraId="766B69E7" w14:textId="77777777" w:rsidR="00301F6D" w:rsidRPr="00C83522" w:rsidRDefault="00301F6D" w:rsidP="00FB4D5E">
            <w:pPr>
              <w:spacing w:before="0"/>
              <w:jc w:val="center"/>
              <w:rPr>
                <w:ins w:id="2449" w:author="Jason Rhee" w:date="2024-07-21T18:39:00Z" w16du:dateUtc="2024-07-21T08:39:00Z"/>
                <w:b/>
                <w:bCs/>
              </w:rPr>
            </w:pPr>
            <w:ins w:id="2450" w:author="Jason Rhee" w:date="2024-07-21T18:39:00Z" w16du:dateUtc="2024-07-21T08:39:00Z">
              <w:r w:rsidRPr="00C83522">
                <w:rPr>
                  <w:b/>
                  <w:bCs/>
                </w:rPr>
                <w:t>Range</w:t>
              </w:r>
            </w:ins>
          </w:p>
        </w:tc>
        <w:tc>
          <w:tcPr>
            <w:tcW w:w="1651" w:type="dxa"/>
          </w:tcPr>
          <w:p w14:paraId="11CAA6F3" w14:textId="77777777" w:rsidR="00301F6D" w:rsidRPr="00C83522" w:rsidRDefault="00301F6D" w:rsidP="00FB4D5E">
            <w:pPr>
              <w:spacing w:before="0"/>
              <w:jc w:val="center"/>
              <w:rPr>
                <w:ins w:id="2451" w:author="Jason Rhee" w:date="2024-07-21T18:39:00Z" w16du:dateUtc="2024-07-21T08:39:00Z"/>
                <w:b/>
                <w:bCs/>
              </w:rPr>
            </w:pPr>
            <w:ins w:id="2452" w:author="Jason Rhee" w:date="2024-07-21T18:39:00Z" w16du:dateUtc="2024-07-21T08:39:00Z">
              <w:r w:rsidRPr="00C83522">
                <w:rPr>
                  <w:b/>
                  <w:bCs/>
                </w:rPr>
                <w:t>Precision</w:t>
              </w:r>
            </w:ins>
          </w:p>
        </w:tc>
      </w:tr>
      <w:tr w:rsidR="0025598A" w14:paraId="2457852B" w14:textId="77777777" w:rsidTr="0025598A">
        <w:trPr>
          <w:ins w:id="2453" w:author="Jason Rhee" w:date="2024-07-21T18:39:00Z"/>
        </w:trPr>
        <w:tc>
          <w:tcPr>
            <w:tcW w:w="1639" w:type="dxa"/>
            <w:vMerge w:val="restart"/>
          </w:tcPr>
          <w:p w14:paraId="37CDFC32" w14:textId="77777777" w:rsidR="00301F6D" w:rsidRDefault="00301F6D" w:rsidP="00FB4D5E">
            <w:pPr>
              <w:spacing w:before="0"/>
              <w:jc w:val="center"/>
              <w:rPr>
                <w:ins w:id="2454" w:author="Jason Rhee" w:date="2024-07-21T18:39:00Z" w16du:dateUtc="2024-07-21T08:39:00Z"/>
              </w:rPr>
            </w:pPr>
            <w:ins w:id="2455" w:author="Jason Rhee" w:date="2024-07-21T18:39:00Z" w16du:dateUtc="2024-07-21T08:39:00Z">
              <w:r>
                <w:t>(not specified)</w:t>
              </w:r>
            </w:ins>
          </w:p>
        </w:tc>
        <w:tc>
          <w:tcPr>
            <w:tcW w:w="3318" w:type="dxa"/>
            <w:vMerge w:val="restart"/>
          </w:tcPr>
          <w:p w14:paraId="37B200DC" w14:textId="77777777" w:rsidR="0025598A" w:rsidRPr="0025598A" w:rsidRDefault="0025598A">
            <w:pPr>
              <w:spacing w:before="0"/>
              <w:jc w:val="left"/>
              <w:rPr>
                <w:ins w:id="2456" w:author="Jason Rhee" w:date="2024-07-21T18:40:00Z"/>
              </w:rPr>
              <w:pPrChange w:id="2457" w:author="Jason Rhee" w:date="2024-07-21T18:40:00Z" w16du:dateUtc="2024-07-21T08:40:00Z">
                <w:pPr>
                  <w:spacing w:before="0"/>
                  <w:jc w:val="center"/>
                </w:pPr>
              </w:pPrChange>
            </w:pPr>
            <w:ins w:id="2458" w:author="Jason Rhee" w:date="2024-07-21T18:40:00Z">
              <w:r w:rsidRPr="0025598A">
                <w:t>urn:mrn:[Organisational ID]:...:...</w:t>
              </w:r>
            </w:ins>
          </w:p>
          <w:p w14:paraId="7450E0DA" w14:textId="70CE5C26" w:rsidR="00301F6D" w:rsidRDefault="00301F6D" w:rsidP="00FB4D5E">
            <w:pPr>
              <w:spacing w:before="0"/>
              <w:jc w:val="center"/>
              <w:rPr>
                <w:ins w:id="2459" w:author="Jason Rhee" w:date="2024-07-21T18:39:00Z" w16du:dateUtc="2024-07-21T08:39:00Z"/>
              </w:rPr>
            </w:pPr>
          </w:p>
        </w:tc>
        <w:tc>
          <w:tcPr>
            <w:tcW w:w="812" w:type="dxa"/>
          </w:tcPr>
          <w:p w14:paraId="5DCF1177" w14:textId="77777777" w:rsidR="00301F6D" w:rsidRDefault="00301F6D" w:rsidP="00FB4D5E">
            <w:pPr>
              <w:spacing w:before="0"/>
              <w:rPr>
                <w:ins w:id="2460" w:author="Jason Rhee" w:date="2024-07-21T18:39:00Z" w16du:dateUtc="2024-07-21T08:39:00Z"/>
              </w:rPr>
            </w:pPr>
            <w:ins w:id="2461" w:author="Jason Rhee" w:date="2024-07-21T18:39:00Z" w16du:dateUtc="2024-07-21T08:39:00Z">
              <w:r>
                <w:t>lowerBound</w:t>
              </w:r>
            </w:ins>
          </w:p>
        </w:tc>
        <w:tc>
          <w:tcPr>
            <w:tcW w:w="1640" w:type="dxa"/>
          </w:tcPr>
          <w:p w14:paraId="6BDDEF40" w14:textId="71730B3C" w:rsidR="00301F6D" w:rsidRDefault="00301F6D" w:rsidP="00FB4D5E">
            <w:pPr>
              <w:spacing w:before="0"/>
              <w:rPr>
                <w:ins w:id="2462" w:author="Jason Rhee" w:date="2024-07-21T18:39:00Z" w16du:dateUtc="2024-07-21T08:39:00Z"/>
              </w:rPr>
            </w:pPr>
            <w:ins w:id="2463" w:author="Jason Rhee" w:date="2024-07-21T18:40:00Z" w16du:dateUtc="2024-07-21T08:40:00Z">
              <w:r>
                <w:t>(not specified)</w:t>
              </w:r>
            </w:ins>
          </w:p>
        </w:tc>
        <w:tc>
          <w:tcPr>
            <w:tcW w:w="1651" w:type="dxa"/>
            <w:vMerge w:val="restart"/>
          </w:tcPr>
          <w:p w14:paraId="3C304F1B" w14:textId="77777777" w:rsidR="00301F6D" w:rsidRDefault="00301F6D" w:rsidP="00FB4D5E">
            <w:pPr>
              <w:spacing w:before="0"/>
              <w:jc w:val="center"/>
              <w:rPr>
                <w:ins w:id="2464" w:author="Jason Rhee" w:date="2024-07-21T18:39:00Z" w16du:dateUtc="2024-07-21T08:39:00Z"/>
              </w:rPr>
            </w:pPr>
            <w:ins w:id="2465" w:author="Jason Rhee" w:date="2024-07-21T18:39:00Z" w16du:dateUtc="2024-07-21T08:39:00Z">
              <w:r>
                <w:t>(not specified)</w:t>
              </w:r>
            </w:ins>
          </w:p>
        </w:tc>
      </w:tr>
      <w:tr w:rsidR="0025598A" w14:paraId="7992A84B" w14:textId="77777777" w:rsidTr="0025598A">
        <w:trPr>
          <w:ins w:id="2466" w:author="Jason Rhee" w:date="2024-07-21T18:39:00Z"/>
        </w:trPr>
        <w:tc>
          <w:tcPr>
            <w:tcW w:w="1639" w:type="dxa"/>
            <w:vMerge/>
          </w:tcPr>
          <w:p w14:paraId="4C9C8B9A" w14:textId="77777777" w:rsidR="00301F6D" w:rsidRDefault="00301F6D" w:rsidP="00FB4D5E">
            <w:pPr>
              <w:spacing w:before="0"/>
              <w:rPr>
                <w:ins w:id="2467" w:author="Jason Rhee" w:date="2024-07-21T18:39:00Z" w16du:dateUtc="2024-07-21T08:39:00Z"/>
              </w:rPr>
            </w:pPr>
          </w:p>
        </w:tc>
        <w:tc>
          <w:tcPr>
            <w:tcW w:w="3318" w:type="dxa"/>
            <w:vMerge/>
          </w:tcPr>
          <w:p w14:paraId="2CA469A4" w14:textId="77777777" w:rsidR="00301F6D" w:rsidRDefault="00301F6D" w:rsidP="00FB4D5E">
            <w:pPr>
              <w:spacing w:before="0"/>
              <w:rPr>
                <w:ins w:id="2468" w:author="Jason Rhee" w:date="2024-07-21T18:39:00Z" w16du:dateUtc="2024-07-21T08:39:00Z"/>
              </w:rPr>
            </w:pPr>
          </w:p>
        </w:tc>
        <w:tc>
          <w:tcPr>
            <w:tcW w:w="812" w:type="dxa"/>
          </w:tcPr>
          <w:p w14:paraId="3A757220" w14:textId="77777777" w:rsidR="00301F6D" w:rsidRDefault="00301F6D" w:rsidP="00FB4D5E">
            <w:pPr>
              <w:spacing w:before="0"/>
              <w:rPr>
                <w:ins w:id="2469" w:author="Jason Rhee" w:date="2024-07-21T18:39:00Z" w16du:dateUtc="2024-07-21T08:39:00Z"/>
              </w:rPr>
            </w:pPr>
            <w:ins w:id="2470" w:author="Jason Rhee" w:date="2024-07-21T18:39:00Z" w16du:dateUtc="2024-07-21T08:39:00Z">
              <w:r>
                <w:t>upperBound</w:t>
              </w:r>
            </w:ins>
          </w:p>
        </w:tc>
        <w:tc>
          <w:tcPr>
            <w:tcW w:w="1640" w:type="dxa"/>
          </w:tcPr>
          <w:p w14:paraId="46A7FC48" w14:textId="77777777" w:rsidR="00301F6D" w:rsidRDefault="00301F6D" w:rsidP="00FB4D5E">
            <w:pPr>
              <w:spacing w:before="0"/>
              <w:rPr>
                <w:ins w:id="2471" w:author="Jason Rhee" w:date="2024-07-21T18:39:00Z" w16du:dateUtc="2024-07-21T08:39:00Z"/>
              </w:rPr>
            </w:pPr>
            <w:ins w:id="2472" w:author="Jason Rhee" w:date="2024-07-21T18:39:00Z" w16du:dateUtc="2024-07-21T08:39:00Z">
              <w:r>
                <w:t>(not specified)</w:t>
              </w:r>
            </w:ins>
          </w:p>
        </w:tc>
        <w:tc>
          <w:tcPr>
            <w:tcW w:w="1651" w:type="dxa"/>
            <w:vMerge/>
          </w:tcPr>
          <w:p w14:paraId="35863B03" w14:textId="77777777" w:rsidR="00301F6D" w:rsidRDefault="00301F6D" w:rsidP="00FB4D5E">
            <w:pPr>
              <w:spacing w:before="0"/>
              <w:rPr>
                <w:ins w:id="2473" w:author="Jason Rhee" w:date="2024-07-21T18:39:00Z" w16du:dateUtc="2024-07-21T08:39:00Z"/>
              </w:rPr>
            </w:pPr>
          </w:p>
        </w:tc>
      </w:tr>
      <w:tr w:rsidR="0025598A" w14:paraId="17421A06" w14:textId="77777777" w:rsidTr="0025598A">
        <w:trPr>
          <w:ins w:id="2474" w:author="Jason Rhee" w:date="2024-07-21T18:39:00Z"/>
        </w:trPr>
        <w:tc>
          <w:tcPr>
            <w:tcW w:w="1639" w:type="dxa"/>
            <w:vMerge/>
          </w:tcPr>
          <w:p w14:paraId="0A4F4D05" w14:textId="77777777" w:rsidR="00301F6D" w:rsidRDefault="00301F6D" w:rsidP="00FB4D5E">
            <w:pPr>
              <w:spacing w:before="0"/>
              <w:rPr>
                <w:ins w:id="2475" w:author="Jason Rhee" w:date="2024-07-21T18:39:00Z" w16du:dateUtc="2024-07-21T08:39:00Z"/>
              </w:rPr>
            </w:pPr>
          </w:p>
        </w:tc>
        <w:tc>
          <w:tcPr>
            <w:tcW w:w="3318" w:type="dxa"/>
            <w:vMerge/>
          </w:tcPr>
          <w:p w14:paraId="1F4A7164" w14:textId="77777777" w:rsidR="00301F6D" w:rsidRDefault="00301F6D" w:rsidP="00FB4D5E">
            <w:pPr>
              <w:spacing w:before="0"/>
              <w:rPr>
                <w:ins w:id="2476" w:author="Jason Rhee" w:date="2024-07-21T18:39:00Z" w16du:dateUtc="2024-07-21T08:39:00Z"/>
              </w:rPr>
            </w:pPr>
          </w:p>
        </w:tc>
        <w:tc>
          <w:tcPr>
            <w:tcW w:w="812" w:type="dxa"/>
          </w:tcPr>
          <w:p w14:paraId="05ECC221" w14:textId="77777777" w:rsidR="00301F6D" w:rsidRDefault="00301F6D" w:rsidP="00FB4D5E">
            <w:pPr>
              <w:spacing w:before="0"/>
              <w:rPr>
                <w:ins w:id="2477" w:author="Jason Rhee" w:date="2024-07-21T18:39:00Z" w16du:dateUtc="2024-07-21T08:39:00Z"/>
              </w:rPr>
            </w:pPr>
            <w:ins w:id="2478" w:author="Jason Rhee" w:date="2024-07-21T18:39:00Z" w16du:dateUtc="2024-07-21T08:39:00Z">
              <w:r>
                <w:t>closure</w:t>
              </w:r>
            </w:ins>
          </w:p>
        </w:tc>
        <w:tc>
          <w:tcPr>
            <w:tcW w:w="1640" w:type="dxa"/>
          </w:tcPr>
          <w:p w14:paraId="66E01353" w14:textId="2F6A031A" w:rsidR="00301F6D" w:rsidRDefault="00301F6D" w:rsidP="00FB4D5E">
            <w:pPr>
              <w:spacing w:before="0"/>
              <w:rPr>
                <w:ins w:id="2479" w:author="Jason Rhee" w:date="2024-07-21T18:39:00Z" w16du:dateUtc="2024-07-21T08:39:00Z"/>
              </w:rPr>
            </w:pPr>
            <w:ins w:id="2480" w:author="Jason Rhee" w:date="2024-07-21T18:39:00Z" w16du:dateUtc="2024-07-21T08:39:00Z">
              <w:r>
                <w:t>(not specified)</w:t>
              </w:r>
            </w:ins>
          </w:p>
        </w:tc>
        <w:tc>
          <w:tcPr>
            <w:tcW w:w="1651" w:type="dxa"/>
            <w:vMerge/>
          </w:tcPr>
          <w:p w14:paraId="3D523EDB" w14:textId="77777777" w:rsidR="00301F6D" w:rsidRDefault="00301F6D" w:rsidP="00FB4D5E">
            <w:pPr>
              <w:spacing w:before="0"/>
              <w:rPr>
                <w:ins w:id="2481" w:author="Jason Rhee" w:date="2024-07-21T18:39:00Z" w16du:dateUtc="2024-07-21T08:39:00Z"/>
              </w:rPr>
            </w:pPr>
          </w:p>
        </w:tc>
      </w:tr>
    </w:tbl>
    <w:p w14:paraId="15CE0B2D" w14:textId="77777777" w:rsidR="00301F6D" w:rsidRDefault="00301F6D" w:rsidP="00D95E7D">
      <w:pPr>
        <w:rPr>
          <w:ins w:id="2482" w:author="Jason Rhee" w:date="2024-07-21T18:47:00Z" w16du:dateUtc="2024-07-21T08:47:00Z"/>
        </w:rPr>
      </w:pPr>
    </w:p>
    <w:p w14:paraId="646896A4" w14:textId="099307CA" w:rsidR="0047028D" w:rsidRDefault="0047028D" w:rsidP="0047028D">
      <w:pPr>
        <w:pStyle w:val="Annex-Heading3"/>
        <w:rPr>
          <w:ins w:id="2483" w:author="Jason Rhee" w:date="2024-07-21T18:47:00Z" w16du:dateUtc="2024-07-21T08:47:00Z"/>
        </w:rPr>
      </w:pPr>
      <w:ins w:id="2484" w:author="Jason Rhee" w:date="2024-07-21T18:47:00Z" w16du:dateUtc="2024-07-21T08:47:00Z">
        <w:r>
          <w:lastRenderedPageBreak/>
          <w:t>Time Start</w:t>
        </w:r>
      </w:ins>
    </w:p>
    <w:p w14:paraId="3807D43C" w14:textId="46BF8B19" w:rsidR="00AB38F1" w:rsidRDefault="00AB38F1">
      <w:pPr>
        <w:rPr>
          <w:ins w:id="2485" w:author="Jason Rhee" w:date="2024-07-21T18:48:00Z" w16du:dateUtc="2024-07-21T08:48:00Z"/>
        </w:rPr>
        <w:pPrChange w:id="2486" w:author="Jason Rhee" w:date="2024-07-21T18:48:00Z" w16du:dateUtc="2024-07-21T08:48:00Z">
          <w:pPr>
            <w:pStyle w:val="Annex0"/>
          </w:pPr>
        </w:pPrChange>
      </w:pPr>
      <w:ins w:id="2487" w:author="Jason Rhee" w:date="2024-07-21T18:48:00Z" w16du:dateUtc="2024-07-21T08:48:00Z">
        <w:r w:rsidRPr="00FB4D5E">
          <w:rPr>
            <w:b/>
            <w:bCs/>
          </w:rPr>
          <w:t>Name</w:t>
        </w:r>
        <w:r>
          <w:t>: Time Start</w:t>
        </w:r>
      </w:ins>
    </w:p>
    <w:p w14:paraId="1F65DBB7" w14:textId="30432056" w:rsidR="00AB38F1" w:rsidRDefault="00AB38F1">
      <w:pPr>
        <w:rPr>
          <w:ins w:id="2488" w:author="Jason Rhee" w:date="2024-07-21T18:48:00Z" w16du:dateUtc="2024-07-21T08:48:00Z"/>
        </w:rPr>
        <w:pPrChange w:id="2489" w:author="Jason Rhee" w:date="2024-07-21T18:48:00Z" w16du:dateUtc="2024-07-21T08:48:00Z">
          <w:pPr>
            <w:pStyle w:val="Annex0"/>
          </w:pPr>
        </w:pPrChange>
      </w:pPr>
      <w:ins w:id="2490" w:author="Jason Rhee" w:date="2024-07-21T18:48:00Z" w16du:dateUtc="2024-07-21T08:48:00Z">
        <w:r w:rsidRPr="00FB4D5E">
          <w:rPr>
            <w:b/>
            <w:bCs/>
          </w:rPr>
          <w:t>Definition</w:t>
        </w:r>
        <w:r>
          <w:t xml:space="preserve">: </w:t>
        </w:r>
      </w:ins>
      <w:ins w:id="2491" w:author="Jason Rhee" w:date="2024-07-21T18:49:00Z" w16du:dateUtc="2024-07-21T08:49:00Z">
        <w:r w:rsidR="002B4F5C" w:rsidRPr="002B4F5C">
          <w:t>The start time of an active period.</w:t>
        </w:r>
      </w:ins>
    </w:p>
    <w:p w14:paraId="21AAADC2" w14:textId="3C7A03F4" w:rsidR="00AB38F1" w:rsidRDefault="00AB38F1">
      <w:pPr>
        <w:rPr>
          <w:ins w:id="2492" w:author="Jason Rhee" w:date="2024-07-21T18:48:00Z" w16du:dateUtc="2024-07-21T08:48:00Z"/>
        </w:rPr>
        <w:pPrChange w:id="2493" w:author="Jason Rhee" w:date="2024-07-21T18:48:00Z" w16du:dateUtc="2024-07-21T08:48:00Z">
          <w:pPr>
            <w:pStyle w:val="Annex0"/>
          </w:pPr>
        </w:pPrChange>
      </w:pPr>
      <w:ins w:id="2494" w:author="Jason Rhee" w:date="2024-07-21T18:48:00Z" w16du:dateUtc="2024-07-21T08:48:00Z">
        <w:r w:rsidRPr="00FB4D5E">
          <w:rPr>
            <w:b/>
            <w:bCs/>
          </w:rPr>
          <w:t>Code</w:t>
        </w:r>
        <w:r>
          <w:t>: ‘</w:t>
        </w:r>
        <w:r>
          <w:rPr>
            <w:rFonts w:ascii="Courier New" w:hAnsi="Courier New" w:cs="Courier New"/>
          </w:rPr>
          <w:t>timeStart</w:t>
        </w:r>
        <w:r>
          <w:t>’</w:t>
        </w:r>
      </w:ins>
    </w:p>
    <w:p w14:paraId="2BD8C0BF" w14:textId="77777777" w:rsidR="00AB38F1" w:rsidRDefault="00AB38F1">
      <w:pPr>
        <w:rPr>
          <w:ins w:id="2495" w:author="Jason Rhee" w:date="2024-07-21T18:48:00Z" w16du:dateUtc="2024-07-21T08:48:00Z"/>
        </w:rPr>
        <w:pPrChange w:id="2496" w:author="Jason Rhee" w:date="2024-07-21T18:48:00Z" w16du:dateUtc="2024-07-21T08:48:00Z">
          <w:pPr>
            <w:pStyle w:val="Annex0"/>
          </w:pPr>
        </w:pPrChange>
      </w:pPr>
      <w:ins w:id="2497" w:author="Jason Rhee" w:date="2024-07-21T18:48:00Z" w16du:dateUtc="2024-07-21T08:48:00Z">
        <w:r w:rsidRPr="00FB4D5E">
          <w:rPr>
            <w:b/>
            <w:bCs/>
          </w:rPr>
          <w:t>Remarks</w:t>
        </w:r>
        <w:r>
          <w:t>:</w:t>
        </w:r>
      </w:ins>
    </w:p>
    <w:p w14:paraId="35672DFD" w14:textId="77777777" w:rsidR="00AB38F1" w:rsidRDefault="00AB38F1">
      <w:pPr>
        <w:rPr>
          <w:ins w:id="2498" w:author="Jason Rhee" w:date="2024-07-21T18:48:00Z" w16du:dateUtc="2024-07-21T08:48:00Z"/>
        </w:rPr>
        <w:pPrChange w:id="2499" w:author="Jason Rhee" w:date="2024-07-21T18:48:00Z" w16du:dateUtc="2024-07-21T08:48:00Z">
          <w:pPr>
            <w:pStyle w:val="Annex0"/>
          </w:pPr>
        </w:pPrChange>
      </w:pPr>
      <w:ins w:id="2500" w:author="Jason Rhee" w:date="2024-07-21T18:48:00Z" w16du:dateUtc="2024-07-21T08:48:00Z">
        <w:r w:rsidRPr="00FB4D5E">
          <w:rPr>
            <w:b/>
            <w:bCs/>
          </w:rPr>
          <w:t>Aliases</w:t>
        </w:r>
        <w:r>
          <w:t>:</w:t>
        </w:r>
      </w:ins>
    </w:p>
    <w:p w14:paraId="2BE8BF39" w14:textId="01FC35FE" w:rsidR="0047028D" w:rsidRDefault="00AB38F1">
      <w:pPr>
        <w:rPr>
          <w:ins w:id="2501" w:author="Jason Rhee" w:date="2024-07-21T18:47:00Z" w16du:dateUtc="2024-07-21T08:47:00Z"/>
        </w:rPr>
        <w:pPrChange w:id="2502" w:author="Jason Rhee" w:date="2024-07-21T18:48:00Z" w16du:dateUtc="2024-07-21T08:48:00Z">
          <w:pPr>
            <w:pStyle w:val="Annex-Heading3"/>
          </w:pPr>
        </w:pPrChange>
      </w:pPr>
      <w:ins w:id="2503" w:author="Jason Rhee" w:date="2024-07-21T18:48:00Z" w16du:dateUtc="2024-07-21T08:48:00Z">
        <w:r w:rsidRPr="00FB4D5E">
          <w:rPr>
            <w:b/>
            <w:bCs/>
          </w:rPr>
          <w:t>Value</w:t>
        </w:r>
        <w:r>
          <w:t xml:space="preserve"> </w:t>
        </w:r>
        <w:r w:rsidRPr="00FB4D5E">
          <w:rPr>
            <w:b/>
            <w:bCs/>
          </w:rPr>
          <w:t>Type</w:t>
        </w:r>
        <w:r>
          <w:t>: text</w:t>
        </w:r>
      </w:ins>
    </w:p>
    <w:p w14:paraId="745FC8F2" w14:textId="3222BDDE" w:rsidR="0047028D" w:rsidRDefault="0047028D" w:rsidP="0047028D">
      <w:pPr>
        <w:pStyle w:val="Annex-Heading3"/>
        <w:rPr>
          <w:ins w:id="2504" w:author="Jason Rhee" w:date="2024-07-21T18:48:00Z" w16du:dateUtc="2024-07-21T08:48:00Z"/>
        </w:rPr>
      </w:pPr>
      <w:ins w:id="2505" w:author="Jason Rhee" w:date="2024-07-21T18:47:00Z" w16du:dateUtc="2024-07-21T08:47:00Z">
        <w:r>
          <w:t>Time End</w:t>
        </w:r>
      </w:ins>
    </w:p>
    <w:p w14:paraId="03BDAFCF" w14:textId="77596FCD" w:rsidR="00AB38F1" w:rsidRDefault="00AB38F1">
      <w:pPr>
        <w:rPr>
          <w:ins w:id="2506" w:author="Jason Rhee" w:date="2024-07-21T18:48:00Z" w16du:dateUtc="2024-07-21T08:48:00Z"/>
        </w:rPr>
        <w:pPrChange w:id="2507" w:author="Jason Rhee" w:date="2024-07-21T18:48:00Z" w16du:dateUtc="2024-07-21T08:48:00Z">
          <w:pPr>
            <w:pStyle w:val="Annex0"/>
          </w:pPr>
        </w:pPrChange>
      </w:pPr>
      <w:ins w:id="2508" w:author="Jason Rhee" w:date="2024-07-21T18:48:00Z" w16du:dateUtc="2024-07-21T08:48:00Z">
        <w:r w:rsidRPr="00FB4D5E">
          <w:rPr>
            <w:b/>
            <w:bCs/>
          </w:rPr>
          <w:t>Name</w:t>
        </w:r>
        <w:r>
          <w:t xml:space="preserve">: </w:t>
        </w:r>
      </w:ins>
      <w:ins w:id="2509" w:author="Jason Rhee" w:date="2024-07-21T18:49:00Z" w16du:dateUtc="2024-07-21T08:49:00Z">
        <w:r w:rsidR="002B4F5C">
          <w:t>Time End</w:t>
        </w:r>
      </w:ins>
    </w:p>
    <w:p w14:paraId="1F0E3B45" w14:textId="4681CFE4" w:rsidR="00AB38F1" w:rsidRDefault="00AB38F1">
      <w:pPr>
        <w:rPr>
          <w:ins w:id="2510" w:author="Jason Rhee" w:date="2024-07-21T18:48:00Z" w16du:dateUtc="2024-07-21T08:48:00Z"/>
        </w:rPr>
        <w:pPrChange w:id="2511" w:author="Jason Rhee" w:date="2024-07-21T18:48:00Z" w16du:dateUtc="2024-07-21T08:48:00Z">
          <w:pPr>
            <w:pStyle w:val="Annex0"/>
          </w:pPr>
        </w:pPrChange>
      </w:pPr>
      <w:ins w:id="2512" w:author="Jason Rhee" w:date="2024-07-21T18:48:00Z" w16du:dateUtc="2024-07-21T08:48:00Z">
        <w:r w:rsidRPr="00FB4D5E">
          <w:rPr>
            <w:b/>
            <w:bCs/>
          </w:rPr>
          <w:t>Definition</w:t>
        </w:r>
        <w:r>
          <w:t xml:space="preserve">: </w:t>
        </w:r>
      </w:ins>
      <w:ins w:id="2513" w:author="Jason Rhee" w:date="2024-07-21T18:49:00Z" w16du:dateUtc="2024-07-21T08:49:00Z">
        <w:r w:rsidR="002B4F5C" w:rsidRPr="002B4F5C">
          <w:t>The end time of an active period.</w:t>
        </w:r>
      </w:ins>
    </w:p>
    <w:p w14:paraId="000479D9" w14:textId="67FF540E" w:rsidR="00AB38F1" w:rsidRDefault="00AB38F1">
      <w:pPr>
        <w:rPr>
          <w:ins w:id="2514" w:author="Jason Rhee" w:date="2024-07-21T18:48:00Z" w16du:dateUtc="2024-07-21T08:48:00Z"/>
        </w:rPr>
        <w:pPrChange w:id="2515" w:author="Jason Rhee" w:date="2024-07-21T18:48:00Z" w16du:dateUtc="2024-07-21T08:48:00Z">
          <w:pPr>
            <w:pStyle w:val="Annex0"/>
          </w:pPr>
        </w:pPrChange>
      </w:pPr>
      <w:ins w:id="2516" w:author="Jason Rhee" w:date="2024-07-21T18:48:00Z" w16du:dateUtc="2024-07-21T08:48:00Z">
        <w:r w:rsidRPr="00FB4D5E">
          <w:rPr>
            <w:b/>
            <w:bCs/>
          </w:rPr>
          <w:t>Code</w:t>
        </w:r>
        <w:r>
          <w:t>: ‘</w:t>
        </w:r>
      </w:ins>
      <w:ins w:id="2517" w:author="Jason Rhee" w:date="2024-07-21T18:49:00Z" w16du:dateUtc="2024-07-21T08:49:00Z">
        <w:r w:rsidR="002B4F5C">
          <w:rPr>
            <w:rFonts w:ascii="Courier New" w:hAnsi="Courier New" w:cs="Courier New"/>
          </w:rPr>
          <w:t>timeEnd</w:t>
        </w:r>
      </w:ins>
      <w:ins w:id="2518" w:author="Jason Rhee" w:date="2024-07-21T18:48:00Z" w16du:dateUtc="2024-07-21T08:48:00Z">
        <w:r>
          <w:t>’</w:t>
        </w:r>
      </w:ins>
    </w:p>
    <w:p w14:paraId="46C31AA7" w14:textId="77777777" w:rsidR="00AB38F1" w:rsidRDefault="00AB38F1">
      <w:pPr>
        <w:rPr>
          <w:ins w:id="2519" w:author="Jason Rhee" w:date="2024-07-21T18:48:00Z" w16du:dateUtc="2024-07-21T08:48:00Z"/>
        </w:rPr>
        <w:pPrChange w:id="2520" w:author="Jason Rhee" w:date="2024-07-21T18:48:00Z" w16du:dateUtc="2024-07-21T08:48:00Z">
          <w:pPr>
            <w:pStyle w:val="Annex0"/>
          </w:pPr>
        </w:pPrChange>
      </w:pPr>
      <w:ins w:id="2521" w:author="Jason Rhee" w:date="2024-07-21T18:48:00Z" w16du:dateUtc="2024-07-21T08:48:00Z">
        <w:r w:rsidRPr="00FB4D5E">
          <w:rPr>
            <w:b/>
            <w:bCs/>
          </w:rPr>
          <w:t>Remarks</w:t>
        </w:r>
        <w:r>
          <w:t>:</w:t>
        </w:r>
      </w:ins>
    </w:p>
    <w:p w14:paraId="45E24193" w14:textId="77777777" w:rsidR="00AB38F1" w:rsidRDefault="00AB38F1">
      <w:pPr>
        <w:rPr>
          <w:ins w:id="2522" w:author="Jason Rhee" w:date="2024-07-21T18:48:00Z" w16du:dateUtc="2024-07-21T08:48:00Z"/>
        </w:rPr>
        <w:pPrChange w:id="2523" w:author="Jason Rhee" w:date="2024-07-21T18:48:00Z" w16du:dateUtc="2024-07-21T08:48:00Z">
          <w:pPr>
            <w:pStyle w:val="Annex0"/>
          </w:pPr>
        </w:pPrChange>
      </w:pPr>
      <w:ins w:id="2524" w:author="Jason Rhee" w:date="2024-07-21T18:48:00Z" w16du:dateUtc="2024-07-21T08:48:00Z">
        <w:r w:rsidRPr="00FB4D5E">
          <w:rPr>
            <w:b/>
            <w:bCs/>
          </w:rPr>
          <w:t>Aliases</w:t>
        </w:r>
        <w:r>
          <w:t>:</w:t>
        </w:r>
      </w:ins>
    </w:p>
    <w:p w14:paraId="13FA81FE" w14:textId="77777777" w:rsidR="00AB38F1" w:rsidRDefault="00AB38F1">
      <w:pPr>
        <w:rPr>
          <w:ins w:id="2525" w:author="Jason Rhee" w:date="2024-07-21T18:48:00Z" w16du:dateUtc="2024-07-21T08:48:00Z"/>
        </w:rPr>
        <w:pPrChange w:id="2526" w:author="Jason Rhee" w:date="2024-07-21T18:48:00Z" w16du:dateUtc="2024-07-21T08:48:00Z">
          <w:pPr>
            <w:pStyle w:val="Annex0"/>
          </w:pPr>
        </w:pPrChange>
      </w:pPr>
      <w:ins w:id="2527" w:author="Jason Rhee" w:date="2024-07-21T18:48:00Z" w16du:dateUtc="2024-07-21T08:48:00Z">
        <w:r w:rsidRPr="00FB4D5E">
          <w:rPr>
            <w:b/>
            <w:bCs/>
          </w:rPr>
          <w:t>Value</w:t>
        </w:r>
        <w:r>
          <w:t xml:space="preserve"> </w:t>
        </w:r>
        <w:r w:rsidRPr="00FB4D5E">
          <w:rPr>
            <w:b/>
            <w:bCs/>
          </w:rPr>
          <w:t>Type</w:t>
        </w:r>
        <w:r>
          <w:t>: text</w:t>
        </w:r>
      </w:ins>
    </w:p>
    <w:p w14:paraId="4111A29A" w14:textId="77777777" w:rsidR="00AB38F1" w:rsidRDefault="00AB38F1">
      <w:pPr>
        <w:rPr>
          <w:ins w:id="2528" w:author="Jason Rhee" w:date="2024-07-21T18:38:00Z" w16du:dateUtc="2024-07-21T08:38:00Z"/>
        </w:rPr>
        <w:pPrChange w:id="2529" w:author="Jason Rhee" w:date="2024-07-21T18:49:00Z" w16du:dateUtc="2024-07-21T08:49:00Z">
          <w:pPr>
            <w:pStyle w:val="Annex0"/>
          </w:pPr>
        </w:pPrChange>
      </w:pPr>
    </w:p>
    <w:p w14:paraId="2D847F72" w14:textId="77777777" w:rsidR="001223C5" w:rsidRDefault="001223C5" w:rsidP="00D95E7D"/>
    <w:p w14:paraId="63A8BB95" w14:textId="40246E75" w:rsidR="003E0B96" w:rsidRDefault="003E0B96" w:rsidP="00B3435A">
      <w:pPr>
        <w:pStyle w:val="Annexheader-level2"/>
      </w:pPr>
      <w:r>
        <w:br w:type="page"/>
      </w:r>
      <w:bookmarkStart w:id="2530" w:name="_Toc527705886"/>
      <w:bookmarkStart w:id="2531" w:name="_Toc528589774"/>
      <w:bookmarkStart w:id="2532" w:name="_Toc516373"/>
      <w:bookmarkStart w:id="2533" w:name="_Toc127463889"/>
      <w:bookmarkStart w:id="2534" w:name="_Toc128125515"/>
      <w:bookmarkStart w:id="2535" w:name="_Toc141176297"/>
      <w:bookmarkStart w:id="2536" w:name="_Toc141176462"/>
      <w:bookmarkStart w:id="2537" w:name="_Toc141177094"/>
      <w:bookmarkStart w:id="2538" w:name="_Toc150177968"/>
      <w:r>
        <w:lastRenderedPageBreak/>
        <w:t>Enumerations</w:t>
      </w:r>
      <w:bookmarkEnd w:id="2530"/>
      <w:bookmarkEnd w:id="2531"/>
      <w:bookmarkEnd w:id="2532"/>
      <w:bookmarkEnd w:id="2533"/>
      <w:bookmarkEnd w:id="2534"/>
      <w:bookmarkEnd w:id="2535"/>
      <w:bookmarkEnd w:id="2536"/>
      <w:bookmarkEnd w:id="2537"/>
      <w:bookmarkEnd w:id="2538"/>
    </w:p>
    <w:p w14:paraId="5B31255C" w14:textId="1F2852F4" w:rsidR="003E0B96" w:rsidRDefault="003E0B96" w:rsidP="00716349">
      <w:pPr>
        <w:pStyle w:val="Annex-Heading3"/>
        <w:rPr>
          <w:rFonts w:ascii="Times New Roman" w:hAnsi="Times New Roman"/>
          <w:szCs w:val="24"/>
        </w:rPr>
      </w:pPr>
      <w:bookmarkStart w:id="2539" w:name="idmarkerx16777217x100082"/>
      <w:bookmarkStart w:id="2540" w:name="idmarkerx16777217x103713"/>
      <w:bookmarkStart w:id="2541" w:name="idmarkerx16777217x106868"/>
      <w:bookmarkStart w:id="2542" w:name="idmarkerx16777217x106922"/>
      <w:bookmarkStart w:id="2543" w:name="idmarkerx16777217x106976"/>
      <w:bookmarkStart w:id="2544" w:name="idmarkerx16777217x109894"/>
      <w:bookmarkStart w:id="2545" w:name="idmarkerx16777217x110618"/>
      <w:bookmarkStart w:id="2546" w:name="idmarkerx16777217x111342"/>
      <w:bookmarkStart w:id="2547" w:name="idmarkerx16777217x112099"/>
      <w:bookmarkStart w:id="2548" w:name="idmarkerx16777217x112157"/>
      <w:bookmarkStart w:id="2549" w:name="idmarkerx16777217x112916"/>
      <w:bookmarkStart w:id="2550" w:name="idmarkerx16777217x112971"/>
      <w:bookmarkStart w:id="2551" w:name="idmarkerx16777217x113025"/>
      <w:bookmarkStart w:id="2552" w:name="idmarkerx16777217x114038"/>
      <w:bookmarkStart w:id="2553" w:name="idmarkerx16777217x118148"/>
      <w:bookmarkStart w:id="2554" w:name="idmarkerx16777217x121544"/>
      <w:bookmarkStart w:id="2555" w:name="idmarkerx16777217x122560"/>
      <w:bookmarkStart w:id="2556" w:name="idmarkerx16777217x126908"/>
      <w:bookmarkStart w:id="2557" w:name="idmarkerx16777217x129828"/>
      <w:bookmarkStart w:id="2558" w:name="_Toc527705887"/>
      <w:bookmarkStart w:id="2559" w:name="_Toc528589775"/>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r>
        <w:t>Under</w:t>
      </w:r>
      <w:r w:rsidR="007A3D49">
        <w:t xml:space="preserve"> </w:t>
      </w:r>
      <w:r>
        <w:t>Keel</w:t>
      </w:r>
      <w:r w:rsidR="007A3D49">
        <w:t xml:space="preserve"> </w:t>
      </w:r>
      <w:r>
        <w:t>Clearance Purpose</w:t>
      </w:r>
      <w:bookmarkEnd w:id="2558"/>
      <w:bookmarkEnd w:id="2559"/>
    </w:p>
    <w:p w14:paraId="07731949" w14:textId="37DC5F92" w:rsidR="00E35A62" w:rsidRDefault="003E0B96" w:rsidP="007D127A">
      <w:pPr>
        <w:spacing w:before="0"/>
      </w:pPr>
      <w:r>
        <w:t>Name: Under</w:t>
      </w:r>
      <w:r w:rsidR="0050725B">
        <w:t xml:space="preserve"> </w:t>
      </w:r>
      <w:r>
        <w:t>Keel</w:t>
      </w:r>
      <w:r w:rsidR="0050725B">
        <w:t xml:space="preserve"> </w:t>
      </w:r>
      <w:r>
        <w:t>Clearance Purpose</w:t>
      </w:r>
    </w:p>
    <w:p w14:paraId="659DB758" w14:textId="566D45C8" w:rsidR="00E35A62" w:rsidRDefault="003E0B96" w:rsidP="007D127A">
      <w:pPr>
        <w:spacing w:before="0"/>
      </w:pPr>
      <w:r>
        <w:t>Definition:</w:t>
      </w:r>
      <w:ins w:id="2560" w:author="Jason Rhee" w:date="2024-07-21T18:51:00Z" w16du:dateUtc="2024-07-21T08:51:00Z">
        <w:r w:rsidR="008A4EEF">
          <w:t xml:space="preserve"> </w:t>
        </w:r>
        <w:r w:rsidR="008A4EEF" w:rsidRPr="008A4EEF">
          <w:t>The relevant phase of a UKC passage plan.</w:t>
        </w:r>
      </w:ins>
    </w:p>
    <w:p w14:paraId="6E8FA327" w14:textId="0C979DAA" w:rsidR="00E35A62" w:rsidRDefault="003E0B96" w:rsidP="007D127A">
      <w:pPr>
        <w:spacing w:before="0"/>
      </w:pPr>
      <w:r>
        <w:t>Code: '</w:t>
      </w:r>
      <w:r w:rsidR="0050725B">
        <w:rPr>
          <w:rFonts w:ascii="Courier New" w:hAnsi="Courier New" w:cs="Courier New"/>
        </w:rPr>
        <w:t>u</w:t>
      </w:r>
      <w:r>
        <w:rPr>
          <w:rFonts w:ascii="Courier New" w:hAnsi="Courier New" w:cs="Courier New"/>
        </w:rPr>
        <w:t>nderKeelClearancePurpose</w:t>
      </w:r>
      <w:r>
        <w:t>'</w:t>
      </w:r>
    </w:p>
    <w:p w14:paraId="1772F67F" w14:textId="77777777" w:rsidR="00E35A62" w:rsidRDefault="003E0B96" w:rsidP="007D127A">
      <w:pPr>
        <w:spacing w:before="0"/>
      </w:pPr>
      <w:r>
        <w:t>Remarks:</w:t>
      </w:r>
    </w:p>
    <w:p w14:paraId="30672C32" w14:textId="77777777" w:rsidR="00E35A62" w:rsidRDefault="003E0B96" w:rsidP="007D127A">
      <w:pPr>
        <w:spacing w:before="0"/>
      </w:pPr>
      <w:r>
        <w:t>Aliases: (none)</w:t>
      </w:r>
    </w:p>
    <w:p w14:paraId="01174DA3" w14:textId="7A7F7391" w:rsidR="003E0B96" w:rsidRDefault="003E0B96" w:rsidP="007D127A">
      <w:pPr>
        <w:spacing w:before="0"/>
      </w:pPr>
      <w:r>
        <w:t>Value Type:</w:t>
      </w:r>
      <w:r w:rsidR="00A454C8">
        <w:t xml:space="preserve"> </w:t>
      </w:r>
      <w:del w:id="2561" w:author="Jason Rhee" w:date="2024-07-21T18:51:00Z" w16du:dateUtc="2024-07-21T08:51:00Z">
        <w:r w:rsidR="00BF7EA4" w:rsidDel="005C64A0">
          <w:delText>Enumeration</w:delText>
        </w:r>
      </w:del>
      <w:ins w:id="2562" w:author="Jason Rhee" w:date="2024-07-21T18:53:00Z" w16du:dateUtc="2024-07-21T08:53:00Z">
        <w:r w:rsidR="00E67EBE">
          <w:t>e</w:t>
        </w:r>
      </w:ins>
      <w:ins w:id="2563" w:author="Jason Rhee" w:date="2024-07-21T18:51:00Z" w16du:dateUtc="2024-07-21T08:51:00Z">
        <w:r w:rsidR="005C64A0">
          <w:t>numeration</w:t>
        </w:r>
      </w:ins>
    </w:p>
    <w:p w14:paraId="760A2706" w14:textId="77777777" w:rsidR="003E0B96" w:rsidRDefault="003E0B96" w:rsidP="003E0B96">
      <w:pPr>
        <w:spacing w:before="160" w:after="160"/>
        <w:jc w:val="center"/>
      </w:pPr>
      <w:r>
        <w:t>Listed Values</w:t>
      </w:r>
    </w:p>
    <w:tbl>
      <w:tblPr>
        <w:tblW w:w="9309"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564"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757"/>
        <w:gridCol w:w="5469"/>
        <w:gridCol w:w="1134"/>
        <w:gridCol w:w="949"/>
        <w:tblGridChange w:id="2565">
          <w:tblGrid>
            <w:gridCol w:w="1757"/>
            <w:gridCol w:w="943"/>
            <w:gridCol w:w="4526"/>
            <w:gridCol w:w="943"/>
            <w:gridCol w:w="191"/>
            <w:gridCol w:w="943"/>
            <w:gridCol w:w="6"/>
            <w:gridCol w:w="1128"/>
          </w:tblGrid>
        </w:tblGridChange>
      </w:tblGrid>
      <w:tr w:rsidR="003E0B96" w14:paraId="382AE855" w14:textId="77777777" w:rsidTr="00396787">
        <w:trPr>
          <w:tblHeader/>
          <w:trPrChange w:id="2566" w:author="Jason Rhee" w:date="2024-03-06T13:53:00Z">
            <w:trPr>
              <w:tblHeader/>
            </w:trPr>
          </w:trPrChange>
        </w:trPr>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67"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E8815F3" w14:textId="77777777" w:rsidR="003E0B96" w:rsidRDefault="003E0B96" w:rsidP="003E0B96">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68"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5BF11EC" w14:textId="77777777" w:rsidR="003E0B96" w:rsidRDefault="003E0B96" w:rsidP="007B7222">
            <w:pPr>
              <w:ind w:left="56"/>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69"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E1F744F" w14:textId="77777777" w:rsidR="003E0B96" w:rsidRDefault="003E0B96" w:rsidP="007B7222">
            <w:r>
              <w:rPr>
                <w:b/>
                <w:bCs/>
              </w:rPr>
              <w:t>Code</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70"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7BDD1EB" w14:textId="77777777" w:rsidR="003E0B96" w:rsidRDefault="003E0B96" w:rsidP="003E0B96">
            <w:r>
              <w:rPr>
                <w:b/>
                <w:bCs/>
              </w:rPr>
              <w:t>Remarks</w:t>
            </w:r>
          </w:p>
        </w:tc>
      </w:tr>
      <w:tr w:rsidR="003E0B96" w14:paraId="59E8A451"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571"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11FD50D" w14:textId="77777777" w:rsidR="003E0B96" w:rsidRDefault="003E0B96" w:rsidP="00492958">
            <w:pPr>
              <w:spacing w:line="276" w:lineRule="auto"/>
            </w:pPr>
            <w:r>
              <w:t>'</w:t>
            </w:r>
            <w:r>
              <w:rPr>
                <w:rFonts w:ascii="Courier New" w:hAnsi="Courier New" w:cs="Courier New"/>
                <w:szCs w:val="22"/>
              </w:rPr>
              <w:t>prePlan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72"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3D3B33" w14:textId="4581CADD" w:rsidR="003E0B96" w:rsidRPr="006916E5" w:rsidRDefault="00B128D2" w:rsidP="0066351F">
            <w:pPr>
              <w:spacing w:line="276" w:lineRule="auto"/>
              <w:ind w:left="56" w:right="109"/>
              <w:rPr>
                <w:rFonts w:cs="Arial"/>
              </w:rPr>
            </w:pPr>
            <w:r w:rsidRPr="00B128D2">
              <w:rPr>
                <w:rFonts w:cs="Arial"/>
                <w:color w:val="464646"/>
                <w:szCs w:val="17"/>
              </w:rPr>
              <w:t xml:space="preserve">a </w:t>
            </w:r>
            <w:del w:id="2573" w:author="Jason Rhee" w:date="2024-07-21T21:25:00Z" w16du:dateUtc="2024-07-21T11:25:00Z">
              <w:r w:rsidRPr="00B128D2" w:rsidDel="00D52A25">
                <w:rPr>
                  <w:rFonts w:cs="Arial"/>
                  <w:color w:val="464646"/>
                  <w:szCs w:val="17"/>
                </w:rPr>
                <w:delText>pre-plan</w:delText>
              </w:r>
            </w:del>
            <w:ins w:id="2574" w:author="Jason Rhee" w:date="2024-07-21T21:25:00Z" w16du:dateUtc="2024-07-21T11:25:00Z">
              <w:r w:rsidR="00D52A25">
                <w:rPr>
                  <w:rFonts w:cs="Arial"/>
                  <w:color w:val="464646"/>
                  <w:szCs w:val="17"/>
                </w:rPr>
                <w:t>Pre-plan</w:t>
              </w:r>
            </w:ins>
            <w:r w:rsidRPr="00B128D2">
              <w:rPr>
                <w:rFonts w:cs="Arial"/>
                <w:color w:val="464646"/>
                <w:szCs w:val="17"/>
              </w:rPr>
              <w:t xml:space="preserve"> is a set of tidal windows available for a ship to transit through a </w:t>
            </w:r>
            <w:r w:rsidR="00E855CB">
              <w:rPr>
                <w:rFonts w:cs="Arial"/>
                <w:color w:val="464646"/>
                <w:szCs w:val="17"/>
              </w:rPr>
              <w:t>UKCM Operational Area</w:t>
            </w:r>
            <w:r w:rsidR="00BF6AC5">
              <w:rPr>
                <w:rFonts w:cs="Arial"/>
                <w:color w:val="464646"/>
                <w:szCs w:val="17"/>
              </w:rPr>
              <w:t>, at a specified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575"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5114E772" w14:textId="77777777" w:rsidR="003E0B96" w:rsidRDefault="003E0B96" w:rsidP="00492958">
            <w:pPr>
              <w:spacing w:line="276" w:lineRule="auto"/>
              <w:jc w:val="center"/>
            </w:pPr>
            <w:r>
              <w:rPr>
                <w:rFonts w:ascii="Courier New" w:hAnsi="Courier New" w:cs="Courier New"/>
                <w:szCs w:val="22"/>
              </w:rPr>
              <w:t>1</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76"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9FFEB0A" w14:textId="77777777" w:rsidR="003E0B96" w:rsidRDefault="003E0B96" w:rsidP="00492958">
            <w:pPr>
              <w:spacing w:line="276" w:lineRule="auto"/>
            </w:pPr>
          </w:p>
        </w:tc>
      </w:tr>
      <w:tr w:rsidR="003E0B96" w14:paraId="09114B32"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577"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4CF48E6B" w14:textId="77777777" w:rsidR="003E0B96" w:rsidRDefault="003E0B96" w:rsidP="00492958">
            <w:pPr>
              <w:spacing w:line="276" w:lineRule="auto"/>
            </w:pPr>
            <w:r>
              <w:t>'</w:t>
            </w:r>
            <w:r>
              <w:rPr>
                <w:rFonts w:ascii="Courier New" w:hAnsi="Courier New" w:cs="Courier New"/>
                <w:szCs w:val="22"/>
              </w:rPr>
              <w:t>actualPlan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78"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D08744A" w14:textId="5D629CC2" w:rsidR="003E0B96" w:rsidRPr="006916E5" w:rsidRDefault="00B128D2" w:rsidP="007C2089">
            <w:pPr>
              <w:spacing w:line="276" w:lineRule="auto"/>
              <w:ind w:left="56" w:right="109"/>
              <w:rPr>
                <w:rFonts w:cs="Arial"/>
              </w:rPr>
            </w:pPr>
            <w:r w:rsidRPr="00B128D2">
              <w:rPr>
                <w:rFonts w:cs="Arial"/>
                <w:color w:val="464646"/>
                <w:szCs w:val="17"/>
              </w:rPr>
              <w:t xml:space="preserve">an </w:t>
            </w:r>
            <w:del w:id="2579" w:author="Jason Rhee" w:date="2024-07-21T21:26:00Z" w16du:dateUtc="2024-07-21T11:26:00Z">
              <w:r w:rsidRPr="00B128D2" w:rsidDel="00D52A25">
                <w:rPr>
                  <w:rFonts w:cs="Arial"/>
                  <w:color w:val="464646"/>
                  <w:szCs w:val="17"/>
                </w:rPr>
                <w:delText xml:space="preserve">actual </w:delText>
              </w:r>
            </w:del>
            <w:ins w:id="2580"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581" w:author="Jason Rhee" w:date="2024-07-21T21:26:00Z" w16du:dateUtc="2024-07-21T11:26:00Z">
              <w:r w:rsidRPr="00B128D2" w:rsidDel="00D52A25">
                <w:rPr>
                  <w:rFonts w:cs="Arial"/>
                  <w:color w:val="464646"/>
                  <w:szCs w:val="17"/>
                </w:rPr>
                <w:delText xml:space="preserve">plan </w:delText>
              </w:r>
            </w:del>
            <w:ins w:id="2582" w:author="Jason Rhee" w:date="2024-07-21T21:26:00Z" w16du:dateUtc="2024-07-21T11:26:00Z">
              <w:r w:rsidR="00D52A25">
                <w:rPr>
                  <w:rFonts w:eastAsiaTheme="minorEastAsia" w:cs="Arial" w:hint="eastAsia"/>
                  <w:color w:val="464646"/>
                  <w:szCs w:val="17"/>
                  <w:lang w:eastAsia="ko-KR"/>
                </w:rPr>
                <w:t>P</w:t>
              </w:r>
              <w:r w:rsidR="00D52A25" w:rsidRPr="00B128D2">
                <w:rPr>
                  <w:rFonts w:cs="Arial"/>
                  <w:color w:val="464646"/>
                  <w:szCs w:val="17"/>
                </w:rPr>
                <w:t xml:space="preserve">lan </w:t>
              </w:r>
            </w:ins>
            <w:r w:rsidRPr="00B128D2">
              <w:rPr>
                <w:rFonts w:cs="Arial"/>
                <w:color w:val="464646"/>
                <w:szCs w:val="17"/>
              </w:rPr>
              <w:t xml:space="preserve">is specific to a ship and a </w:t>
            </w:r>
            <w:r w:rsidR="00E855CB">
              <w:rPr>
                <w:rFonts w:cs="Arial"/>
                <w:color w:val="464646"/>
                <w:szCs w:val="17"/>
              </w:rPr>
              <w:t>UKCM Operational Area</w:t>
            </w:r>
            <w:r w:rsidRPr="00B128D2">
              <w:rPr>
                <w:rFonts w:cs="Arial"/>
                <w:color w:val="464646"/>
                <w:szCs w:val="17"/>
              </w:rPr>
              <w:t xml:space="preserve"> for a waterway, and contains a route defined by a set of geographical control points with time windows for each control point, and non-navigable and almost non-navigable areas</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583"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862176C" w14:textId="77777777" w:rsidR="003E0B96" w:rsidRDefault="003E0B96" w:rsidP="00492958">
            <w:pPr>
              <w:spacing w:line="276" w:lineRule="auto"/>
              <w:jc w:val="center"/>
            </w:pPr>
            <w:r>
              <w:rPr>
                <w:rFonts w:ascii="Courier New" w:hAnsi="Courier New" w:cs="Courier New"/>
                <w:szCs w:val="22"/>
              </w:rPr>
              <w:t>2</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84"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6294A39" w14:textId="77777777" w:rsidR="003E0B96" w:rsidRDefault="003E0B96" w:rsidP="00492958">
            <w:pPr>
              <w:spacing w:line="276" w:lineRule="auto"/>
            </w:pPr>
          </w:p>
        </w:tc>
      </w:tr>
      <w:tr w:rsidR="003E0B96" w14:paraId="685BB2B4"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585"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777E7283" w14:textId="77777777" w:rsidR="003E0B96" w:rsidRDefault="003E0B96" w:rsidP="00492958">
            <w:pPr>
              <w:spacing w:line="276" w:lineRule="auto"/>
            </w:pPr>
            <w:r>
              <w:t>'</w:t>
            </w:r>
            <w:r>
              <w:rPr>
                <w:rFonts w:ascii="Courier New" w:hAnsi="Courier New" w:cs="Courier New"/>
                <w:szCs w:val="22"/>
              </w:rPr>
              <w:t>actualUpdate</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86"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8FBF204" w14:textId="760695C4" w:rsidR="003E0B96" w:rsidRPr="006916E5" w:rsidRDefault="00B128D2" w:rsidP="007C2089">
            <w:pPr>
              <w:spacing w:line="276" w:lineRule="auto"/>
              <w:ind w:left="56" w:right="109"/>
              <w:rPr>
                <w:rFonts w:cs="Arial"/>
              </w:rPr>
            </w:pPr>
            <w:r w:rsidRPr="00B128D2">
              <w:rPr>
                <w:rFonts w:cs="Arial"/>
                <w:color w:val="464646"/>
                <w:szCs w:val="17"/>
              </w:rPr>
              <w:t xml:space="preserve">an </w:t>
            </w:r>
            <w:del w:id="2587" w:author="Jason Rhee" w:date="2024-07-21T21:26:00Z" w16du:dateUtc="2024-07-21T11:26:00Z">
              <w:r w:rsidRPr="00B128D2" w:rsidDel="00D52A25">
                <w:rPr>
                  <w:rFonts w:cs="Arial"/>
                  <w:color w:val="464646"/>
                  <w:szCs w:val="17"/>
                </w:rPr>
                <w:delText xml:space="preserve">actual </w:delText>
              </w:r>
            </w:del>
            <w:ins w:id="2588"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589" w:author="Jason Rhee" w:date="2024-07-21T21:26:00Z" w16du:dateUtc="2024-07-21T11:26:00Z">
              <w:r w:rsidRPr="00B128D2" w:rsidDel="00D52A25">
                <w:rPr>
                  <w:rFonts w:cs="Arial"/>
                  <w:color w:val="464646"/>
                  <w:szCs w:val="17"/>
                </w:rPr>
                <w:delText xml:space="preserve">update </w:delText>
              </w:r>
            </w:del>
            <w:ins w:id="2590" w:author="Jason Rhee" w:date="2024-07-21T21:26:00Z" w16du:dateUtc="2024-07-21T11:26:00Z">
              <w:r w:rsidR="00D52A25">
                <w:rPr>
                  <w:rFonts w:eastAsiaTheme="minorEastAsia" w:cs="Arial" w:hint="eastAsia"/>
                  <w:color w:val="464646"/>
                  <w:szCs w:val="17"/>
                  <w:lang w:eastAsia="ko-KR"/>
                </w:rPr>
                <w:t>U</w:t>
              </w:r>
              <w:r w:rsidR="00D52A25" w:rsidRPr="00B128D2">
                <w:rPr>
                  <w:rFonts w:cs="Arial"/>
                  <w:color w:val="464646"/>
                  <w:szCs w:val="17"/>
                </w:rPr>
                <w:t xml:space="preserve">pdate </w:t>
              </w:r>
            </w:ins>
            <w:r w:rsidRPr="00B128D2">
              <w:rPr>
                <w:rFonts w:cs="Arial"/>
                <w:color w:val="464646"/>
                <w:szCs w:val="17"/>
              </w:rPr>
              <w:t xml:space="preserve">is a replacement </w:t>
            </w:r>
            <w:del w:id="2591" w:author="Jason Rhee" w:date="2024-07-21T21:30:00Z" w16du:dateUtc="2024-07-21T11:30:00Z">
              <w:r w:rsidRPr="00B128D2" w:rsidDel="00295F56">
                <w:rPr>
                  <w:rFonts w:cs="Arial"/>
                  <w:color w:val="464646"/>
                  <w:szCs w:val="17"/>
                </w:rPr>
                <w:delText>actual plan</w:delText>
              </w:r>
            </w:del>
            <w:ins w:id="2592" w:author="Jason Rhee" w:date="2024-07-21T21:30:00Z" w16du:dateUtc="2024-07-21T11:30:00Z">
              <w:r w:rsidR="00295F56">
                <w:rPr>
                  <w:rFonts w:cs="Arial"/>
                  <w:color w:val="464646"/>
                  <w:szCs w:val="17"/>
                </w:rPr>
                <w:t>Actual Plan</w:t>
              </w:r>
            </w:ins>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593"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48068FC" w14:textId="77777777" w:rsidR="003E0B96" w:rsidRDefault="003E0B96" w:rsidP="00492958">
            <w:pPr>
              <w:spacing w:line="276" w:lineRule="auto"/>
              <w:jc w:val="center"/>
            </w:pPr>
            <w:r>
              <w:rPr>
                <w:rFonts w:ascii="Courier New" w:hAnsi="Courier New" w:cs="Courier New"/>
                <w:szCs w:val="22"/>
              </w:rPr>
              <w:t>3</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94"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4843BE" w14:textId="77777777" w:rsidR="003E0B96" w:rsidRDefault="003E0B96" w:rsidP="00492958">
            <w:pPr>
              <w:spacing w:line="276" w:lineRule="auto"/>
            </w:pPr>
          </w:p>
        </w:tc>
      </w:tr>
    </w:tbl>
    <w:p w14:paraId="68B846B2" w14:textId="77777777" w:rsidR="003E6193" w:rsidRPr="003E6193" w:rsidRDefault="003E6193" w:rsidP="003E6193">
      <w:pPr>
        <w:spacing w:before="0" w:after="0"/>
      </w:pPr>
      <w:bookmarkStart w:id="2595" w:name="_Toc527705888"/>
      <w:bookmarkStart w:id="2596" w:name="_Toc528589776"/>
    </w:p>
    <w:p w14:paraId="20E385B3" w14:textId="08026A0D" w:rsidR="003E0B96" w:rsidRPr="00492958" w:rsidRDefault="003E0B96" w:rsidP="00716349">
      <w:pPr>
        <w:pStyle w:val="Annex-Heading3"/>
      </w:pPr>
      <w:r>
        <w:t>Under</w:t>
      </w:r>
      <w:r w:rsidR="00A748B0">
        <w:t xml:space="preserve"> </w:t>
      </w:r>
      <w:r>
        <w:t>Keel</w:t>
      </w:r>
      <w:r w:rsidR="00A748B0">
        <w:t xml:space="preserve"> </w:t>
      </w:r>
      <w:r>
        <w:t>Clearance Calculation Request</w:t>
      </w:r>
      <w:bookmarkEnd w:id="2595"/>
      <w:bookmarkEnd w:id="2596"/>
      <w:r w:rsidR="00CC756D">
        <w:t>ed</w:t>
      </w:r>
    </w:p>
    <w:p w14:paraId="538CE37E" w14:textId="4B1F320D" w:rsidR="00123836" w:rsidRDefault="003E0B96" w:rsidP="007D127A">
      <w:pPr>
        <w:spacing w:before="0"/>
      </w:pPr>
      <w:r>
        <w:t>Name: Under</w:t>
      </w:r>
      <w:r w:rsidR="0050725B">
        <w:t xml:space="preserve"> </w:t>
      </w:r>
      <w:r>
        <w:t>Keel</w:t>
      </w:r>
      <w:r w:rsidR="0050725B">
        <w:t xml:space="preserve"> </w:t>
      </w:r>
      <w:r>
        <w:t>Clearance Calculation Request</w:t>
      </w:r>
      <w:r w:rsidR="00CC756D">
        <w:t>ed</w:t>
      </w:r>
    </w:p>
    <w:p w14:paraId="5F002CD7" w14:textId="76F82F91" w:rsidR="00123836" w:rsidRPr="004E1B3D" w:rsidRDefault="003E0B96" w:rsidP="007D127A">
      <w:pPr>
        <w:spacing w:before="0"/>
        <w:rPr>
          <w:rFonts w:eastAsiaTheme="minorEastAsia"/>
          <w:lang w:eastAsia="ko-KR"/>
          <w:rPrChange w:id="2597" w:author="Jason Rhee" w:date="2024-07-21T19:05:00Z" w16du:dateUtc="2024-07-21T09:05:00Z">
            <w:rPr/>
          </w:rPrChange>
        </w:rPr>
      </w:pPr>
      <w:r>
        <w:t>Definition:</w:t>
      </w:r>
      <w:ins w:id="2598" w:author="Jason Rhee" w:date="2024-07-21T19:05:00Z" w16du:dateUtc="2024-07-21T09:05:00Z">
        <w:r w:rsidR="004E1B3D">
          <w:rPr>
            <w:rFonts w:eastAsiaTheme="minorEastAsia" w:hint="eastAsia"/>
            <w:lang w:eastAsia="ko-KR"/>
          </w:rPr>
          <w:t xml:space="preserve"> </w:t>
        </w:r>
        <w:r w:rsidR="004E1B3D" w:rsidRPr="004E1B3D">
          <w:rPr>
            <w:rFonts w:eastAsiaTheme="minorEastAsia"/>
            <w:lang w:eastAsia="ko-KR"/>
          </w:rPr>
          <w:t>Indication of the aim of the UKC plan: To find the maximum safe vessel draught for transiting the UKCM region, or to find sailing windows for a nominated vessel draught.</w:t>
        </w:r>
      </w:ins>
    </w:p>
    <w:p w14:paraId="24C52CAB" w14:textId="039E294A" w:rsidR="00123836" w:rsidRDefault="003E0B96" w:rsidP="007D127A">
      <w:pPr>
        <w:spacing w:before="0"/>
      </w:pPr>
      <w:r>
        <w:t>Code: '</w:t>
      </w:r>
      <w:r w:rsidR="0033363E">
        <w:rPr>
          <w:rFonts w:ascii="Courier New" w:hAnsi="Courier New" w:cs="Courier New"/>
        </w:rPr>
        <w:t>u</w:t>
      </w:r>
      <w:r>
        <w:rPr>
          <w:rFonts w:ascii="Courier New" w:hAnsi="Courier New" w:cs="Courier New"/>
        </w:rPr>
        <w:t>nderKeelClearanceCalculationRequest</w:t>
      </w:r>
      <w:r w:rsidR="00072605">
        <w:rPr>
          <w:rFonts w:ascii="Courier New" w:hAnsi="Courier New" w:cs="Courier New"/>
        </w:rPr>
        <w:t>ed</w:t>
      </w:r>
      <w:r>
        <w:t>'</w:t>
      </w:r>
    </w:p>
    <w:p w14:paraId="3B4F5990" w14:textId="77777777" w:rsidR="00123836" w:rsidRDefault="003E0B96" w:rsidP="007D127A">
      <w:pPr>
        <w:spacing w:before="0"/>
      </w:pPr>
      <w:r>
        <w:t>Remarks:</w:t>
      </w:r>
    </w:p>
    <w:p w14:paraId="6E2BC10D" w14:textId="77777777" w:rsidR="00123836" w:rsidRDefault="003E0B96" w:rsidP="007D127A">
      <w:pPr>
        <w:spacing w:before="0"/>
      </w:pPr>
      <w:r>
        <w:t>Aliases: (none)</w:t>
      </w:r>
    </w:p>
    <w:p w14:paraId="1F9A0477" w14:textId="77777777" w:rsidR="00BF7EA4" w:rsidRDefault="00BF7EA4" w:rsidP="007D127A">
      <w:pPr>
        <w:spacing w:before="0"/>
      </w:pPr>
      <w:r>
        <w:t>Value Type: Enumeration</w:t>
      </w:r>
    </w:p>
    <w:p w14:paraId="7E507D6C" w14:textId="77777777" w:rsidR="003E0B96" w:rsidRDefault="003E0B96" w:rsidP="007D127A">
      <w:pPr>
        <w:keepNext/>
        <w:keepLines/>
        <w:spacing w:before="160" w:after="160"/>
        <w:jc w:val="center"/>
      </w:pPr>
      <w:r>
        <w:lastRenderedPageBreak/>
        <w:t>Listed Values</w:t>
      </w:r>
    </w:p>
    <w:tbl>
      <w:tblPr>
        <w:tblW w:w="9254"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599"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517"/>
        <w:gridCol w:w="5469"/>
        <w:gridCol w:w="1134"/>
        <w:gridCol w:w="1134"/>
        <w:tblGridChange w:id="2600">
          <w:tblGrid>
            <w:gridCol w:w="1517"/>
            <w:gridCol w:w="1183"/>
            <w:gridCol w:w="4286"/>
            <w:gridCol w:w="1134"/>
            <w:gridCol w:w="49"/>
            <w:gridCol w:w="1085"/>
            <w:gridCol w:w="49"/>
            <w:gridCol w:w="1134"/>
          </w:tblGrid>
        </w:tblGridChange>
      </w:tblGrid>
      <w:tr w:rsidR="003E0B96" w14:paraId="009D2EC2" w14:textId="77777777" w:rsidTr="00396787">
        <w:trPr>
          <w:tblHeader/>
          <w:trPrChange w:id="2601" w:author="Jason Rhee" w:date="2024-03-06T13:53:00Z">
            <w:trPr>
              <w:tblHeader/>
            </w:trPr>
          </w:trPrChange>
        </w:trPr>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02"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0E89822" w14:textId="77777777" w:rsidR="003E0B96" w:rsidRDefault="003E0B96" w:rsidP="007D127A">
            <w:pPr>
              <w:keepNext/>
              <w:keepLines/>
            </w:pPr>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03"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2152F4" w14:textId="77777777" w:rsidR="003E0B96" w:rsidRDefault="003E0B96" w:rsidP="007D127A">
            <w:pPr>
              <w:keepNext/>
              <w:keepLines/>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04"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782531" w14:textId="77777777" w:rsidR="003E0B96" w:rsidRDefault="003E0B96" w:rsidP="007D127A">
            <w:pPr>
              <w:keepNext/>
              <w:keepLines/>
            </w:pPr>
            <w:r>
              <w:rPr>
                <w:b/>
                <w:bCs/>
              </w:rPr>
              <w:t>Code</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05"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737BEBE" w14:textId="77777777" w:rsidR="003E0B96" w:rsidRDefault="003E0B96" w:rsidP="007D127A">
            <w:pPr>
              <w:keepNext/>
              <w:keepLines/>
            </w:pPr>
            <w:r>
              <w:rPr>
                <w:b/>
                <w:bCs/>
              </w:rPr>
              <w:t>Remarks</w:t>
            </w:r>
          </w:p>
        </w:tc>
      </w:tr>
      <w:tr w:rsidR="003E0B96" w14:paraId="2E393967"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06"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91770A4" w14:textId="77777777" w:rsidR="003E0B96" w:rsidRDefault="003E0B96" w:rsidP="007D127A">
            <w:pPr>
              <w:keepNext/>
              <w:keepLines/>
              <w:spacing w:line="276" w:lineRule="auto"/>
            </w:pPr>
            <w:r>
              <w:t>'</w:t>
            </w:r>
            <w:r>
              <w:rPr>
                <w:rFonts w:ascii="Courier New" w:hAnsi="Courier New" w:cs="Courier New"/>
                <w:szCs w:val="22"/>
              </w:rPr>
              <w:t>timeWindow</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07"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34904D9" w14:textId="77777777" w:rsidR="003E0B96" w:rsidRPr="00123836" w:rsidRDefault="00123836" w:rsidP="007D127A">
            <w:pPr>
              <w:keepNext/>
              <w:keepLines/>
              <w:spacing w:line="276" w:lineRule="auto"/>
              <w:rPr>
                <w:rFonts w:cs="Arial"/>
              </w:rPr>
            </w:pPr>
            <w:r w:rsidRPr="00492958">
              <w:rPr>
                <w:rFonts w:cs="Arial"/>
                <w:color w:val="464646"/>
                <w:szCs w:val="17"/>
              </w:rPr>
              <w:t>The available time window(s) for a given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08"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34B9977" w14:textId="77777777" w:rsidR="003E0B96" w:rsidRDefault="003E0B96" w:rsidP="007D127A">
            <w:pPr>
              <w:keepNext/>
              <w:keepLines/>
              <w:spacing w:line="276" w:lineRule="auto"/>
              <w:jc w:val="center"/>
            </w:pPr>
            <w:r>
              <w:rPr>
                <w:rFonts w:ascii="Courier New" w:hAnsi="Courier New" w:cs="Courier New"/>
                <w:szCs w:val="22"/>
              </w:rPr>
              <w:t>1</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09"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4B34E7" w14:textId="77777777" w:rsidR="003E0B96" w:rsidRDefault="003E0B96" w:rsidP="007D127A">
            <w:pPr>
              <w:keepNext/>
              <w:keepLines/>
              <w:spacing w:line="276" w:lineRule="auto"/>
            </w:pPr>
          </w:p>
        </w:tc>
      </w:tr>
      <w:tr w:rsidR="003E0B96" w14:paraId="73B0BFF2"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10"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45BFE71" w14:textId="77777777" w:rsidR="003E0B96" w:rsidRDefault="003E0B96" w:rsidP="00492958">
            <w:pPr>
              <w:spacing w:line="276" w:lineRule="auto"/>
            </w:pPr>
            <w:r>
              <w:t>'</w:t>
            </w:r>
            <w:r>
              <w:rPr>
                <w:rFonts w:ascii="Courier New" w:hAnsi="Courier New" w:cs="Courier New"/>
                <w:szCs w:val="22"/>
              </w:rPr>
              <w:t>maxDraught</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11"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383D2B53" w14:textId="77777777" w:rsidR="003E0B96" w:rsidRPr="00123836" w:rsidRDefault="00123836" w:rsidP="00492958">
            <w:pPr>
              <w:spacing w:line="276" w:lineRule="auto"/>
              <w:rPr>
                <w:rFonts w:cs="Arial"/>
              </w:rPr>
            </w:pPr>
            <w:r w:rsidRPr="00492958">
              <w:rPr>
                <w:rFonts w:cs="Arial"/>
                <w:color w:val="464646"/>
                <w:szCs w:val="17"/>
              </w:rPr>
              <w:t>The maximum draught for a given time window.</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12"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1DB3F176" w14:textId="77777777" w:rsidR="003E0B96" w:rsidRDefault="003E0B96" w:rsidP="00492958">
            <w:pPr>
              <w:spacing w:line="276" w:lineRule="auto"/>
              <w:jc w:val="center"/>
            </w:pPr>
            <w:r>
              <w:rPr>
                <w:rFonts w:ascii="Courier New" w:hAnsi="Courier New" w:cs="Courier New"/>
                <w:szCs w:val="22"/>
              </w:rPr>
              <w:t>2</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13"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B42FB56" w14:textId="77777777" w:rsidR="003E0B96" w:rsidRDefault="003E0B96" w:rsidP="00492958">
            <w:pPr>
              <w:spacing w:line="276" w:lineRule="auto"/>
            </w:pPr>
          </w:p>
        </w:tc>
      </w:tr>
    </w:tbl>
    <w:p w14:paraId="5EC09F79" w14:textId="77777777" w:rsidR="003E0B96" w:rsidRDefault="003E0B96" w:rsidP="003E0B96">
      <w:pPr>
        <w:pStyle w:val="Center"/>
      </w:pPr>
    </w:p>
    <w:p w14:paraId="1EB2C8D7" w14:textId="2CE7D602" w:rsidR="003E0B96" w:rsidRDefault="003E0B96" w:rsidP="00B3435A">
      <w:pPr>
        <w:pStyle w:val="Annexheader-level2"/>
        <w:rPr>
          <w:rFonts w:ascii="Times New Roman" w:hAnsi="Times New Roman"/>
          <w:szCs w:val="24"/>
        </w:rPr>
      </w:pPr>
      <w:bookmarkStart w:id="2614" w:name="idmarkerx16777217x132034"/>
      <w:bookmarkStart w:id="2615" w:name="idmarkerx16777217x133047"/>
      <w:bookmarkStart w:id="2616" w:name="idmarkerx16777217x133587"/>
      <w:bookmarkStart w:id="2617" w:name="idmarkerx16777217x133649"/>
      <w:bookmarkEnd w:id="2614"/>
      <w:bookmarkEnd w:id="2615"/>
      <w:bookmarkEnd w:id="2616"/>
      <w:bookmarkEnd w:id="2617"/>
      <w:r>
        <w:br w:type="page"/>
      </w:r>
      <w:bookmarkStart w:id="2618" w:name="_Toc527705889"/>
      <w:bookmarkStart w:id="2619" w:name="_Toc528589777"/>
      <w:bookmarkStart w:id="2620" w:name="_Toc516374"/>
      <w:bookmarkStart w:id="2621" w:name="_Toc127463890"/>
      <w:bookmarkStart w:id="2622" w:name="_Toc128125516"/>
      <w:bookmarkStart w:id="2623" w:name="_Toc141176298"/>
      <w:bookmarkStart w:id="2624" w:name="_Toc141176463"/>
      <w:bookmarkStart w:id="2625" w:name="_Toc141177095"/>
      <w:bookmarkStart w:id="2626" w:name="_Toc150177969"/>
      <w:r>
        <w:lastRenderedPageBreak/>
        <w:t>Complex Attributes</w:t>
      </w:r>
      <w:bookmarkEnd w:id="2618"/>
      <w:bookmarkEnd w:id="2619"/>
      <w:bookmarkEnd w:id="2620"/>
      <w:bookmarkEnd w:id="2621"/>
      <w:bookmarkEnd w:id="2622"/>
      <w:bookmarkEnd w:id="2623"/>
      <w:bookmarkEnd w:id="2624"/>
      <w:bookmarkEnd w:id="2625"/>
      <w:bookmarkEnd w:id="2626"/>
    </w:p>
    <w:p w14:paraId="4BCF9873" w14:textId="07C39DE5" w:rsidR="003E0B96" w:rsidRDefault="003E0B96" w:rsidP="00716349">
      <w:pPr>
        <w:pStyle w:val="Annex-Heading3"/>
        <w:rPr>
          <w:rFonts w:ascii="Times New Roman" w:hAnsi="Times New Roman"/>
          <w:szCs w:val="24"/>
        </w:rPr>
      </w:pPr>
      <w:bookmarkStart w:id="2627" w:name="idmarkerx16777217x133666"/>
      <w:bookmarkStart w:id="2628" w:name="_Toc527705890"/>
      <w:bookmarkStart w:id="2629" w:name="_Toc528589778"/>
      <w:bookmarkEnd w:id="2627"/>
      <w:r>
        <w:t>Fixed Time Range</w:t>
      </w:r>
      <w:bookmarkEnd w:id="2628"/>
      <w:bookmarkEnd w:id="2629"/>
    </w:p>
    <w:p w14:paraId="76186464" w14:textId="77777777" w:rsidR="00123836" w:rsidRDefault="003E0B96" w:rsidP="00A51240">
      <w:pPr>
        <w:spacing w:before="0"/>
        <w:jc w:val="left"/>
      </w:pPr>
      <w:r>
        <w:t>Name: Fixed Time Range</w:t>
      </w:r>
    </w:p>
    <w:p w14:paraId="20D050C2" w14:textId="77777777" w:rsidR="00123836" w:rsidRDefault="003E0B96" w:rsidP="00A51240">
      <w:pPr>
        <w:spacing w:before="0"/>
        <w:jc w:val="left"/>
      </w:pPr>
      <w:r>
        <w:t>Definition:</w:t>
      </w:r>
    </w:p>
    <w:p w14:paraId="72B6E2D6" w14:textId="77777777" w:rsidR="00123836" w:rsidRDefault="003E0B96" w:rsidP="00A51240">
      <w:pPr>
        <w:spacing w:before="0"/>
        <w:jc w:val="left"/>
      </w:pPr>
      <w:r>
        <w:t>Code: '</w:t>
      </w:r>
      <w:r>
        <w:rPr>
          <w:rFonts w:ascii="Courier New" w:hAnsi="Courier New" w:cs="Courier New"/>
        </w:rPr>
        <w:t>fixedTimeRange</w:t>
      </w:r>
      <w:r>
        <w:t>'</w:t>
      </w:r>
    </w:p>
    <w:p w14:paraId="6D292D11" w14:textId="77777777" w:rsidR="00123836" w:rsidRDefault="003E0B96" w:rsidP="00A51240">
      <w:pPr>
        <w:spacing w:before="0"/>
        <w:jc w:val="left"/>
      </w:pPr>
      <w:r>
        <w:t>Remarks:</w:t>
      </w:r>
    </w:p>
    <w:p w14:paraId="5FB2D2CB" w14:textId="77777777" w:rsidR="003E0B96" w:rsidRDefault="003E0B96" w:rsidP="00A51240">
      <w:pPr>
        <w:spacing w:before="0"/>
        <w:jc w:val="left"/>
      </w:pPr>
      <w:r>
        <w:t>Aliases: (none)</w:t>
      </w:r>
    </w:p>
    <w:p w14:paraId="6A4DAC0E" w14:textId="77777777" w:rsidR="003E0B96" w:rsidRPr="003E6193" w:rsidRDefault="003E0B96" w:rsidP="003E6193">
      <w:pPr>
        <w:pStyle w:val="Center"/>
        <w:spacing w:before="160" w:after="160"/>
        <w:rPr>
          <w:rFonts w:ascii="Arial" w:hAnsi="Arial" w:cs="Arial"/>
        </w:rPr>
      </w:pPr>
      <w:r w:rsidRPr="003E6193">
        <w:rPr>
          <w:rFonts w:ascii="Arial" w:hAnsi="Arial" w:cs="Arial"/>
        </w:rPr>
        <w:t>Sub-Attributes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4598"/>
        <w:gridCol w:w="1075"/>
        <w:gridCol w:w="1064"/>
        <w:gridCol w:w="983"/>
        <w:gridCol w:w="1289"/>
      </w:tblGrid>
      <w:tr w:rsidR="003E0B96" w14:paraId="65CB2896" w14:textId="77777777" w:rsidTr="003E0B96">
        <w:trPr>
          <w:tblHeader/>
        </w:trPr>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0CE8E05" w14:textId="77777777" w:rsidR="003E0B96" w:rsidRDefault="003E0B96" w:rsidP="003E0B96">
            <w:r>
              <w:rPr>
                <w:b/>
                <w:bCs/>
              </w:rPr>
              <w:t>Sub-attribute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F2B3619" w14:textId="77777777" w:rsidR="003E0B96" w:rsidRDefault="003E0B96" w:rsidP="003E0B96">
            <w:r>
              <w:rPr>
                <w:b/>
                <w:bCs/>
              </w:rPr>
              <w:t>Type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74695" w14:textId="77777777" w:rsidR="003E0B96" w:rsidRDefault="003E0B96" w:rsidP="003E0B96">
            <w:r>
              <w:rPr>
                <w:b/>
                <w:bCs/>
              </w:rPr>
              <w:t>Mult.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EB9261" w14:textId="77777777" w:rsidR="003E0B96" w:rsidRDefault="003E0B96" w:rsidP="003E0B96">
            <w:r>
              <w:rPr>
                <w:b/>
                <w:bCs/>
              </w:rPr>
              <w:t>Permitted Values</w:t>
            </w: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5B5B51" w14:textId="77777777" w:rsidR="003E0B96" w:rsidRDefault="003E0B96" w:rsidP="003E0B96">
            <w:r>
              <w:rPr>
                <w:b/>
                <w:bCs/>
              </w:rPr>
              <w:t>sequential</w:t>
            </w:r>
          </w:p>
        </w:tc>
      </w:tr>
      <w:tr w:rsidR="003E0B96" w14:paraId="3F23090D"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DE0ED7E" w14:textId="77777777" w:rsidR="003E0B96" w:rsidRDefault="003E0B96" w:rsidP="00492958">
            <w:pPr>
              <w:spacing w:line="276" w:lineRule="auto"/>
            </w:pPr>
            <w:r>
              <w:t>timeStart</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03BCEF"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F740594" w14:textId="35C253EE" w:rsidR="003E0B96" w:rsidRPr="00B15432" w:rsidRDefault="00B15432" w:rsidP="00492958">
            <w:pPr>
              <w:spacing w:line="276" w:lineRule="auto"/>
              <w:rPr>
                <w:rFonts w:eastAsiaTheme="minorEastAsia"/>
                <w:lang w:eastAsia="ko-KR"/>
                <w:rPrChange w:id="2630" w:author="Jason Rhee" w:date="2024-07-21T19:06:00Z" w16du:dateUtc="2024-07-21T09:06:00Z">
                  <w:rPr/>
                </w:rPrChange>
              </w:rPr>
            </w:pPr>
            <w:ins w:id="2631" w:author="Jason Rhee" w:date="2024-07-21T19:06:00Z" w16du:dateUtc="2024-07-21T09:06:00Z">
              <w:r>
                <w:rPr>
                  <w:rFonts w:eastAsiaTheme="minorEastAsia" w:hint="eastAsia"/>
                  <w:lang w:eastAsia="ko-KR"/>
                </w:rPr>
                <w:t>[0..1]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06AFD8"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894CA56" w14:textId="77777777" w:rsidR="003E0B96" w:rsidRDefault="003E0B96" w:rsidP="00492958">
            <w:pPr>
              <w:spacing w:line="276" w:lineRule="auto"/>
            </w:pPr>
            <w:r>
              <w:t>false</w:t>
            </w:r>
          </w:p>
        </w:tc>
      </w:tr>
      <w:tr w:rsidR="003E0B96" w14:paraId="679673E2"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1F2053" w14:textId="77777777" w:rsidR="003E0B96" w:rsidRDefault="003E0B96" w:rsidP="00492958">
            <w:pPr>
              <w:spacing w:line="276" w:lineRule="auto"/>
            </w:pPr>
            <w:r>
              <w:t>timeEnd</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27D982"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D02365" w14:textId="561F36D1" w:rsidR="003E0B96" w:rsidRDefault="00B15432" w:rsidP="00492958">
            <w:pPr>
              <w:spacing w:line="276" w:lineRule="auto"/>
            </w:pPr>
            <w:ins w:id="2632" w:author="Jason Rhee" w:date="2024-07-21T19:06:00Z" w16du:dateUtc="2024-07-21T09:06:00Z">
              <w:r>
                <w:rPr>
                  <w:rFonts w:eastAsiaTheme="minorEastAsia" w:hint="eastAsia"/>
                  <w:lang w:eastAsia="ko-KR"/>
                </w:rPr>
                <w:t>[0..1]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5EACB5C"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8850F3" w14:textId="77777777" w:rsidR="003E0B96" w:rsidRDefault="003E0B96" w:rsidP="00492958">
            <w:pPr>
              <w:spacing w:line="276" w:lineRule="auto"/>
            </w:pPr>
            <w:r>
              <w:t>false</w:t>
            </w:r>
          </w:p>
        </w:tc>
      </w:tr>
    </w:tbl>
    <w:p w14:paraId="11E89DD0" w14:textId="77777777" w:rsidR="003E0B96" w:rsidRDefault="003E0B96" w:rsidP="003E0B96">
      <w:pPr>
        <w:pStyle w:val="Center"/>
      </w:pPr>
    </w:p>
    <w:p w14:paraId="23FAFFF1" w14:textId="77777777" w:rsidR="003E0B96" w:rsidRDefault="003E0B96" w:rsidP="003E0B96"/>
    <w:p w14:paraId="6F39900C" w14:textId="23B0F84C" w:rsidR="003E0B96" w:rsidRDefault="003E0B96" w:rsidP="00B3435A">
      <w:pPr>
        <w:pStyle w:val="Annexheader-level2"/>
        <w:rPr>
          <w:rFonts w:ascii="Times New Roman" w:hAnsi="Times New Roman"/>
          <w:szCs w:val="24"/>
        </w:rPr>
      </w:pPr>
      <w:bookmarkStart w:id="2633" w:name="idmarkerx16777217x135570"/>
      <w:bookmarkStart w:id="2634" w:name="idmarkerx16777217x137332"/>
      <w:bookmarkStart w:id="2635" w:name="idmarkerx16777217x138529"/>
      <w:bookmarkStart w:id="2636" w:name="idmarkerx16777217x139446"/>
      <w:bookmarkStart w:id="2637" w:name="idmarkerx16777217x140640"/>
      <w:bookmarkStart w:id="2638" w:name="idmarkerx16777217x142401"/>
      <w:bookmarkStart w:id="2639" w:name="idmarkerx16777217x144167"/>
      <w:bookmarkStart w:id="2640" w:name="idmarkerx16777217x145381"/>
      <w:bookmarkStart w:id="2641" w:name="idmarkerx16777217x147812"/>
      <w:bookmarkStart w:id="2642" w:name="idmarkerx16777217x148726"/>
      <w:bookmarkStart w:id="2643" w:name="idmarkerx16777217x149665"/>
      <w:bookmarkStart w:id="2644" w:name="idmarkerx16777217x150582"/>
      <w:bookmarkStart w:id="2645" w:name="idmarkerx16777217x153857"/>
      <w:bookmarkStart w:id="2646" w:name="idmarkerx16777217x155318"/>
      <w:bookmarkStart w:id="2647" w:name="idmarkerx16777217x157588"/>
      <w:bookmarkStart w:id="2648" w:name="idmarkerx16777217x158502"/>
      <w:bookmarkStart w:id="2649" w:name="idmarkerx16777217x160654"/>
      <w:bookmarkStart w:id="2650" w:name="idmarkerx16777217x162160"/>
      <w:bookmarkStart w:id="2651" w:name="idmarkerx16777217x163701"/>
      <w:bookmarkStart w:id="2652" w:name="idmarkerx16777217x165199"/>
      <w:bookmarkStart w:id="2653" w:name="idmarkerx16777217x166968"/>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r>
        <w:br w:type="column"/>
      </w:r>
      <w:bookmarkStart w:id="2654" w:name="_Toc527705891"/>
      <w:bookmarkStart w:id="2655" w:name="_Toc528589779"/>
      <w:bookmarkStart w:id="2656" w:name="_Toc516375"/>
      <w:bookmarkStart w:id="2657" w:name="_Toc127463891"/>
      <w:bookmarkStart w:id="2658" w:name="_Toc128125517"/>
      <w:bookmarkStart w:id="2659" w:name="_Toc141176299"/>
      <w:bookmarkStart w:id="2660" w:name="_Toc141176464"/>
      <w:bookmarkStart w:id="2661" w:name="_Toc141177096"/>
      <w:bookmarkStart w:id="2662" w:name="_Toc150177970"/>
      <w:r w:rsidRPr="006E3A8C">
        <w:lastRenderedPageBreak/>
        <w:t>Roles</w:t>
      </w:r>
      <w:bookmarkEnd w:id="2654"/>
      <w:bookmarkEnd w:id="2655"/>
      <w:bookmarkEnd w:id="2656"/>
      <w:bookmarkEnd w:id="2657"/>
      <w:bookmarkEnd w:id="2658"/>
      <w:bookmarkEnd w:id="2659"/>
      <w:bookmarkEnd w:id="2660"/>
      <w:bookmarkEnd w:id="2661"/>
      <w:bookmarkEnd w:id="2662"/>
    </w:p>
    <w:p w14:paraId="0E5811DA" w14:textId="77777777" w:rsidR="00086AF2" w:rsidRDefault="00086AF2" w:rsidP="00716349">
      <w:pPr>
        <w:pStyle w:val="Annex-Heading3"/>
      </w:pPr>
      <w:bookmarkStart w:id="2663" w:name="idmarkerx16777217x166989"/>
      <w:bookmarkStart w:id="2664" w:name="_Toc527705892"/>
      <w:bookmarkStart w:id="2665" w:name="_Toc528589780"/>
      <w:bookmarkEnd w:id="2663"/>
      <w:r>
        <w:t>Associations</w:t>
      </w:r>
    </w:p>
    <w:p w14:paraId="4F649DA9" w14:textId="77777777" w:rsidR="001A74C5" w:rsidRPr="001A74C5" w:rsidRDefault="00843046" w:rsidP="001A74C5">
      <w:pPr>
        <w:spacing w:before="0"/>
        <w:rPr>
          <w:ins w:id="2666" w:author="Jason Rhee" w:date="2024-07-21T19:25:00Z"/>
          <w:rFonts w:eastAsiaTheme="minorEastAsia"/>
          <w:lang w:eastAsia="ko-KR"/>
        </w:rPr>
      </w:pPr>
      <w:ins w:id="2667" w:author="Jason Rhee" w:date="2024-07-21T19:25:00Z" w16du:dateUtc="2024-07-21T09:25:00Z">
        <w:r>
          <w:t>Association(name):</w:t>
        </w:r>
        <w:r>
          <w:rPr>
            <w:rFonts w:eastAsiaTheme="minorEastAsia" w:hint="eastAsia"/>
            <w:lang w:eastAsia="ko-KR"/>
          </w:rPr>
          <w:t xml:space="preserve"> </w:t>
        </w:r>
      </w:ins>
      <w:ins w:id="2668" w:author="Jason Rhee" w:date="2024-07-21T19:25:00Z">
        <w:r w:rsidR="001A74C5" w:rsidRPr="001A74C5">
          <w:rPr>
            <w:rFonts w:eastAsiaTheme="minorEastAsia"/>
            <w:lang w:eastAsia="ko-KR"/>
          </w:rPr>
          <w:t>UKC Plan Area Composition</w:t>
        </w:r>
      </w:ins>
    </w:p>
    <w:p w14:paraId="5EC98326" w14:textId="02D5DE9D" w:rsidR="00843046" w:rsidRPr="00843046" w:rsidRDefault="001A74C5" w:rsidP="00A51240">
      <w:pPr>
        <w:spacing w:before="0"/>
        <w:rPr>
          <w:ins w:id="2669" w:author="Jason Rhee" w:date="2024-07-21T19:25:00Z" w16du:dateUtc="2024-07-21T09:25:00Z"/>
          <w:rFonts w:eastAsiaTheme="minorEastAsia"/>
          <w:lang w:eastAsia="ko-KR"/>
        </w:rPr>
      </w:pPr>
      <w:ins w:id="2670" w:author="Jason Rhee" w:date="2024-07-21T19:25:00Z" w16du:dateUtc="2024-07-21T09:25:00Z">
        <w:r>
          <w:rPr>
            <w:rFonts w:eastAsiaTheme="minorEastAsia" w:hint="eastAsia"/>
            <w:lang w:eastAsia="ko-KR"/>
          </w:rPr>
          <w:t xml:space="preserve">Definition: </w:t>
        </w:r>
        <w:r w:rsidRPr="001A74C5">
          <w:rPr>
            <w:rFonts w:eastAsiaTheme="minorEastAsia"/>
            <w:lang w:eastAsia="ko-KR"/>
          </w:rPr>
          <w:t>A feature association for the binding between Under Keel Clearance Plan Area and Under Keel Clearance Plan</w:t>
        </w:r>
      </w:ins>
    </w:p>
    <w:p w14:paraId="24A310BC" w14:textId="2C7191C5" w:rsidR="00843046" w:rsidRDefault="001A74C5" w:rsidP="00A51240">
      <w:pPr>
        <w:spacing w:before="0"/>
        <w:rPr>
          <w:ins w:id="2671" w:author="Jason Rhee" w:date="2024-07-21T19:26:00Z" w16du:dateUtc="2024-07-21T09:26:00Z"/>
          <w:rFonts w:eastAsiaTheme="minorEastAsia"/>
          <w:lang w:eastAsia="ko-KR"/>
        </w:rPr>
      </w:pPr>
      <w:ins w:id="2672" w:author="Jason Rhee" w:date="2024-07-21T19:25:00Z" w16du:dateUtc="2024-07-21T09:25:00Z">
        <w:r>
          <w:rPr>
            <w:rFonts w:eastAsiaTheme="minorEastAsia" w:hint="eastAsia"/>
            <w:lang w:eastAsia="ko-KR"/>
          </w:rPr>
          <w:t>Role Type: Composition</w:t>
        </w:r>
      </w:ins>
    </w:p>
    <w:p w14:paraId="4AA34A2F" w14:textId="4F43993D" w:rsidR="00510462" w:rsidRDefault="00510462" w:rsidP="00A51240">
      <w:pPr>
        <w:spacing w:before="0"/>
        <w:rPr>
          <w:ins w:id="2673" w:author="Jason Rhee" w:date="2024-07-21T19:27:00Z" w16du:dateUtc="2024-07-21T09:27:00Z"/>
          <w:rFonts w:eastAsiaTheme="minorEastAsia"/>
          <w:lang w:eastAsia="ko-KR"/>
        </w:rPr>
      </w:pPr>
      <w:ins w:id="2674" w:author="Jason Rhee" w:date="2024-07-21T19:27:00Z" w16du:dateUtc="2024-07-21T09:27:00Z">
        <w:r>
          <w:rPr>
            <w:rFonts w:eastAsiaTheme="minorEastAsia" w:hint="eastAsia"/>
            <w:lang w:eastAsia="ko-KR"/>
          </w:rPr>
          <w:t xml:space="preserve">Code: </w:t>
        </w:r>
        <w:r w:rsidRPr="00D06CA0">
          <w:rPr>
            <w:rFonts w:eastAsiaTheme="minorEastAsia"/>
            <w:lang w:eastAsia="ko-KR"/>
          </w:rPr>
          <w:t>UnderKeelClearancePlanAreaComposition</w:t>
        </w:r>
      </w:ins>
    </w:p>
    <w:p w14:paraId="45F67379" w14:textId="442E98A8" w:rsidR="00D06CA0" w:rsidRDefault="00D06CA0" w:rsidP="00A51240">
      <w:pPr>
        <w:spacing w:before="0"/>
        <w:rPr>
          <w:ins w:id="2675" w:author="Jason Rhee" w:date="2024-07-21T19:26:00Z" w16du:dateUtc="2024-07-21T09:26:00Z"/>
          <w:rFonts w:eastAsiaTheme="minorEastAsia"/>
          <w:lang w:eastAsia="ko-KR"/>
        </w:rPr>
      </w:pPr>
      <w:ins w:id="2676" w:author="Jason Rhee" w:date="2024-07-21T19:26:00Z" w16du:dateUtc="2024-07-21T09:26:00Z">
        <w:r>
          <w:t>Multiplicity: 0..* / 1</w:t>
        </w:r>
      </w:ins>
    </w:p>
    <w:p w14:paraId="15FFD2FD" w14:textId="53C6ED62" w:rsidR="00D06CA0" w:rsidRPr="00D06CA0" w:rsidRDefault="00D06CA0" w:rsidP="00A51240">
      <w:pPr>
        <w:spacing w:before="0"/>
        <w:rPr>
          <w:ins w:id="2677" w:author="Jason Rhee" w:date="2024-07-21T19:25:00Z" w16du:dateUtc="2024-07-21T09:25:00Z"/>
          <w:rFonts w:eastAsiaTheme="minorEastAsia"/>
          <w:lang w:eastAsia="ko-KR"/>
        </w:rPr>
      </w:pPr>
      <w:ins w:id="2678" w:author="Jason Rhee" w:date="2024-07-21T19:27:00Z" w16du:dateUtc="2024-07-21T09:27:00Z">
        <w:r>
          <w:rPr>
            <w:rFonts w:hint="eastAsia"/>
          </w:rPr>
          <w:t xml:space="preserve">Role: </w:t>
        </w:r>
        <w:r>
          <w:t xml:space="preserve">'theComponent </w:t>
        </w:r>
        <w:r w:rsidRPr="007E5550">
          <w:t xml:space="preserve">/ </w:t>
        </w:r>
        <w:r>
          <w:t>theCollection'</w:t>
        </w:r>
      </w:ins>
    </w:p>
    <w:p w14:paraId="57243C44" w14:textId="51015D48" w:rsidR="001A74C5" w:rsidRDefault="00AD63DB" w:rsidP="00A51240">
      <w:pPr>
        <w:spacing w:before="0"/>
        <w:rPr>
          <w:ins w:id="2679" w:author="Jason Rhee" w:date="2024-07-21T19:27:00Z" w16du:dateUtc="2024-07-21T09:27:00Z"/>
          <w:rFonts w:eastAsiaTheme="minorEastAsia"/>
          <w:lang w:eastAsia="ko-KR"/>
        </w:rPr>
      </w:pPr>
      <w:ins w:id="2680" w:author="Jason Rhee" w:date="2024-07-21T19:27:00Z" w16du:dateUtc="2024-07-21T09:27:00Z">
        <w:r>
          <w:t xml:space="preserve">Feature type: </w:t>
        </w:r>
        <w:r w:rsidRPr="00BD028A">
          <w:t>UnderKeelClearancePlan</w:t>
        </w:r>
        <w:r>
          <w:t>Area / UnderKeelClearancePlan</w:t>
        </w:r>
      </w:ins>
    </w:p>
    <w:p w14:paraId="650C76E6" w14:textId="0C6A8C96" w:rsidR="00510462" w:rsidRDefault="00AD63DB" w:rsidP="00A51240">
      <w:pPr>
        <w:spacing w:before="0"/>
        <w:rPr>
          <w:ins w:id="2681" w:author="Jason Rhee" w:date="2024-07-21T19:28:00Z" w16du:dateUtc="2024-07-21T09:28:00Z"/>
          <w:rFonts w:eastAsiaTheme="minorEastAsia"/>
          <w:lang w:eastAsia="ko-KR"/>
        </w:rPr>
      </w:pPr>
      <w:ins w:id="2682" w:author="Jason Rhee" w:date="2024-07-21T19:28:00Z" w16du:dateUtc="2024-07-21T09:28:00Z">
        <w:r>
          <w:t>Remarks: It must be in all feature types that they have connection. The featuretype attribute is target feature.</w:t>
        </w:r>
      </w:ins>
    </w:p>
    <w:p w14:paraId="23C27ACF" w14:textId="77777777" w:rsidR="00AD63DB" w:rsidRPr="00AD63DB" w:rsidRDefault="00AD63DB" w:rsidP="00A51240">
      <w:pPr>
        <w:spacing w:before="0"/>
        <w:rPr>
          <w:ins w:id="2683" w:author="Jason Rhee" w:date="2024-07-21T19:25:00Z" w16du:dateUtc="2024-07-21T09:25:00Z"/>
          <w:rFonts w:eastAsiaTheme="minorEastAsia"/>
          <w:lang w:eastAsia="ko-KR"/>
        </w:rPr>
      </w:pPr>
    </w:p>
    <w:p w14:paraId="63B1847A" w14:textId="25FAE154" w:rsidR="00086AF2" w:rsidRDefault="00086AF2" w:rsidP="00A51240">
      <w:pPr>
        <w:spacing w:before="0"/>
      </w:pPr>
      <w:r>
        <w:t xml:space="preserve">Association(name): </w:t>
      </w:r>
      <w:ins w:id="2684" w:author="Jason Rhee" w:date="2024-07-21T19:24:00Z" w16du:dateUtc="2024-07-21T09:24:00Z">
        <w:r w:rsidR="00287175" w:rsidRPr="00287175">
          <w:t>UKC Non Navigable Area Composition</w:t>
        </w:r>
      </w:ins>
      <w:del w:id="2685" w:author="Jason Rhee" w:date="2024-07-21T19:14:00Z" w16du:dateUtc="2024-07-21T09:14:00Z">
        <w:r w:rsidDel="00742CB2">
          <w:delText>(none)</w:delText>
        </w:r>
      </w:del>
    </w:p>
    <w:p w14:paraId="2C342393" w14:textId="5E3F331B" w:rsidR="00086AF2" w:rsidRDefault="00086AF2" w:rsidP="00A51240">
      <w:pPr>
        <w:spacing w:before="0"/>
        <w:jc w:val="left"/>
      </w:pPr>
      <w:r>
        <w:t xml:space="preserve">Definition: </w:t>
      </w:r>
      <w:ins w:id="2686" w:author="Jason Rhee" w:date="2024-07-21T19:24:00Z" w16du:dateUtc="2024-07-21T09:24:00Z">
        <w:r w:rsidR="00287175" w:rsidRPr="00287175">
          <w:t>A feature association for the binding between Under Keel Clearance Non Navigable Area and Under Keel Clearance Plan</w:t>
        </w:r>
      </w:ins>
      <w:del w:id="2687" w:author="Jason Rhee" w:date="2024-07-21T19:24:00Z" w16du:dateUtc="2024-07-21T09:24:00Z">
        <w:r w:rsidDel="00287175">
          <w:delText>Association between ‘UnderKeelClearancePlanNonNavigable</w:delText>
        </w:r>
        <w:r w:rsidR="005F7F55" w:rsidDel="00287175">
          <w:delText>Area</w:delText>
        </w:r>
        <w:r w:rsidDel="00287175">
          <w:delText>’ class and ‘UnderKeelClearancePlan’ class</w:delText>
        </w:r>
      </w:del>
    </w:p>
    <w:p w14:paraId="67457D6A" w14:textId="01500289" w:rsidR="00086AF2" w:rsidRPr="00017F0D" w:rsidRDefault="00086AF2" w:rsidP="00A51240">
      <w:pPr>
        <w:spacing w:before="0"/>
        <w:rPr>
          <w:rFonts w:eastAsiaTheme="minorEastAsia"/>
          <w:lang w:eastAsia="ko-KR"/>
          <w:rPrChange w:id="2688" w:author="Jason Rhee" w:date="2024-07-21T19:11:00Z" w16du:dateUtc="2024-07-21T09:11:00Z">
            <w:rPr/>
          </w:rPrChange>
        </w:rPr>
      </w:pPr>
      <w:r>
        <w:t xml:space="preserve">Role type: </w:t>
      </w:r>
      <w:del w:id="2689" w:author="Jason Rhee" w:date="2024-07-21T19:11:00Z" w16du:dateUtc="2024-07-21T09:11:00Z">
        <w:r w:rsidDel="00017F0D">
          <w:delText>Aggregation</w:delText>
        </w:r>
      </w:del>
      <w:ins w:id="2690" w:author="Jason Rhee" w:date="2024-07-21T19:11:00Z" w16du:dateUtc="2024-07-21T09:11:00Z">
        <w:r w:rsidR="00017F0D">
          <w:rPr>
            <w:rFonts w:eastAsiaTheme="minorEastAsia" w:hint="eastAsia"/>
            <w:lang w:eastAsia="ko-KR"/>
          </w:rPr>
          <w:t>Composition</w:t>
        </w:r>
      </w:ins>
    </w:p>
    <w:p w14:paraId="6FE9427E" w14:textId="24B656B7" w:rsidR="00086AF2" w:rsidRDefault="00086AF2" w:rsidP="00A51240">
      <w:pPr>
        <w:spacing w:before="0"/>
      </w:pPr>
      <w:r>
        <w:rPr>
          <w:rFonts w:hint="eastAsia"/>
        </w:rPr>
        <w:t xml:space="preserve">Code: </w:t>
      </w:r>
      <w:ins w:id="2691" w:author="Jason Rhee" w:date="2024-07-21T19:17:00Z" w16du:dateUtc="2024-07-21T09:17:00Z">
        <w:r w:rsidR="00193A8C" w:rsidRPr="00742CB2">
          <w:t>UnderKeelClearanceNonNavigableAreaComposition</w:t>
        </w:r>
      </w:ins>
      <w:del w:id="2692" w:author="Jason Rhee" w:date="2024-07-21T19:17:00Z" w16du:dateUtc="2024-07-21T09:17:00Z">
        <w:r w:rsidDel="00193A8C">
          <w:delText>&lt;</w:delText>
        </w:r>
        <w:r w:rsidDel="00193A8C">
          <w:rPr>
            <w:rFonts w:hint="eastAsia"/>
          </w:rPr>
          <w:delText>S100FC:</w:delText>
        </w:r>
        <w:r w:rsidDel="00193A8C">
          <w:delText>featureBinding&gt; ~ &lt;/S100FC:featureBinding&gt;</w:delText>
        </w:r>
      </w:del>
    </w:p>
    <w:p w14:paraId="62A8C6B2" w14:textId="77777777" w:rsidR="00086AF2" w:rsidRDefault="00086AF2" w:rsidP="00A51240">
      <w:pPr>
        <w:spacing w:before="0"/>
      </w:pPr>
      <w:r>
        <w:t>Multiplicity: 0..* / 1</w:t>
      </w:r>
    </w:p>
    <w:p w14:paraId="7FDB7C4B" w14:textId="639A3D31" w:rsidR="00086AF2" w:rsidRDefault="00086AF2" w:rsidP="00A51240">
      <w:pPr>
        <w:spacing w:before="0"/>
      </w:pPr>
      <w:r>
        <w:rPr>
          <w:rFonts w:hint="eastAsia"/>
        </w:rPr>
        <w:t xml:space="preserve">Role: </w:t>
      </w:r>
      <w:r>
        <w:t>'</w:t>
      </w:r>
      <w:del w:id="2693" w:author="Jason Rhee" w:date="2024-07-21T17:25:00Z" w16du:dateUtc="2024-07-21T07:25:00Z">
        <w:r w:rsidRPr="007E5550" w:rsidDel="00377D31">
          <w:delText>consistOf</w:delText>
        </w:r>
      </w:del>
      <w:ins w:id="2694" w:author="Jason Rhee" w:date="2024-07-21T17:25:00Z" w16du:dateUtc="2024-07-21T07:25:00Z">
        <w:r w:rsidR="00377D31">
          <w:t>theComponent</w:t>
        </w:r>
      </w:ins>
      <w:r>
        <w:t xml:space="preserve"> </w:t>
      </w:r>
      <w:r w:rsidRPr="007E5550">
        <w:t xml:space="preserve">/ </w:t>
      </w:r>
      <w:del w:id="2695" w:author="Jason Rhee" w:date="2024-07-21T17:24:00Z" w16du:dateUtc="2024-07-21T07:24:00Z">
        <w:r w:rsidRPr="007E5550" w:rsidDel="00377D31">
          <w:delText>componentOf</w:delText>
        </w:r>
      </w:del>
      <w:ins w:id="2696" w:author="Jason Rhee" w:date="2024-07-21T17:24:00Z" w16du:dateUtc="2024-07-21T07:24:00Z">
        <w:r w:rsidR="00377D31">
          <w:t>theCollection</w:t>
        </w:r>
      </w:ins>
      <w:r>
        <w:t>'</w:t>
      </w:r>
    </w:p>
    <w:p w14:paraId="223C3D16" w14:textId="705BE46A" w:rsidR="00086AF2" w:rsidRDefault="00086AF2" w:rsidP="00A51240">
      <w:pPr>
        <w:spacing w:before="0"/>
      </w:pPr>
      <w:r>
        <w:t xml:space="preserve">Feature type: </w:t>
      </w:r>
      <w:r w:rsidRPr="00BD028A">
        <w:t>UnderKeelClearancePlanNonNavigable</w:t>
      </w:r>
      <w:r w:rsidR="005F7F55">
        <w:t>Area</w:t>
      </w:r>
      <w:r>
        <w:t xml:space="preserve"> / UnderKeelClearancePlan</w:t>
      </w:r>
    </w:p>
    <w:p w14:paraId="7C0047EF" w14:textId="77777777" w:rsidR="00086AF2" w:rsidRDefault="00086AF2" w:rsidP="00A51240">
      <w:pPr>
        <w:spacing w:before="0"/>
        <w:jc w:val="left"/>
      </w:pPr>
      <w:r>
        <w:t>Remarks: It must be in all feature types that they have connection. The featuretype attribute is target feature.</w:t>
      </w:r>
    </w:p>
    <w:p w14:paraId="31D49EF3" w14:textId="77777777" w:rsidR="00086AF2" w:rsidRDefault="00086AF2" w:rsidP="00A51240">
      <w:pPr>
        <w:spacing w:before="0"/>
      </w:pPr>
    </w:p>
    <w:p w14:paraId="44E2A552" w14:textId="6ABDE752" w:rsidR="00086AF2" w:rsidRDefault="00086AF2" w:rsidP="00A51240">
      <w:pPr>
        <w:spacing w:before="0"/>
      </w:pPr>
      <w:r>
        <w:t xml:space="preserve">Association(name): </w:t>
      </w:r>
      <w:ins w:id="2697" w:author="Jason Rhee" w:date="2024-07-21T19:24:00Z" w16du:dateUtc="2024-07-21T09:24:00Z">
        <w:r w:rsidR="008058D4" w:rsidRPr="008058D4">
          <w:t>UKC Almost Non Navigable Area Composition</w:t>
        </w:r>
      </w:ins>
      <w:del w:id="2698" w:author="Jason Rhee" w:date="2024-07-21T19:14:00Z" w16du:dateUtc="2024-07-21T09:14:00Z">
        <w:r w:rsidDel="009B2298">
          <w:delText>(none)</w:delText>
        </w:r>
      </w:del>
    </w:p>
    <w:p w14:paraId="45ED1AD9" w14:textId="620C76C7" w:rsidR="00086AF2" w:rsidRDefault="00086AF2" w:rsidP="00A51240">
      <w:pPr>
        <w:spacing w:before="0"/>
        <w:jc w:val="left"/>
      </w:pPr>
      <w:r>
        <w:t xml:space="preserve">Definition: </w:t>
      </w:r>
      <w:ins w:id="2699" w:author="Jason Rhee" w:date="2024-07-21T19:24:00Z" w16du:dateUtc="2024-07-21T09:24:00Z">
        <w:r w:rsidR="00843046" w:rsidRPr="00843046">
          <w:t>A feature association for the binding between Under Keel Clearance Almost Non Navigable Area and Under Keel Clearance Plan</w:t>
        </w:r>
      </w:ins>
      <w:del w:id="2700" w:author="Jason Rhee" w:date="2024-07-21T19:24:00Z" w16du:dateUtc="2024-07-21T09:24:00Z">
        <w:r w:rsidDel="00843046">
          <w:delText>Association between ‘UnderKeelClearanceAlmostNonNavigableArea’ class and ‘UnderKeelClearancePlan’ class</w:delText>
        </w:r>
      </w:del>
    </w:p>
    <w:p w14:paraId="342BCB6D" w14:textId="4B406272" w:rsidR="00086AF2" w:rsidRDefault="00086AF2" w:rsidP="00A51240">
      <w:pPr>
        <w:spacing w:before="0"/>
      </w:pPr>
      <w:r>
        <w:t xml:space="preserve">Role type: </w:t>
      </w:r>
      <w:del w:id="2701" w:author="Jason Rhee" w:date="2024-07-21T19:12:00Z" w16du:dateUtc="2024-07-21T09:12:00Z">
        <w:r w:rsidDel="00017F0D">
          <w:delText>Aggregation</w:delText>
        </w:r>
      </w:del>
      <w:ins w:id="2702" w:author="Jason Rhee" w:date="2024-07-21T19:12:00Z" w16du:dateUtc="2024-07-21T09:12:00Z">
        <w:r w:rsidR="00017F0D">
          <w:t>Composition</w:t>
        </w:r>
      </w:ins>
    </w:p>
    <w:p w14:paraId="0F27F136" w14:textId="75198869" w:rsidR="00086AF2" w:rsidRDefault="00086AF2" w:rsidP="00A51240">
      <w:pPr>
        <w:spacing w:before="0"/>
      </w:pPr>
      <w:r>
        <w:rPr>
          <w:rFonts w:hint="eastAsia"/>
        </w:rPr>
        <w:t xml:space="preserve">Code: </w:t>
      </w:r>
      <w:ins w:id="2703" w:author="Jason Rhee" w:date="2024-07-21T19:22:00Z" w16du:dateUtc="2024-07-21T09:22:00Z">
        <w:r w:rsidR="00423014" w:rsidRPr="009B2298">
          <w:t>UnderKeelClearanceAlmostNonNavigableAreaComposition</w:t>
        </w:r>
      </w:ins>
      <w:del w:id="2704" w:author="Jason Rhee" w:date="2024-07-21T19:22:00Z" w16du:dateUtc="2024-07-21T09:22:00Z">
        <w:r w:rsidDel="00423014">
          <w:delText>&lt;</w:delText>
        </w:r>
        <w:r w:rsidDel="00423014">
          <w:rPr>
            <w:rFonts w:hint="eastAsia"/>
          </w:rPr>
          <w:delText>S100FC:</w:delText>
        </w:r>
        <w:r w:rsidDel="00423014">
          <w:delText>featureBinding&gt; ~ &lt;/S100FC:featureBinding&gt;</w:delText>
        </w:r>
      </w:del>
    </w:p>
    <w:p w14:paraId="0A5D6B94" w14:textId="77777777" w:rsidR="00086AF2" w:rsidRDefault="00086AF2" w:rsidP="00A51240">
      <w:pPr>
        <w:spacing w:before="0"/>
      </w:pPr>
      <w:r>
        <w:t>Multiplicity: 0..* / 1</w:t>
      </w:r>
    </w:p>
    <w:p w14:paraId="3CF4C0C4" w14:textId="0E7BBFED" w:rsidR="00086AF2" w:rsidRDefault="00086AF2" w:rsidP="00A51240">
      <w:pPr>
        <w:spacing w:before="0"/>
      </w:pPr>
      <w:r>
        <w:rPr>
          <w:rFonts w:hint="eastAsia"/>
        </w:rPr>
        <w:t xml:space="preserve">Role: </w:t>
      </w:r>
      <w:r>
        <w:t>'</w:t>
      </w:r>
      <w:del w:id="2705" w:author="Jason Rhee" w:date="2024-07-21T17:25:00Z" w16du:dateUtc="2024-07-21T07:25:00Z">
        <w:r w:rsidRPr="00186EE1" w:rsidDel="00377D31">
          <w:delText>consistOf</w:delText>
        </w:r>
      </w:del>
      <w:ins w:id="2706" w:author="Jason Rhee" w:date="2024-07-21T17:25:00Z" w16du:dateUtc="2024-07-21T07:25:00Z">
        <w:r w:rsidR="00377D31">
          <w:t>theComponent</w:t>
        </w:r>
      </w:ins>
      <w:r>
        <w:t xml:space="preserve"> / </w:t>
      </w:r>
      <w:del w:id="2707" w:author="Jason Rhee" w:date="2024-07-21T17:24:00Z" w16du:dateUtc="2024-07-21T07:24:00Z">
        <w:r w:rsidRPr="00186EE1" w:rsidDel="00377D31">
          <w:delText>componentOf</w:delText>
        </w:r>
      </w:del>
      <w:ins w:id="2708" w:author="Jason Rhee" w:date="2024-07-21T17:24:00Z" w16du:dateUtc="2024-07-21T07:24:00Z">
        <w:r w:rsidR="00377D31">
          <w:t>theCollection</w:t>
        </w:r>
      </w:ins>
      <w:r>
        <w:t>'</w:t>
      </w:r>
    </w:p>
    <w:p w14:paraId="1493FB4B" w14:textId="77777777" w:rsidR="00086AF2" w:rsidRDefault="00086AF2" w:rsidP="00A51240">
      <w:pPr>
        <w:spacing w:before="0"/>
      </w:pPr>
      <w:r>
        <w:lastRenderedPageBreak/>
        <w:t>Feature type: UnderKeelClearanceAlmostNonNavigableArea / UnderKeelClearancePlan</w:t>
      </w:r>
    </w:p>
    <w:p w14:paraId="0C1C28CB" w14:textId="77777777" w:rsidR="00086AF2" w:rsidRDefault="00086AF2" w:rsidP="00A51240">
      <w:pPr>
        <w:spacing w:before="0"/>
        <w:jc w:val="left"/>
      </w:pPr>
      <w:r>
        <w:t>Remarks: It must be in all feature types that they have connection. The featuretype attribute is target feature.</w:t>
      </w:r>
    </w:p>
    <w:p w14:paraId="2F559E3B" w14:textId="77777777" w:rsidR="00086AF2" w:rsidRPr="00201735" w:rsidRDefault="00086AF2" w:rsidP="00A51240">
      <w:pPr>
        <w:spacing w:before="0"/>
      </w:pPr>
    </w:p>
    <w:p w14:paraId="02A416E7" w14:textId="62796A9A" w:rsidR="00086AF2" w:rsidRDefault="00086AF2" w:rsidP="00A51240">
      <w:pPr>
        <w:spacing w:before="0"/>
      </w:pPr>
      <w:r>
        <w:t xml:space="preserve">Association(name): </w:t>
      </w:r>
      <w:ins w:id="2709" w:author="Jason Rhee" w:date="2024-07-21T19:23:00Z">
        <w:r w:rsidR="008058D4" w:rsidRPr="008058D4">
          <w:t>UKC Control Point Composition</w:t>
        </w:r>
      </w:ins>
      <w:del w:id="2710" w:author="Jason Rhee" w:date="2024-07-21T19:15:00Z" w16du:dateUtc="2024-07-21T09:15:00Z">
        <w:r w:rsidDel="005D766A">
          <w:delText>(none)</w:delText>
        </w:r>
      </w:del>
    </w:p>
    <w:p w14:paraId="6C0F4ABF" w14:textId="4B7C9C5D" w:rsidR="00086AF2" w:rsidRDefault="00086AF2" w:rsidP="00A51240">
      <w:pPr>
        <w:spacing w:before="0"/>
        <w:jc w:val="left"/>
      </w:pPr>
      <w:r>
        <w:t xml:space="preserve">Definition: </w:t>
      </w:r>
      <w:ins w:id="2711" w:author="Jason Rhee" w:date="2024-07-21T19:25:00Z" w16du:dateUtc="2024-07-21T09:25:00Z">
        <w:r w:rsidR="00843046" w:rsidRPr="00843046">
          <w:t>A feature association for the binding between Under Keel Clearance Control Point and Under Keel Clearance Plan</w:t>
        </w:r>
      </w:ins>
      <w:del w:id="2712" w:author="Jason Rhee" w:date="2024-07-21T19:25:00Z" w16du:dateUtc="2024-07-21T09:25:00Z">
        <w:r w:rsidDel="00843046">
          <w:delText>Association between ‘UnderKeelClearanceControlPoint’ class and ‘UnderKeelClearancePlan’ class</w:delText>
        </w:r>
      </w:del>
    </w:p>
    <w:p w14:paraId="21B36F63" w14:textId="030C58AA" w:rsidR="00086AF2" w:rsidRDefault="00086AF2" w:rsidP="00A51240">
      <w:pPr>
        <w:spacing w:before="0"/>
      </w:pPr>
      <w:r>
        <w:t xml:space="preserve">Role type: </w:t>
      </w:r>
      <w:del w:id="2713" w:author="Jason Rhee" w:date="2024-07-21T19:12:00Z" w16du:dateUtc="2024-07-21T09:12:00Z">
        <w:r w:rsidDel="00017F0D">
          <w:delText>Aggregation</w:delText>
        </w:r>
      </w:del>
      <w:ins w:id="2714" w:author="Jason Rhee" w:date="2024-07-21T19:12:00Z" w16du:dateUtc="2024-07-21T09:12:00Z">
        <w:r w:rsidR="00017F0D">
          <w:t>Composition</w:t>
        </w:r>
      </w:ins>
    </w:p>
    <w:p w14:paraId="7BC4E607" w14:textId="03B24D3B" w:rsidR="00086AF2" w:rsidRDefault="00086AF2" w:rsidP="00A51240">
      <w:pPr>
        <w:spacing w:before="0"/>
      </w:pPr>
      <w:r>
        <w:rPr>
          <w:rFonts w:hint="eastAsia"/>
        </w:rPr>
        <w:t xml:space="preserve">Code: </w:t>
      </w:r>
      <w:ins w:id="2715" w:author="Jason Rhee" w:date="2024-07-21T19:23:00Z" w16du:dateUtc="2024-07-21T09:23:00Z">
        <w:r w:rsidR="00423014" w:rsidRPr="005D766A">
          <w:t>UnderKeelClearanceControlPointComposition</w:t>
        </w:r>
      </w:ins>
      <w:del w:id="2716" w:author="Jason Rhee" w:date="2024-07-21T19:23:00Z" w16du:dateUtc="2024-07-21T09:23:00Z">
        <w:r w:rsidDel="00423014">
          <w:delText>&lt;</w:delText>
        </w:r>
        <w:r w:rsidDel="00423014">
          <w:rPr>
            <w:rFonts w:hint="eastAsia"/>
          </w:rPr>
          <w:delText>S100FC:</w:delText>
        </w:r>
        <w:r w:rsidDel="00423014">
          <w:delText>featureBinding&gt; ~ &lt;/S100FC:featureBinding&gt;</w:delText>
        </w:r>
      </w:del>
    </w:p>
    <w:p w14:paraId="4BB99C2B" w14:textId="65A2BD71" w:rsidR="00086AF2" w:rsidRDefault="00086AF2" w:rsidP="00A51240">
      <w:pPr>
        <w:spacing w:before="0"/>
      </w:pPr>
      <w:r>
        <w:t xml:space="preserve">Multiplicity: </w:t>
      </w:r>
      <w:r w:rsidR="00E77020">
        <w:t>1</w:t>
      </w:r>
      <w:r>
        <w:t>..* / 1</w:t>
      </w:r>
    </w:p>
    <w:p w14:paraId="2AA900C1" w14:textId="5BF96467" w:rsidR="00086AF2" w:rsidRDefault="00086AF2" w:rsidP="00A51240">
      <w:pPr>
        <w:spacing w:before="0"/>
      </w:pPr>
      <w:r>
        <w:rPr>
          <w:rFonts w:hint="eastAsia"/>
        </w:rPr>
        <w:t xml:space="preserve">Role: </w:t>
      </w:r>
      <w:r>
        <w:t>'</w:t>
      </w:r>
      <w:del w:id="2717" w:author="Jason Rhee" w:date="2024-07-21T17:25:00Z" w16du:dateUtc="2024-07-21T07:25:00Z">
        <w:r w:rsidRPr="007E5550" w:rsidDel="00377D31">
          <w:delText>consistOf</w:delText>
        </w:r>
      </w:del>
      <w:ins w:id="2718" w:author="Jason Rhee" w:date="2024-07-21T17:25:00Z" w16du:dateUtc="2024-07-21T07:25:00Z">
        <w:r w:rsidR="00377D31">
          <w:t>theComponent</w:t>
        </w:r>
      </w:ins>
      <w:r>
        <w:t xml:space="preserve"> </w:t>
      </w:r>
      <w:r w:rsidRPr="007E5550">
        <w:t xml:space="preserve">/ </w:t>
      </w:r>
      <w:del w:id="2719" w:author="Jason Rhee" w:date="2024-07-21T17:24:00Z" w16du:dateUtc="2024-07-21T07:24:00Z">
        <w:r w:rsidRPr="007E5550" w:rsidDel="00377D31">
          <w:delText>componentOf</w:delText>
        </w:r>
      </w:del>
      <w:ins w:id="2720" w:author="Jason Rhee" w:date="2024-07-21T17:24:00Z" w16du:dateUtc="2024-07-21T07:24:00Z">
        <w:r w:rsidR="00377D31">
          <w:t>theCollection</w:t>
        </w:r>
      </w:ins>
      <w:r>
        <w:t>'</w:t>
      </w:r>
    </w:p>
    <w:p w14:paraId="308EAB81" w14:textId="77777777" w:rsidR="00086AF2" w:rsidRDefault="00086AF2" w:rsidP="00A51240">
      <w:pPr>
        <w:spacing w:before="0"/>
      </w:pPr>
      <w:r>
        <w:t>Feature type: UnderKeelClearanceControlPoint / UnderKeelClearancePlan</w:t>
      </w:r>
    </w:p>
    <w:p w14:paraId="6C5640F6" w14:textId="77777777" w:rsidR="00086AF2" w:rsidRDefault="00086AF2" w:rsidP="00A51240">
      <w:pPr>
        <w:spacing w:before="0"/>
        <w:jc w:val="left"/>
      </w:pPr>
      <w:r>
        <w:t>Remarks: It must be in all feature types that they have connection. The featuretype attribute is target feature.</w:t>
      </w:r>
    </w:p>
    <w:p w14:paraId="44071A0C" w14:textId="77777777" w:rsidR="00086AF2" w:rsidRPr="00086AF2" w:rsidRDefault="00086AF2" w:rsidP="0004420E"/>
    <w:p w14:paraId="5F7F21CA" w14:textId="6A34E81A" w:rsidR="003E0B96" w:rsidRDefault="003E0B96" w:rsidP="00716349">
      <w:pPr>
        <w:pStyle w:val="Annex-Heading3"/>
        <w:rPr>
          <w:rFonts w:ascii="Times New Roman" w:hAnsi="Times New Roman"/>
          <w:szCs w:val="24"/>
        </w:rPr>
      </w:pPr>
      <w:del w:id="2721" w:author="Jason Rhee" w:date="2024-07-21T19:29:00Z" w16du:dateUtc="2024-07-21T09:29:00Z">
        <w:r w:rsidDel="009749D2">
          <w:delText>Component of</w:delText>
        </w:r>
      </w:del>
      <w:bookmarkEnd w:id="2664"/>
      <w:bookmarkEnd w:id="2665"/>
      <w:ins w:id="2722" w:author="Jason Rhee" w:date="2024-07-21T19:29:00Z" w16du:dateUtc="2024-07-21T09:29:00Z">
        <w:r w:rsidR="009749D2">
          <w:rPr>
            <w:rFonts w:eastAsiaTheme="minorEastAsia" w:hint="eastAsia"/>
            <w:lang w:eastAsia="ko-KR"/>
          </w:rPr>
          <w:t>The Collection</w:t>
        </w:r>
      </w:ins>
    </w:p>
    <w:p w14:paraId="2B401DA6" w14:textId="48CFC797" w:rsidR="006E3A8C" w:rsidRPr="009749D2" w:rsidRDefault="003E0B96" w:rsidP="00A51240">
      <w:pPr>
        <w:spacing w:before="0"/>
        <w:rPr>
          <w:rFonts w:eastAsiaTheme="minorEastAsia"/>
          <w:lang w:eastAsia="ko-KR"/>
          <w:rPrChange w:id="2723" w:author="Jason Rhee" w:date="2024-07-21T19:29:00Z" w16du:dateUtc="2024-07-21T09:29:00Z">
            <w:rPr/>
          </w:rPrChange>
        </w:rPr>
      </w:pPr>
      <w:r>
        <w:t xml:space="preserve">Name: </w:t>
      </w:r>
      <w:del w:id="2724" w:author="Jason Rhee" w:date="2024-07-21T19:29:00Z" w16du:dateUtc="2024-07-21T09:29:00Z">
        <w:r w:rsidDel="009749D2">
          <w:delText>Component of</w:delText>
        </w:r>
      </w:del>
      <w:ins w:id="2725" w:author="Jason Rhee" w:date="2024-07-21T19:29:00Z" w16du:dateUtc="2024-07-21T09:29:00Z">
        <w:r w:rsidR="009749D2">
          <w:t>of the</w:t>
        </w:r>
        <w:r w:rsidR="009749D2">
          <w:rPr>
            <w:rFonts w:eastAsiaTheme="minorEastAsia" w:hint="eastAsia"/>
            <w:lang w:eastAsia="ko-KR"/>
          </w:rPr>
          <w:t xml:space="preserve"> Collection</w:t>
        </w:r>
      </w:ins>
    </w:p>
    <w:p w14:paraId="55BE25EC" w14:textId="77777777" w:rsidR="006E3A8C" w:rsidRDefault="003E0B96" w:rsidP="00A51240">
      <w:pPr>
        <w:spacing w:before="0"/>
      </w:pPr>
      <w:r>
        <w:t>Definition: A pointer to the aggregate in a whole-part relationship.</w:t>
      </w:r>
    </w:p>
    <w:p w14:paraId="7AC1A68C" w14:textId="48723CDC" w:rsidR="006E3A8C" w:rsidRDefault="003E0B96" w:rsidP="00A51240">
      <w:pPr>
        <w:spacing w:before="0"/>
      </w:pPr>
      <w:r>
        <w:t>Code: '</w:t>
      </w:r>
      <w:del w:id="2726" w:author="Jason Rhee" w:date="2024-07-21T17:24:00Z" w16du:dateUtc="2024-07-21T07:24:00Z">
        <w:r w:rsidDel="00377D31">
          <w:rPr>
            <w:rFonts w:ascii="Courier New" w:hAnsi="Courier New" w:cs="Courier New"/>
          </w:rPr>
          <w:delText>componentOf</w:delText>
        </w:r>
      </w:del>
      <w:ins w:id="2727" w:author="Jason Rhee" w:date="2024-07-21T17:24:00Z" w16du:dateUtc="2024-07-21T07:24:00Z">
        <w:r w:rsidR="00377D31">
          <w:rPr>
            <w:rFonts w:ascii="Courier New" w:hAnsi="Courier New" w:cs="Courier New"/>
          </w:rPr>
          <w:t>theCollection</w:t>
        </w:r>
      </w:ins>
      <w:r>
        <w:t>'</w:t>
      </w:r>
    </w:p>
    <w:p w14:paraId="721F4490" w14:textId="729B2116" w:rsidR="006E3A8C" w:rsidDel="005D6CAB" w:rsidRDefault="003E0B96" w:rsidP="00A51240">
      <w:pPr>
        <w:spacing w:before="0"/>
        <w:rPr>
          <w:del w:id="2728" w:author="Jason Rhee" w:date="2024-07-21T19:30:00Z" w16du:dateUtc="2024-07-21T09:30:00Z"/>
        </w:rPr>
      </w:pPr>
      <w:del w:id="2729" w:author="Jason Rhee" w:date="2024-07-21T19:30:00Z" w16du:dateUtc="2024-07-21T09:30:00Z">
        <w:r w:rsidDel="005D6CAB">
          <w:delText xml:space="preserve">Remarks: </w:delText>
        </w:r>
        <w:r w:rsidRPr="00C92FE4" w:rsidDel="005D6CAB">
          <w:delText>Definition may need to be discussed with S-101 team and GI registry manager</w:delText>
        </w:r>
      </w:del>
    </w:p>
    <w:p w14:paraId="34964452" w14:textId="77777777" w:rsidR="003E0B96" w:rsidRDefault="003E0B96" w:rsidP="00A51240">
      <w:pPr>
        <w:spacing w:before="0"/>
      </w:pPr>
      <w:r>
        <w:t>Aliases: (none)</w:t>
      </w:r>
    </w:p>
    <w:p w14:paraId="03C7C8F2" w14:textId="77777777" w:rsidR="006E3A8C" w:rsidRDefault="006E3A8C" w:rsidP="00A51240">
      <w:pPr>
        <w:spacing w:before="0"/>
      </w:pPr>
    </w:p>
    <w:p w14:paraId="2274A683" w14:textId="686268ED" w:rsidR="003E0B96" w:rsidRDefault="003E0B96" w:rsidP="00716349">
      <w:pPr>
        <w:pStyle w:val="Annex-Heading3"/>
        <w:rPr>
          <w:rFonts w:ascii="Times New Roman" w:hAnsi="Times New Roman"/>
          <w:szCs w:val="24"/>
        </w:rPr>
      </w:pPr>
      <w:bookmarkStart w:id="2730" w:name="idmarkerx16777217x167040"/>
      <w:bookmarkStart w:id="2731" w:name="_Toc527705893"/>
      <w:bookmarkStart w:id="2732" w:name="_Toc528589781"/>
      <w:bookmarkEnd w:id="2730"/>
      <w:del w:id="2733" w:author="Jason Rhee" w:date="2024-07-21T19:30:00Z" w16du:dateUtc="2024-07-21T09:30:00Z">
        <w:r w:rsidDel="005D6CAB">
          <w:delText>Consists of</w:delText>
        </w:r>
      </w:del>
      <w:bookmarkEnd w:id="2731"/>
      <w:bookmarkEnd w:id="2732"/>
      <w:ins w:id="2734" w:author="Jason Rhee" w:date="2024-07-21T19:30:00Z" w16du:dateUtc="2024-07-21T09:30:00Z">
        <w:r w:rsidR="005D6CAB">
          <w:rPr>
            <w:rFonts w:eastAsiaTheme="minorEastAsia" w:hint="eastAsia"/>
            <w:lang w:eastAsia="ko-KR"/>
          </w:rPr>
          <w:t>The Component</w:t>
        </w:r>
      </w:ins>
    </w:p>
    <w:p w14:paraId="7024A4B6" w14:textId="72953A4B" w:rsidR="006E3A8C" w:rsidRPr="005D6CAB" w:rsidRDefault="003E0B96" w:rsidP="00A51240">
      <w:pPr>
        <w:spacing w:before="0"/>
        <w:rPr>
          <w:rFonts w:eastAsiaTheme="minorEastAsia"/>
          <w:lang w:eastAsia="ko-KR"/>
          <w:rPrChange w:id="2735" w:author="Jason Rhee" w:date="2024-07-21T19:30:00Z" w16du:dateUtc="2024-07-21T09:30:00Z">
            <w:rPr/>
          </w:rPrChange>
        </w:rPr>
      </w:pPr>
      <w:r>
        <w:t xml:space="preserve">Name: </w:t>
      </w:r>
      <w:del w:id="2736" w:author="Jason Rhee" w:date="2024-07-21T19:30:00Z" w16du:dateUtc="2024-07-21T09:30:00Z">
        <w:r w:rsidDel="005D6CAB">
          <w:delText>Consists of</w:delText>
        </w:r>
      </w:del>
      <w:ins w:id="2737" w:author="Jason Rhee" w:date="2024-07-21T19:30:00Z" w16du:dateUtc="2024-07-21T09:30:00Z">
        <w:r w:rsidR="005D6CAB">
          <w:rPr>
            <w:rFonts w:eastAsiaTheme="minorEastAsia" w:hint="eastAsia"/>
            <w:lang w:eastAsia="ko-KR"/>
          </w:rPr>
          <w:t>The Component</w:t>
        </w:r>
      </w:ins>
    </w:p>
    <w:p w14:paraId="48CFD201" w14:textId="77777777" w:rsidR="006E3A8C" w:rsidRDefault="003E0B96" w:rsidP="00A51240">
      <w:pPr>
        <w:spacing w:before="0"/>
      </w:pPr>
      <w:r>
        <w:t>Definition: A pointer to a part in a whole-part relationship</w:t>
      </w:r>
    </w:p>
    <w:p w14:paraId="67B83BD0" w14:textId="58DFA3E3" w:rsidR="006E3A8C" w:rsidRDefault="003E0B96" w:rsidP="00A51240">
      <w:pPr>
        <w:spacing w:before="0"/>
      </w:pPr>
      <w:r>
        <w:t>Code: '</w:t>
      </w:r>
      <w:del w:id="2738" w:author="Jason Rhee" w:date="2024-07-21T17:26:00Z" w16du:dateUtc="2024-07-21T07:26:00Z">
        <w:r w:rsidDel="00377D31">
          <w:rPr>
            <w:rFonts w:ascii="Courier New" w:hAnsi="Courier New" w:cs="Courier New"/>
          </w:rPr>
          <w:delText>consistsOf</w:delText>
        </w:r>
      </w:del>
      <w:ins w:id="2739" w:author="Jason Rhee" w:date="2024-07-21T17:26:00Z" w16du:dateUtc="2024-07-21T07:26:00Z">
        <w:r w:rsidR="00377D31">
          <w:rPr>
            <w:rFonts w:ascii="Courier New" w:hAnsi="Courier New" w:cs="Courier New"/>
          </w:rPr>
          <w:t>theComponent</w:t>
        </w:r>
      </w:ins>
      <w:r>
        <w:t>'</w:t>
      </w:r>
    </w:p>
    <w:p w14:paraId="21DB9765" w14:textId="41ED8B15" w:rsidR="006E3A8C" w:rsidDel="00457AE4" w:rsidRDefault="003E0B96" w:rsidP="00A51240">
      <w:pPr>
        <w:spacing w:before="0"/>
        <w:rPr>
          <w:del w:id="2740" w:author="Jason Rhee" w:date="2024-07-21T19:31:00Z" w16du:dateUtc="2024-07-21T09:31:00Z"/>
        </w:rPr>
      </w:pPr>
      <w:del w:id="2741" w:author="Jason Rhee" w:date="2024-07-21T19:31:00Z" w16du:dateUtc="2024-07-21T09:31:00Z">
        <w:r w:rsidDel="00457AE4">
          <w:delText>Remarks</w:delText>
        </w:r>
        <w:r w:rsidRPr="00C92FE4" w:rsidDel="00457AE4">
          <w:delText>: Definition may need to be discussed with S-101 team and GI registry manager</w:delText>
        </w:r>
      </w:del>
    </w:p>
    <w:p w14:paraId="004BC8B3" w14:textId="77777777" w:rsidR="003E0B96" w:rsidRDefault="003E0B96" w:rsidP="00A51240">
      <w:pPr>
        <w:spacing w:before="0"/>
      </w:pPr>
      <w:r>
        <w:t>Aliases: (none)</w:t>
      </w:r>
    </w:p>
    <w:p w14:paraId="765F27AE" w14:textId="73FD1E7F" w:rsidR="003E0B96" w:rsidRDefault="003E0B96" w:rsidP="00B3435A">
      <w:pPr>
        <w:pStyle w:val="Annexheader-level2"/>
        <w:rPr>
          <w:rFonts w:ascii="Times New Roman" w:hAnsi="Times New Roman"/>
          <w:szCs w:val="24"/>
        </w:rPr>
      </w:pPr>
      <w:r>
        <w:br w:type="page"/>
      </w:r>
      <w:bookmarkStart w:id="2742" w:name="idmarkerx16777217x168592"/>
      <w:bookmarkStart w:id="2743" w:name="idmarkerx16777217x170959"/>
      <w:bookmarkStart w:id="2744" w:name="idmarkerx16777217x171296"/>
      <w:bookmarkStart w:id="2745" w:name="idmarkerx16777217x194551"/>
      <w:bookmarkStart w:id="2746" w:name="_Toc527705894"/>
      <w:bookmarkStart w:id="2747" w:name="_Toc528589782"/>
      <w:bookmarkStart w:id="2748" w:name="_Toc516376"/>
      <w:bookmarkStart w:id="2749" w:name="_Toc127463892"/>
      <w:bookmarkStart w:id="2750" w:name="_Toc128125518"/>
      <w:bookmarkStart w:id="2751" w:name="_Toc141176300"/>
      <w:bookmarkStart w:id="2752" w:name="_Toc141176465"/>
      <w:bookmarkStart w:id="2753" w:name="_Toc141177097"/>
      <w:bookmarkStart w:id="2754" w:name="_Toc150177971"/>
      <w:bookmarkEnd w:id="2742"/>
      <w:bookmarkEnd w:id="2743"/>
      <w:bookmarkEnd w:id="2744"/>
      <w:bookmarkEnd w:id="2745"/>
      <w:r>
        <w:lastRenderedPageBreak/>
        <w:t>Feature Types</w:t>
      </w:r>
      <w:bookmarkEnd w:id="2746"/>
      <w:bookmarkEnd w:id="2747"/>
      <w:bookmarkEnd w:id="2748"/>
      <w:bookmarkEnd w:id="2749"/>
      <w:bookmarkEnd w:id="2750"/>
      <w:bookmarkEnd w:id="2751"/>
      <w:bookmarkEnd w:id="2752"/>
      <w:bookmarkEnd w:id="2753"/>
      <w:bookmarkEnd w:id="2754"/>
    </w:p>
    <w:p w14:paraId="3B82484E" w14:textId="248190AC" w:rsidR="003E0B96" w:rsidRDefault="003E0B96" w:rsidP="008524C7">
      <w:pPr>
        <w:pStyle w:val="Annex-Heading3"/>
        <w:rPr>
          <w:rFonts w:ascii="Times New Roman" w:hAnsi="Times New Roman"/>
          <w:szCs w:val="24"/>
        </w:rPr>
      </w:pPr>
      <w:bookmarkStart w:id="2755" w:name="idmarkerx16777217x194572"/>
      <w:bookmarkStart w:id="2756" w:name="_Toc527705895"/>
      <w:bookmarkStart w:id="2757" w:name="_Toc528589783"/>
      <w:bookmarkEnd w:id="2755"/>
      <w:r>
        <w:t>UnderKeelClearancePlan</w:t>
      </w:r>
      <w:bookmarkEnd w:id="2756"/>
      <w:bookmarkEnd w:id="2757"/>
    </w:p>
    <w:p w14:paraId="101CB793" w14:textId="39BF642E" w:rsidR="006916E5" w:rsidRDefault="003E0B96" w:rsidP="00A51240">
      <w:pPr>
        <w:spacing w:before="0"/>
      </w:pPr>
      <w:r>
        <w:t>Name: Under</w:t>
      </w:r>
      <w:ins w:id="2758" w:author="Jason Rhee" w:date="2024-07-21T19:35:00Z" w16du:dateUtc="2024-07-21T09:35:00Z">
        <w:r w:rsidR="003E41C3">
          <w:rPr>
            <w:rFonts w:eastAsiaTheme="minorEastAsia" w:hint="eastAsia"/>
            <w:lang w:eastAsia="ko-KR"/>
          </w:rPr>
          <w:t xml:space="preserve"> </w:t>
        </w:r>
      </w:ins>
      <w:r>
        <w:t>Keel</w:t>
      </w:r>
      <w:ins w:id="2759" w:author="Jason Rhee" w:date="2024-07-21T19:35:00Z" w16du:dateUtc="2024-07-21T09:35:00Z">
        <w:r w:rsidR="003E41C3">
          <w:rPr>
            <w:rFonts w:eastAsiaTheme="minorEastAsia" w:hint="eastAsia"/>
            <w:lang w:eastAsia="ko-KR"/>
          </w:rPr>
          <w:t xml:space="preserve"> </w:t>
        </w:r>
      </w:ins>
      <w:r>
        <w:t>Clearance</w:t>
      </w:r>
      <w:ins w:id="2760" w:author="Jason Rhee" w:date="2024-07-21T19:36:00Z" w16du:dateUtc="2024-07-21T09:36:00Z">
        <w:r w:rsidR="003E41C3">
          <w:rPr>
            <w:rFonts w:eastAsiaTheme="minorEastAsia" w:hint="eastAsia"/>
            <w:lang w:eastAsia="ko-KR"/>
          </w:rPr>
          <w:t xml:space="preserve"> </w:t>
        </w:r>
      </w:ins>
      <w:r>
        <w:t>Plan</w:t>
      </w:r>
    </w:p>
    <w:p w14:paraId="38BB30B5" w14:textId="39AC5A59" w:rsidR="00E35A62" w:rsidRDefault="003E0B96" w:rsidP="00A51240">
      <w:pPr>
        <w:spacing w:before="0"/>
      </w:pPr>
      <w:r>
        <w:t xml:space="preserve">Abstract type: </w:t>
      </w:r>
      <w:del w:id="2761" w:author="Jason Rhee" w:date="2024-07-09T12:11:00Z" w16du:dateUtc="2024-07-09T02:11:00Z">
        <w:r w:rsidDel="00911B7E">
          <w:delText>true</w:delText>
        </w:r>
      </w:del>
      <w:ins w:id="2762" w:author="Jason Rhee" w:date="2024-07-09T12:11:00Z" w16du:dateUtc="2024-07-09T02:11:00Z">
        <w:r w:rsidR="00911B7E">
          <w:t>false</w:t>
        </w:r>
      </w:ins>
    </w:p>
    <w:p w14:paraId="00487356" w14:textId="5FBA902B" w:rsidR="00E35A62" w:rsidRDefault="003E0B96" w:rsidP="00A51240">
      <w:pPr>
        <w:spacing w:before="0"/>
      </w:pPr>
      <w:r>
        <w:t xml:space="preserve">Definition: </w:t>
      </w:r>
      <w:ins w:id="2763" w:author="Jason Rhee" w:date="2024-07-09T12:13:00Z" w16du:dateUtc="2024-07-09T02:13:00Z">
        <w:r w:rsidR="00925631" w:rsidRPr="00B17EB2">
          <w:rPr>
            <w:rFonts w:cs="Arial"/>
            <w:szCs w:val="20"/>
            <w:lang w:val="en-US" w:eastAsia="fi-FI"/>
          </w:rPr>
          <w:t xml:space="preserve">A UKC plan calculated for a particular </w:t>
        </w:r>
      </w:ins>
      <w:ins w:id="2764" w:author="Jason Rhee" w:date="2024-07-21T21:41:00Z" w16du:dateUtc="2024-07-21T11:41:00Z">
        <w:r w:rsidR="00EF6688">
          <w:rPr>
            <w:rFonts w:eastAsiaTheme="minorEastAsia" w:cs="Arial" w:hint="eastAsia"/>
            <w:szCs w:val="20"/>
            <w:lang w:val="en-US" w:eastAsia="ko-KR"/>
          </w:rPr>
          <w:t>vessel,</w:t>
        </w:r>
      </w:ins>
      <w:ins w:id="2765" w:author="Jason Rhee" w:date="2024-07-09T12:13:00Z" w16du:dateUtc="2024-07-09T02:13:00Z">
        <w:r w:rsidR="00925631" w:rsidRPr="00B17EB2">
          <w:rPr>
            <w:rFonts w:cs="Arial"/>
            <w:szCs w:val="20"/>
            <w:lang w:val="en-US" w:eastAsia="fi-FI"/>
          </w:rPr>
          <w:t xml:space="preserve"> </w:t>
        </w:r>
      </w:ins>
      <w:ins w:id="2766" w:author="Jason Rhee" w:date="2024-07-21T21:41:00Z" w16du:dateUtc="2024-07-21T11:41:00Z">
        <w:r w:rsidR="00EF6688">
          <w:rPr>
            <w:rFonts w:eastAsiaTheme="minorEastAsia" w:cs="Arial" w:hint="eastAsia"/>
            <w:szCs w:val="20"/>
            <w:lang w:val="en-US" w:eastAsia="ko-KR"/>
          </w:rPr>
          <w:t>for</w:t>
        </w:r>
      </w:ins>
      <w:ins w:id="2767" w:author="Jason Rhee" w:date="2024-07-09T12:13:00Z" w16du:dateUtc="2024-07-09T02:13:00Z">
        <w:r w:rsidR="00925631" w:rsidRPr="00B17EB2">
          <w:rPr>
            <w:rFonts w:cs="Arial"/>
            <w:szCs w:val="20"/>
            <w:lang w:val="en-US" w:eastAsia="fi-FI"/>
          </w:rPr>
          <w:t xml:space="preserve"> a particular passage</w:t>
        </w:r>
      </w:ins>
      <w:del w:id="2768" w:author="Jason Rhee" w:date="2024-07-09T12:13:00Z" w16du:dateUtc="2024-07-09T02:13:00Z">
        <w:r w:rsidRPr="009D790C" w:rsidDel="00925631">
          <w:delText>This feature is MetaFeature of UKCM information</w:delText>
        </w:r>
      </w:del>
    </w:p>
    <w:p w14:paraId="767D6D13" w14:textId="7B796879" w:rsidR="00E35A62" w:rsidRDefault="003E0B96" w:rsidP="00A51240">
      <w:pPr>
        <w:spacing w:before="0"/>
      </w:pPr>
      <w:r>
        <w:t xml:space="preserve">Code: </w:t>
      </w:r>
      <w:del w:id="2769" w:author="Jason Rhee" w:date="2024-07-09T12:12:00Z" w16du:dateUtc="2024-07-09T02:12:00Z">
        <w:r w:rsidDel="00BB2F7B">
          <w:delText>'</w:delText>
        </w:r>
        <w:r w:rsidDel="00BB2F7B">
          <w:rPr>
            <w:rFonts w:ascii="Courier New" w:hAnsi="Courier New" w:cs="Courier New"/>
          </w:rPr>
          <w:delText>UKCP</w:delText>
        </w:r>
        <w:r w:rsidDel="00BB2F7B">
          <w:delText>'</w:delText>
        </w:r>
      </w:del>
      <w:ins w:id="2770" w:author="Jason Rhee" w:date="2024-07-09T12:12:00Z" w16du:dateUtc="2024-07-09T02:12:00Z">
        <w:r w:rsidR="00BB2F7B">
          <w:t>'</w:t>
        </w:r>
        <w:r w:rsidR="00BB2F7B">
          <w:rPr>
            <w:rFonts w:ascii="Courier New" w:hAnsi="Courier New" w:cs="Courier New"/>
          </w:rPr>
          <w:t>UnderKeelClearancePlan</w:t>
        </w:r>
        <w:r w:rsidR="00BB2F7B">
          <w:t>'</w:t>
        </w:r>
      </w:ins>
    </w:p>
    <w:p w14:paraId="44CE7301" w14:textId="77777777" w:rsidR="00E35A62" w:rsidRDefault="003E0B96" w:rsidP="00A51240">
      <w:pPr>
        <w:spacing w:before="0"/>
      </w:pPr>
      <w:r>
        <w:t>Remarks:</w:t>
      </w:r>
    </w:p>
    <w:p w14:paraId="3F1ED464" w14:textId="77777777" w:rsidR="006916E5" w:rsidRDefault="003E0B96" w:rsidP="00A51240">
      <w:pPr>
        <w:spacing w:before="0"/>
      </w:pPr>
      <w:r>
        <w:t>Aliases: (none)</w:t>
      </w:r>
    </w:p>
    <w:p w14:paraId="1CC6D0CE" w14:textId="4A5588B6" w:rsidR="00E35A62" w:rsidRDefault="003E0B96" w:rsidP="00A51240">
      <w:pPr>
        <w:spacing w:before="0"/>
      </w:pPr>
      <w:r>
        <w:t xml:space="preserve">Supertype: </w:t>
      </w:r>
      <w:del w:id="2771" w:author="Jason Rhee" w:date="2024-07-09T12:11:00Z" w16du:dateUtc="2024-07-09T02:11:00Z">
        <w:r w:rsidDel="00911B7E">
          <w:delText>Meta</w:delText>
        </w:r>
      </w:del>
      <w:r>
        <w:t>FeatureType</w:t>
      </w:r>
    </w:p>
    <w:p w14:paraId="12452576" w14:textId="248FFB9B" w:rsidR="00E35A62" w:rsidRPr="001E7856" w:rsidRDefault="003E0B96" w:rsidP="00A51240">
      <w:pPr>
        <w:spacing w:before="0"/>
        <w:rPr>
          <w:rFonts w:eastAsiaTheme="minorEastAsia"/>
          <w:lang w:eastAsia="ko-KR"/>
          <w:rPrChange w:id="2772" w:author="Jason Rhee" w:date="2024-07-16T18:00:00Z" w16du:dateUtc="2024-07-16T08:00:00Z">
            <w:rPr/>
          </w:rPrChange>
        </w:rPr>
      </w:pPr>
      <w:r>
        <w:t xml:space="preserve">Feature use type: </w:t>
      </w:r>
      <w:del w:id="2773" w:author="Jason Rhee" w:date="2024-07-09T12:26:00Z" w16du:dateUtc="2024-07-09T02:26:00Z">
        <w:r w:rsidDel="005D7410">
          <w:delText>meta</w:delText>
        </w:r>
      </w:del>
      <w:ins w:id="2774" w:author="Jason Rhee" w:date="2024-07-16T18:00:00Z" w16du:dateUtc="2024-07-16T08:00:00Z">
        <w:r w:rsidR="001E7856">
          <w:rPr>
            <w:rFonts w:eastAsiaTheme="minorEastAsia" w:hint="eastAsia"/>
            <w:lang w:eastAsia="ko-KR"/>
          </w:rPr>
          <w:t>geographic</w:t>
        </w:r>
      </w:ins>
    </w:p>
    <w:p w14:paraId="01BAE34F" w14:textId="3ABB3DC6" w:rsidR="003E0B96" w:rsidRDefault="003E0B96" w:rsidP="00A51240">
      <w:pPr>
        <w:spacing w:before="0"/>
      </w:pPr>
      <w:r>
        <w:t>Pe</w:t>
      </w:r>
      <w:r w:rsidR="00E35A62">
        <w:t xml:space="preserve">rmitted primitives: </w:t>
      </w:r>
      <w:del w:id="2775" w:author="Jason Rhee" w:date="2024-07-09T12:17:00Z" w16du:dateUtc="2024-07-09T02:17:00Z">
        <w:r w:rsidR="008524C7" w:rsidDel="00EA6AD1">
          <w:delText>surface</w:delText>
        </w:r>
      </w:del>
      <w:ins w:id="2776" w:author="Jason Rhee" w:date="2024-07-09T12:17:00Z" w16du:dateUtc="2024-07-09T02:17:00Z">
        <w:r w:rsidR="00EA6AD1">
          <w:t>noGeometry</w:t>
        </w:r>
      </w:ins>
    </w:p>
    <w:p w14:paraId="79AEED17" w14:textId="77777777" w:rsidR="003E0B96" w:rsidRPr="0046021F" w:rsidRDefault="003E0B96" w:rsidP="0046021F">
      <w:pPr>
        <w:pStyle w:val="Center"/>
        <w:spacing w:before="160" w:after="160"/>
        <w:rPr>
          <w:rFonts w:ascii="Arial" w:hAnsi="Arial" w:cs="Arial"/>
        </w:rPr>
      </w:pPr>
      <w:r w:rsidRPr="0046021F">
        <w:rPr>
          <w:rFonts w:ascii="Arial" w:hAnsi="Arial" w:cs="Arial"/>
        </w:rPr>
        <w:t>Attribute Bindings</w:t>
      </w:r>
    </w:p>
    <w:tbl>
      <w:tblPr>
        <w:tblW w:w="9303"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Grid>
        <w:gridCol w:w="4625"/>
        <w:gridCol w:w="1276"/>
        <w:gridCol w:w="709"/>
        <w:gridCol w:w="1528"/>
        <w:gridCol w:w="1165"/>
      </w:tblGrid>
      <w:tr w:rsidR="003E0B96" w14:paraId="5709A9E5" w14:textId="77777777" w:rsidTr="00716349">
        <w:trPr>
          <w:tblHeader/>
        </w:trPr>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6CA8FAE" w14:textId="77777777" w:rsidR="003E0B96" w:rsidRDefault="003E0B96" w:rsidP="003E0B96">
            <w:r>
              <w:rPr>
                <w:b/>
                <w:bCs/>
              </w:rPr>
              <w:t>Attribute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3F6EE96" w14:textId="77777777" w:rsidR="003E0B96" w:rsidRDefault="003E0B96" w:rsidP="003E0B96">
            <w:r>
              <w:rPr>
                <w:b/>
                <w:bCs/>
              </w:rPr>
              <w:t>Type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2BCB4F" w14:textId="77777777" w:rsidR="003E0B96" w:rsidRDefault="003E0B96" w:rsidP="003E0B96">
            <w:r>
              <w:rPr>
                <w:b/>
                <w:bCs/>
              </w:rPr>
              <w:t>Mult.</w:t>
            </w: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2234EDF" w14:textId="77777777" w:rsidR="003E0B96" w:rsidRDefault="003E0B96" w:rsidP="003E0B96">
            <w:r>
              <w:rPr>
                <w:b/>
                <w:bCs/>
              </w:rPr>
              <w:t>Permitted Values</w:t>
            </w: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F958B30" w14:textId="77777777" w:rsidR="003E0B96" w:rsidRDefault="003E0B96" w:rsidP="003E0B96">
            <w:r>
              <w:rPr>
                <w:b/>
                <w:bCs/>
              </w:rPr>
              <w:t>Sequential</w:t>
            </w:r>
          </w:p>
        </w:tc>
      </w:tr>
      <w:tr w:rsidR="003E0B96" w14:paraId="03993D4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7A0F7" w14:textId="77777777" w:rsidR="003E0B96" w:rsidRDefault="003E0B96" w:rsidP="00492958">
            <w:pPr>
              <w:spacing w:line="276" w:lineRule="auto"/>
            </w:pPr>
            <w:r>
              <w:t>generationTime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76F75B" w14:textId="77777777" w:rsidR="003E0B96" w:rsidRDefault="003E0B96" w:rsidP="00492958">
            <w:pPr>
              <w:spacing w:line="276" w:lineRule="auto"/>
              <w:rPr>
                <w:lang w:eastAsia="ko-KR"/>
              </w:rPr>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FC0672" w14:textId="1AD60B2B" w:rsidR="003E0B96" w:rsidRPr="007C14AA" w:rsidRDefault="007C14AA" w:rsidP="00492958">
            <w:pPr>
              <w:spacing w:line="276" w:lineRule="auto"/>
              <w:rPr>
                <w:rFonts w:eastAsiaTheme="minorEastAsia"/>
                <w:lang w:eastAsia="ko-KR"/>
                <w:rPrChange w:id="2777" w:author="Jason Rhee" w:date="2024-07-21T19:38:00Z" w16du:dateUtc="2024-07-21T09:38:00Z">
                  <w:rPr/>
                </w:rPrChange>
              </w:rPr>
            </w:pPr>
            <w:ins w:id="2778" w:author="Jason Rhee" w:date="2024-07-21T19:38:00Z" w16du:dateUtc="2024-07-21T09:38: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01996"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323E9F" w14:textId="77777777" w:rsidR="003E0B96" w:rsidRDefault="003E0B96" w:rsidP="00492958">
            <w:pPr>
              <w:spacing w:line="276" w:lineRule="auto"/>
            </w:pPr>
            <w:r>
              <w:t>false</w:t>
            </w:r>
          </w:p>
        </w:tc>
      </w:tr>
      <w:tr w:rsidR="003E0B96" w14:paraId="0C2D1D3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D03BF0" w14:textId="77777777" w:rsidR="003E0B96" w:rsidRDefault="003E0B96" w:rsidP="00FD3CD2">
            <w:pPr>
              <w:spacing w:line="276" w:lineRule="auto"/>
              <w:rPr>
                <w:lang w:eastAsia="ko-KR"/>
              </w:rPr>
            </w:pPr>
            <w:r w:rsidRPr="00F736C5">
              <w:rPr>
                <w:rFonts w:hint="eastAsia"/>
                <w:lang w:eastAsia="ko-KR"/>
              </w:rPr>
              <w:t>vesselID</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7981EAF"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1DDF7C5" w14:textId="311F1957" w:rsidR="003E0B96" w:rsidRDefault="007C14AA" w:rsidP="00492958">
            <w:pPr>
              <w:spacing w:line="276" w:lineRule="auto"/>
            </w:pPr>
            <w:ins w:id="2779" w:author="Jason Rhee" w:date="2024-07-21T19:38:00Z" w16du:dateUtc="2024-07-21T09:38: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76EC07"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C498982" w14:textId="77777777" w:rsidR="003E0B96" w:rsidRDefault="003E0B96" w:rsidP="00492958">
            <w:pPr>
              <w:spacing w:line="276" w:lineRule="auto"/>
            </w:pPr>
            <w:r>
              <w:t>false</w:t>
            </w:r>
          </w:p>
        </w:tc>
      </w:tr>
      <w:tr w:rsidR="003E0B96" w14:paraId="49A4EA6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9C68A6B" w14:textId="77777777" w:rsidR="003E0B96" w:rsidRDefault="003E0B96" w:rsidP="00492958">
            <w:pPr>
              <w:spacing w:line="276" w:lineRule="auto"/>
              <w:rPr>
                <w:lang w:eastAsia="ko-KR"/>
              </w:rPr>
            </w:pPr>
            <w:r>
              <w:rPr>
                <w:rFonts w:hint="eastAsia"/>
                <w:lang w:eastAsia="ko-KR"/>
              </w:rPr>
              <w:t>sourceRouteName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0B8F0A2"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1F42E73" w14:textId="3F2E58FA" w:rsidR="003E0B96" w:rsidRDefault="007C14AA" w:rsidP="00492958">
            <w:pPr>
              <w:spacing w:line="276" w:lineRule="auto"/>
            </w:pPr>
            <w:ins w:id="2780"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A6C313"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B968CD1" w14:textId="77777777" w:rsidR="003E0B96" w:rsidRDefault="003E0B96" w:rsidP="00492958">
            <w:pPr>
              <w:spacing w:line="276" w:lineRule="auto"/>
            </w:pPr>
            <w:r>
              <w:t>false</w:t>
            </w:r>
          </w:p>
        </w:tc>
      </w:tr>
      <w:tr w:rsidR="003E0B96" w14:paraId="344DCDD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C0EE92" w14:textId="77777777" w:rsidR="003E0B96" w:rsidRDefault="003E0B96" w:rsidP="00492958">
            <w:pPr>
              <w:spacing w:line="276" w:lineRule="auto"/>
              <w:rPr>
                <w:lang w:eastAsia="ko-KR"/>
              </w:rPr>
            </w:pPr>
            <w:r>
              <w:rPr>
                <w:rFonts w:hint="eastAsia"/>
                <w:lang w:eastAsia="ko-KR"/>
              </w:rPr>
              <w:t>sourceRouteVersion</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8D34A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28B2F2" w14:textId="064F9771" w:rsidR="003E0B96" w:rsidRDefault="007C14AA" w:rsidP="00492958">
            <w:pPr>
              <w:spacing w:line="276" w:lineRule="auto"/>
            </w:pPr>
            <w:ins w:id="2781"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65B911"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79A221" w14:textId="77777777" w:rsidR="003E0B96" w:rsidRDefault="003E0B96" w:rsidP="00492958">
            <w:pPr>
              <w:spacing w:line="276" w:lineRule="auto"/>
            </w:pPr>
            <w:r>
              <w:t>false</w:t>
            </w:r>
          </w:p>
        </w:tc>
      </w:tr>
      <w:tr w:rsidR="003E0B96" w14:paraId="7AFD4F2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7DE82B4" w14:textId="77777777" w:rsidR="003E0B96" w:rsidRDefault="003E0B96" w:rsidP="00492958">
            <w:pPr>
              <w:spacing w:line="276" w:lineRule="auto"/>
              <w:rPr>
                <w:lang w:eastAsia="ko-KR"/>
              </w:rPr>
            </w:pPr>
            <w:r>
              <w:rPr>
                <w:rFonts w:hint="eastAsia"/>
                <w:lang w:eastAsia="ko-KR"/>
              </w:rPr>
              <w:t>maximumDraught</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E4905D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70CEE8" w14:textId="243EFB6A" w:rsidR="003E0B96" w:rsidRDefault="008D0F3F" w:rsidP="00492958">
            <w:pPr>
              <w:spacing w:line="276" w:lineRule="auto"/>
            </w:pPr>
            <w:ins w:id="2782"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CBE8C05"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50E91D4" w14:textId="77777777" w:rsidR="003E0B96" w:rsidRDefault="003E0B96" w:rsidP="00492958">
            <w:pPr>
              <w:spacing w:line="276" w:lineRule="auto"/>
            </w:pPr>
            <w:r>
              <w:t>false</w:t>
            </w:r>
          </w:p>
        </w:tc>
      </w:tr>
      <w:tr w:rsidR="003E0B96" w14:paraId="0CE890C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2D25C8A" w14:textId="30396E85" w:rsidR="003E0B96" w:rsidRDefault="00594111" w:rsidP="00492958">
            <w:pPr>
              <w:spacing w:line="276" w:lineRule="auto"/>
              <w:rPr>
                <w:lang w:eastAsia="ko-KR"/>
              </w:rPr>
            </w:pPr>
            <w:r>
              <w:rPr>
                <w:lang w:eastAsia="ko-KR"/>
              </w:rPr>
              <w:t>u</w:t>
            </w:r>
            <w:r>
              <w:rPr>
                <w:rFonts w:hint="eastAsia"/>
                <w:lang w:eastAsia="ko-KR"/>
              </w:rPr>
              <w:t>nderKeelClearancePurpose</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B34FE2A" w14:textId="77777777" w:rsidR="003E0B96" w:rsidRDefault="003E0B96" w:rsidP="00492958">
            <w:pPr>
              <w:spacing w:line="276" w:lineRule="auto"/>
              <w:rPr>
                <w:lang w:eastAsia="ko-KR"/>
              </w:rPr>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B07578A" w14:textId="5CE2F71A" w:rsidR="003E0B96" w:rsidRDefault="008D0F3F" w:rsidP="00492958">
            <w:pPr>
              <w:spacing w:line="276" w:lineRule="auto"/>
            </w:pPr>
            <w:ins w:id="2783"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3B63182" w14:textId="77777777" w:rsidR="003E0B96" w:rsidRDefault="003E0B96" w:rsidP="006952C2">
            <w:pPr>
              <w:spacing w:after="0"/>
              <w:rPr>
                <w:lang w:eastAsia="ko-KR"/>
              </w:rPr>
            </w:pPr>
            <w:r>
              <w:rPr>
                <w:rFonts w:hint="eastAsia"/>
                <w:lang w:eastAsia="ko-KR"/>
              </w:rPr>
              <w:t xml:space="preserve">1: </w:t>
            </w:r>
            <w:r>
              <w:rPr>
                <w:lang w:eastAsia="ko-KR"/>
              </w:rPr>
              <w:t>prePlan</w:t>
            </w:r>
          </w:p>
          <w:p w14:paraId="5F96231D" w14:textId="77777777" w:rsidR="003E0B96" w:rsidRDefault="003E0B96" w:rsidP="006952C2">
            <w:pPr>
              <w:spacing w:before="0" w:after="0"/>
              <w:rPr>
                <w:lang w:eastAsia="ko-KR"/>
              </w:rPr>
            </w:pPr>
            <w:r>
              <w:rPr>
                <w:lang w:eastAsia="ko-KR"/>
              </w:rPr>
              <w:t>2: actualPlan</w:t>
            </w:r>
          </w:p>
          <w:p w14:paraId="1DCDF60A" w14:textId="77777777" w:rsidR="00E35A62" w:rsidRDefault="003E0B96" w:rsidP="006952C2">
            <w:pPr>
              <w:spacing w:before="0"/>
              <w:rPr>
                <w:lang w:eastAsia="ko-KR"/>
              </w:rPr>
            </w:pPr>
            <w:r>
              <w:rPr>
                <w:rFonts w:hint="eastAsia"/>
                <w:lang w:eastAsia="ko-KR"/>
              </w:rPr>
              <w:t>3: actualUpdate</w:t>
            </w: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64A3B2" w14:textId="77777777" w:rsidR="003E0B96" w:rsidRDefault="003E0B96" w:rsidP="00492958">
            <w:pPr>
              <w:spacing w:line="276" w:lineRule="auto"/>
              <w:rPr>
                <w:lang w:eastAsia="ko-KR"/>
              </w:rPr>
            </w:pPr>
            <w:r>
              <w:rPr>
                <w:rFonts w:hint="eastAsia"/>
                <w:lang w:eastAsia="ko-KR"/>
              </w:rPr>
              <w:t>false</w:t>
            </w:r>
          </w:p>
        </w:tc>
      </w:tr>
      <w:tr w:rsidR="003E0B96" w14:paraId="6DBB6CC7"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106BCBE" w14:textId="72E0CCEE" w:rsidR="003E0B96" w:rsidRDefault="003E0B96" w:rsidP="00492958">
            <w:pPr>
              <w:spacing w:line="276" w:lineRule="auto"/>
              <w:rPr>
                <w:lang w:eastAsia="ko-KR"/>
              </w:rPr>
            </w:pPr>
            <w:r>
              <w:rPr>
                <w:rFonts w:hint="eastAsia"/>
                <w:lang w:eastAsia="ko-KR"/>
              </w:rPr>
              <w:t>UnderKeelClearanceCalculationRequested</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A83AEF0" w14:textId="77777777" w:rsidR="003E0B96" w:rsidRDefault="003E0B96" w:rsidP="00492958">
            <w:pPr>
              <w:spacing w:line="276" w:lineRule="auto"/>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DAEA2D" w14:textId="40304D40" w:rsidR="003E0B96" w:rsidRDefault="008D0F3F" w:rsidP="00492958">
            <w:pPr>
              <w:spacing w:line="276" w:lineRule="auto"/>
            </w:pPr>
            <w:ins w:id="2784"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56BB02" w14:textId="77777777" w:rsidR="003E0B96" w:rsidRDefault="003E0B96" w:rsidP="006952C2">
            <w:pPr>
              <w:spacing w:after="0"/>
              <w:rPr>
                <w:lang w:eastAsia="ko-KR"/>
              </w:rPr>
            </w:pPr>
            <w:r>
              <w:rPr>
                <w:rFonts w:hint="eastAsia"/>
                <w:lang w:eastAsia="ko-KR"/>
              </w:rPr>
              <w:t xml:space="preserve">1: </w:t>
            </w:r>
            <w:r>
              <w:rPr>
                <w:lang w:eastAsia="ko-KR"/>
              </w:rPr>
              <w:t>timeWindow</w:t>
            </w:r>
          </w:p>
          <w:p w14:paraId="7750FC89" w14:textId="77777777" w:rsidR="00E35A62" w:rsidRDefault="003E0B96" w:rsidP="006952C2">
            <w:pPr>
              <w:spacing w:before="0"/>
              <w:rPr>
                <w:lang w:eastAsia="ko-KR"/>
              </w:rPr>
            </w:pPr>
            <w:r>
              <w:rPr>
                <w:lang w:eastAsia="ko-KR"/>
              </w:rPr>
              <w:t>2: maxDraught</w:t>
            </w: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F5188A" w14:textId="77777777" w:rsidR="003E0B96" w:rsidRDefault="003E0B96" w:rsidP="00492958">
            <w:pPr>
              <w:spacing w:line="276" w:lineRule="auto"/>
              <w:rPr>
                <w:lang w:eastAsia="ko-KR"/>
              </w:rPr>
            </w:pPr>
            <w:r>
              <w:rPr>
                <w:rFonts w:hint="eastAsia"/>
                <w:lang w:eastAsia="ko-KR"/>
              </w:rPr>
              <w:t>false</w:t>
            </w:r>
          </w:p>
        </w:tc>
      </w:tr>
      <w:tr w:rsidR="008D0F3F" w14:paraId="52F1CBE4" w14:textId="77777777" w:rsidTr="00716349">
        <w:trPr>
          <w:ins w:id="2785" w:author="Jason Rhee" w:date="2024-07-21T19:39:00Z"/>
        </w:trPr>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0CCA937" w14:textId="45BF37EF" w:rsidR="008D0F3F" w:rsidRPr="008D0F3F" w:rsidRDefault="00DB4881" w:rsidP="00492958">
            <w:pPr>
              <w:spacing w:line="276" w:lineRule="auto"/>
              <w:rPr>
                <w:ins w:id="2786" w:author="Jason Rhee" w:date="2024-07-21T19:39:00Z" w16du:dateUtc="2024-07-21T09:39:00Z"/>
                <w:rFonts w:eastAsiaTheme="minorEastAsia"/>
                <w:lang w:eastAsia="ko-KR"/>
                <w:rPrChange w:id="2787" w:author="Jason Rhee" w:date="2024-07-21T19:39:00Z" w16du:dateUtc="2024-07-21T09:39:00Z">
                  <w:rPr>
                    <w:ins w:id="2788" w:author="Jason Rhee" w:date="2024-07-21T19:39:00Z" w16du:dateUtc="2024-07-21T09:39:00Z"/>
                    <w:lang w:eastAsia="ko-KR"/>
                  </w:rPr>
                </w:rPrChange>
              </w:rPr>
            </w:pPr>
            <w:ins w:id="2789" w:author="Jason Rhee" w:date="2024-07-21T19:39:00Z" w16du:dateUtc="2024-07-21T09:39:00Z">
              <w:r w:rsidRPr="00DB4881">
                <w:rPr>
                  <w:rFonts w:eastAsiaTheme="minorEastAsia"/>
                  <w:lang w:eastAsia="ko-KR"/>
                </w:rPr>
                <w:t>interoperabilityIdentifier</w:t>
              </w:r>
            </w:ins>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6846239" w14:textId="5D338070" w:rsidR="008D0F3F" w:rsidRPr="00DB4881" w:rsidRDefault="00DB4881" w:rsidP="00492958">
            <w:pPr>
              <w:spacing w:line="276" w:lineRule="auto"/>
              <w:rPr>
                <w:ins w:id="2790" w:author="Jason Rhee" w:date="2024-07-21T19:39:00Z" w16du:dateUtc="2024-07-21T09:39:00Z"/>
                <w:rFonts w:eastAsiaTheme="minorEastAsia"/>
                <w:lang w:eastAsia="ko-KR"/>
                <w:rPrChange w:id="2791" w:author="Jason Rhee" w:date="2024-07-21T19:39:00Z" w16du:dateUtc="2024-07-21T09:39:00Z">
                  <w:rPr>
                    <w:ins w:id="2792" w:author="Jason Rhee" w:date="2024-07-21T19:39:00Z" w16du:dateUtc="2024-07-21T09:39:00Z"/>
                    <w:lang w:eastAsia="ko-KR"/>
                  </w:rPr>
                </w:rPrChange>
              </w:rPr>
            </w:pPr>
            <w:ins w:id="2793" w:author="Jason Rhee" w:date="2024-07-21T19:39:00Z" w16du:dateUtc="2024-07-21T09:39:00Z">
              <w:r>
                <w:rPr>
                  <w:rFonts w:eastAsiaTheme="minorEastAsia" w:hint="eastAsia"/>
                  <w:lang w:eastAsia="ko-KR"/>
                </w:rPr>
                <w:t>URN</w:t>
              </w:r>
            </w:ins>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FB8E3DE" w14:textId="13B0FE8C" w:rsidR="008D0F3F" w:rsidRDefault="00DB4881" w:rsidP="00492958">
            <w:pPr>
              <w:spacing w:line="276" w:lineRule="auto"/>
              <w:rPr>
                <w:ins w:id="2794" w:author="Jason Rhee" w:date="2024-07-21T19:39:00Z" w16du:dateUtc="2024-07-21T09:39:00Z"/>
                <w:rFonts w:eastAsiaTheme="minorEastAsia"/>
                <w:lang w:eastAsia="ko-KR"/>
              </w:rPr>
            </w:pPr>
            <w:ins w:id="2795"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30AC093" w14:textId="77777777" w:rsidR="008D0F3F" w:rsidRDefault="008D0F3F" w:rsidP="006952C2">
            <w:pPr>
              <w:spacing w:after="0"/>
              <w:rPr>
                <w:ins w:id="2796" w:author="Jason Rhee" w:date="2024-07-21T19:39:00Z" w16du:dateUtc="2024-07-21T09:39:00Z"/>
                <w:lang w:eastAsia="ko-KR"/>
              </w:rPr>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E8A83DE" w14:textId="16E8952B" w:rsidR="008D0F3F" w:rsidRPr="00DB4881" w:rsidRDefault="00DB4881" w:rsidP="00492958">
            <w:pPr>
              <w:spacing w:line="276" w:lineRule="auto"/>
              <w:rPr>
                <w:ins w:id="2797" w:author="Jason Rhee" w:date="2024-07-21T19:39:00Z" w16du:dateUtc="2024-07-21T09:39:00Z"/>
                <w:rFonts w:eastAsiaTheme="minorEastAsia"/>
                <w:lang w:eastAsia="ko-KR"/>
                <w:rPrChange w:id="2798" w:author="Jason Rhee" w:date="2024-07-21T19:40:00Z" w16du:dateUtc="2024-07-21T09:40:00Z">
                  <w:rPr>
                    <w:ins w:id="2799" w:author="Jason Rhee" w:date="2024-07-21T19:39:00Z" w16du:dateUtc="2024-07-21T09:39:00Z"/>
                    <w:lang w:eastAsia="ko-KR"/>
                  </w:rPr>
                </w:rPrChange>
              </w:rPr>
            </w:pPr>
            <w:ins w:id="2800" w:author="Jason Rhee" w:date="2024-07-21T19:40:00Z" w16du:dateUtc="2024-07-21T09:40:00Z">
              <w:r>
                <w:rPr>
                  <w:rFonts w:eastAsiaTheme="minorEastAsia" w:hint="eastAsia"/>
                  <w:lang w:eastAsia="ko-KR"/>
                </w:rPr>
                <w:t>false</w:t>
              </w:r>
            </w:ins>
          </w:p>
        </w:tc>
      </w:tr>
      <w:tr w:rsidR="003E0B96" w14:paraId="00F38E3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48F7DE" w14:textId="77777777" w:rsidR="003E0B96" w:rsidRDefault="003E0B96" w:rsidP="00492958">
            <w:pPr>
              <w:spacing w:line="276" w:lineRule="auto"/>
              <w:rPr>
                <w:lang w:eastAsia="ko-KR"/>
              </w:rPr>
            </w:pPr>
            <w:r>
              <w:rPr>
                <w:rFonts w:hint="eastAsia"/>
                <w:lang w:eastAsia="ko-KR"/>
              </w:rPr>
              <w:t>fixedTimeRange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C59D6F0" w14:textId="77777777" w:rsidR="003E0B96" w:rsidRDefault="003E0B96" w:rsidP="00492958">
            <w:pPr>
              <w:spacing w:line="276" w:lineRule="auto"/>
              <w:rPr>
                <w:lang w:eastAsia="ko-KR"/>
              </w:rPr>
            </w:pPr>
            <w:r>
              <w:rPr>
                <w:rFonts w:hint="eastAsia"/>
                <w:lang w:eastAsia="ko-KR"/>
              </w:rPr>
              <w:t>Complex</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97A67B" w14:textId="16AEFF26" w:rsidR="003E0B96" w:rsidRDefault="008D0F3F" w:rsidP="00492958">
            <w:pPr>
              <w:spacing w:line="276" w:lineRule="auto"/>
            </w:pPr>
            <w:ins w:id="2801"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DA88BC" w14:textId="77777777" w:rsidR="003E0B96" w:rsidRDefault="003E0B96" w:rsidP="00492958">
            <w:pPr>
              <w:spacing w:line="276" w:lineRule="auto"/>
              <w:rPr>
                <w:lang w:eastAsia="ko-KR"/>
              </w:rPr>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3BC7C26" w14:textId="77777777" w:rsidR="003E0B96" w:rsidRDefault="003E0B96" w:rsidP="00492958">
            <w:pPr>
              <w:spacing w:line="276" w:lineRule="auto"/>
              <w:rPr>
                <w:lang w:eastAsia="ko-KR"/>
              </w:rPr>
            </w:pPr>
            <w:r>
              <w:rPr>
                <w:rFonts w:hint="eastAsia"/>
                <w:lang w:eastAsia="ko-KR"/>
              </w:rPr>
              <w:t>false</w:t>
            </w:r>
          </w:p>
        </w:tc>
      </w:tr>
    </w:tbl>
    <w:p w14:paraId="1AA336E9" w14:textId="77777777" w:rsidR="003E0B96" w:rsidRPr="006952C2" w:rsidRDefault="003E0B96" w:rsidP="006952C2">
      <w:pPr>
        <w:pStyle w:val="Center"/>
        <w:jc w:val="left"/>
        <w:rPr>
          <w:rFonts w:ascii="Arial" w:hAnsi="Arial" w:cs="Arial"/>
        </w:rPr>
      </w:pPr>
    </w:p>
    <w:p w14:paraId="1180A2D3" w14:textId="34FD2787" w:rsidR="002F6AFA" w:rsidRPr="002F6AFA" w:rsidRDefault="002F6AFA" w:rsidP="00716349">
      <w:pPr>
        <w:pStyle w:val="Annex-Heading3"/>
        <w:rPr>
          <w:ins w:id="2802" w:author="Jason Rhee" w:date="2024-07-16T18:00:00Z" w16du:dateUtc="2024-07-16T08:00:00Z"/>
          <w:szCs w:val="24"/>
          <w:rPrChange w:id="2803" w:author="Jason Rhee" w:date="2024-07-16T18:01:00Z" w16du:dateUtc="2024-07-16T08:01:00Z">
            <w:rPr>
              <w:ins w:id="2804" w:author="Jason Rhee" w:date="2024-07-16T18:00:00Z" w16du:dateUtc="2024-07-16T08:00:00Z"/>
              <w:rFonts w:eastAsiaTheme="minorEastAsia"/>
              <w:lang w:eastAsia="ko-KR"/>
            </w:rPr>
          </w:rPrChange>
        </w:rPr>
      </w:pPr>
      <w:bookmarkStart w:id="2805" w:name="idmarkerx16777217x198100"/>
      <w:bookmarkStart w:id="2806" w:name="_Toc527705896"/>
      <w:bookmarkStart w:id="2807" w:name="_Toc528589784"/>
      <w:bookmarkEnd w:id="2805"/>
      <w:ins w:id="2808" w:author="Jason Rhee" w:date="2024-07-16T18:01:00Z" w16du:dateUtc="2024-07-16T08:01:00Z">
        <w:r w:rsidRPr="002F6AFA">
          <w:rPr>
            <w:rFonts w:eastAsiaTheme="minorEastAsia"/>
            <w:szCs w:val="24"/>
            <w:lang w:eastAsia="ko-KR"/>
            <w:rPrChange w:id="2809" w:author="Jason Rhee" w:date="2024-07-16T18:01:00Z" w16du:dateUtc="2024-07-16T08:01:00Z">
              <w:rPr>
                <w:rFonts w:ascii="Times New Roman" w:eastAsiaTheme="minorEastAsia" w:hAnsi="Times New Roman"/>
                <w:szCs w:val="24"/>
                <w:lang w:eastAsia="ko-KR"/>
              </w:rPr>
            </w:rPrChange>
          </w:rPr>
          <w:lastRenderedPageBreak/>
          <w:t>UnderKeelClearancePlanArea</w:t>
        </w:r>
      </w:ins>
    </w:p>
    <w:p w14:paraId="33E8FFE0" w14:textId="00DDED8D" w:rsidR="0084461F" w:rsidRDefault="0084461F">
      <w:pPr>
        <w:rPr>
          <w:ins w:id="2810" w:author="Jason Rhee" w:date="2024-07-21T19:46:00Z" w16du:dateUtc="2024-07-21T09:46:00Z"/>
        </w:rPr>
        <w:pPrChange w:id="2811" w:author="Jason Rhee" w:date="2024-07-21T19:46:00Z" w16du:dateUtc="2024-07-21T09:46:00Z">
          <w:pPr>
            <w:pStyle w:val="Annex0"/>
          </w:pPr>
        </w:pPrChange>
      </w:pPr>
      <w:ins w:id="2812" w:author="Jason Rhee" w:date="2024-07-21T19:46:00Z" w16du:dateUtc="2024-07-21T09:46:00Z">
        <w:r>
          <w:t>Name: Under</w:t>
        </w:r>
        <w:r>
          <w:rPr>
            <w:rFonts w:eastAsiaTheme="minorEastAsia" w:hint="eastAsia"/>
            <w:lang w:eastAsia="ko-KR"/>
          </w:rPr>
          <w:t xml:space="preserve"> </w:t>
        </w:r>
        <w:r>
          <w:t>Keel</w:t>
        </w:r>
        <w:r>
          <w:rPr>
            <w:rFonts w:eastAsiaTheme="minorEastAsia" w:hint="eastAsia"/>
            <w:lang w:eastAsia="ko-KR"/>
          </w:rPr>
          <w:t xml:space="preserve"> </w:t>
        </w:r>
        <w:r>
          <w:t>Clearance</w:t>
        </w:r>
        <w:r>
          <w:rPr>
            <w:rFonts w:eastAsiaTheme="minorEastAsia" w:hint="eastAsia"/>
            <w:lang w:eastAsia="ko-KR"/>
          </w:rPr>
          <w:t xml:space="preserve"> </w:t>
        </w:r>
      </w:ins>
      <w:ins w:id="2813" w:author="Jason Rhee" w:date="2024-07-21T19:48:00Z" w16du:dateUtc="2024-07-21T09:48:00Z">
        <w:r w:rsidR="003A1398">
          <w:rPr>
            <w:rFonts w:eastAsiaTheme="minorEastAsia" w:hint="eastAsia"/>
            <w:lang w:eastAsia="ko-KR"/>
          </w:rPr>
          <w:t>Plan</w:t>
        </w:r>
      </w:ins>
      <w:ins w:id="2814" w:author="Jason Rhee" w:date="2024-07-21T19:46:00Z" w16du:dateUtc="2024-07-21T09:46:00Z">
        <w:r>
          <w:rPr>
            <w:rFonts w:eastAsiaTheme="minorEastAsia" w:hint="eastAsia"/>
            <w:lang w:eastAsia="ko-KR"/>
          </w:rPr>
          <w:t xml:space="preserve"> </w:t>
        </w:r>
        <w:r>
          <w:t>Area</w:t>
        </w:r>
      </w:ins>
    </w:p>
    <w:p w14:paraId="0CACFF28" w14:textId="77777777" w:rsidR="0084461F" w:rsidRDefault="0084461F">
      <w:pPr>
        <w:rPr>
          <w:ins w:id="2815" w:author="Jason Rhee" w:date="2024-07-21T19:46:00Z" w16du:dateUtc="2024-07-21T09:46:00Z"/>
        </w:rPr>
        <w:pPrChange w:id="2816" w:author="Jason Rhee" w:date="2024-07-21T19:46:00Z" w16du:dateUtc="2024-07-21T09:46:00Z">
          <w:pPr>
            <w:pStyle w:val="Annex0"/>
          </w:pPr>
        </w:pPrChange>
      </w:pPr>
      <w:ins w:id="2817" w:author="Jason Rhee" w:date="2024-07-21T19:46:00Z" w16du:dateUtc="2024-07-21T09:46:00Z">
        <w:r>
          <w:t>Abstract type: false</w:t>
        </w:r>
      </w:ins>
    </w:p>
    <w:p w14:paraId="63C55FA5" w14:textId="35FB9D40" w:rsidR="0084461F" w:rsidRDefault="0084461F">
      <w:pPr>
        <w:rPr>
          <w:ins w:id="2818" w:author="Jason Rhee" w:date="2024-07-21T19:46:00Z" w16du:dateUtc="2024-07-21T09:46:00Z"/>
        </w:rPr>
        <w:pPrChange w:id="2819" w:author="Jason Rhee" w:date="2024-07-21T19:46:00Z" w16du:dateUtc="2024-07-21T09:46:00Z">
          <w:pPr>
            <w:pStyle w:val="Annex0"/>
          </w:pPr>
        </w:pPrChange>
      </w:pPr>
      <w:ins w:id="2820" w:author="Jason Rhee" w:date="2024-07-21T19:46:00Z" w16du:dateUtc="2024-07-21T09:46:00Z">
        <w:r>
          <w:t xml:space="preserve">Definition: </w:t>
        </w:r>
      </w:ins>
      <w:ins w:id="2821" w:author="Jason Rhee" w:date="2024-07-21T19:47:00Z" w16du:dateUtc="2024-07-21T09:47:00Z">
        <w:r w:rsidR="009D2106" w:rsidRPr="009D2106">
          <w:t>The area for which an under keel clearance plan has been calculated for a particular vessel, for a particular passage.</w:t>
        </w:r>
      </w:ins>
    </w:p>
    <w:p w14:paraId="25F32D09" w14:textId="4C5802DD" w:rsidR="0084461F" w:rsidRDefault="0084461F">
      <w:pPr>
        <w:rPr>
          <w:ins w:id="2822" w:author="Jason Rhee" w:date="2024-07-21T19:46:00Z" w16du:dateUtc="2024-07-21T09:46:00Z"/>
        </w:rPr>
        <w:pPrChange w:id="2823" w:author="Jason Rhee" w:date="2024-07-21T19:46:00Z" w16du:dateUtc="2024-07-21T09:46:00Z">
          <w:pPr>
            <w:pStyle w:val="Annex0"/>
          </w:pPr>
        </w:pPrChange>
      </w:pPr>
      <w:ins w:id="2824" w:author="Jason Rhee" w:date="2024-07-21T19:46:00Z" w16du:dateUtc="2024-07-21T09:46:00Z">
        <w:r>
          <w:t xml:space="preserve">Code: </w:t>
        </w:r>
        <w:r w:rsidRPr="003A1398">
          <w:rPr>
            <w:rFonts w:ascii="Courier New" w:hAnsi="Courier New" w:cs="Courier New"/>
            <w:rPrChange w:id="2825" w:author="Jason Rhee" w:date="2024-07-21T19:48:00Z" w16du:dateUtc="2024-07-21T09:48:00Z">
              <w:rPr/>
            </w:rPrChange>
          </w:rPr>
          <w:t>'</w:t>
        </w:r>
      </w:ins>
      <w:ins w:id="2826" w:author="Jason Rhee" w:date="2024-07-21T19:48:00Z" w16du:dateUtc="2024-07-21T09:48:00Z">
        <w:r w:rsidR="003A1398" w:rsidRPr="003A1398">
          <w:rPr>
            <w:rFonts w:ascii="Courier New" w:hAnsi="Courier New" w:cs="Courier New"/>
            <w:rPrChange w:id="2827" w:author="Jason Rhee" w:date="2024-07-21T19:48:00Z" w16du:dateUtc="2024-07-21T09:48:00Z">
              <w:rPr/>
            </w:rPrChange>
          </w:rPr>
          <w:t>UnderKeelClearancePlanArea</w:t>
        </w:r>
      </w:ins>
      <w:ins w:id="2828" w:author="Jason Rhee" w:date="2024-07-21T19:46:00Z" w16du:dateUtc="2024-07-21T09:46:00Z">
        <w:r w:rsidRPr="003A1398">
          <w:rPr>
            <w:rFonts w:ascii="Courier New" w:hAnsi="Courier New" w:cs="Courier New"/>
            <w:rPrChange w:id="2829" w:author="Jason Rhee" w:date="2024-07-21T19:48:00Z" w16du:dateUtc="2024-07-21T09:48:00Z">
              <w:rPr/>
            </w:rPrChange>
          </w:rPr>
          <w:t>'</w:t>
        </w:r>
      </w:ins>
    </w:p>
    <w:p w14:paraId="7D1381EA" w14:textId="77777777" w:rsidR="0084461F" w:rsidRDefault="0084461F">
      <w:pPr>
        <w:rPr>
          <w:ins w:id="2830" w:author="Jason Rhee" w:date="2024-07-21T19:46:00Z" w16du:dateUtc="2024-07-21T09:46:00Z"/>
        </w:rPr>
        <w:pPrChange w:id="2831" w:author="Jason Rhee" w:date="2024-07-21T19:46:00Z" w16du:dateUtc="2024-07-21T09:46:00Z">
          <w:pPr>
            <w:pStyle w:val="Annex0"/>
          </w:pPr>
        </w:pPrChange>
      </w:pPr>
      <w:ins w:id="2832" w:author="Jason Rhee" w:date="2024-07-21T19:46:00Z" w16du:dateUtc="2024-07-21T09:46:00Z">
        <w:r>
          <w:t>Remarks:</w:t>
        </w:r>
      </w:ins>
    </w:p>
    <w:p w14:paraId="706BF16E" w14:textId="77777777" w:rsidR="0084461F" w:rsidRDefault="0084461F">
      <w:pPr>
        <w:rPr>
          <w:ins w:id="2833" w:author="Jason Rhee" w:date="2024-07-21T19:46:00Z" w16du:dateUtc="2024-07-21T09:46:00Z"/>
        </w:rPr>
        <w:pPrChange w:id="2834" w:author="Jason Rhee" w:date="2024-07-21T19:46:00Z" w16du:dateUtc="2024-07-21T09:46:00Z">
          <w:pPr>
            <w:pStyle w:val="Annex0"/>
          </w:pPr>
        </w:pPrChange>
      </w:pPr>
      <w:ins w:id="2835" w:author="Jason Rhee" w:date="2024-07-21T19:46:00Z" w16du:dateUtc="2024-07-21T09:46:00Z">
        <w:r>
          <w:t>Aliases: (none)</w:t>
        </w:r>
      </w:ins>
    </w:p>
    <w:p w14:paraId="7819F9E0" w14:textId="77777777" w:rsidR="0084461F" w:rsidRDefault="0084461F">
      <w:pPr>
        <w:rPr>
          <w:ins w:id="2836" w:author="Jason Rhee" w:date="2024-07-21T19:46:00Z" w16du:dateUtc="2024-07-21T09:46:00Z"/>
        </w:rPr>
        <w:pPrChange w:id="2837" w:author="Jason Rhee" w:date="2024-07-21T19:46:00Z" w16du:dateUtc="2024-07-21T09:46:00Z">
          <w:pPr>
            <w:pStyle w:val="Annex0"/>
          </w:pPr>
        </w:pPrChange>
      </w:pPr>
      <w:ins w:id="2838" w:author="Jason Rhee" w:date="2024-07-21T19:46:00Z" w16du:dateUtc="2024-07-21T09:46:00Z">
        <w:r>
          <w:t>Supertype: FeatureType</w:t>
        </w:r>
      </w:ins>
    </w:p>
    <w:p w14:paraId="1793FC64" w14:textId="77777777" w:rsidR="0084461F" w:rsidRDefault="0084461F">
      <w:pPr>
        <w:rPr>
          <w:ins w:id="2839" w:author="Jason Rhee" w:date="2024-07-21T19:46:00Z" w16du:dateUtc="2024-07-21T09:46:00Z"/>
        </w:rPr>
        <w:pPrChange w:id="2840" w:author="Jason Rhee" w:date="2024-07-21T19:46:00Z" w16du:dateUtc="2024-07-21T09:46:00Z">
          <w:pPr>
            <w:pStyle w:val="Annex0"/>
          </w:pPr>
        </w:pPrChange>
      </w:pPr>
      <w:ins w:id="2841" w:author="Jason Rhee" w:date="2024-07-21T19:46:00Z" w16du:dateUtc="2024-07-21T09:46:00Z">
        <w:r>
          <w:t>Feature use type: geographic</w:t>
        </w:r>
      </w:ins>
    </w:p>
    <w:p w14:paraId="61780A0A" w14:textId="23463F1A" w:rsidR="002F6AFA" w:rsidRDefault="0084461F" w:rsidP="0084461F">
      <w:pPr>
        <w:rPr>
          <w:ins w:id="2842" w:author="Jason Rhee" w:date="2024-07-21T19:47:00Z" w16du:dateUtc="2024-07-21T09:47:00Z"/>
          <w:rFonts w:eastAsiaTheme="minorEastAsia"/>
          <w:lang w:eastAsia="ko-KR"/>
        </w:rPr>
      </w:pPr>
      <w:ins w:id="2843" w:author="Jason Rhee" w:date="2024-07-21T19:46:00Z" w16du:dateUtc="2024-07-21T09:46:00Z">
        <w:r>
          <w:t>Permitted primitives: surface</w:t>
        </w:r>
      </w:ins>
    </w:p>
    <w:p w14:paraId="776783A0" w14:textId="77777777" w:rsidR="009D2106" w:rsidRPr="00A51240" w:rsidRDefault="009D2106" w:rsidP="009D2106">
      <w:pPr>
        <w:pStyle w:val="Center"/>
        <w:spacing w:before="160" w:after="160"/>
        <w:rPr>
          <w:ins w:id="2844" w:author="Jason Rhee" w:date="2024-07-21T19:47:00Z" w16du:dateUtc="2024-07-21T09:47:00Z"/>
          <w:rFonts w:ascii="Arial" w:hAnsi="Arial" w:cs="Arial"/>
        </w:rPr>
      </w:pPr>
      <w:ins w:id="2845" w:author="Jason Rhee" w:date="2024-07-21T19:47:00Z" w16du:dateUtc="2024-07-21T09:47:00Z">
        <w:r w:rsidRPr="00A51240">
          <w:rPr>
            <w:rFonts w:ascii="Arial" w:hAnsi="Arial" w:cs="Arial"/>
          </w:rPr>
          <w:t>Attribute Bindings</w:t>
        </w:r>
      </w:ins>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
      <w:tr w:rsidR="009D2106" w14:paraId="088B32F9" w14:textId="77777777" w:rsidTr="00FF24A0">
        <w:trPr>
          <w:tblHeader/>
          <w:ins w:id="2846"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9318E8E" w14:textId="77777777" w:rsidR="009D2106" w:rsidRDefault="009D2106" w:rsidP="00FF24A0">
            <w:pPr>
              <w:rPr>
                <w:ins w:id="2847" w:author="Jason Rhee" w:date="2024-07-21T19:47:00Z" w16du:dateUtc="2024-07-21T09:47:00Z"/>
              </w:rPr>
            </w:pPr>
            <w:ins w:id="2848" w:author="Jason Rhee" w:date="2024-07-21T19:47:00Z" w16du:dateUtc="2024-07-21T09:47:00Z">
              <w:r>
                <w:rPr>
                  <w:b/>
                  <w:bCs/>
                </w:rPr>
                <w:t>Attribute</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36BA1F" w14:textId="77777777" w:rsidR="009D2106" w:rsidRDefault="009D2106" w:rsidP="00FF24A0">
            <w:pPr>
              <w:rPr>
                <w:ins w:id="2849" w:author="Jason Rhee" w:date="2024-07-21T19:47:00Z" w16du:dateUtc="2024-07-21T09:47:00Z"/>
              </w:rPr>
            </w:pPr>
            <w:ins w:id="2850" w:author="Jason Rhee" w:date="2024-07-21T19:47:00Z" w16du:dateUtc="2024-07-21T09:47:00Z">
              <w:r>
                <w:rPr>
                  <w:b/>
                  <w:bCs/>
                </w:rPr>
                <w:t>Type</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8F1D9E" w14:textId="77777777" w:rsidR="009D2106" w:rsidRDefault="009D2106" w:rsidP="00FF24A0">
            <w:pPr>
              <w:rPr>
                <w:ins w:id="2851" w:author="Jason Rhee" w:date="2024-07-21T19:47:00Z" w16du:dateUtc="2024-07-21T09:47:00Z"/>
              </w:rPr>
            </w:pPr>
            <w:ins w:id="2852" w:author="Jason Rhee" w:date="2024-07-21T19:47:00Z" w16du:dateUtc="2024-07-21T09:47:00Z">
              <w:r>
                <w:rPr>
                  <w:b/>
                  <w:bCs/>
                </w:rPr>
                <w:t>Mult.</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6FEE85" w14:textId="77777777" w:rsidR="009D2106" w:rsidRDefault="009D2106" w:rsidP="00FF24A0">
            <w:pPr>
              <w:rPr>
                <w:ins w:id="2853" w:author="Jason Rhee" w:date="2024-07-21T19:47:00Z" w16du:dateUtc="2024-07-21T09:47:00Z"/>
              </w:rPr>
            </w:pPr>
            <w:ins w:id="2854" w:author="Jason Rhee" w:date="2024-07-21T19:47:00Z" w16du:dateUtc="2024-07-21T09:47:00Z">
              <w:r>
                <w:rPr>
                  <w:b/>
                  <w:bCs/>
                </w:rPr>
                <w:t>Permitted Values</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E4008" w14:textId="77777777" w:rsidR="009D2106" w:rsidRDefault="009D2106" w:rsidP="00FF24A0">
            <w:pPr>
              <w:rPr>
                <w:ins w:id="2855" w:author="Jason Rhee" w:date="2024-07-21T19:47:00Z" w16du:dateUtc="2024-07-21T09:47:00Z"/>
              </w:rPr>
            </w:pPr>
            <w:ins w:id="2856" w:author="Jason Rhee" w:date="2024-07-21T19:47:00Z" w16du:dateUtc="2024-07-21T09:47:00Z">
              <w:r>
                <w:rPr>
                  <w:b/>
                  <w:bCs/>
                </w:rPr>
                <w:t>Sequential</w:t>
              </w:r>
            </w:ins>
          </w:p>
        </w:tc>
      </w:tr>
      <w:tr w:rsidR="009D2106" w14:paraId="5F2181C3" w14:textId="77777777" w:rsidTr="00FF24A0">
        <w:trPr>
          <w:ins w:id="2857" w:author="Jason Rhee" w:date="2024-07-21T19:47:00Z"/>
        </w:trPr>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F2F398C" w14:textId="77777777" w:rsidR="009D2106" w:rsidRDefault="009D2106" w:rsidP="00FF24A0">
            <w:pPr>
              <w:spacing w:line="276" w:lineRule="auto"/>
              <w:rPr>
                <w:ins w:id="2858" w:author="Jason Rhee" w:date="2024-07-21T19:47:00Z" w16du:dateUtc="2024-07-21T09:47:00Z"/>
              </w:rPr>
            </w:pPr>
            <w:ins w:id="2859" w:author="Jason Rhee" w:date="2024-07-21T19:47:00Z" w16du:dateUtc="2024-07-21T09:47:00Z">
              <w:r>
                <w:t>scaleMinimum</w:t>
              </w:r>
            </w:ins>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1BF8774" w14:textId="77777777" w:rsidR="009D2106" w:rsidRDefault="009D2106" w:rsidP="00FF24A0">
            <w:pPr>
              <w:spacing w:line="276" w:lineRule="auto"/>
              <w:rPr>
                <w:ins w:id="2860" w:author="Jason Rhee" w:date="2024-07-21T19:47:00Z" w16du:dateUtc="2024-07-21T09:47:00Z"/>
                <w:lang w:eastAsia="ko-KR"/>
              </w:rPr>
            </w:pPr>
            <w:ins w:id="2861" w:author="Jason Rhee" w:date="2024-07-21T19:47:00Z" w16du:dateUtc="2024-07-21T09:47:00Z">
              <w:r>
                <w:rPr>
                  <w:rFonts w:hint="eastAsia"/>
                  <w:lang w:eastAsia="ko-KR"/>
                </w:rPr>
                <w:t>Simple</w:t>
              </w:r>
            </w:ins>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
          <w:p w14:paraId="1BBC2D95" w14:textId="77777777" w:rsidR="009D2106" w:rsidRDefault="009D2106" w:rsidP="00FF24A0">
            <w:pPr>
              <w:spacing w:line="276" w:lineRule="auto"/>
              <w:rPr>
                <w:ins w:id="2862" w:author="Jason Rhee" w:date="2024-07-21T19:47:00Z" w16du:dateUtc="2024-07-21T09:47:00Z"/>
              </w:rPr>
            </w:pPr>
            <w:ins w:id="2863"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D2D68B3" w14:textId="77777777" w:rsidR="009D2106" w:rsidRDefault="009D2106" w:rsidP="00FF24A0">
            <w:pPr>
              <w:spacing w:line="276" w:lineRule="auto"/>
              <w:rPr>
                <w:ins w:id="2864" w:author="Jason Rhee" w:date="2024-07-21T19:47:00Z" w16du:dateUtc="2024-07-21T09:47:00Z"/>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165E03" w14:textId="77777777" w:rsidR="009D2106" w:rsidRDefault="009D2106" w:rsidP="00FF24A0">
            <w:pPr>
              <w:spacing w:line="276" w:lineRule="auto"/>
              <w:rPr>
                <w:ins w:id="2865" w:author="Jason Rhee" w:date="2024-07-21T19:47:00Z" w16du:dateUtc="2024-07-21T09:47:00Z"/>
              </w:rPr>
            </w:pPr>
            <w:ins w:id="2866" w:author="Jason Rhee" w:date="2024-07-21T19:47:00Z" w16du:dateUtc="2024-07-21T09:47:00Z">
              <w:r>
                <w:t>false</w:t>
              </w:r>
            </w:ins>
          </w:p>
        </w:tc>
      </w:tr>
      <w:tr w:rsidR="009D2106" w14:paraId="7B9182F9" w14:textId="77777777" w:rsidTr="00FF24A0">
        <w:trPr>
          <w:ins w:id="2867"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37C0C9A" w14:textId="77777777" w:rsidR="009D2106" w:rsidRDefault="009D2106" w:rsidP="00FF24A0">
            <w:pPr>
              <w:spacing w:line="276" w:lineRule="auto"/>
              <w:rPr>
                <w:ins w:id="2868" w:author="Jason Rhee" w:date="2024-07-21T19:47:00Z" w16du:dateUtc="2024-07-21T09:47:00Z"/>
              </w:rPr>
            </w:pPr>
            <w:ins w:id="2869" w:author="Jason Rhee" w:date="2024-07-21T19:47:00Z" w16du:dateUtc="2024-07-21T09:47: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FC45F6" w14:textId="77777777" w:rsidR="009D2106" w:rsidRDefault="009D2106" w:rsidP="00FF24A0">
            <w:pPr>
              <w:spacing w:line="276" w:lineRule="auto"/>
              <w:rPr>
                <w:ins w:id="2870" w:author="Jason Rhee" w:date="2024-07-21T19:47:00Z" w16du:dateUtc="2024-07-21T09:47:00Z"/>
                <w:lang w:eastAsia="ko-KR"/>
              </w:rPr>
            </w:pPr>
            <w:ins w:id="2871" w:author="Jason Rhee" w:date="2024-07-21T19:47:00Z" w16du:dateUtc="2024-07-21T09:47: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3114DC4A" w14:textId="77777777" w:rsidR="009D2106" w:rsidRDefault="009D2106" w:rsidP="00FF24A0">
            <w:pPr>
              <w:spacing w:line="276" w:lineRule="auto"/>
              <w:rPr>
                <w:ins w:id="2872" w:author="Jason Rhee" w:date="2024-07-21T19:47:00Z" w16du:dateUtc="2024-07-21T09:47:00Z"/>
              </w:rPr>
            </w:pPr>
            <w:ins w:id="2873"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853C845" w14:textId="77777777" w:rsidR="009D2106" w:rsidRDefault="009D2106" w:rsidP="00FF24A0">
            <w:pPr>
              <w:spacing w:line="276" w:lineRule="auto"/>
              <w:rPr>
                <w:ins w:id="2874" w:author="Jason Rhee" w:date="2024-07-21T19:47:00Z" w16du:dateUtc="2024-07-21T09:47: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136BA30" w14:textId="77777777" w:rsidR="009D2106" w:rsidRDefault="009D2106" w:rsidP="00FF24A0">
            <w:pPr>
              <w:spacing w:line="276" w:lineRule="auto"/>
              <w:rPr>
                <w:ins w:id="2875" w:author="Jason Rhee" w:date="2024-07-21T19:47:00Z" w16du:dateUtc="2024-07-21T09:47:00Z"/>
              </w:rPr>
            </w:pPr>
            <w:ins w:id="2876" w:author="Jason Rhee" w:date="2024-07-21T19:47:00Z" w16du:dateUtc="2024-07-21T09:47:00Z">
              <w:r>
                <w:rPr>
                  <w:rFonts w:eastAsiaTheme="minorEastAsia" w:hint="eastAsia"/>
                  <w:lang w:eastAsia="ko-KR"/>
                </w:rPr>
                <w:t>false</w:t>
              </w:r>
            </w:ins>
          </w:p>
        </w:tc>
      </w:tr>
    </w:tbl>
    <w:p w14:paraId="540823F5" w14:textId="77777777" w:rsidR="009D2106" w:rsidRPr="009D2106" w:rsidRDefault="009D2106">
      <w:pPr>
        <w:rPr>
          <w:ins w:id="2877" w:author="Jason Rhee" w:date="2024-07-16T18:01:00Z" w16du:dateUtc="2024-07-16T08:01:00Z"/>
          <w:rFonts w:eastAsiaTheme="minorEastAsia"/>
          <w:lang w:eastAsia="ko-KR"/>
        </w:rPr>
        <w:pPrChange w:id="2878" w:author="Jason Rhee" w:date="2024-07-21T19:46:00Z" w16du:dateUtc="2024-07-21T09:46:00Z">
          <w:pPr>
            <w:pStyle w:val="Annex-Heading3"/>
          </w:pPr>
        </w:pPrChange>
      </w:pPr>
    </w:p>
    <w:p w14:paraId="027E5035" w14:textId="1EC4081D" w:rsidR="003E0B96" w:rsidRDefault="003E0B96" w:rsidP="00716349">
      <w:pPr>
        <w:pStyle w:val="Annex-Heading3"/>
        <w:rPr>
          <w:rFonts w:ascii="Times New Roman" w:hAnsi="Times New Roman"/>
          <w:szCs w:val="24"/>
        </w:rPr>
      </w:pPr>
      <w:r>
        <w:t>UnderKeelClearanceNonNavigableArea</w:t>
      </w:r>
      <w:bookmarkEnd w:id="2806"/>
      <w:bookmarkEnd w:id="2807"/>
    </w:p>
    <w:p w14:paraId="42D7ABC7" w14:textId="76E98E46" w:rsidR="00123836" w:rsidRDefault="003E0B96" w:rsidP="00A51240">
      <w:pPr>
        <w:spacing w:before="0"/>
      </w:pPr>
      <w:r>
        <w:t>Name: Under</w:t>
      </w:r>
      <w:ins w:id="2879" w:author="Jason Rhee" w:date="2024-07-21T19:37:00Z" w16du:dateUtc="2024-07-21T09:37:00Z">
        <w:r w:rsidR="009A58B9">
          <w:rPr>
            <w:rFonts w:eastAsiaTheme="minorEastAsia" w:hint="eastAsia"/>
            <w:lang w:eastAsia="ko-KR"/>
          </w:rPr>
          <w:t xml:space="preserve"> </w:t>
        </w:r>
      </w:ins>
      <w:r>
        <w:t>Keel</w:t>
      </w:r>
      <w:ins w:id="2880" w:author="Jason Rhee" w:date="2024-07-21T19:37:00Z" w16du:dateUtc="2024-07-21T09:37:00Z">
        <w:r w:rsidR="009A58B9">
          <w:rPr>
            <w:rFonts w:eastAsiaTheme="minorEastAsia" w:hint="eastAsia"/>
            <w:lang w:eastAsia="ko-KR"/>
          </w:rPr>
          <w:t xml:space="preserve"> </w:t>
        </w:r>
      </w:ins>
      <w:r>
        <w:t>Clearance</w:t>
      </w:r>
      <w:ins w:id="2881" w:author="Jason Rhee" w:date="2024-07-21T19:37:00Z" w16du:dateUtc="2024-07-21T09:37:00Z">
        <w:r w:rsidR="009A58B9">
          <w:rPr>
            <w:rFonts w:eastAsiaTheme="minorEastAsia" w:hint="eastAsia"/>
            <w:lang w:eastAsia="ko-KR"/>
          </w:rPr>
          <w:t xml:space="preserve"> </w:t>
        </w:r>
      </w:ins>
      <w:r>
        <w:t>Non</w:t>
      </w:r>
      <w:ins w:id="2882" w:author="Jason Rhee" w:date="2024-07-21T19:37:00Z" w16du:dateUtc="2024-07-21T09:37:00Z">
        <w:r w:rsidR="009A58B9">
          <w:rPr>
            <w:rFonts w:eastAsiaTheme="minorEastAsia" w:hint="eastAsia"/>
            <w:lang w:eastAsia="ko-KR"/>
          </w:rPr>
          <w:t xml:space="preserve"> </w:t>
        </w:r>
      </w:ins>
      <w:r>
        <w:t>Navigable</w:t>
      </w:r>
      <w:ins w:id="2883" w:author="Jason Rhee" w:date="2024-07-21T19:37:00Z" w16du:dateUtc="2024-07-21T09:37:00Z">
        <w:r w:rsidR="009A58B9">
          <w:rPr>
            <w:rFonts w:eastAsiaTheme="minorEastAsia" w:hint="eastAsia"/>
            <w:lang w:eastAsia="ko-KR"/>
          </w:rPr>
          <w:t xml:space="preserve"> </w:t>
        </w:r>
      </w:ins>
      <w:r>
        <w:t>Area</w:t>
      </w:r>
    </w:p>
    <w:p w14:paraId="66E5BB0F" w14:textId="77777777" w:rsidR="00E35A62" w:rsidRDefault="003E0B96" w:rsidP="00A51240">
      <w:pPr>
        <w:spacing w:before="0"/>
      </w:pPr>
      <w:r>
        <w:t>Abstract type: false</w:t>
      </w:r>
    </w:p>
    <w:p w14:paraId="16462BBB" w14:textId="42760627" w:rsidR="00E35A62" w:rsidRPr="009D2106" w:rsidRDefault="003E0B96" w:rsidP="00A51240">
      <w:pPr>
        <w:spacing w:before="0"/>
        <w:rPr>
          <w:rFonts w:eastAsiaTheme="minorEastAsia"/>
          <w:lang w:eastAsia="ko-KR"/>
          <w:rPrChange w:id="2884" w:author="Jason Rhee" w:date="2024-07-21T19:47:00Z" w16du:dateUtc="2024-07-21T09:47:00Z">
            <w:rPr/>
          </w:rPrChange>
        </w:rPr>
      </w:pPr>
      <w:r>
        <w:t xml:space="preserve">Definition: </w:t>
      </w:r>
      <w:ins w:id="2885" w:author="Jason Rhee" w:date="2024-07-21T19:37:00Z" w16du:dateUtc="2024-07-21T09:37:00Z">
        <w:r w:rsidR="00EE1C01" w:rsidRPr="00EE1C01">
          <w:t>An area of under keel clearance less than the calculated safe limit.</w:t>
        </w:r>
      </w:ins>
      <w:del w:id="2886" w:author="Jason Rhee" w:date="2024-07-21T19:37:00Z" w16du:dateUtc="2024-07-21T09:37:00Z">
        <w:r w:rsidDel="00EE1C01">
          <w:delText>Non</w:delText>
        </w:r>
        <w:r w:rsidR="006E64ED" w:rsidDel="00EE1C01">
          <w:delText>-</w:delText>
        </w:r>
        <w:r w:rsidR="006F0F9E" w:rsidDel="00EE1C01">
          <w:delText xml:space="preserve">Navigable </w:delText>
        </w:r>
        <w:r w:rsidDel="00EE1C01">
          <w:delText>Area</w:delText>
        </w:r>
      </w:del>
      <w:del w:id="2887" w:author="Jason Rhee" w:date="2024-07-21T19:47:00Z" w16du:dateUtc="2024-07-21T09:47:00Z">
        <w:r w:rsidDel="009D2106">
          <w:delText>.</w:delText>
        </w:r>
      </w:del>
    </w:p>
    <w:p w14:paraId="1D087363" w14:textId="77777777" w:rsidR="00E35A62" w:rsidRDefault="003E0B96" w:rsidP="00A51240">
      <w:pPr>
        <w:spacing w:before="0"/>
      </w:pPr>
      <w:r>
        <w:t>Code: '</w:t>
      </w:r>
      <w:r>
        <w:rPr>
          <w:rFonts w:ascii="Courier New" w:hAnsi="Courier New" w:cs="Courier New"/>
        </w:rPr>
        <w:t>UnderKeelClearanceNonNavigableArea</w:t>
      </w:r>
      <w:r>
        <w:t>'</w:t>
      </w:r>
    </w:p>
    <w:p w14:paraId="683F5742" w14:textId="77777777" w:rsidR="00E35A62" w:rsidRDefault="003E0B96" w:rsidP="00A51240">
      <w:pPr>
        <w:spacing w:before="0"/>
      </w:pPr>
      <w:r>
        <w:t>Remarks:</w:t>
      </w:r>
    </w:p>
    <w:p w14:paraId="610364F4" w14:textId="77777777" w:rsidR="00123836" w:rsidRDefault="003E0B96" w:rsidP="00A51240">
      <w:pPr>
        <w:spacing w:before="0"/>
      </w:pPr>
      <w:r>
        <w:t>Aliases: (none)</w:t>
      </w:r>
    </w:p>
    <w:p w14:paraId="5A44C6A5" w14:textId="77777777" w:rsidR="00E35A62" w:rsidRDefault="003E0B96" w:rsidP="00A51240">
      <w:pPr>
        <w:spacing w:before="0"/>
      </w:pPr>
      <w:r>
        <w:t>Supertype: FeatureType</w:t>
      </w:r>
    </w:p>
    <w:p w14:paraId="1B859843" w14:textId="77777777" w:rsidR="00E35A62" w:rsidRDefault="003E0B96" w:rsidP="00A51240">
      <w:pPr>
        <w:spacing w:before="0"/>
      </w:pPr>
      <w:r>
        <w:t>Feature use type: geographic</w:t>
      </w:r>
    </w:p>
    <w:p w14:paraId="6F2F0087" w14:textId="77777777" w:rsidR="003E0B96" w:rsidRDefault="003E0B96" w:rsidP="00A51240">
      <w:pPr>
        <w:spacing w:before="0"/>
      </w:pPr>
      <w:r>
        <w:t>Permitted primitives: surface</w:t>
      </w:r>
    </w:p>
    <w:p w14:paraId="7934321A"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Change w:id="2888">
          <w:tblGrid>
            <w:gridCol w:w="2888"/>
            <w:gridCol w:w="975"/>
            <w:gridCol w:w="692"/>
            <w:gridCol w:w="3382"/>
            <w:gridCol w:w="1072"/>
          </w:tblGrid>
        </w:tblGridChange>
      </w:tblGrid>
      <w:tr w:rsidR="003E0B96" w14:paraId="14EE88D5" w14:textId="77777777" w:rsidTr="00100EDD">
        <w:trPr>
          <w:tblHeader/>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730169" w14:textId="77777777" w:rsidR="003E0B96" w:rsidRDefault="003E0B96" w:rsidP="003E0B96">
            <w:r>
              <w:rPr>
                <w:b/>
                <w:bCs/>
              </w:rPr>
              <w:lastRenderedPageBreak/>
              <w:t>Attribute</w:t>
            </w:r>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109FD9F" w14:textId="77777777" w:rsidR="003E0B96" w:rsidRDefault="003E0B96" w:rsidP="003E0B96">
            <w:r>
              <w:rPr>
                <w:b/>
                <w:bCs/>
              </w:rPr>
              <w:t>Type</w:t>
            </w:r>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53ACDB" w14:textId="77777777" w:rsidR="003E0B96" w:rsidRDefault="003E0B96" w:rsidP="003E0B96">
            <w:r>
              <w:rPr>
                <w:b/>
                <w:bCs/>
              </w:rPr>
              <w:t>Mult.</w:t>
            </w:r>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01B1D35"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3C5751" w14:textId="77777777" w:rsidR="003E0B96" w:rsidRDefault="003E0B96" w:rsidP="003E0B96">
            <w:r>
              <w:rPr>
                <w:b/>
                <w:bCs/>
              </w:rPr>
              <w:t>Sequential</w:t>
            </w:r>
          </w:p>
        </w:tc>
      </w:tr>
      <w:tr w:rsidR="0086635B" w14:paraId="53788711"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889"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890"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E041505" w14:textId="77777777" w:rsidR="0086635B" w:rsidRDefault="0086635B" w:rsidP="0086635B">
            <w:pPr>
              <w:spacing w:line="276" w:lineRule="auto"/>
            </w:pPr>
            <w:r>
              <w:t>scaleMinimum</w:t>
            </w:r>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891"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A718CA" w14:textId="77777777" w:rsidR="0086635B" w:rsidRDefault="0086635B" w:rsidP="0086635B">
            <w:pPr>
              <w:spacing w:line="276" w:lineRule="auto"/>
              <w:rPr>
                <w:lang w:eastAsia="ko-KR"/>
              </w:rPr>
            </w:pPr>
            <w:r>
              <w:rPr>
                <w:rFonts w:hint="eastAsia"/>
                <w:lang w:eastAsia="ko-KR"/>
              </w:rPr>
              <w:t>Simple</w:t>
            </w:r>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2892"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E6ECB29" w14:textId="7429D828" w:rsidR="0086635B" w:rsidRDefault="0086635B" w:rsidP="0086635B">
            <w:pPr>
              <w:spacing w:line="276" w:lineRule="auto"/>
            </w:pPr>
            <w:ins w:id="2893"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894"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B74AC33" w14:textId="77777777" w:rsidR="0086635B" w:rsidRDefault="0086635B" w:rsidP="0086635B">
            <w:pPr>
              <w:spacing w:line="276" w:lineRule="auto"/>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895"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5FF053A" w14:textId="77777777" w:rsidR="0086635B" w:rsidRDefault="0086635B" w:rsidP="0086635B">
            <w:pPr>
              <w:spacing w:line="276" w:lineRule="auto"/>
            </w:pPr>
            <w:r>
              <w:t>false</w:t>
            </w:r>
          </w:p>
        </w:tc>
      </w:tr>
      <w:tr w:rsidR="0086635B" w14:paraId="246A4243"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896"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2897" w:author="Jason Rhee" w:date="2024-07-21T19:40: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98" w:author="Jason Rhee" w:date="2024-07-21T19:46:00Z" w16du:dateUtc="2024-07-21T09:46:00Z">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142FF7D" w14:textId="3E063E0C" w:rsidR="0086635B" w:rsidRDefault="0086635B" w:rsidP="0086635B">
            <w:pPr>
              <w:spacing w:line="276" w:lineRule="auto"/>
              <w:rPr>
                <w:ins w:id="2899" w:author="Jason Rhee" w:date="2024-07-21T19:40:00Z" w16du:dateUtc="2024-07-21T09:40:00Z"/>
              </w:rPr>
            </w:pPr>
            <w:ins w:id="2900" w:author="Jason Rhee" w:date="2024-07-21T19:41:00Z" w16du:dateUtc="2024-07-21T09:41: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901" w:author="Jason Rhee" w:date="2024-07-21T19:46:00Z" w16du:dateUtc="2024-07-21T09:46:00Z">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50152F" w14:textId="10872F20" w:rsidR="0086635B" w:rsidRDefault="0086635B" w:rsidP="0086635B">
            <w:pPr>
              <w:spacing w:line="276" w:lineRule="auto"/>
              <w:rPr>
                <w:ins w:id="2902" w:author="Jason Rhee" w:date="2024-07-21T19:40:00Z" w16du:dateUtc="2024-07-21T09:40:00Z"/>
                <w:lang w:eastAsia="ko-KR"/>
              </w:rPr>
            </w:pPr>
            <w:ins w:id="2903" w:author="Jason Rhee" w:date="2024-07-21T19:41:00Z" w16du:dateUtc="2024-07-21T09:41: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904" w:author="Jason Rhee" w:date="2024-07-21T19:46:00Z" w16du:dateUtc="2024-07-21T09:46:00Z">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5497D72" w14:textId="7FDD0CAB" w:rsidR="0086635B" w:rsidRDefault="0086635B" w:rsidP="0086635B">
            <w:pPr>
              <w:spacing w:line="276" w:lineRule="auto"/>
              <w:rPr>
                <w:ins w:id="2905" w:author="Jason Rhee" w:date="2024-07-21T19:40:00Z" w16du:dateUtc="2024-07-21T09:40:00Z"/>
              </w:rPr>
            </w:pPr>
            <w:ins w:id="2906"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907" w:author="Jason Rhee" w:date="2024-07-21T19:46:00Z" w16du:dateUtc="2024-07-21T09:46:00Z">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F5E624B" w14:textId="77777777" w:rsidR="0086635B" w:rsidRDefault="0086635B" w:rsidP="0086635B">
            <w:pPr>
              <w:spacing w:line="276" w:lineRule="auto"/>
              <w:rPr>
                <w:ins w:id="2908" w:author="Jason Rhee" w:date="2024-07-21T19:40:00Z" w16du:dateUtc="2024-07-21T09:40: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909"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2EDB5F4" w14:textId="615F09A7" w:rsidR="0086635B" w:rsidRDefault="0086635B" w:rsidP="0086635B">
            <w:pPr>
              <w:spacing w:line="276" w:lineRule="auto"/>
              <w:rPr>
                <w:ins w:id="2910" w:author="Jason Rhee" w:date="2024-07-21T19:40:00Z" w16du:dateUtc="2024-07-21T09:40:00Z"/>
              </w:rPr>
            </w:pPr>
            <w:ins w:id="2911" w:author="Jason Rhee" w:date="2024-07-21T19:41:00Z" w16du:dateUtc="2024-07-21T09:41:00Z">
              <w:r>
                <w:rPr>
                  <w:rFonts w:eastAsiaTheme="minorEastAsia" w:hint="eastAsia"/>
                  <w:lang w:eastAsia="ko-KR"/>
                </w:rPr>
                <w:t>false</w:t>
              </w:r>
            </w:ins>
          </w:p>
        </w:tc>
      </w:tr>
    </w:tbl>
    <w:p w14:paraId="51E280E6" w14:textId="77777777" w:rsidR="00123836" w:rsidRDefault="00123836" w:rsidP="006952C2">
      <w:pPr>
        <w:spacing w:before="0" w:after="0"/>
      </w:pPr>
    </w:p>
    <w:p w14:paraId="065AEDD7" w14:textId="77777777" w:rsidR="003E0B96" w:rsidRDefault="003E0B96" w:rsidP="00716349">
      <w:pPr>
        <w:pStyle w:val="Annex-Heading3"/>
        <w:rPr>
          <w:rFonts w:ascii="Times New Roman" w:hAnsi="Times New Roman"/>
          <w:szCs w:val="24"/>
        </w:rPr>
      </w:pPr>
      <w:bookmarkStart w:id="2912" w:name="idmarkerx16777217x198807"/>
      <w:bookmarkStart w:id="2913" w:name="_Toc527705897"/>
      <w:bookmarkStart w:id="2914" w:name="_Toc528589785"/>
      <w:bookmarkEnd w:id="2912"/>
      <w:r>
        <w:t>UnderKeelClearanceAlmost</w:t>
      </w:r>
      <w:r w:rsidR="0002483E">
        <w:t>N</w:t>
      </w:r>
      <w:r w:rsidR="00C92FE4">
        <w:t>on</w:t>
      </w:r>
      <w:r>
        <w:t>NavigableArea</w:t>
      </w:r>
      <w:bookmarkEnd w:id="2913"/>
      <w:bookmarkEnd w:id="2914"/>
    </w:p>
    <w:p w14:paraId="6962FBBD" w14:textId="22491634" w:rsidR="00123836" w:rsidRDefault="003E0B96" w:rsidP="00A51240">
      <w:pPr>
        <w:spacing w:before="0"/>
      </w:pPr>
      <w:r>
        <w:t>Name: Under</w:t>
      </w:r>
      <w:ins w:id="2915" w:author="Jason Rhee" w:date="2024-07-21T19:43:00Z" w16du:dateUtc="2024-07-21T09:43:00Z">
        <w:r w:rsidR="00C2004E">
          <w:rPr>
            <w:rFonts w:eastAsiaTheme="minorEastAsia" w:hint="eastAsia"/>
            <w:lang w:eastAsia="ko-KR"/>
          </w:rPr>
          <w:t xml:space="preserve"> </w:t>
        </w:r>
      </w:ins>
      <w:r>
        <w:t>Keel</w:t>
      </w:r>
      <w:ins w:id="2916" w:author="Jason Rhee" w:date="2024-07-21T19:43:00Z" w16du:dateUtc="2024-07-21T09:43:00Z">
        <w:r w:rsidR="00C2004E">
          <w:rPr>
            <w:rFonts w:eastAsiaTheme="minorEastAsia" w:hint="eastAsia"/>
            <w:lang w:eastAsia="ko-KR"/>
          </w:rPr>
          <w:t xml:space="preserve"> </w:t>
        </w:r>
      </w:ins>
      <w:r>
        <w:t>Clearance</w:t>
      </w:r>
      <w:ins w:id="2917" w:author="Jason Rhee" w:date="2024-07-21T19:43:00Z" w16du:dateUtc="2024-07-21T09:43:00Z">
        <w:r w:rsidR="00C2004E">
          <w:rPr>
            <w:rFonts w:eastAsiaTheme="minorEastAsia" w:hint="eastAsia"/>
            <w:lang w:eastAsia="ko-KR"/>
          </w:rPr>
          <w:t xml:space="preserve"> </w:t>
        </w:r>
      </w:ins>
      <w:r>
        <w:t>Almost</w:t>
      </w:r>
      <w:ins w:id="2918" w:author="Jason Rhee" w:date="2024-07-21T19:43:00Z" w16du:dateUtc="2024-07-21T09:43:00Z">
        <w:r w:rsidR="00C2004E">
          <w:rPr>
            <w:rFonts w:eastAsiaTheme="minorEastAsia" w:hint="eastAsia"/>
            <w:lang w:eastAsia="ko-KR"/>
          </w:rPr>
          <w:t xml:space="preserve"> </w:t>
        </w:r>
      </w:ins>
      <w:r w:rsidR="002F3F85">
        <w:t>N</w:t>
      </w:r>
      <w:r w:rsidR="00C92FE4">
        <w:t>on</w:t>
      </w:r>
      <w:ins w:id="2919" w:author="Jason Rhee" w:date="2024-07-21T19:43:00Z" w16du:dateUtc="2024-07-21T09:43:00Z">
        <w:r w:rsidR="00C2004E">
          <w:rPr>
            <w:rFonts w:eastAsiaTheme="minorEastAsia" w:hint="eastAsia"/>
            <w:lang w:eastAsia="ko-KR"/>
          </w:rPr>
          <w:t xml:space="preserve"> </w:t>
        </w:r>
      </w:ins>
      <w:r>
        <w:t>Navigable</w:t>
      </w:r>
      <w:ins w:id="2920" w:author="Jason Rhee" w:date="2024-07-21T19:43:00Z" w16du:dateUtc="2024-07-21T09:43:00Z">
        <w:r w:rsidR="00C2004E">
          <w:rPr>
            <w:rFonts w:eastAsiaTheme="minorEastAsia" w:hint="eastAsia"/>
            <w:lang w:eastAsia="ko-KR"/>
          </w:rPr>
          <w:t xml:space="preserve"> </w:t>
        </w:r>
      </w:ins>
      <w:r>
        <w:t>Area</w:t>
      </w:r>
    </w:p>
    <w:p w14:paraId="15606910" w14:textId="77777777" w:rsidR="00E35A62" w:rsidRDefault="003E0B96" w:rsidP="00A51240">
      <w:pPr>
        <w:spacing w:before="0"/>
      </w:pPr>
      <w:r>
        <w:t>Abstract type: false</w:t>
      </w:r>
    </w:p>
    <w:p w14:paraId="2EAB57C4" w14:textId="46E642CC" w:rsidR="00E35A62" w:rsidRDefault="003E0B96" w:rsidP="00A51240">
      <w:pPr>
        <w:spacing w:before="0"/>
      </w:pPr>
      <w:r>
        <w:t xml:space="preserve">Definition: </w:t>
      </w:r>
      <w:ins w:id="2921" w:author="Jason Rhee" w:date="2024-07-21T19:44:00Z" w16du:dateUtc="2024-07-21T09:44:00Z">
        <w:r w:rsidR="00CA3833" w:rsidRPr="00CA3833">
          <w:t>An area of under keel clearance almost less than the calculated safe limit, as established for the waterway.</w:t>
        </w:r>
      </w:ins>
      <w:del w:id="2922" w:author="Jason Rhee" w:date="2024-07-21T19:44:00Z" w16du:dateUtc="2024-07-21T09:44:00Z">
        <w:r w:rsidDel="00CA3833">
          <w:delText xml:space="preserve">Almost </w:delText>
        </w:r>
        <w:r w:rsidR="002F3F85" w:rsidDel="00CA3833">
          <w:delText>Non-</w:delText>
        </w:r>
        <w:r w:rsidDel="00CA3833">
          <w:delText>Navigable Area.</w:delText>
        </w:r>
      </w:del>
    </w:p>
    <w:p w14:paraId="7E52C295" w14:textId="77777777" w:rsidR="00E35A62" w:rsidRDefault="003E0B96" w:rsidP="00A51240">
      <w:pPr>
        <w:spacing w:before="0"/>
      </w:pPr>
      <w:r>
        <w:t>Code: '</w:t>
      </w:r>
      <w:r>
        <w:rPr>
          <w:rFonts w:ascii="Courier New" w:hAnsi="Courier New" w:cs="Courier New"/>
        </w:rPr>
        <w:t>UnderKeelClearanceAlmost</w:t>
      </w:r>
      <w:r w:rsidR="002F3F85">
        <w:rPr>
          <w:rFonts w:ascii="Courier New" w:hAnsi="Courier New" w:cs="Courier New"/>
        </w:rPr>
        <w:t>N</w:t>
      </w:r>
      <w:r w:rsidR="00C92FE4">
        <w:rPr>
          <w:rFonts w:ascii="Courier New" w:hAnsi="Courier New" w:cs="Courier New"/>
        </w:rPr>
        <w:t>on</w:t>
      </w:r>
      <w:r>
        <w:rPr>
          <w:rFonts w:ascii="Courier New" w:hAnsi="Courier New" w:cs="Courier New"/>
        </w:rPr>
        <w:t>NavigableArea</w:t>
      </w:r>
      <w:r>
        <w:t>'</w:t>
      </w:r>
    </w:p>
    <w:p w14:paraId="47FFB9CD" w14:textId="77777777" w:rsidR="00E35A62" w:rsidRDefault="003E0B96" w:rsidP="00A51240">
      <w:pPr>
        <w:spacing w:before="0"/>
      </w:pPr>
      <w:r>
        <w:t>Remarks:</w:t>
      </w:r>
    </w:p>
    <w:p w14:paraId="3887C810" w14:textId="77777777" w:rsidR="00123836" w:rsidRDefault="003E0B96" w:rsidP="00A51240">
      <w:pPr>
        <w:spacing w:before="0"/>
      </w:pPr>
      <w:r>
        <w:t>Aliases: (non</w:t>
      </w:r>
      <w:r w:rsidR="00123836">
        <w:t>e)</w:t>
      </w:r>
    </w:p>
    <w:p w14:paraId="4C12D871" w14:textId="77777777" w:rsidR="00E35A62" w:rsidRDefault="003E0B96" w:rsidP="00A51240">
      <w:pPr>
        <w:spacing w:before="0"/>
      </w:pPr>
      <w:r>
        <w:t>Supertype: FeatureType</w:t>
      </w:r>
    </w:p>
    <w:p w14:paraId="0A063D99" w14:textId="77777777" w:rsidR="00E35A62" w:rsidRDefault="003E0B96" w:rsidP="00A51240">
      <w:pPr>
        <w:spacing w:before="0"/>
      </w:pPr>
      <w:r>
        <w:t>Feature use type: geographic</w:t>
      </w:r>
    </w:p>
    <w:p w14:paraId="2C75C231" w14:textId="77777777" w:rsidR="003E0B96" w:rsidRDefault="00E35A62" w:rsidP="00A51240">
      <w:pPr>
        <w:spacing w:before="0"/>
      </w:pPr>
      <w:r>
        <w:t>Permitted primitives: surface</w:t>
      </w:r>
    </w:p>
    <w:p w14:paraId="3CA7A0B3"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74"/>
        <w:gridCol w:w="956"/>
        <w:gridCol w:w="681"/>
        <w:gridCol w:w="3226"/>
        <w:gridCol w:w="1072"/>
        <w:tblGridChange w:id="2923">
          <w:tblGrid>
            <w:gridCol w:w="3074"/>
            <w:gridCol w:w="956"/>
            <w:gridCol w:w="681"/>
            <w:gridCol w:w="3226"/>
            <w:gridCol w:w="1072"/>
          </w:tblGrid>
        </w:tblGridChange>
      </w:tblGrid>
      <w:tr w:rsidR="003E0B96" w14:paraId="7E0674B5" w14:textId="77777777" w:rsidTr="00CA3833">
        <w:trPr>
          <w:tblHeader/>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CCD723" w14:textId="77777777" w:rsidR="003E0B96" w:rsidRDefault="003E0B96" w:rsidP="003E0B96">
            <w:r>
              <w:rPr>
                <w:b/>
                <w:bCs/>
              </w:rPr>
              <w:t>Attribute</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E66009B" w14:textId="77777777" w:rsidR="003E0B96" w:rsidRDefault="003E0B96" w:rsidP="003E0B96">
            <w:r>
              <w:rPr>
                <w:b/>
                <w:bCs/>
              </w:rPr>
              <w:t>Type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31F833" w14:textId="77777777" w:rsidR="003E0B96" w:rsidRDefault="003E0B96" w:rsidP="003E0B96">
            <w:r>
              <w:rPr>
                <w:b/>
                <w:bCs/>
              </w:rPr>
              <w:t>Mult.</w:t>
            </w:r>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0B97B6"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C8237E" w14:textId="77777777" w:rsidR="003E0B96" w:rsidRDefault="003E0B96" w:rsidP="003E0B96">
            <w:r>
              <w:rPr>
                <w:b/>
                <w:bCs/>
              </w:rPr>
              <w:t>Sequential</w:t>
            </w:r>
          </w:p>
        </w:tc>
      </w:tr>
      <w:tr w:rsidR="003E0B96" w14:paraId="62AB7CA3" w14:textId="77777777" w:rsidTr="00CA3833">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8B83F16" w14:textId="77777777" w:rsidR="003E0B96" w:rsidRDefault="003E0B96" w:rsidP="0094165D">
            <w:pPr>
              <w:spacing w:line="276" w:lineRule="auto"/>
            </w:pPr>
            <w:r>
              <w:t>scaleMinimum</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59083C" w14:textId="77777777" w:rsidR="003E0B96" w:rsidRDefault="003E0B96" w:rsidP="0094165D">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9DA617" w14:textId="559DAEF9" w:rsidR="003E0B96" w:rsidRDefault="00AB2D12" w:rsidP="0094165D">
            <w:pPr>
              <w:spacing w:line="276" w:lineRule="auto"/>
            </w:pPr>
            <w:ins w:id="2924" w:author="Jason Rhee" w:date="2024-07-21T19:44:00Z" w16du:dateUtc="2024-07-21T09:44:00Z">
              <w:r>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F96DFE"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FD4E23" w14:textId="77777777" w:rsidR="003E0B96" w:rsidRDefault="003E0B96" w:rsidP="0094165D">
            <w:pPr>
              <w:spacing w:line="276" w:lineRule="auto"/>
            </w:pPr>
            <w:r>
              <w:t>false</w:t>
            </w:r>
          </w:p>
        </w:tc>
      </w:tr>
      <w:tr w:rsidR="0086635B" w14:paraId="5BCD9421"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925"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3074"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926"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D97704" w14:textId="153A0545" w:rsidR="0086635B" w:rsidRDefault="0086635B" w:rsidP="0086635B">
            <w:pPr>
              <w:spacing w:line="276" w:lineRule="auto"/>
              <w:rPr>
                <w:lang w:eastAsia="ko-KR"/>
              </w:rPr>
            </w:pPr>
            <w:r>
              <w:rPr>
                <w:lang w:eastAsia="ko-KR"/>
              </w:rPr>
              <w:t>distanceAboveUKCLimit</w:t>
            </w:r>
          </w:p>
        </w:tc>
        <w:tc>
          <w:tcPr>
            <w:tcW w:w="9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927"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CB7D3AF" w14:textId="77777777" w:rsidR="0086635B" w:rsidRDefault="0086635B" w:rsidP="0086635B">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2928"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340A462" w14:textId="494BD838" w:rsidR="0086635B" w:rsidRDefault="0086635B" w:rsidP="0086635B">
            <w:pPr>
              <w:spacing w:line="276" w:lineRule="auto"/>
            </w:pPr>
            <w:ins w:id="2929"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930"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1EF2C33" w14:textId="77777777" w:rsidR="0086635B" w:rsidRDefault="0086635B" w:rsidP="0086635B">
            <w:pPr>
              <w:spacing w:line="276" w:lineRule="auto"/>
              <w:rPr>
                <w:lang w:eastAsia="ko-KR"/>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931"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F7F903E" w14:textId="77777777" w:rsidR="0086635B" w:rsidRDefault="0086635B" w:rsidP="0086635B">
            <w:pPr>
              <w:spacing w:line="276" w:lineRule="auto"/>
              <w:rPr>
                <w:lang w:eastAsia="ko-KR"/>
              </w:rPr>
            </w:pPr>
            <w:r>
              <w:rPr>
                <w:rFonts w:hint="eastAsia"/>
                <w:lang w:eastAsia="ko-KR"/>
              </w:rPr>
              <w:t>false</w:t>
            </w:r>
          </w:p>
        </w:tc>
      </w:tr>
      <w:tr w:rsidR="0086635B" w14:paraId="38990094"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932"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2933" w:author="Jason Rhee" w:date="2024-07-21T19:44:00Z"/>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934" w:author="Jason Rhee" w:date="2024-07-21T19:46:00Z" w16du:dateUtc="2024-07-21T09:46:00Z">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46892A5" w14:textId="227F7A40" w:rsidR="0086635B" w:rsidRDefault="0086635B" w:rsidP="0086635B">
            <w:pPr>
              <w:spacing w:line="276" w:lineRule="auto"/>
              <w:rPr>
                <w:ins w:id="2935" w:author="Jason Rhee" w:date="2024-07-21T19:44:00Z" w16du:dateUtc="2024-07-21T09:44:00Z"/>
                <w:lang w:eastAsia="ko-KR"/>
              </w:rPr>
            </w:pPr>
            <w:ins w:id="2936" w:author="Jason Rhee" w:date="2024-07-21T19:44:00Z" w16du:dateUtc="2024-07-21T09:44:00Z">
              <w:r w:rsidRPr="00DB4881">
                <w:rPr>
                  <w:rFonts w:eastAsiaTheme="minorEastAsia"/>
                  <w:lang w:eastAsia="ko-KR"/>
                </w:rPr>
                <w:t>interoperabilityIdentifier</w:t>
              </w:r>
            </w:ins>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937" w:author="Jason Rhee" w:date="2024-07-21T19:46:00Z" w16du:dateUtc="2024-07-21T09:46:00Z">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ACE9396" w14:textId="0F81A38C" w:rsidR="0086635B" w:rsidRDefault="0086635B" w:rsidP="0086635B">
            <w:pPr>
              <w:spacing w:line="276" w:lineRule="auto"/>
              <w:rPr>
                <w:ins w:id="2938" w:author="Jason Rhee" w:date="2024-07-21T19:44:00Z" w16du:dateUtc="2024-07-21T09:44:00Z"/>
                <w:lang w:eastAsia="ko-KR"/>
              </w:rPr>
            </w:pPr>
            <w:ins w:id="2939" w:author="Jason Rhee" w:date="2024-07-21T19:44:00Z" w16du:dateUtc="2024-07-21T09:44:00Z">
              <w:r>
                <w:rPr>
                  <w:rFonts w:eastAsiaTheme="minorEastAsia" w:hint="eastAsia"/>
                  <w:lang w:eastAsia="ko-KR"/>
                </w:rPr>
                <w:t>URN</w:t>
              </w:r>
            </w:ins>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940" w:author="Jason Rhee" w:date="2024-07-21T19:46:00Z" w16du:dateUtc="2024-07-21T09:46:00Z">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200E4EA" w14:textId="4999F68D" w:rsidR="0086635B" w:rsidRDefault="0086635B" w:rsidP="0086635B">
            <w:pPr>
              <w:spacing w:line="276" w:lineRule="auto"/>
              <w:rPr>
                <w:ins w:id="2941" w:author="Jason Rhee" w:date="2024-07-21T19:44:00Z" w16du:dateUtc="2024-07-21T09:44:00Z"/>
              </w:rPr>
            </w:pPr>
            <w:ins w:id="2942"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943" w:author="Jason Rhee" w:date="2024-07-21T19:46:00Z" w16du:dateUtc="2024-07-21T09:46:00Z">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75AD5EC" w14:textId="77777777" w:rsidR="0086635B" w:rsidRDefault="0086635B" w:rsidP="0086635B">
            <w:pPr>
              <w:spacing w:line="276" w:lineRule="auto"/>
              <w:rPr>
                <w:ins w:id="2944" w:author="Jason Rhee" w:date="2024-07-21T19:44:00Z" w16du:dateUtc="2024-07-21T09:44:00Z"/>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945"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CDB4AC" w14:textId="771B90F6" w:rsidR="0086635B" w:rsidRDefault="0086635B" w:rsidP="0086635B">
            <w:pPr>
              <w:spacing w:line="276" w:lineRule="auto"/>
              <w:rPr>
                <w:ins w:id="2946" w:author="Jason Rhee" w:date="2024-07-21T19:44:00Z" w16du:dateUtc="2024-07-21T09:44:00Z"/>
                <w:lang w:eastAsia="ko-KR"/>
              </w:rPr>
            </w:pPr>
            <w:ins w:id="2947" w:author="Jason Rhee" w:date="2024-07-21T19:44:00Z" w16du:dateUtc="2024-07-21T09:44:00Z">
              <w:r>
                <w:rPr>
                  <w:rFonts w:eastAsiaTheme="minorEastAsia" w:hint="eastAsia"/>
                  <w:lang w:eastAsia="ko-KR"/>
                </w:rPr>
                <w:t>false</w:t>
              </w:r>
            </w:ins>
          </w:p>
        </w:tc>
      </w:tr>
    </w:tbl>
    <w:p w14:paraId="78B8AEB2" w14:textId="77777777" w:rsidR="003E0B96" w:rsidRDefault="003E0B96" w:rsidP="00A51240">
      <w:pPr>
        <w:pStyle w:val="Center"/>
        <w:jc w:val="left"/>
      </w:pPr>
    </w:p>
    <w:p w14:paraId="6012D467" w14:textId="77777777" w:rsidR="003E0B96" w:rsidRDefault="003E0B96" w:rsidP="002721B0">
      <w:pPr>
        <w:pStyle w:val="Annex-Heading3"/>
        <w:rPr>
          <w:rFonts w:ascii="Times New Roman" w:hAnsi="Times New Roman"/>
          <w:szCs w:val="24"/>
        </w:rPr>
      </w:pPr>
      <w:bookmarkStart w:id="2948" w:name="_Toc527705898"/>
      <w:bookmarkStart w:id="2949" w:name="_Toc528589786"/>
      <w:r>
        <w:t>UnderKeelClearanceControlPoint</w:t>
      </w:r>
      <w:bookmarkEnd w:id="2948"/>
      <w:bookmarkEnd w:id="2949"/>
    </w:p>
    <w:p w14:paraId="4D6B696E" w14:textId="7DBEA7FA" w:rsidR="00123836" w:rsidRDefault="003E0B96" w:rsidP="00A51240">
      <w:pPr>
        <w:spacing w:before="0"/>
      </w:pPr>
      <w:r>
        <w:t>Name: Under</w:t>
      </w:r>
      <w:ins w:id="2950" w:author="Jason Rhee" w:date="2024-07-21T19:44:00Z" w16du:dateUtc="2024-07-21T09:44:00Z">
        <w:r w:rsidR="00AB2D12">
          <w:rPr>
            <w:rFonts w:eastAsiaTheme="minorEastAsia" w:hint="eastAsia"/>
            <w:lang w:eastAsia="ko-KR"/>
          </w:rPr>
          <w:t xml:space="preserve"> </w:t>
        </w:r>
      </w:ins>
      <w:r>
        <w:t>Keel</w:t>
      </w:r>
      <w:ins w:id="2951" w:author="Jason Rhee" w:date="2024-07-21T19:44:00Z" w16du:dateUtc="2024-07-21T09:44:00Z">
        <w:r w:rsidR="00AB2D12">
          <w:rPr>
            <w:rFonts w:eastAsiaTheme="minorEastAsia" w:hint="eastAsia"/>
            <w:lang w:eastAsia="ko-KR"/>
          </w:rPr>
          <w:t xml:space="preserve"> </w:t>
        </w:r>
      </w:ins>
      <w:r>
        <w:t>Clearance</w:t>
      </w:r>
      <w:ins w:id="2952" w:author="Jason Rhee" w:date="2024-07-21T19:45:00Z" w16du:dateUtc="2024-07-21T09:45:00Z">
        <w:r w:rsidR="00AB2D12">
          <w:rPr>
            <w:rFonts w:eastAsiaTheme="minorEastAsia" w:hint="eastAsia"/>
            <w:lang w:eastAsia="ko-KR"/>
          </w:rPr>
          <w:t xml:space="preserve"> </w:t>
        </w:r>
      </w:ins>
      <w:r>
        <w:t>Control</w:t>
      </w:r>
      <w:ins w:id="2953" w:author="Jason Rhee" w:date="2024-07-21T19:45:00Z" w16du:dateUtc="2024-07-21T09:45:00Z">
        <w:r w:rsidR="00AB2D12">
          <w:rPr>
            <w:rFonts w:eastAsiaTheme="minorEastAsia" w:hint="eastAsia"/>
            <w:lang w:eastAsia="ko-KR"/>
          </w:rPr>
          <w:t xml:space="preserve"> </w:t>
        </w:r>
      </w:ins>
      <w:r>
        <w:t>Point</w:t>
      </w:r>
    </w:p>
    <w:p w14:paraId="2CB87E06" w14:textId="77777777" w:rsidR="00123836" w:rsidRDefault="003E0B96" w:rsidP="00A51240">
      <w:pPr>
        <w:spacing w:before="0"/>
      </w:pPr>
      <w:r>
        <w:t>Abstract type: false</w:t>
      </w:r>
    </w:p>
    <w:p w14:paraId="3CC77696" w14:textId="72B8D889" w:rsidR="00123836" w:rsidRDefault="003E0B96" w:rsidP="00A51240">
      <w:pPr>
        <w:spacing w:before="0"/>
      </w:pPr>
      <w:r>
        <w:t xml:space="preserve">Definition: </w:t>
      </w:r>
      <w:ins w:id="2954" w:author="Jason Rhee" w:date="2024-07-21T19:45:00Z" w16du:dateUtc="2024-07-21T09:45:00Z">
        <w:r w:rsidR="0086635B" w:rsidRPr="0086635B">
          <w:t>Selected critical passage point or line.</w:t>
        </w:r>
      </w:ins>
      <w:del w:id="2955" w:author="Jason Rhee" w:date="2024-07-21T19:45:00Z" w16du:dateUtc="2024-07-21T09:45:00Z">
        <w:r w:rsidDel="0086635B">
          <w:delText>UnderKeelClearance ControlPoint</w:delText>
        </w:r>
      </w:del>
    </w:p>
    <w:p w14:paraId="4B1D1A21" w14:textId="77777777" w:rsidR="00123836" w:rsidRDefault="003E0B96" w:rsidP="00A51240">
      <w:pPr>
        <w:spacing w:before="0"/>
      </w:pPr>
      <w:r>
        <w:t>Code: '</w:t>
      </w:r>
      <w:r w:rsidRPr="00E86B41">
        <w:rPr>
          <w:rFonts w:ascii="Courier New" w:hAnsi="Courier New" w:cs="Courier New"/>
        </w:rPr>
        <w:t>UnderKeelClearanceControlPoint</w:t>
      </w:r>
      <w:r>
        <w:t>'</w:t>
      </w:r>
    </w:p>
    <w:p w14:paraId="36804253" w14:textId="77777777" w:rsidR="00123836" w:rsidRDefault="003E0B96" w:rsidP="00A51240">
      <w:pPr>
        <w:spacing w:before="0"/>
      </w:pPr>
      <w:r>
        <w:t>Remarks:</w:t>
      </w:r>
    </w:p>
    <w:p w14:paraId="717D37ED" w14:textId="77777777" w:rsidR="00123836" w:rsidRDefault="003E0B96" w:rsidP="00A51240">
      <w:pPr>
        <w:spacing w:before="0"/>
      </w:pPr>
      <w:r>
        <w:t>Aliases: (none)</w:t>
      </w:r>
    </w:p>
    <w:p w14:paraId="6BD76DC4" w14:textId="77777777" w:rsidR="00123836" w:rsidRDefault="003E0B96" w:rsidP="00A51240">
      <w:pPr>
        <w:spacing w:before="0"/>
      </w:pPr>
      <w:r>
        <w:lastRenderedPageBreak/>
        <w:t>Supertype: FeatureType</w:t>
      </w:r>
    </w:p>
    <w:p w14:paraId="429ADCFB" w14:textId="77777777" w:rsidR="00123836" w:rsidRDefault="003E0B96" w:rsidP="00A51240">
      <w:pPr>
        <w:spacing w:before="0"/>
      </w:pPr>
      <w:r>
        <w:t>Feature use type: geographic</w:t>
      </w:r>
    </w:p>
    <w:p w14:paraId="4A1C6EDC" w14:textId="77777777" w:rsidR="003E0B96" w:rsidRDefault="003E0B96" w:rsidP="00A51240">
      <w:pPr>
        <w:spacing w:before="0"/>
      </w:pPr>
      <w:r>
        <w:t>Permitted primitives: point</w:t>
      </w:r>
    </w:p>
    <w:p w14:paraId="65235AC1"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60"/>
        <w:gridCol w:w="1011"/>
        <w:gridCol w:w="678"/>
        <w:gridCol w:w="3188"/>
        <w:gridCol w:w="1072"/>
      </w:tblGrid>
      <w:tr w:rsidR="003E0B96" w14:paraId="363071CC" w14:textId="77777777" w:rsidTr="0086635B">
        <w:trPr>
          <w:tblHeader/>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85D7CE6" w14:textId="77777777" w:rsidR="003E0B96" w:rsidRDefault="003E0B96" w:rsidP="003E0B96">
            <w:r>
              <w:rPr>
                <w:b/>
                <w:bCs/>
              </w:rPr>
              <w:t>Attribute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8D54C7" w14:textId="77777777" w:rsidR="003E0B96" w:rsidRDefault="003E0B96" w:rsidP="003E0B96">
            <w:r>
              <w:rPr>
                <w:b/>
                <w:bCs/>
              </w:rPr>
              <w:t>Type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FA2C3D" w14:textId="77777777" w:rsidR="003E0B96" w:rsidRDefault="003E0B96" w:rsidP="003E0B96">
            <w:r>
              <w:rPr>
                <w:b/>
                <w:bCs/>
              </w:rPr>
              <w:t>Mult.</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D7FE0BF"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DDDEF42" w14:textId="77777777" w:rsidR="003E0B96" w:rsidRDefault="003E0B96" w:rsidP="003E0B96">
            <w:r>
              <w:rPr>
                <w:b/>
                <w:bCs/>
              </w:rPr>
              <w:t>Sequential</w:t>
            </w:r>
          </w:p>
        </w:tc>
      </w:tr>
      <w:tr w:rsidR="003E0B96" w14:paraId="2C8D8CE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B8A6923" w14:textId="77777777" w:rsidR="003E0B96" w:rsidRDefault="00D91CFA" w:rsidP="0094165D">
            <w:pPr>
              <w:spacing w:line="276" w:lineRule="auto"/>
            </w:pPr>
            <w:r>
              <w:t>N</w:t>
            </w:r>
            <w:r w:rsidR="003E0B96">
              <w:t>ame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7F04F3E"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CA3D0" w14:textId="77777777" w:rsidR="003E0B96" w:rsidRDefault="003E0B96" w:rsidP="0094165D">
            <w:pPr>
              <w:spacing w:line="276" w:lineRule="auto"/>
              <w:rPr>
                <w:lang w:eastAsia="ko-KR"/>
              </w:rPr>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C5356F"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FB91F" w14:textId="77777777" w:rsidR="003E0B96" w:rsidRDefault="003E0B96" w:rsidP="0094165D">
            <w:pPr>
              <w:spacing w:line="276" w:lineRule="auto"/>
            </w:pPr>
            <w:r>
              <w:t>false</w:t>
            </w:r>
          </w:p>
        </w:tc>
      </w:tr>
      <w:tr w:rsidR="003E0B96" w14:paraId="7E1C2E13"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63BEC1" w14:textId="6DE8F17E" w:rsidR="003E0B96" w:rsidRDefault="003E0B96" w:rsidP="0094165D">
            <w:pPr>
              <w:spacing w:line="276" w:lineRule="auto"/>
              <w:rPr>
                <w:lang w:eastAsia="ko-KR"/>
              </w:rPr>
            </w:pPr>
            <w:r>
              <w:rPr>
                <w:rFonts w:hint="eastAsia"/>
                <w:lang w:eastAsia="ko-KR"/>
              </w:rPr>
              <w:t>distanceAboveUKCLimit</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699D27A"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2C360F"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22CFF0"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901902" w14:textId="77777777" w:rsidR="003E0B96" w:rsidRDefault="003E0B96" w:rsidP="0094165D">
            <w:pPr>
              <w:spacing w:line="276" w:lineRule="auto"/>
              <w:rPr>
                <w:lang w:eastAsia="ko-KR"/>
              </w:rPr>
            </w:pPr>
            <w:r>
              <w:rPr>
                <w:rFonts w:hint="eastAsia"/>
                <w:lang w:eastAsia="ko-KR"/>
              </w:rPr>
              <w:t>false</w:t>
            </w:r>
          </w:p>
        </w:tc>
      </w:tr>
      <w:tr w:rsidR="003E0B96" w14:paraId="4A89F011"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A2092A1" w14:textId="77777777" w:rsidR="003E0B96" w:rsidRDefault="003E0B96" w:rsidP="0094165D">
            <w:pPr>
              <w:spacing w:line="276" w:lineRule="auto"/>
              <w:rPr>
                <w:lang w:eastAsia="ko-KR"/>
              </w:rPr>
            </w:pPr>
            <w:r>
              <w:rPr>
                <w:rFonts w:hint="eastAsia"/>
                <w:lang w:eastAsia="ko-KR"/>
              </w:rPr>
              <w:t>expectedPassingTime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A5EA8D"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2408AC"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76DAC96"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82EB4E" w14:textId="77777777" w:rsidR="003E0B96" w:rsidRDefault="003E0B96" w:rsidP="0094165D">
            <w:pPr>
              <w:spacing w:line="276" w:lineRule="auto"/>
              <w:rPr>
                <w:lang w:eastAsia="ko-KR"/>
              </w:rPr>
            </w:pPr>
            <w:r>
              <w:rPr>
                <w:rFonts w:hint="eastAsia"/>
                <w:lang w:eastAsia="ko-KR"/>
              </w:rPr>
              <w:t>false</w:t>
            </w:r>
          </w:p>
        </w:tc>
      </w:tr>
      <w:tr w:rsidR="003E0B96" w14:paraId="3C956BD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BA920" w14:textId="77777777" w:rsidR="003E0B96" w:rsidRDefault="003E0B96" w:rsidP="0094165D">
            <w:pPr>
              <w:spacing w:line="276" w:lineRule="auto"/>
              <w:rPr>
                <w:lang w:eastAsia="ko-KR"/>
              </w:rPr>
            </w:pPr>
            <w:r>
              <w:rPr>
                <w:rFonts w:hint="eastAsia"/>
                <w:lang w:eastAsia="ko-KR"/>
              </w:rPr>
              <w:t>expectedPassingSpeed</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23E826"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8DC42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AA2D62"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49BEB0F" w14:textId="77777777" w:rsidR="003E0B96" w:rsidRDefault="003E0B96" w:rsidP="0094165D">
            <w:pPr>
              <w:spacing w:line="276" w:lineRule="auto"/>
              <w:rPr>
                <w:lang w:eastAsia="ko-KR"/>
              </w:rPr>
            </w:pPr>
            <w:r>
              <w:rPr>
                <w:rFonts w:hint="eastAsia"/>
                <w:lang w:eastAsia="ko-KR"/>
              </w:rPr>
              <w:t>false</w:t>
            </w:r>
          </w:p>
        </w:tc>
      </w:tr>
      <w:tr w:rsidR="0086635B" w14:paraId="34EB432B" w14:textId="77777777" w:rsidTr="0086635B">
        <w:trPr>
          <w:ins w:id="2956" w:author="Jason Rhee" w:date="2024-07-21T19:45:00Z"/>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1B8BC8" w14:textId="1AC1BC17" w:rsidR="0086635B" w:rsidRDefault="0086635B" w:rsidP="0086635B">
            <w:pPr>
              <w:spacing w:line="276" w:lineRule="auto"/>
              <w:rPr>
                <w:ins w:id="2957" w:author="Jason Rhee" w:date="2024-07-21T19:45:00Z" w16du:dateUtc="2024-07-21T09:45:00Z"/>
                <w:lang w:eastAsia="ko-KR"/>
              </w:rPr>
            </w:pPr>
            <w:ins w:id="2958" w:author="Jason Rhee" w:date="2024-07-21T19:45:00Z" w16du:dateUtc="2024-07-21T09:45:00Z">
              <w:r w:rsidRPr="00DB4881">
                <w:rPr>
                  <w:rFonts w:eastAsiaTheme="minorEastAsia"/>
                  <w:lang w:eastAsia="ko-KR"/>
                </w:rPr>
                <w:t>interoperabilityIdentifier</w:t>
              </w:r>
            </w:ins>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CE20B7" w14:textId="155984F1" w:rsidR="0086635B" w:rsidRDefault="0086635B" w:rsidP="0086635B">
            <w:pPr>
              <w:spacing w:line="276" w:lineRule="auto"/>
              <w:rPr>
                <w:ins w:id="2959" w:author="Jason Rhee" w:date="2024-07-21T19:45:00Z" w16du:dateUtc="2024-07-21T09:45:00Z"/>
                <w:lang w:eastAsia="ko-KR"/>
              </w:rPr>
            </w:pPr>
            <w:ins w:id="2960" w:author="Jason Rhee" w:date="2024-07-21T19:45:00Z" w16du:dateUtc="2024-07-21T09:45:00Z">
              <w:r>
                <w:rPr>
                  <w:rFonts w:eastAsiaTheme="minorEastAsia" w:hint="eastAsia"/>
                  <w:lang w:eastAsia="ko-KR"/>
                </w:rPr>
                <w:t>URN</w:t>
              </w:r>
            </w:ins>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9FB00" w14:textId="536AADAD" w:rsidR="0086635B" w:rsidRDefault="0086635B" w:rsidP="0086635B">
            <w:pPr>
              <w:spacing w:line="276" w:lineRule="auto"/>
              <w:rPr>
                <w:ins w:id="2961" w:author="Jason Rhee" w:date="2024-07-21T19:45:00Z" w16du:dateUtc="2024-07-21T09:45:00Z"/>
                <w:lang w:eastAsia="ko-KR"/>
              </w:rPr>
            </w:pPr>
            <w:ins w:id="2962" w:author="Jason Rhee" w:date="2024-07-21T19:45:00Z" w16du:dateUtc="2024-07-21T09:45:00Z">
              <w:r>
                <w:rPr>
                  <w:rFonts w:eastAsiaTheme="minorEastAsia" w:hint="eastAsia"/>
                  <w:lang w:eastAsia="ko-KR"/>
                </w:rPr>
                <w:t>0..1</w:t>
              </w:r>
            </w:ins>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AAF05C5" w14:textId="77777777" w:rsidR="0086635B" w:rsidRDefault="0086635B" w:rsidP="0086635B">
            <w:pPr>
              <w:spacing w:line="276" w:lineRule="auto"/>
              <w:rPr>
                <w:ins w:id="2963" w:author="Jason Rhee" w:date="2024-07-21T19:45:00Z" w16du:dateUtc="2024-07-21T09:45: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7D1715" w14:textId="1127A83C" w:rsidR="0086635B" w:rsidRDefault="0086635B" w:rsidP="0086635B">
            <w:pPr>
              <w:spacing w:line="276" w:lineRule="auto"/>
              <w:rPr>
                <w:ins w:id="2964" w:author="Jason Rhee" w:date="2024-07-21T19:45:00Z" w16du:dateUtc="2024-07-21T09:45:00Z"/>
                <w:lang w:eastAsia="ko-KR"/>
              </w:rPr>
            </w:pPr>
            <w:ins w:id="2965" w:author="Jason Rhee" w:date="2024-07-21T19:45:00Z" w16du:dateUtc="2024-07-21T09:45:00Z">
              <w:r>
                <w:rPr>
                  <w:rFonts w:eastAsiaTheme="minorEastAsia" w:hint="eastAsia"/>
                  <w:lang w:eastAsia="ko-KR"/>
                </w:rPr>
                <w:t>false</w:t>
              </w:r>
            </w:ins>
          </w:p>
        </w:tc>
      </w:tr>
      <w:tr w:rsidR="003E0B96" w14:paraId="0BB2219E"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575606" w14:textId="77777777" w:rsidR="003E0B96" w:rsidRDefault="003E0B96" w:rsidP="0094165D">
            <w:pPr>
              <w:spacing w:line="276" w:lineRule="auto"/>
              <w:rPr>
                <w:lang w:eastAsia="ko-KR"/>
              </w:rPr>
            </w:pPr>
            <w:r>
              <w:rPr>
                <w:rFonts w:hint="eastAsia"/>
                <w:lang w:eastAsia="ko-KR"/>
              </w:rPr>
              <w:t>fixedTimeRange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08BF71F" w14:textId="77777777" w:rsidR="003E0B96" w:rsidRDefault="003E0B96" w:rsidP="0094165D">
            <w:pPr>
              <w:spacing w:line="276" w:lineRule="auto"/>
              <w:rPr>
                <w:lang w:eastAsia="ko-KR"/>
              </w:rPr>
            </w:pPr>
            <w:r>
              <w:rPr>
                <w:rFonts w:hint="eastAsia"/>
                <w:lang w:eastAsia="ko-KR"/>
              </w:rPr>
              <w:t>Complex</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494636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B5A203" w14:textId="77777777" w:rsidR="003E0B96" w:rsidRDefault="003E0B96" w:rsidP="0094165D">
            <w:pPr>
              <w:spacing w:line="276" w:lineRule="auto"/>
              <w:rPr>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1506C9" w14:textId="77777777" w:rsidR="003E0B96" w:rsidRDefault="003E0B96" w:rsidP="0094165D">
            <w:pPr>
              <w:spacing w:line="276" w:lineRule="auto"/>
              <w:rPr>
                <w:lang w:eastAsia="ko-KR"/>
              </w:rPr>
            </w:pPr>
            <w:r>
              <w:rPr>
                <w:rFonts w:hint="eastAsia"/>
                <w:lang w:eastAsia="ko-KR"/>
              </w:rPr>
              <w:t>false</w:t>
            </w:r>
          </w:p>
        </w:tc>
      </w:tr>
    </w:tbl>
    <w:p w14:paraId="4BC060A5" w14:textId="77777777" w:rsidR="001D2A3D" w:rsidRDefault="001D2A3D" w:rsidP="003E0B96">
      <w:pPr>
        <w:pStyle w:val="Center"/>
      </w:pPr>
    </w:p>
    <w:p w14:paraId="2F79EFB4" w14:textId="21CEDD7B" w:rsidR="00A51240" w:rsidRDefault="00A51240">
      <w:pPr>
        <w:spacing w:before="0" w:after="0"/>
        <w:jc w:val="left"/>
        <w:rPr>
          <w:rFonts w:ascii="Times New Roman" w:eastAsiaTheme="minorEastAsia" w:hAnsi="Times New Roman"/>
          <w:lang w:val="en-US"/>
        </w:rPr>
      </w:pPr>
      <w:r>
        <w:br w:type="page"/>
      </w:r>
    </w:p>
    <w:p w14:paraId="196AD24A" w14:textId="77777777" w:rsidR="00A51240" w:rsidRPr="00E61AD8" w:rsidRDefault="00A51240" w:rsidP="00A51240">
      <w:pPr>
        <w:rPr>
          <w:lang w:val="en-US"/>
        </w:rPr>
      </w:pPr>
    </w:p>
    <w:p w14:paraId="32121B2E" w14:textId="77777777" w:rsidR="00A51240" w:rsidRPr="00E61AD8" w:rsidRDefault="00A51240" w:rsidP="00A51240">
      <w:pPr>
        <w:rPr>
          <w:lang w:val="en-US"/>
        </w:rPr>
      </w:pPr>
    </w:p>
    <w:p w14:paraId="7BA97352" w14:textId="77777777" w:rsidR="00A51240" w:rsidRPr="00E61AD8" w:rsidRDefault="00A51240" w:rsidP="00A51240">
      <w:pPr>
        <w:rPr>
          <w:lang w:val="en-US"/>
        </w:rPr>
      </w:pPr>
    </w:p>
    <w:p w14:paraId="2EBA1929" w14:textId="77777777" w:rsidR="00A51240" w:rsidRPr="00E61AD8" w:rsidRDefault="00A51240" w:rsidP="00A51240">
      <w:pPr>
        <w:rPr>
          <w:lang w:val="en-US"/>
        </w:rPr>
      </w:pPr>
    </w:p>
    <w:p w14:paraId="346403DA" w14:textId="77777777" w:rsidR="00A51240" w:rsidRPr="00E61AD8" w:rsidRDefault="00A51240" w:rsidP="00A51240">
      <w:pPr>
        <w:rPr>
          <w:lang w:val="en-US"/>
        </w:rPr>
      </w:pPr>
    </w:p>
    <w:p w14:paraId="7BF48062" w14:textId="77777777" w:rsidR="00A51240" w:rsidRPr="00E61AD8" w:rsidRDefault="00A51240" w:rsidP="00A51240">
      <w:pPr>
        <w:rPr>
          <w:lang w:val="en-US"/>
        </w:rPr>
      </w:pPr>
    </w:p>
    <w:p w14:paraId="6DEE26A9" w14:textId="77777777" w:rsidR="00A51240" w:rsidRPr="00E61AD8" w:rsidRDefault="00A51240" w:rsidP="00A51240">
      <w:pPr>
        <w:rPr>
          <w:lang w:val="en-US"/>
        </w:rPr>
      </w:pPr>
    </w:p>
    <w:p w14:paraId="644E135C" w14:textId="77777777" w:rsidR="00A51240" w:rsidRPr="00E61AD8" w:rsidRDefault="00A51240" w:rsidP="00A51240">
      <w:pPr>
        <w:rPr>
          <w:lang w:val="en-US"/>
        </w:rPr>
      </w:pPr>
    </w:p>
    <w:p w14:paraId="224994E7" w14:textId="77777777" w:rsidR="00A51240" w:rsidRPr="00E61AD8" w:rsidRDefault="00A51240" w:rsidP="00A51240">
      <w:pPr>
        <w:rPr>
          <w:lang w:val="en-US"/>
        </w:rPr>
      </w:pPr>
    </w:p>
    <w:p w14:paraId="7BE22BA5" w14:textId="77777777" w:rsidR="00A51240" w:rsidRPr="00E61AD8" w:rsidRDefault="00A51240" w:rsidP="00A51240">
      <w:pPr>
        <w:rPr>
          <w:lang w:val="en-US"/>
        </w:rPr>
      </w:pPr>
    </w:p>
    <w:p w14:paraId="2EB14EF4" w14:textId="77777777" w:rsidR="00A51240" w:rsidRPr="00E61AD8" w:rsidRDefault="00A51240" w:rsidP="00A51240">
      <w:pPr>
        <w:rPr>
          <w:lang w:val="en-US"/>
        </w:rPr>
      </w:pPr>
    </w:p>
    <w:p w14:paraId="632EC3C6" w14:textId="77777777" w:rsidR="00A51240" w:rsidRPr="00E61AD8" w:rsidRDefault="00A51240" w:rsidP="00A51240">
      <w:pPr>
        <w:rPr>
          <w:lang w:val="en-US"/>
        </w:rPr>
      </w:pPr>
    </w:p>
    <w:p w14:paraId="14197AAB" w14:textId="77777777" w:rsidR="00A51240" w:rsidRPr="00E61AD8" w:rsidRDefault="00A51240" w:rsidP="00A51240">
      <w:pPr>
        <w:rPr>
          <w:lang w:val="en-US"/>
        </w:rPr>
      </w:pPr>
    </w:p>
    <w:p w14:paraId="3083AFA3" w14:textId="77777777" w:rsidR="00A51240" w:rsidRPr="00E61AD8" w:rsidRDefault="00A51240" w:rsidP="00A51240">
      <w:pPr>
        <w:rPr>
          <w:lang w:val="en-US"/>
        </w:rPr>
      </w:pPr>
    </w:p>
    <w:p w14:paraId="46F5DEED" w14:textId="77777777" w:rsidR="00A51240" w:rsidRPr="00E61AD8" w:rsidRDefault="00A51240" w:rsidP="00A51240">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175F45A" w14:textId="77777777" w:rsidR="00A51240" w:rsidRPr="00E61AD8" w:rsidRDefault="00A51240" w:rsidP="00A51240">
      <w:pPr>
        <w:rPr>
          <w:lang w:val="en-US"/>
        </w:rPr>
      </w:pPr>
    </w:p>
    <w:p w14:paraId="18137FD8" w14:textId="4757D35D" w:rsidR="00A51240" w:rsidRDefault="00A51240">
      <w:pPr>
        <w:spacing w:before="0" w:after="0"/>
        <w:jc w:val="left"/>
      </w:pPr>
      <w:r>
        <w:br w:type="page"/>
      </w:r>
    </w:p>
    <w:p w14:paraId="73EDA87A" w14:textId="4DD9B08B" w:rsidR="00F84270" w:rsidRDefault="00D01920" w:rsidP="002721B0">
      <w:pPr>
        <w:pStyle w:val="Annex0"/>
      </w:pPr>
      <w:bookmarkStart w:id="2966" w:name="_Toc528325769"/>
      <w:bookmarkStart w:id="2967" w:name="_Toc127463893"/>
      <w:bookmarkStart w:id="2968" w:name="_Toc128125519"/>
      <w:bookmarkStart w:id="2969" w:name="_Toc141176301"/>
      <w:bookmarkStart w:id="2970" w:name="_Toc141176466"/>
      <w:bookmarkStart w:id="2971" w:name="_Toc141177098"/>
      <w:bookmarkStart w:id="2972" w:name="_Toc150177972"/>
      <w:bookmarkEnd w:id="2966"/>
      <w:r w:rsidRPr="00D129DC">
        <w:lastRenderedPageBreak/>
        <w:t>Portrayal Catalogue</w:t>
      </w:r>
      <w:bookmarkEnd w:id="2967"/>
      <w:bookmarkEnd w:id="2968"/>
      <w:bookmarkEnd w:id="2969"/>
      <w:bookmarkEnd w:id="2970"/>
      <w:bookmarkEnd w:id="2971"/>
      <w:bookmarkEnd w:id="2972"/>
    </w:p>
    <w:p w14:paraId="7F653339" w14:textId="1C856F47" w:rsidR="003E0B96" w:rsidRDefault="003E0B96" w:rsidP="00A51240">
      <w:pPr>
        <w:spacing w:before="0"/>
      </w:pPr>
      <w:r>
        <w:t xml:space="preserve">The </w:t>
      </w:r>
      <w:r w:rsidR="00A51240">
        <w:t>Portrayal Catalogue (</w:t>
      </w:r>
      <w:r>
        <w:t>PC</w:t>
      </w:r>
      <w:r w:rsidR="00A51240">
        <w:t>)</w:t>
      </w:r>
      <w:r>
        <w:t xml:space="preserve"> provides those portrayal functions for S-129 UKCM</w:t>
      </w:r>
      <w:r w:rsidRPr="00FA21E9">
        <w:t xml:space="preserve"> </w:t>
      </w:r>
      <w:r>
        <w:t xml:space="preserve">with GML as </w:t>
      </w:r>
      <w:r w:rsidRPr="00FA21E9">
        <w:t>a machine</w:t>
      </w:r>
      <w:r w:rsidR="00F27451">
        <w:t>-</w:t>
      </w:r>
      <w:r w:rsidRPr="00FA21E9">
        <w:t xml:space="preserve">readable form </w:t>
      </w:r>
      <w:r>
        <w:t xml:space="preserve">to </w:t>
      </w:r>
      <w:r w:rsidRPr="00FA21E9">
        <w:t xml:space="preserve">display the </w:t>
      </w:r>
      <w:r>
        <w:t xml:space="preserve">features of </w:t>
      </w:r>
      <w:r w:rsidR="000148EB">
        <w:t xml:space="preserve">the </w:t>
      </w:r>
      <w:r>
        <w:t>data model</w:t>
      </w:r>
      <w:r w:rsidR="0066549D">
        <w:t xml:space="preserve">. </w:t>
      </w:r>
      <w:r>
        <w:t>This PC is verified by the P</w:t>
      </w:r>
      <w:r w:rsidRPr="00EA0CA0">
        <w:t>CB</w:t>
      </w:r>
      <w:r w:rsidR="00181986">
        <w:t xml:space="preserve"> </w:t>
      </w:r>
      <w:r>
        <w:t>(Portrayal</w:t>
      </w:r>
      <w:r w:rsidRPr="00EA0CA0">
        <w:t xml:space="preserve"> Catalogue Builder) published by K</w:t>
      </w:r>
      <w:r w:rsidR="001C64E5">
        <w:t>H</w:t>
      </w:r>
      <w:r w:rsidRPr="00EA0CA0">
        <w:t>OA on behalf of IHO.</w:t>
      </w:r>
    </w:p>
    <w:p w14:paraId="6D41F8E8" w14:textId="0E11FF91" w:rsidR="003E0B96" w:rsidRDefault="003E0B96" w:rsidP="00B3435A">
      <w:pPr>
        <w:pStyle w:val="Annexheader-level2"/>
        <w:rPr>
          <w:rFonts w:ascii="Times New Roman" w:hAnsi="Times New Roman"/>
          <w:szCs w:val="24"/>
        </w:rPr>
      </w:pPr>
      <w:bookmarkStart w:id="2973" w:name="_Toc527707420"/>
      <w:bookmarkStart w:id="2974" w:name="_Toc528589788"/>
      <w:bookmarkStart w:id="2975" w:name="_Toc516378"/>
      <w:bookmarkStart w:id="2976" w:name="_Toc127463894"/>
      <w:bookmarkStart w:id="2977" w:name="_Toc128125520"/>
      <w:bookmarkStart w:id="2978" w:name="_Toc141176302"/>
      <w:bookmarkStart w:id="2979" w:name="_Toc141176467"/>
      <w:bookmarkStart w:id="2980" w:name="_Toc141177099"/>
      <w:bookmarkStart w:id="2981" w:name="_Toc150177973"/>
      <w:r>
        <w:t>Catalogue header information</w:t>
      </w:r>
      <w:bookmarkEnd w:id="2973"/>
      <w:bookmarkEnd w:id="2974"/>
      <w:bookmarkEnd w:id="2975"/>
      <w:bookmarkEnd w:id="2976"/>
      <w:bookmarkEnd w:id="2977"/>
      <w:bookmarkEnd w:id="2978"/>
      <w:bookmarkEnd w:id="2979"/>
      <w:bookmarkEnd w:id="2980"/>
      <w:bookmarkEnd w:id="2981"/>
    </w:p>
    <w:p w14:paraId="16F6DECF" w14:textId="77777777" w:rsidR="006916E5" w:rsidRDefault="003E0B96" w:rsidP="00A51240">
      <w:pPr>
        <w:spacing w:before="0"/>
      </w:pPr>
      <w:r>
        <w:t>Name: Portrayal Catalogue for S-129</w:t>
      </w:r>
    </w:p>
    <w:p w14:paraId="17CE6EDD" w14:textId="77777777" w:rsidR="006916E5" w:rsidRDefault="003E0B96" w:rsidP="00A51240">
      <w:pPr>
        <w:spacing w:before="0"/>
      </w:pPr>
      <w:r>
        <w:t>Scope: Dynamic under keel clearance management information</w:t>
      </w:r>
    </w:p>
    <w:p w14:paraId="657FC895" w14:textId="77777777" w:rsidR="006916E5" w:rsidRDefault="003E0B96" w:rsidP="00A51240">
      <w:pPr>
        <w:spacing w:before="0"/>
      </w:pPr>
      <w:r>
        <w:t>Field of Application: Under keel clearance management</w:t>
      </w:r>
    </w:p>
    <w:p w14:paraId="723EF416" w14:textId="6A11C973" w:rsidR="006916E5" w:rsidRDefault="003E0B96" w:rsidP="00A51240">
      <w:pPr>
        <w:spacing w:before="0"/>
      </w:pPr>
      <w:r>
        <w:t>Version Number:</w:t>
      </w:r>
      <w:ins w:id="2982" w:author="Jason Rhee" w:date="2024-03-06T14:41:00Z">
        <w:r w:rsidR="005A50C3">
          <w:t xml:space="preserve"> 1.</w:t>
        </w:r>
      </w:ins>
      <w:ins w:id="2983" w:author="Jason Rhee" w:date="2024-07-21T19:49:00Z" w16du:dateUtc="2024-07-21T09:49:00Z">
        <w:r w:rsidR="005352E1">
          <w:rPr>
            <w:rFonts w:eastAsiaTheme="minorEastAsia" w:hint="eastAsia"/>
            <w:lang w:eastAsia="ko-KR"/>
          </w:rPr>
          <w:t>2</w:t>
        </w:r>
      </w:ins>
      <w:ins w:id="2984" w:author="Jason Rhee" w:date="2024-03-06T14:41:00Z">
        <w:r w:rsidR="005A50C3">
          <w:t>.0</w:t>
        </w:r>
      </w:ins>
    </w:p>
    <w:p w14:paraId="7426E8C6" w14:textId="617C3F77" w:rsidR="003E0B96" w:rsidRPr="006C1B0D" w:rsidRDefault="003E0B96" w:rsidP="00A51240">
      <w:pPr>
        <w:spacing w:before="0"/>
        <w:rPr>
          <w:rFonts w:eastAsiaTheme="minorEastAsia"/>
          <w:lang w:eastAsia="ko-KR"/>
        </w:rPr>
      </w:pPr>
      <w:r>
        <w:t xml:space="preserve">Version date: </w:t>
      </w:r>
      <w:del w:id="2985" w:author="Jason Rhee" w:date="2024-07-21T19:49:00Z" w16du:dateUtc="2024-07-21T09:49:00Z">
        <w:r w:rsidDel="005352E1">
          <w:delText>20</w:delText>
        </w:r>
        <w:r w:rsidR="00B93297" w:rsidDel="005352E1">
          <w:delText>23</w:delText>
        </w:r>
      </w:del>
      <w:ins w:id="2986" w:author="Jason Rhee" w:date="2024-07-21T19:49:00Z" w16du:dateUtc="2024-07-21T09:49:00Z">
        <w:r w:rsidR="005352E1">
          <w:t>202</w:t>
        </w:r>
        <w:r w:rsidR="005352E1">
          <w:rPr>
            <w:rFonts w:eastAsiaTheme="minorEastAsia" w:hint="eastAsia"/>
            <w:lang w:eastAsia="ko-KR"/>
          </w:rPr>
          <w:t>4</w:t>
        </w:r>
      </w:ins>
      <w:r>
        <w:t>-</w:t>
      </w:r>
      <w:ins w:id="2987" w:author="Jason Rhee" w:date="2024-07-21T19:49:00Z" w16du:dateUtc="2024-07-21T09:49:00Z">
        <w:r w:rsidR="00D26EE2">
          <w:rPr>
            <w:rFonts w:eastAsiaTheme="minorEastAsia" w:hint="eastAsia"/>
            <w:lang w:eastAsia="ko-KR"/>
          </w:rPr>
          <w:t>07</w:t>
        </w:r>
      </w:ins>
      <w:del w:id="2988" w:author="Jason Rhee" w:date="2024-07-21T19:49:00Z" w16du:dateUtc="2024-07-21T09:49:00Z">
        <w:r w:rsidDel="00D26EE2">
          <w:delText>10</w:delText>
        </w:r>
      </w:del>
      <w:r>
        <w:t>-</w:t>
      </w:r>
      <w:del w:id="2989" w:author="Jason Rhee" w:date="2024-07-21T19:49:00Z" w16du:dateUtc="2024-07-21T09:49:00Z">
        <w:r w:rsidR="00B93297" w:rsidDel="00D26EE2">
          <w:delText>05</w:delText>
        </w:r>
      </w:del>
      <w:ins w:id="2990" w:author="Jason Rhee" w:date="2024-07-21T19:49:00Z" w16du:dateUtc="2024-07-21T09:49:00Z">
        <w:r w:rsidR="00D26EE2">
          <w:rPr>
            <w:rFonts w:eastAsiaTheme="minorEastAsia" w:hint="eastAsia"/>
            <w:lang w:eastAsia="ko-KR"/>
          </w:rPr>
          <w:t>1</w:t>
        </w:r>
      </w:ins>
      <w:ins w:id="2991" w:author="Jason Rhee" w:date="2024-07-26T13:16:00Z" w16du:dateUtc="2024-07-26T03:16:00Z">
        <w:r w:rsidR="00E026D9">
          <w:rPr>
            <w:rFonts w:eastAsiaTheme="minorEastAsia" w:hint="eastAsia"/>
            <w:lang w:eastAsia="ko-KR"/>
          </w:rPr>
          <w:t>9</w:t>
        </w:r>
      </w:ins>
    </w:p>
    <w:p w14:paraId="13BCECA4" w14:textId="77777777" w:rsidR="006916E5" w:rsidRDefault="003E0B96" w:rsidP="00A51240">
      <w:pPr>
        <w:spacing w:before="0"/>
      </w:pPr>
      <w:r>
        <w:t>Producer information:</w:t>
      </w:r>
    </w:p>
    <w:p w14:paraId="51CF1B08" w14:textId="77777777" w:rsidR="006916E5" w:rsidRDefault="003E0B96" w:rsidP="00A51240">
      <w:pPr>
        <w:spacing w:before="0"/>
      </w:pPr>
      <w:r>
        <w:t>Individual name:</w:t>
      </w:r>
    </w:p>
    <w:p w14:paraId="114CD860" w14:textId="77777777" w:rsidR="006916E5" w:rsidRDefault="003E0B96" w:rsidP="00A51240">
      <w:pPr>
        <w:spacing w:before="0"/>
      </w:pPr>
      <w:r>
        <w:t>Organisation name: International Hydrographic Organization</w:t>
      </w:r>
    </w:p>
    <w:p w14:paraId="4C15A5E1" w14:textId="77777777" w:rsidR="006916E5" w:rsidRDefault="003E0B96" w:rsidP="00A51240">
      <w:pPr>
        <w:spacing w:before="0"/>
      </w:pPr>
      <w:r>
        <w:t>Position Name:</w:t>
      </w:r>
    </w:p>
    <w:p w14:paraId="75897BC2" w14:textId="77777777" w:rsidR="006916E5" w:rsidRDefault="003E0B96" w:rsidP="00A51240">
      <w:pPr>
        <w:spacing w:before="0"/>
      </w:pPr>
      <w:r>
        <w:t>Contact Information:</w:t>
      </w:r>
    </w:p>
    <w:p w14:paraId="365DA535" w14:textId="77777777" w:rsidR="003E0B96" w:rsidRDefault="003E0B96" w:rsidP="00A51240">
      <w:pPr>
        <w:spacing w:before="0"/>
      </w:pPr>
      <w:r>
        <w:t>Phone:</w:t>
      </w:r>
      <w:r>
        <w:b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436"/>
        <w:gridCol w:w="431"/>
        <w:gridCol w:w="1741"/>
        <w:gridCol w:w="1519"/>
        <w:gridCol w:w="781"/>
        <w:gridCol w:w="2056"/>
      </w:tblGrid>
      <w:tr w:rsidR="003E0B96" w14:paraId="74C88E25"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97B31A" w14:textId="77777777" w:rsidR="003E0B96" w:rsidRPr="0094165D" w:rsidRDefault="003E0B96" w:rsidP="003E0B96">
            <w:pPr>
              <w:rPr>
                <w:sz w:val="18"/>
              </w:rPr>
            </w:pPr>
            <w:r w:rsidRPr="0094165D">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BEC5E8" w14:textId="77777777" w:rsidR="003E0B96" w:rsidRPr="0094165D" w:rsidRDefault="003E0B96" w:rsidP="003E0B96">
            <w:pPr>
              <w:rPr>
                <w:sz w:val="18"/>
              </w:rPr>
            </w:pPr>
            <w:r w:rsidRPr="0094165D">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8BB50D6" w14:textId="77777777" w:rsidR="003E0B96" w:rsidRPr="0094165D" w:rsidRDefault="003E0B96" w:rsidP="003E0B96">
            <w:pPr>
              <w:rPr>
                <w:sz w:val="18"/>
              </w:rPr>
            </w:pPr>
            <w:r w:rsidRPr="0094165D">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190FD0" w14:textId="77777777" w:rsidR="003E0B96" w:rsidRPr="0094165D" w:rsidRDefault="003E0B96" w:rsidP="003E0B96">
            <w:pPr>
              <w:rPr>
                <w:sz w:val="18"/>
              </w:rPr>
            </w:pPr>
            <w:r w:rsidRPr="0094165D">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D8071F5" w14:textId="77777777" w:rsidR="003E0B96" w:rsidRPr="0094165D" w:rsidRDefault="003E0B96" w:rsidP="003E0B96">
            <w:pPr>
              <w:rPr>
                <w:sz w:val="18"/>
              </w:rPr>
            </w:pPr>
            <w:r w:rsidRPr="0094165D">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A0A436" w14:textId="77777777" w:rsidR="003E0B96" w:rsidRPr="0094165D" w:rsidRDefault="003E0B96" w:rsidP="003E0B96">
            <w:pPr>
              <w:rPr>
                <w:sz w:val="18"/>
              </w:rPr>
            </w:pPr>
            <w:r w:rsidRPr="0094165D">
              <w:rPr>
                <w:b/>
                <w:bCs/>
                <w:sz w:val="18"/>
              </w:rPr>
              <w:t>electronicMailAddress</w:t>
            </w:r>
          </w:p>
        </w:tc>
      </w:tr>
      <w:tr w:rsidR="003E0B96" w14:paraId="71ADD880"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021C40" w14:textId="77777777" w:rsidR="006916E5" w:rsidRDefault="003E0B96" w:rsidP="006916E5">
            <w:pPr>
              <w:jc w:val="left"/>
              <w:rPr>
                <w:sz w:val="16"/>
              </w:rPr>
            </w:pPr>
            <w:r w:rsidRPr="0094165D">
              <w:rPr>
                <w:sz w:val="16"/>
              </w:rPr>
              <w:t xml:space="preserve">International Hydrographic Organization, 4 quai Antoine 1er, </w:t>
            </w:r>
          </w:p>
          <w:p w14:paraId="650291FF" w14:textId="77777777" w:rsidR="003E0B96" w:rsidRPr="0094165D" w:rsidRDefault="003E0B96" w:rsidP="00FD3CD2">
            <w:pPr>
              <w:jc w:val="left"/>
              <w:rPr>
                <w:sz w:val="16"/>
              </w:rPr>
            </w:pPr>
            <w:r w:rsidRPr="0094165D">
              <w:rPr>
                <w:sz w:val="16"/>
              </w:rPr>
              <w:t>B.P</w:t>
            </w:r>
            <w:r w:rsidR="0066549D">
              <w:rPr>
                <w:sz w:val="16"/>
              </w:rPr>
              <w:t xml:space="preserve">. </w:t>
            </w:r>
            <w:r w:rsidRPr="0094165D">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EA7E02B"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4FA71C"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FCAE709" w14:textId="77777777" w:rsidR="003E0B96" w:rsidRPr="0094165D" w:rsidRDefault="003E0B96" w:rsidP="003E0B96">
            <w:pPr>
              <w:rPr>
                <w:sz w:val="16"/>
              </w:rPr>
            </w:pPr>
            <w:r w:rsidRPr="0094165D">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0E4CDE"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A79939" w14:textId="77777777" w:rsidR="003E0B96" w:rsidRPr="0094165D" w:rsidRDefault="003E0B96" w:rsidP="003E0B96">
            <w:pPr>
              <w:rPr>
                <w:sz w:val="16"/>
              </w:rPr>
            </w:pPr>
          </w:p>
        </w:tc>
      </w:tr>
    </w:tbl>
    <w:p w14:paraId="35579A91" w14:textId="77777777" w:rsidR="006916E5" w:rsidRDefault="003E0B96" w:rsidP="00A51240">
      <w:pPr>
        <w:spacing w:before="0"/>
      </w:pPr>
      <w:r>
        <w:br/>
        <w:t>Online resource information:</w:t>
      </w:r>
    </w:p>
    <w:p w14:paraId="7CD16E16" w14:textId="77777777" w:rsidR="006916E5" w:rsidRDefault="003E0B96" w:rsidP="00A51240">
      <w:pPr>
        <w:spacing w:before="0"/>
      </w:pPr>
      <w:r>
        <w:t>Hours of Service:</w:t>
      </w:r>
    </w:p>
    <w:p w14:paraId="097931CA" w14:textId="77777777" w:rsidR="006916E5" w:rsidRDefault="003E0B96" w:rsidP="00A51240">
      <w:pPr>
        <w:spacing w:before="0"/>
      </w:pPr>
      <w:r>
        <w:t>Contact Instructions:</w:t>
      </w:r>
    </w:p>
    <w:p w14:paraId="0977C629" w14:textId="77777777" w:rsidR="006916E5" w:rsidRDefault="003E0B96" w:rsidP="00A51240">
      <w:pPr>
        <w:spacing w:before="0"/>
      </w:pPr>
      <w:r>
        <w:t>Role: user</w:t>
      </w:r>
    </w:p>
    <w:p w14:paraId="52F9DA13" w14:textId="77777777" w:rsidR="003E0B96" w:rsidRDefault="003E0B96" w:rsidP="00A51240">
      <w:pPr>
        <w:spacing w:before="0"/>
      </w:pPr>
      <w:r>
        <w:t>Classification: unclassified</w:t>
      </w:r>
    </w:p>
    <w:p w14:paraId="562FFA2B" w14:textId="25CFFB67" w:rsidR="003E0B96" w:rsidRDefault="003E0B96" w:rsidP="00B3435A">
      <w:pPr>
        <w:pStyle w:val="Annexheader-level2"/>
        <w:rPr>
          <w:rFonts w:ascii="Times New Roman" w:hAnsi="Times New Roman"/>
          <w:szCs w:val="24"/>
        </w:rPr>
      </w:pPr>
      <w:r>
        <w:br w:type="page"/>
      </w:r>
      <w:bookmarkStart w:id="2992" w:name="_Toc527707421"/>
      <w:bookmarkStart w:id="2993" w:name="_Toc528589789"/>
      <w:bookmarkStart w:id="2994" w:name="_Toc516379"/>
      <w:bookmarkStart w:id="2995" w:name="_Toc127463895"/>
      <w:bookmarkStart w:id="2996" w:name="_Toc128125521"/>
      <w:bookmarkStart w:id="2997" w:name="_Toc141176303"/>
      <w:bookmarkStart w:id="2998" w:name="_Toc141176468"/>
      <w:bookmarkStart w:id="2999" w:name="_Toc141177100"/>
      <w:bookmarkStart w:id="3000" w:name="_Toc150177974"/>
      <w:r>
        <w:lastRenderedPageBreak/>
        <w:t>Definition Sources</w:t>
      </w:r>
      <w:bookmarkEnd w:id="2992"/>
      <w:bookmarkEnd w:id="2993"/>
      <w:bookmarkEnd w:id="2994"/>
      <w:bookmarkEnd w:id="2995"/>
      <w:bookmarkEnd w:id="2996"/>
      <w:bookmarkEnd w:id="2997"/>
      <w:bookmarkEnd w:id="2998"/>
      <w:bookmarkEnd w:id="2999"/>
      <w:bookmarkEnd w:id="3000"/>
    </w:p>
    <w:p w14:paraId="099D39B6" w14:textId="77777777" w:rsidR="003E0B96" w:rsidRDefault="003E0B96" w:rsidP="00A51240">
      <w:pPr>
        <w:spacing w:before="0"/>
      </w:pPr>
      <w:r>
        <w:t>No definition sources in catalogue</w:t>
      </w:r>
      <w:r w:rsidR="00E710B7">
        <w:t>.</w:t>
      </w:r>
    </w:p>
    <w:p w14:paraId="6FBBB8C8" w14:textId="593501CD" w:rsidR="003E0B96" w:rsidRDefault="003E0B96" w:rsidP="00B3435A">
      <w:pPr>
        <w:pStyle w:val="Annexheader-level2"/>
        <w:rPr>
          <w:rFonts w:ascii="Times New Roman" w:hAnsi="Times New Roman"/>
          <w:szCs w:val="24"/>
        </w:rPr>
      </w:pPr>
      <w:r>
        <w:br w:type="page"/>
      </w:r>
      <w:bookmarkStart w:id="3001" w:name="_Toc527707422"/>
      <w:bookmarkStart w:id="3002" w:name="_Toc528589790"/>
      <w:bookmarkStart w:id="3003" w:name="_Toc516380"/>
      <w:bookmarkStart w:id="3004" w:name="_Toc127463896"/>
      <w:bookmarkStart w:id="3005" w:name="_Toc128125522"/>
      <w:bookmarkStart w:id="3006" w:name="_Toc141176304"/>
      <w:bookmarkStart w:id="3007" w:name="_Toc141176469"/>
      <w:bookmarkStart w:id="3008" w:name="_Toc141177101"/>
      <w:bookmarkStart w:id="3009" w:name="_Toc150177975"/>
      <w:r>
        <w:lastRenderedPageBreak/>
        <w:t>Color Profiles</w:t>
      </w:r>
      <w:bookmarkEnd w:id="3001"/>
      <w:bookmarkEnd w:id="3002"/>
      <w:bookmarkEnd w:id="3003"/>
      <w:bookmarkEnd w:id="3004"/>
      <w:bookmarkEnd w:id="3005"/>
      <w:bookmarkEnd w:id="3006"/>
      <w:bookmarkEnd w:id="3007"/>
      <w:bookmarkEnd w:id="3008"/>
      <w:bookmarkEnd w:id="3009"/>
    </w:p>
    <w:p w14:paraId="0FACBD4E" w14:textId="11F82A58" w:rsidR="003E0B96" w:rsidRDefault="003E0B96" w:rsidP="00716349">
      <w:pPr>
        <w:pStyle w:val="Annex-Heading3"/>
        <w:rPr>
          <w:rFonts w:ascii="Times New Roman" w:hAnsi="Times New Roman"/>
          <w:szCs w:val="24"/>
        </w:rPr>
      </w:pPr>
      <w:bookmarkStart w:id="3010" w:name="_Toc527707423"/>
      <w:bookmarkStart w:id="3011" w:name="_Toc528589791"/>
      <w:r>
        <w:t>UKC color profile</w:t>
      </w:r>
      <w:bookmarkEnd w:id="3010"/>
      <w:bookmarkEnd w:id="3011"/>
    </w:p>
    <w:p w14:paraId="70E71B7F" w14:textId="77777777" w:rsidR="006916E5" w:rsidRDefault="003E0B96" w:rsidP="00A51240">
      <w:pPr>
        <w:spacing w:before="0"/>
        <w:jc w:val="left"/>
      </w:pPr>
      <w:r>
        <w:t>Name: UKC color profile</w:t>
      </w:r>
    </w:p>
    <w:p w14:paraId="6D16BFE2" w14:textId="77777777" w:rsidR="003E0B96" w:rsidRDefault="003E0B96" w:rsidP="00A51240">
      <w:pPr>
        <w:spacing w:before="0"/>
        <w:jc w:val="left"/>
      </w:pPr>
      <w:r>
        <w:t>Description: Color profile for UKC information</w:t>
      </w:r>
    </w:p>
    <w:p w14:paraId="1CCC3EE9" w14:textId="77777777" w:rsidR="006916E5" w:rsidRDefault="003E0B96" w:rsidP="00A51240">
      <w:pPr>
        <w:spacing w:before="0"/>
        <w:jc w:val="left"/>
      </w:pPr>
      <w:r>
        <w:t>ID: UKCColorProfile</w:t>
      </w:r>
    </w:p>
    <w:p w14:paraId="62962338" w14:textId="77777777" w:rsidR="006916E5" w:rsidRDefault="003E0B96" w:rsidP="00A51240">
      <w:pPr>
        <w:spacing w:before="0"/>
        <w:jc w:val="left"/>
      </w:pPr>
      <w:r>
        <w:t>Language: en (English)</w:t>
      </w:r>
    </w:p>
    <w:p w14:paraId="34D20C7D" w14:textId="77777777" w:rsidR="006916E5" w:rsidRDefault="003E0B96" w:rsidP="00A51240">
      <w:pPr>
        <w:spacing w:before="0"/>
        <w:jc w:val="left"/>
      </w:pPr>
      <w:r>
        <w:t xml:space="preserve">Remarks: </w:t>
      </w:r>
    </w:p>
    <w:p w14:paraId="7935D586" w14:textId="77777777" w:rsidR="006916E5" w:rsidRDefault="003E0B96" w:rsidP="00A51240">
      <w:pPr>
        <w:spacing w:before="0"/>
        <w:jc w:val="left"/>
      </w:pPr>
      <w:r>
        <w:t>File Name: colorProfile.xml</w:t>
      </w:r>
    </w:p>
    <w:p w14:paraId="214D65C6" w14:textId="77777777" w:rsidR="003E0B96" w:rsidRDefault="003E0B96" w:rsidP="00A51240">
      <w:pPr>
        <w:spacing w:before="0"/>
        <w:jc w:val="left"/>
      </w:pPr>
      <w:r>
        <w:t>File Type: ColorProfile</w:t>
      </w:r>
    </w:p>
    <w:p w14:paraId="31462C94" w14:textId="77777777" w:rsidR="002464F7" w:rsidRDefault="003E0B96" w:rsidP="00A51240">
      <w:pPr>
        <w:spacing w:before="0"/>
        <w:jc w:val="left"/>
      </w:pPr>
      <w:r>
        <w:t>File Format: XML</w:t>
      </w:r>
    </w:p>
    <w:p w14:paraId="6C2906D3" w14:textId="77777777" w:rsidR="002464F7" w:rsidRDefault="002464F7" w:rsidP="00A51240">
      <w:pPr>
        <w:spacing w:before="0"/>
        <w:jc w:val="left"/>
        <w:rPr>
          <w:rFonts w:eastAsia="MS Mincho"/>
          <w:b/>
          <w:bCs/>
          <w:sz w:val="24"/>
          <w:szCs w:val="22"/>
          <w:lang w:val="en-GB" w:eastAsia="ja-JP"/>
        </w:rPr>
      </w:pPr>
      <w:r>
        <w:br w:type="page"/>
      </w:r>
    </w:p>
    <w:p w14:paraId="7CF7BD6B" w14:textId="7F491515" w:rsidR="003E0B96" w:rsidRDefault="003E0B96" w:rsidP="00B3435A">
      <w:pPr>
        <w:pStyle w:val="Annexheader-level2"/>
      </w:pPr>
      <w:bookmarkStart w:id="3012" w:name="_Toc527707424"/>
      <w:bookmarkStart w:id="3013" w:name="_Toc528589792"/>
      <w:bookmarkStart w:id="3014" w:name="_Toc516381"/>
      <w:bookmarkStart w:id="3015" w:name="_Toc127463897"/>
      <w:bookmarkStart w:id="3016" w:name="_Toc128125523"/>
      <w:bookmarkStart w:id="3017" w:name="_Toc141176305"/>
      <w:bookmarkStart w:id="3018" w:name="_Toc141176470"/>
      <w:bookmarkStart w:id="3019" w:name="_Toc141177102"/>
      <w:bookmarkStart w:id="3020" w:name="_Toc150177976"/>
      <w:commentRangeStart w:id="3021"/>
      <w:commentRangeStart w:id="3022"/>
      <w:r w:rsidRPr="002464F7">
        <w:lastRenderedPageBreak/>
        <w:t>Symbols</w:t>
      </w:r>
      <w:bookmarkEnd w:id="3012"/>
      <w:bookmarkEnd w:id="3013"/>
      <w:bookmarkEnd w:id="3014"/>
      <w:bookmarkEnd w:id="3015"/>
      <w:bookmarkEnd w:id="3016"/>
      <w:bookmarkEnd w:id="3017"/>
      <w:bookmarkEnd w:id="3018"/>
      <w:bookmarkEnd w:id="3019"/>
      <w:bookmarkEnd w:id="3020"/>
      <w:commentRangeEnd w:id="3021"/>
      <w:r w:rsidR="00E26FFB">
        <w:rPr>
          <w:rStyle w:val="CommentReference"/>
          <w:rFonts w:cs="Times New Roman"/>
          <w:b w:val="0"/>
          <w:bCs w:val="0"/>
          <w:color w:val="auto"/>
          <w:szCs w:val="20"/>
        </w:rPr>
        <w:commentReference w:id="3021"/>
      </w:r>
      <w:commentRangeEnd w:id="3022"/>
      <w:r w:rsidR="00746FEA">
        <w:rPr>
          <w:rStyle w:val="CommentReference"/>
          <w:rFonts w:cs="Times New Roman"/>
          <w:b w:val="0"/>
          <w:bCs w:val="0"/>
          <w:color w:val="auto"/>
          <w:szCs w:val="20"/>
        </w:rPr>
        <w:commentReference w:id="3022"/>
      </w:r>
    </w:p>
    <w:p w14:paraId="472A99F2" w14:textId="195E433C" w:rsidR="003E0B96" w:rsidRDefault="002C4B93" w:rsidP="00716349">
      <w:pPr>
        <w:pStyle w:val="Annex-Heading3"/>
        <w:rPr>
          <w:rFonts w:ascii="Times New Roman" w:hAnsi="Times New Roman"/>
          <w:szCs w:val="24"/>
        </w:rPr>
      </w:pPr>
      <w:bookmarkStart w:id="3023" w:name="_Toc527707425"/>
      <w:bookmarkStart w:id="3024" w:name="_Toc528589793"/>
      <w:ins w:id="3025" w:author="Jason Rhee" w:date="2024-07-21T19:55:00Z" w16du:dateUtc="2024-07-21T09:55:00Z">
        <w:r w:rsidRPr="002C4B93">
          <w:t>UKCCONPT</w:t>
        </w:r>
      </w:ins>
      <w:del w:id="3026" w:author="Jason Rhee" w:date="2024-07-21T19:55:00Z" w16du:dateUtc="2024-07-21T09:55:00Z">
        <w:r w:rsidR="003E0B96" w:rsidDel="002C4B93">
          <w:delText>Control Point</w:delText>
        </w:r>
      </w:del>
      <w:bookmarkEnd w:id="3023"/>
      <w:bookmarkEnd w:id="3024"/>
    </w:p>
    <w:p w14:paraId="4860BE4B" w14:textId="224A96BD" w:rsidR="006916E5" w:rsidRDefault="003E0B96" w:rsidP="00A51240">
      <w:pPr>
        <w:spacing w:before="0"/>
      </w:pPr>
      <w:r>
        <w:t xml:space="preserve">Name: </w:t>
      </w:r>
      <w:ins w:id="3027" w:author="Jason Rhee" w:date="2024-07-21T19:54:00Z" w16du:dateUtc="2024-07-21T09:54:00Z">
        <w:r w:rsidR="001C758C" w:rsidRPr="001C758C">
          <w:t>UKCCONPT</w:t>
        </w:r>
      </w:ins>
      <w:del w:id="3028" w:author="Jason Rhee" w:date="2024-07-21T19:54:00Z" w16du:dateUtc="2024-07-21T09:54:00Z">
        <w:r w:rsidDel="001C758C">
          <w:delText>Control Point</w:delText>
        </w:r>
      </w:del>
    </w:p>
    <w:p w14:paraId="427113DE" w14:textId="7D1B82EC" w:rsidR="003E0B96" w:rsidRDefault="003E0B96" w:rsidP="00A51240">
      <w:pPr>
        <w:spacing w:before="0"/>
      </w:pPr>
      <w:r>
        <w:t xml:space="preserve">Description: </w:t>
      </w:r>
      <w:ins w:id="3029" w:author="Jason Rhee" w:date="2024-07-21T19:53:00Z" w16du:dateUtc="2024-07-21T09:53:00Z">
        <w:r w:rsidR="00D65ACD" w:rsidRPr="00D65ACD">
          <w:t>Symbol for Under Keel Clearance Control Point</w:t>
        </w:r>
      </w:ins>
      <w:del w:id="3030" w:author="Jason Rhee" w:date="2024-07-21T19:53:00Z" w16du:dateUtc="2024-07-21T09:53:00Z">
        <w:r w:rsidDel="00D65ACD">
          <w:delText>Control Point in UKC</w:delText>
        </w:r>
      </w:del>
    </w:p>
    <w:p w14:paraId="07141693" w14:textId="4950D9EB" w:rsidR="006916E5" w:rsidRDefault="003E0B96" w:rsidP="00A51240">
      <w:pPr>
        <w:spacing w:before="0"/>
      </w:pPr>
      <w:r>
        <w:t xml:space="preserve">ID: </w:t>
      </w:r>
      <w:ins w:id="3031" w:author="Jason Rhee" w:date="2024-07-21T19:54:00Z" w16du:dateUtc="2024-07-21T09:54:00Z">
        <w:r w:rsidR="00D65ACD" w:rsidRPr="00D65ACD">
          <w:t>UKCCONPT</w:t>
        </w:r>
      </w:ins>
      <w:del w:id="3032" w:author="Jason Rhee" w:date="2024-07-21T19:54:00Z" w16du:dateUtc="2024-07-21T09:54:00Z">
        <w:r w:rsidDel="00D65ACD">
          <w:delText>CP</w:delText>
        </w:r>
      </w:del>
    </w:p>
    <w:p w14:paraId="28B2C099" w14:textId="77777777" w:rsidR="006916E5" w:rsidRDefault="003E0B96" w:rsidP="00A51240">
      <w:pPr>
        <w:spacing w:before="0"/>
      </w:pPr>
      <w:r>
        <w:t>Language: en (English)</w:t>
      </w:r>
    </w:p>
    <w:p w14:paraId="6C937416" w14:textId="77777777" w:rsidR="006916E5" w:rsidRDefault="003E0B96" w:rsidP="00A51240">
      <w:pPr>
        <w:spacing w:before="0"/>
      </w:pPr>
      <w:r>
        <w:t>Remarks:</w:t>
      </w:r>
    </w:p>
    <w:p w14:paraId="6FD96D45" w14:textId="035845D3" w:rsidR="006916E5" w:rsidRDefault="003E0B96" w:rsidP="00A51240">
      <w:pPr>
        <w:spacing w:before="0"/>
      </w:pPr>
      <w:r>
        <w:t xml:space="preserve">File Name: </w:t>
      </w:r>
      <w:ins w:id="3033" w:author="Jason Rhee" w:date="2024-07-21T19:54:00Z" w16du:dateUtc="2024-07-21T09:54:00Z">
        <w:r w:rsidR="001C758C" w:rsidRPr="001C758C">
          <w:t>UKCCONPT</w:t>
        </w:r>
      </w:ins>
      <w:del w:id="3034" w:author="Jason Rhee" w:date="2024-07-21T19:54:00Z" w16du:dateUtc="2024-07-21T09:54:00Z">
        <w:r w:rsidDel="001C758C">
          <w:delText>CP</w:delText>
        </w:r>
      </w:del>
      <w:r>
        <w:t>.svg</w:t>
      </w:r>
    </w:p>
    <w:p w14:paraId="0341E4E2" w14:textId="77777777" w:rsidR="003E0B96" w:rsidRDefault="003E0B96" w:rsidP="00A51240">
      <w:pPr>
        <w:spacing w:before="0"/>
      </w:pPr>
      <w:r>
        <w:t>File Type: Symbol</w:t>
      </w:r>
    </w:p>
    <w:p w14:paraId="11F66C79" w14:textId="77777777" w:rsidR="003E0B96" w:rsidRDefault="003E0B96" w:rsidP="00A51240">
      <w:pPr>
        <w:spacing w:before="0"/>
      </w:pPr>
      <w:r>
        <w:t>File Format: SVG</w:t>
      </w:r>
    </w:p>
    <w:p w14:paraId="35AC248B" w14:textId="03482A90" w:rsidR="003E0B96" w:rsidRPr="00C314C3" w:rsidRDefault="00C314C3" w:rsidP="002C4B93">
      <w:pPr>
        <w:pStyle w:val="Annex-Heading3"/>
        <w:rPr>
          <w:ins w:id="3035" w:author="Jason Rhee" w:date="2024-07-21T19:55:00Z" w16du:dateUtc="2024-07-21T09:55:00Z"/>
          <w:rPrChange w:id="3036" w:author="Jason Rhee" w:date="2024-07-21T19:55:00Z" w16du:dateUtc="2024-07-21T09:55:00Z">
            <w:rPr>
              <w:ins w:id="3037" w:author="Jason Rhee" w:date="2024-07-21T19:55:00Z" w16du:dateUtc="2024-07-21T09:55:00Z"/>
              <w:rFonts w:eastAsiaTheme="minorEastAsia"/>
              <w:lang w:eastAsia="ko-KR"/>
            </w:rPr>
          </w:rPrChange>
        </w:rPr>
      </w:pPr>
      <w:ins w:id="3038" w:author="Jason Rhee" w:date="2024-07-21T19:55:00Z" w16du:dateUtc="2024-07-21T09:55:00Z">
        <w:r>
          <w:rPr>
            <w:rFonts w:eastAsiaTheme="minorEastAsia" w:hint="eastAsia"/>
            <w:lang w:eastAsia="ko-KR"/>
          </w:rPr>
          <w:t>EMUKCARE</w:t>
        </w:r>
      </w:ins>
    </w:p>
    <w:p w14:paraId="7667D1D8" w14:textId="298EE019" w:rsidR="00B57833" w:rsidRDefault="00B57833">
      <w:pPr>
        <w:rPr>
          <w:ins w:id="3039" w:author="Jason Rhee" w:date="2024-07-21T19:56:00Z" w16du:dateUtc="2024-07-21T09:56:00Z"/>
        </w:rPr>
        <w:pPrChange w:id="3040" w:author="Jason Rhee" w:date="2024-07-21T19:56:00Z" w16du:dateUtc="2024-07-21T09:56:00Z">
          <w:pPr>
            <w:pStyle w:val="Annex0"/>
          </w:pPr>
        </w:pPrChange>
      </w:pPr>
      <w:ins w:id="3041" w:author="Jason Rhee" w:date="2024-07-21T19:56:00Z" w16du:dateUtc="2024-07-21T09:56:00Z">
        <w:r>
          <w:t xml:space="preserve">Name: </w:t>
        </w:r>
        <w:r w:rsidRPr="00B57833">
          <w:t>EMUKCARE</w:t>
        </w:r>
      </w:ins>
    </w:p>
    <w:p w14:paraId="07EA4382" w14:textId="46B2E45F" w:rsidR="00B57833" w:rsidRPr="00B57833" w:rsidRDefault="00B57833">
      <w:pPr>
        <w:rPr>
          <w:ins w:id="3042" w:author="Jason Rhee" w:date="2024-07-21T19:56:00Z" w16du:dateUtc="2024-07-21T09:56:00Z"/>
          <w:rFonts w:eastAsiaTheme="minorEastAsia"/>
          <w:lang w:eastAsia="ko-KR"/>
          <w:rPrChange w:id="3043" w:author="Jason Rhee" w:date="2024-07-21T19:56:00Z" w16du:dateUtc="2024-07-21T09:56:00Z">
            <w:rPr>
              <w:ins w:id="3044" w:author="Jason Rhee" w:date="2024-07-21T19:56:00Z" w16du:dateUtc="2024-07-21T09:56:00Z"/>
            </w:rPr>
          </w:rPrChange>
        </w:rPr>
        <w:pPrChange w:id="3045" w:author="Jason Rhee" w:date="2024-07-21T19:56:00Z" w16du:dateUtc="2024-07-21T09:56:00Z">
          <w:pPr>
            <w:pStyle w:val="Annex0"/>
          </w:pPr>
        </w:pPrChange>
      </w:pPr>
      <w:ins w:id="3046" w:author="Jason Rhee" w:date="2024-07-21T19:56:00Z" w16du:dateUtc="2024-07-21T09:56:00Z">
        <w:r>
          <w:t xml:space="preserve">Description: </w:t>
        </w:r>
      </w:ins>
      <w:ins w:id="3047" w:author="Jason Rhee" w:date="2024-07-21T19:56:00Z">
        <w:r w:rsidRPr="00B57833">
          <w:t>Embedded complex line symbol for Under Keel Clearance Plan Area</w:t>
        </w:r>
      </w:ins>
    </w:p>
    <w:p w14:paraId="412C8567" w14:textId="19824D35" w:rsidR="00B57833" w:rsidRDefault="00B57833">
      <w:pPr>
        <w:rPr>
          <w:ins w:id="3048" w:author="Jason Rhee" w:date="2024-07-21T19:56:00Z" w16du:dateUtc="2024-07-21T09:56:00Z"/>
        </w:rPr>
        <w:pPrChange w:id="3049" w:author="Jason Rhee" w:date="2024-07-21T19:56:00Z" w16du:dateUtc="2024-07-21T09:56:00Z">
          <w:pPr>
            <w:pStyle w:val="Annex0"/>
          </w:pPr>
        </w:pPrChange>
      </w:pPr>
      <w:ins w:id="3050" w:author="Jason Rhee" w:date="2024-07-21T19:56:00Z" w16du:dateUtc="2024-07-21T09:56:00Z">
        <w:r>
          <w:t xml:space="preserve">ID: </w:t>
        </w:r>
        <w:r w:rsidRPr="00B57833">
          <w:t>EMUKCARE</w:t>
        </w:r>
      </w:ins>
    </w:p>
    <w:p w14:paraId="64069C94" w14:textId="77777777" w:rsidR="00B57833" w:rsidRDefault="00B57833">
      <w:pPr>
        <w:rPr>
          <w:ins w:id="3051" w:author="Jason Rhee" w:date="2024-07-21T19:56:00Z" w16du:dateUtc="2024-07-21T09:56:00Z"/>
        </w:rPr>
        <w:pPrChange w:id="3052" w:author="Jason Rhee" w:date="2024-07-21T19:56:00Z" w16du:dateUtc="2024-07-21T09:56:00Z">
          <w:pPr>
            <w:pStyle w:val="Annex0"/>
          </w:pPr>
        </w:pPrChange>
      </w:pPr>
      <w:ins w:id="3053" w:author="Jason Rhee" w:date="2024-07-21T19:56:00Z" w16du:dateUtc="2024-07-21T09:56:00Z">
        <w:r>
          <w:t>Language: en (English)</w:t>
        </w:r>
      </w:ins>
    </w:p>
    <w:p w14:paraId="6CB1C3A3" w14:textId="77777777" w:rsidR="00B57833" w:rsidRDefault="00B57833">
      <w:pPr>
        <w:rPr>
          <w:ins w:id="3054" w:author="Jason Rhee" w:date="2024-07-21T19:56:00Z" w16du:dateUtc="2024-07-21T09:56:00Z"/>
        </w:rPr>
        <w:pPrChange w:id="3055" w:author="Jason Rhee" w:date="2024-07-21T19:56:00Z" w16du:dateUtc="2024-07-21T09:56:00Z">
          <w:pPr>
            <w:pStyle w:val="Annex0"/>
          </w:pPr>
        </w:pPrChange>
      </w:pPr>
      <w:ins w:id="3056" w:author="Jason Rhee" w:date="2024-07-21T19:56:00Z" w16du:dateUtc="2024-07-21T09:56:00Z">
        <w:r>
          <w:t>Remarks:</w:t>
        </w:r>
      </w:ins>
    </w:p>
    <w:p w14:paraId="7AAB374D" w14:textId="758C8626" w:rsidR="00B57833" w:rsidRDefault="00B57833">
      <w:pPr>
        <w:rPr>
          <w:ins w:id="3057" w:author="Jason Rhee" w:date="2024-07-21T19:56:00Z" w16du:dateUtc="2024-07-21T09:56:00Z"/>
        </w:rPr>
        <w:pPrChange w:id="3058" w:author="Jason Rhee" w:date="2024-07-21T19:56:00Z" w16du:dateUtc="2024-07-21T09:56:00Z">
          <w:pPr>
            <w:pStyle w:val="Annex0"/>
          </w:pPr>
        </w:pPrChange>
      </w:pPr>
      <w:commentRangeStart w:id="3059"/>
      <w:ins w:id="3060" w:author="Jason Rhee" w:date="2024-07-21T19:56:00Z" w16du:dateUtc="2024-07-21T09:56:00Z">
        <w:r>
          <w:t xml:space="preserve">File Name: </w:t>
        </w:r>
        <w:r w:rsidRPr="00B57833">
          <w:t>EMUKCARE</w:t>
        </w:r>
        <w:r>
          <w:t>.svg</w:t>
        </w:r>
        <w:commentRangeEnd w:id="3059"/>
        <w:r>
          <w:rPr>
            <w:rStyle w:val="CommentReference"/>
            <w:rFonts w:eastAsia="MS Mincho"/>
            <w:szCs w:val="20"/>
            <w:lang w:eastAsia="ja-JP"/>
          </w:rPr>
          <w:commentReference w:id="3059"/>
        </w:r>
      </w:ins>
    </w:p>
    <w:p w14:paraId="1575852E" w14:textId="77777777" w:rsidR="00B57833" w:rsidRDefault="00B57833">
      <w:pPr>
        <w:rPr>
          <w:ins w:id="3061" w:author="Jason Rhee" w:date="2024-07-21T19:56:00Z" w16du:dateUtc="2024-07-21T09:56:00Z"/>
        </w:rPr>
        <w:pPrChange w:id="3062" w:author="Jason Rhee" w:date="2024-07-21T19:56:00Z" w16du:dateUtc="2024-07-21T09:56:00Z">
          <w:pPr>
            <w:pStyle w:val="Annex0"/>
          </w:pPr>
        </w:pPrChange>
      </w:pPr>
      <w:ins w:id="3063" w:author="Jason Rhee" w:date="2024-07-21T19:56:00Z" w16du:dateUtc="2024-07-21T09:56:00Z">
        <w:r>
          <w:t>File Type: Symbol</w:t>
        </w:r>
      </w:ins>
    </w:p>
    <w:p w14:paraId="5882E118" w14:textId="77777777" w:rsidR="00B57833" w:rsidRDefault="00B57833">
      <w:pPr>
        <w:rPr>
          <w:ins w:id="3064" w:author="Jason Rhee" w:date="2024-07-21T19:56:00Z" w16du:dateUtc="2024-07-21T09:56:00Z"/>
        </w:rPr>
        <w:pPrChange w:id="3065" w:author="Jason Rhee" w:date="2024-07-21T19:56:00Z" w16du:dateUtc="2024-07-21T09:56:00Z">
          <w:pPr>
            <w:pStyle w:val="Annex0"/>
          </w:pPr>
        </w:pPrChange>
      </w:pPr>
      <w:ins w:id="3066" w:author="Jason Rhee" w:date="2024-07-21T19:56:00Z" w16du:dateUtc="2024-07-21T09:56:00Z">
        <w:r>
          <w:t>File Format: SVG</w:t>
        </w:r>
      </w:ins>
    </w:p>
    <w:p w14:paraId="4E47B110" w14:textId="2E602389" w:rsidR="00C314C3" w:rsidRPr="00ED1CF6" w:rsidRDefault="00ED1CF6" w:rsidP="00B57833">
      <w:pPr>
        <w:pStyle w:val="Annex-Heading3"/>
        <w:rPr>
          <w:ins w:id="3067" w:author="Jason Rhee" w:date="2024-07-21T19:57:00Z" w16du:dateUtc="2024-07-21T09:57:00Z"/>
          <w:rPrChange w:id="3068" w:author="Jason Rhee" w:date="2024-07-21T19:57:00Z" w16du:dateUtc="2024-07-21T09:57:00Z">
            <w:rPr>
              <w:ins w:id="3069" w:author="Jason Rhee" w:date="2024-07-21T19:57:00Z" w16du:dateUtc="2024-07-21T09:57:00Z"/>
              <w:rFonts w:eastAsiaTheme="minorEastAsia"/>
              <w:lang w:eastAsia="ko-KR"/>
            </w:rPr>
          </w:rPrChange>
        </w:rPr>
      </w:pPr>
      <w:ins w:id="3070" w:author="Jason Rhee" w:date="2024-07-21T19:57:00Z" w16du:dateUtc="2024-07-21T09:57:00Z">
        <w:r w:rsidRPr="00ED1CF6">
          <w:t>EMAREMG1</w:t>
        </w:r>
      </w:ins>
    </w:p>
    <w:p w14:paraId="297EDCE0" w14:textId="3686B9F4" w:rsidR="00ED1CF6" w:rsidRDefault="00ED1CF6">
      <w:pPr>
        <w:rPr>
          <w:ins w:id="3071" w:author="Jason Rhee" w:date="2024-07-21T19:57:00Z" w16du:dateUtc="2024-07-21T09:57:00Z"/>
        </w:rPr>
        <w:pPrChange w:id="3072" w:author="Jason Rhee" w:date="2024-07-21T19:57:00Z" w16du:dateUtc="2024-07-21T09:57:00Z">
          <w:pPr>
            <w:pStyle w:val="Annex0"/>
          </w:pPr>
        </w:pPrChange>
      </w:pPr>
      <w:ins w:id="3073" w:author="Jason Rhee" w:date="2024-07-21T19:57:00Z" w16du:dateUtc="2024-07-21T09:57:00Z">
        <w:r>
          <w:t xml:space="preserve">Name: </w:t>
        </w:r>
        <w:r w:rsidRPr="00ED1CF6">
          <w:t>EMAREMG1</w:t>
        </w:r>
      </w:ins>
    </w:p>
    <w:p w14:paraId="02EC399F" w14:textId="21893566" w:rsidR="00ED1CF6" w:rsidRPr="00ED1CF6" w:rsidRDefault="00ED1CF6">
      <w:pPr>
        <w:rPr>
          <w:ins w:id="3074" w:author="Jason Rhee" w:date="2024-07-21T19:57:00Z" w16du:dateUtc="2024-07-21T09:57:00Z"/>
          <w:rFonts w:eastAsiaTheme="minorEastAsia"/>
          <w:lang w:eastAsia="ko-KR"/>
        </w:rPr>
        <w:pPrChange w:id="3075" w:author="Jason Rhee" w:date="2024-07-21T19:57:00Z" w16du:dateUtc="2024-07-21T09:57:00Z">
          <w:pPr>
            <w:pStyle w:val="Annex0"/>
          </w:pPr>
        </w:pPrChange>
      </w:pPr>
      <w:ins w:id="3076" w:author="Jason Rhee" w:date="2024-07-21T19:57:00Z" w16du:dateUtc="2024-07-21T09:57:00Z">
        <w:r>
          <w:t xml:space="preserve">Description: </w:t>
        </w:r>
      </w:ins>
      <w:ins w:id="3077" w:author="Jason Rhee" w:date="2024-07-21T19:57:00Z">
        <w:r w:rsidRPr="00ED1CF6">
          <w:t>Embedded symbol</w:t>
        </w:r>
      </w:ins>
    </w:p>
    <w:p w14:paraId="3B6B3DBD" w14:textId="5B8AFE47" w:rsidR="00ED1CF6" w:rsidRDefault="00ED1CF6">
      <w:pPr>
        <w:rPr>
          <w:ins w:id="3078" w:author="Jason Rhee" w:date="2024-07-21T19:57:00Z" w16du:dateUtc="2024-07-21T09:57:00Z"/>
        </w:rPr>
        <w:pPrChange w:id="3079" w:author="Jason Rhee" w:date="2024-07-21T19:57:00Z" w16du:dateUtc="2024-07-21T09:57:00Z">
          <w:pPr>
            <w:pStyle w:val="Annex0"/>
          </w:pPr>
        </w:pPrChange>
      </w:pPr>
      <w:ins w:id="3080" w:author="Jason Rhee" w:date="2024-07-21T19:57:00Z" w16du:dateUtc="2024-07-21T09:57:00Z">
        <w:r>
          <w:t xml:space="preserve">ID: </w:t>
        </w:r>
        <w:r w:rsidRPr="00ED1CF6">
          <w:t>EMAREMG1</w:t>
        </w:r>
      </w:ins>
    </w:p>
    <w:p w14:paraId="1C2C3F40" w14:textId="77777777" w:rsidR="00ED1CF6" w:rsidRDefault="00ED1CF6">
      <w:pPr>
        <w:rPr>
          <w:ins w:id="3081" w:author="Jason Rhee" w:date="2024-07-21T19:57:00Z" w16du:dateUtc="2024-07-21T09:57:00Z"/>
        </w:rPr>
        <w:pPrChange w:id="3082" w:author="Jason Rhee" w:date="2024-07-21T19:57:00Z" w16du:dateUtc="2024-07-21T09:57:00Z">
          <w:pPr>
            <w:pStyle w:val="Annex0"/>
          </w:pPr>
        </w:pPrChange>
      </w:pPr>
      <w:ins w:id="3083" w:author="Jason Rhee" w:date="2024-07-21T19:57:00Z" w16du:dateUtc="2024-07-21T09:57:00Z">
        <w:r>
          <w:t>Language: en (English)</w:t>
        </w:r>
      </w:ins>
    </w:p>
    <w:p w14:paraId="68833E95" w14:textId="77777777" w:rsidR="00ED1CF6" w:rsidRDefault="00ED1CF6">
      <w:pPr>
        <w:rPr>
          <w:ins w:id="3084" w:author="Jason Rhee" w:date="2024-07-21T19:57:00Z" w16du:dateUtc="2024-07-21T09:57:00Z"/>
        </w:rPr>
        <w:pPrChange w:id="3085" w:author="Jason Rhee" w:date="2024-07-21T19:57:00Z" w16du:dateUtc="2024-07-21T09:57:00Z">
          <w:pPr>
            <w:pStyle w:val="Annex0"/>
          </w:pPr>
        </w:pPrChange>
      </w:pPr>
      <w:ins w:id="3086" w:author="Jason Rhee" w:date="2024-07-21T19:57:00Z" w16du:dateUtc="2024-07-21T09:57:00Z">
        <w:r>
          <w:t>Remarks:</w:t>
        </w:r>
      </w:ins>
    </w:p>
    <w:p w14:paraId="0E04CD26" w14:textId="39E1D5AB" w:rsidR="00ED1CF6" w:rsidRDefault="00ED1CF6">
      <w:pPr>
        <w:rPr>
          <w:ins w:id="3087" w:author="Jason Rhee" w:date="2024-07-21T19:57:00Z" w16du:dateUtc="2024-07-21T09:57:00Z"/>
        </w:rPr>
        <w:pPrChange w:id="3088" w:author="Jason Rhee" w:date="2024-07-21T19:57:00Z" w16du:dateUtc="2024-07-21T09:57:00Z">
          <w:pPr>
            <w:pStyle w:val="Annex0"/>
          </w:pPr>
        </w:pPrChange>
      </w:pPr>
      <w:commentRangeStart w:id="3089"/>
      <w:ins w:id="3090" w:author="Jason Rhee" w:date="2024-07-21T19:57:00Z" w16du:dateUtc="2024-07-21T09:57:00Z">
        <w:r>
          <w:t xml:space="preserve">File Name: </w:t>
        </w:r>
        <w:r w:rsidRPr="00ED1CF6">
          <w:t>EMAREMG1</w:t>
        </w:r>
        <w:r>
          <w:t>.svg</w:t>
        </w:r>
        <w:commentRangeEnd w:id="3089"/>
        <w:r>
          <w:rPr>
            <w:rStyle w:val="CommentReference"/>
            <w:rFonts w:eastAsia="MS Mincho"/>
            <w:szCs w:val="20"/>
            <w:lang w:eastAsia="ja-JP"/>
          </w:rPr>
          <w:commentReference w:id="3089"/>
        </w:r>
      </w:ins>
    </w:p>
    <w:p w14:paraId="693ED74F" w14:textId="77777777" w:rsidR="00ED1CF6" w:rsidRDefault="00ED1CF6">
      <w:pPr>
        <w:rPr>
          <w:ins w:id="3091" w:author="Jason Rhee" w:date="2024-07-21T19:57:00Z" w16du:dateUtc="2024-07-21T09:57:00Z"/>
        </w:rPr>
        <w:pPrChange w:id="3092" w:author="Jason Rhee" w:date="2024-07-21T19:57:00Z" w16du:dateUtc="2024-07-21T09:57:00Z">
          <w:pPr>
            <w:pStyle w:val="Annex0"/>
          </w:pPr>
        </w:pPrChange>
      </w:pPr>
      <w:ins w:id="3093" w:author="Jason Rhee" w:date="2024-07-21T19:57:00Z" w16du:dateUtc="2024-07-21T09:57:00Z">
        <w:r>
          <w:t>File Type: Symbol</w:t>
        </w:r>
      </w:ins>
    </w:p>
    <w:p w14:paraId="2AD6EDDB" w14:textId="77777777" w:rsidR="00ED1CF6" w:rsidRDefault="00ED1CF6">
      <w:pPr>
        <w:rPr>
          <w:ins w:id="3094" w:author="Jason Rhee" w:date="2024-07-21T19:57:00Z" w16du:dateUtc="2024-07-21T09:57:00Z"/>
        </w:rPr>
        <w:pPrChange w:id="3095" w:author="Jason Rhee" w:date="2024-07-21T19:57:00Z" w16du:dateUtc="2024-07-21T09:57:00Z">
          <w:pPr>
            <w:pStyle w:val="Annex0"/>
          </w:pPr>
        </w:pPrChange>
      </w:pPr>
      <w:ins w:id="3096" w:author="Jason Rhee" w:date="2024-07-21T19:57:00Z" w16du:dateUtc="2024-07-21T09:57:00Z">
        <w:r>
          <w:t>File Format: SVG</w:t>
        </w:r>
      </w:ins>
    </w:p>
    <w:p w14:paraId="673715CC" w14:textId="77777777" w:rsidR="00ED1CF6" w:rsidRDefault="00ED1CF6">
      <w:pPr>
        <w:pPrChange w:id="3097" w:author="Jason Rhee" w:date="2024-07-21T19:57:00Z" w16du:dateUtc="2024-07-21T09:57:00Z">
          <w:pPr>
            <w:spacing w:before="0"/>
          </w:pPr>
        </w:pPrChange>
      </w:pPr>
    </w:p>
    <w:p w14:paraId="2802B706" w14:textId="63874CAE" w:rsidR="003E0B96" w:rsidRDefault="003E0B96" w:rsidP="00B3435A">
      <w:pPr>
        <w:pStyle w:val="Annexheader-level2"/>
      </w:pPr>
      <w:r>
        <w:br w:type="page"/>
      </w:r>
      <w:bookmarkStart w:id="3098" w:name="_Toc527707426"/>
      <w:bookmarkStart w:id="3099" w:name="_Toc528589794"/>
      <w:bookmarkStart w:id="3100" w:name="_Toc516382"/>
      <w:bookmarkStart w:id="3101" w:name="_Toc127463898"/>
      <w:bookmarkStart w:id="3102" w:name="_Toc128125524"/>
      <w:bookmarkStart w:id="3103" w:name="_Toc141176306"/>
      <w:bookmarkStart w:id="3104" w:name="_Toc141176471"/>
      <w:bookmarkStart w:id="3105" w:name="_Toc141177103"/>
      <w:bookmarkStart w:id="3106" w:name="_Toc150177977"/>
      <w:commentRangeStart w:id="3107"/>
      <w:r>
        <w:rPr>
          <w:rFonts w:hint="eastAsia"/>
        </w:rPr>
        <w:lastRenderedPageBreak/>
        <w:t>Line</w:t>
      </w:r>
      <w:r>
        <w:t xml:space="preserve"> </w:t>
      </w:r>
      <w:r>
        <w:rPr>
          <w:rFonts w:hint="eastAsia"/>
        </w:rPr>
        <w:t>styles</w:t>
      </w:r>
      <w:bookmarkEnd w:id="3098"/>
      <w:bookmarkEnd w:id="3099"/>
      <w:bookmarkEnd w:id="3100"/>
      <w:bookmarkEnd w:id="3101"/>
      <w:bookmarkEnd w:id="3102"/>
      <w:bookmarkEnd w:id="3103"/>
      <w:bookmarkEnd w:id="3104"/>
      <w:bookmarkEnd w:id="3105"/>
      <w:bookmarkEnd w:id="3106"/>
      <w:commentRangeEnd w:id="3107"/>
      <w:r w:rsidR="00E26FFB">
        <w:rPr>
          <w:rStyle w:val="CommentReference"/>
          <w:rFonts w:cs="Times New Roman"/>
          <w:b w:val="0"/>
          <w:bCs w:val="0"/>
          <w:color w:val="auto"/>
          <w:szCs w:val="20"/>
        </w:rPr>
        <w:commentReference w:id="3107"/>
      </w:r>
    </w:p>
    <w:p w14:paraId="5CDD5DE9" w14:textId="13AC0E89" w:rsidR="00D30465" w:rsidRPr="00D30465" w:rsidRDefault="00D30465" w:rsidP="00A034E4">
      <w:pPr>
        <w:pStyle w:val="Annex-Heading3"/>
        <w:rPr>
          <w:ins w:id="3108" w:author="Jason Rhee" w:date="2024-07-21T20:00:00Z" w16du:dateUtc="2024-07-21T10:00:00Z"/>
          <w:rPrChange w:id="3109" w:author="Jason Rhee" w:date="2024-07-21T20:00:00Z" w16du:dateUtc="2024-07-21T10:00:00Z">
            <w:rPr>
              <w:ins w:id="3110" w:author="Jason Rhee" w:date="2024-07-21T20:00:00Z" w16du:dateUtc="2024-07-21T10:00:00Z"/>
              <w:rFonts w:eastAsiaTheme="minorEastAsia"/>
              <w:lang w:eastAsia="ko-KR"/>
            </w:rPr>
          </w:rPrChange>
        </w:rPr>
      </w:pPr>
      <w:ins w:id="3111" w:author="Jason Rhee" w:date="2024-07-21T20:00:00Z" w16du:dateUtc="2024-07-21T10:00:00Z">
        <w:r w:rsidRPr="00D30465">
          <w:t>UKCARE01</w:t>
        </w:r>
      </w:ins>
    </w:p>
    <w:p w14:paraId="484A7010" w14:textId="2C0CE4CD" w:rsidR="00D30465" w:rsidRDefault="00D30465">
      <w:pPr>
        <w:rPr>
          <w:ins w:id="3112" w:author="Jason Rhee" w:date="2024-07-21T20:00:00Z" w16du:dateUtc="2024-07-21T10:00:00Z"/>
        </w:rPr>
        <w:pPrChange w:id="3113" w:author="Jason Rhee" w:date="2024-07-21T20:00:00Z" w16du:dateUtc="2024-07-21T10:00:00Z">
          <w:pPr>
            <w:pStyle w:val="Annex0"/>
          </w:pPr>
        </w:pPrChange>
      </w:pPr>
      <w:ins w:id="3114" w:author="Jason Rhee" w:date="2024-07-21T20:00:00Z" w16du:dateUtc="2024-07-21T10:00:00Z">
        <w:r>
          <w:t xml:space="preserve">Name: </w:t>
        </w:r>
        <w:r w:rsidRPr="00D30465">
          <w:t>UKCARE01</w:t>
        </w:r>
      </w:ins>
    </w:p>
    <w:p w14:paraId="6AB9E084" w14:textId="72CF7FE1" w:rsidR="00D30465" w:rsidRPr="00ED1CF6" w:rsidRDefault="00D30465">
      <w:pPr>
        <w:rPr>
          <w:ins w:id="3115" w:author="Jason Rhee" w:date="2024-07-21T20:00:00Z" w16du:dateUtc="2024-07-21T10:00:00Z"/>
          <w:rFonts w:eastAsiaTheme="minorEastAsia"/>
          <w:lang w:eastAsia="ko-KR"/>
        </w:rPr>
        <w:pPrChange w:id="3116" w:author="Jason Rhee" w:date="2024-07-21T20:00:00Z" w16du:dateUtc="2024-07-21T10:00:00Z">
          <w:pPr>
            <w:pStyle w:val="Annex0"/>
          </w:pPr>
        </w:pPrChange>
      </w:pPr>
      <w:ins w:id="3117" w:author="Jason Rhee" w:date="2024-07-21T20:00:00Z" w16du:dateUtc="2024-07-21T10:00:00Z">
        <w:r>
          <w:t xml:space="preserve">Description: </w:t>
        </w:r>
      </w:ins>
      <w:ins w:id="3118" w:author="Jason Rhee" w:date="2024-07-21T20:01:00Z" w16du:dateUtc="2024-07-21T10:01:00Z">
        <w:r w:rsidR="0018781B" w:rsidRPr="0018781B">
          <w:t>Boundary of Under Keel Clearance Plan Area</w:t>
        </w:r>
      </w:ins>
    </w:p>
    <w:p w14:paraId="77E70576" w14:textId="2B36D5A5" w:rsidR="00D30465" w:rsidRDefault="00D30465">
      <w:pPr>
        <w:rPr>
          <w:ins w:id="3119" w:author="Jason Rhee" w:date="2024-07-21T20:00:00Z" w16du:dateUtc="2024-07-21T10:00:00Z"/>
        </w:rPr>
        <w:pPrChange w:id="3120" w:author="Jason Rhee" w:date="2024-07-21T20:00:00Z" w16du:dateUtc="2024-07-21T10:00:00Z">
          <w:pPr>
            <w:pStyle w:val="Annex0"/>
          </w:pPr>
        </w:pPrChange>
      </w:pPr>
      <w:ins w:id="3121" w:author="Jason Rhee" w:date="2024-07-21T20:00:00Z" w16du:dateUtc="2024-07-21T10:00:00Z">
        <w:r>
          <w:t xml:space="preserve">ID: </w:t>
        </w:r>
        <w:r w:rsidRPr="00D30465">
          <w:t>UKCARE01</w:t>
        </w:r>
      </w:ins>
    </w:p>
    <w:p w14:paraId="74C97414" w14:textId="77777777" w:rsidR="00D30465" w:rsidRDefault="00D30465">
      <w:pPr>
        <w:rPr>
          <w:ins w:id="3122" w:author="Jason Rhee" w:date="2024-07-21T20:00:00Z" w16du:dateUtc="2024-07-21T10:00:00Z"/>
        </w:rPr>
        <w:pPrChange w:id="3123" w:author="Jason Rhee" w:date="2024-07-21T20:00:00Z" w16du:dateUtc="2024-07-21T10:00:00Z">
          <w:pPr>
            <w:pStyle w:val="Annex0"/>
          </w:pPr>
        </w:pPrChange>
      </w:pPr>
      <w:ins w:id="3124" w:author="Jason Rhee" w:date="2024-07-21T20:00:00Z" w16du:dateUtc="2024-07-21T10:00:00Z">
        <w:r>
          <w:t>Language: en (English)</w:t>
        </w:r>
      </w:ins>
    </w:p>
    <w:p w14:paraId="6F7718FA" w14:textId="77777777" w:rsidR="00D30465" w:rsidRDefault="00D30465">
      <w:pPr>
        <w:rPr>
          <w:ins w:id="3125" w:author="Jason Rhee" w:date="2024-07-21T20:00:00Z" w16du:dateUtc="2024-07-21T10:00:00Z"/>
        </w:rPr>
        <w:pPrChange w:id="3126" w:author="Jason Rhee" w:date="2024-07-21T20:00:00Z" w16du:dateUtc="2024-07-21T10:00:00Z">
          <w:pPr>
            <w:pStyle w:val="Annex0"/>
          </w:pPr>
        </w:pPrChange>
      </w:pPr>
      <w:ins w:id="3127" w:author="Jason Rhee" w:date="2024-07-21T20:00:00Z" w16du:dateUtc="2024-07-21T10:00:00Z">
        <w:r>
          <w:t>Remarks:</w:t>
        </w:r>
      </w:ins>
    </w:p>
    <w:p w14:paraId="47061672" w14:textId="382CD92E" w:rsidR="00D30465" w:rsidRPr="0018781B" w:rsidRDefault="00D30465">
      <w:pPr>
        <w:rPr>
          <w:ins w:id="3128" w:author="Jason Rhee" w:date="2024-07-21T20:00:00Z" w16du:dateUtc="2024-07-21T10:00:00Z"/>
          <w:rFonts w:eastAsiaTheme="minorEastAsia"/>
          <w:lang w:eastAsia="ko-KR"/>
          <w:rPrChange w:id="3129" w:author="Jason Rhee" w:date="2024-07-21T20:01:00Z" w16du:dateUtc="2024-07-21T10:01:00Z">
            <w:rPr>
              <w:ins w:id="3130" w:author="Jason Rhee" w:date="2024-07-21T20:00:00Z" w16du:dateUtc="2024-07-21T10:00:00Z"/>
            </w:rPr>
          </w:rPrChange>
        </w:rPr>
        <w:pPrChange w:id="3131" w:author="Jason Rhee" w:date="2024-07-21T20:00:00Z" w16du:dateUtc="2024-07-21T10:00:00Z">
          <w:pPr>
            <w:pStyle w:val="Annex0"/>
          </w:pPr>
        </w:pPrChange>
      </w:pPr>
      <w:ins w:id="3132" w:author="Jason Rhee" w:date="2024-07-21T20:00:00Z" w16du:dateUtc="2024-07-21T10:00:00Z">
        <w:r>
          <w:t xml:space="preserve">File Name: </w:t>
        </w:r>
        <w:r w:rsidRPr="00ED1CF6">
          <w:t>EMAREMG1</w:t>
        </w:r>
        <w:r>
          <w:t>.</w:t>
        </w:r>
      </w:ins>
      <w:ins w:id="3133" w:author="Jason Rhee" w:date="2024-07-21T20:01:00Z" w16du:dateUtc="2024-07-21T10:01:00Z">
        <w:r w:rsidR="0018781B">
          <w:rPr>
            <w:rFonts w:eastAsiaTheme="minorEastAsia" w:hint="eastAsia"/>
            <w:lang w:eastAsia="ko-KR"/>
          </w:rPr>
          <w:t>xml</w:t>
        </w:r>
      </w:ins>
    </w:p>
    <w:p w14:paraId="4F97F558" w14:textId="1315A791" w:rsidR="00D30465" w:rsidRPr="0018781B" w:rsidRDefault="00D30465">
      <w:pPr>
        <w:rPr>
          <w:ins w:id="3134" w:author="Jason Rhee" w:date="2024-07-21T20:00:00Z" w16du:dateUtc="2024-07-21T10:00:00Z"/>
          <w:rFonts w:eastAsiaTheme="minorEastAsia"/>
          <w:lang w:eastAsia="ko-KR"/>
          <w:rPrChange w:id="3135" w:author="Jason Rhee" w:date="2024-07-21T20:01:00Z" w16du:dateUtc="2024-07-21T10:01:00Z">
            <w:rPr>
              <w:ins w:id="3136" w:author="Jason Rhee" w:date="2024-07-21T20:00:00Z" w16du:dateUtc="2024-07-21T10:00:00Z"/>
            </w:rPr>
          </w:rPrChange>
        </w:rPr>
        <w:pPrChange w:id="3137" w:author="Jason Rhee" w:date="2024-07-21T20:00:00Z" w16du:dateUtc="2024-07-21T10:00:00Z">
          <w:pPr>
            <w:pStyle w:val="Annex0"/>
          </w:pPr>
        </w:pPrChange>
      </w:pPr>
      <w:ins w:id="3138" w:author="Jason Rhee" w:date="2024-07-21T20:00:00Z" w16du:dateUtc="2024-07-21T10:00:00Z">
        <w:r>
          <w:t xml:space="preserve">File Type: </w:t>
        </w:r>
      </w:ins>
      <w:ins w:id="3139" w:author="Jason Rhee" w:date="2024-07-21T20:01:00Z" w16du:dateUtc="2024-07-21T10:01:00Z">
        <w:r w:rsidR="0018781B">
          <w:rPr>
            <w:rFonts w:eastAsiaTheme="minorEastAsia" w:hint="eastAsia"/>
            <w:lang w:eastAsia="ko-KR"/>
          </w:rPr>
          <w:t>LineStyle</w:t>
        </w:r>
      </w:ins>
    </w:p>
    <w:p w14:paraId="13AC1A52" w14:textId="4B57DA6D" w:rsidR="00D30465" w:rsidRPr="0018781B" w:rsidRDefault="00D30465">
      <w:pPr>
        <w:rPr>
          <w:ins w:id="3140" w:author="Jason Rhee" w:date="2024-07-21T20:00:00Z" w16du:dateUtc="2024-07-21T10:00:00Z"/>
          <w:rFonts w:eastAsiaTheme="minorEastAsia"/>
          <w:lang w:eastAsia="ko-KR"/>
          <w:rPrChange w:id="3141" w:author="Jason Rhee" w:date="2024-07-21T20:01:00Z" w16du:dateUtc="2024-07-21T10:01:00Z">
            <w:rPr>
              <w:ins w:id="3142" w:author="Jason Rhee" w:date="2024-07-21T20:00:00Z" w16du:dateUtc="2024-07-21T10:00:00Z"/>
            </w:rPr>
          </w:rPrChange>
        </w:rPr>
        <w:pPrChange w:id="3143" w:author="Jason Rhee" w:date="2024-07-21T20:00:00Z" w16du:dateUtc="2024-07-21T10:00:00Z">
          <w:pPr>
            <w:pStyle w:val="Annex0"/>
          </w:pPr>
        </w:pPrChange>
      </w:pPr>
      <w:ins w:id="3144" w:author="Jason Rhee" w:date="2024-07-21T20:00:00Z" w16du:dateUtc="2024-07-21T10:00:00Z">
        <w:r>
          <w:t xml:space="preserve">File Format: </w:t>
        </w:r>
      </w:ins>
      <w:ins w:id="3145" w:author="Jason Rhee" w:date="2024-07-21T20:01:00Z" w16du:dateUtc="2024-07-21T10:01:00Z">
        <w:r w:rsidR="0018781B">
          <w:rPr>
            <w:rFonts w:eastAsiaTheme="minorEastAsia" w:hint="eastAsia"/>
            <w:lang w:eastAsia="ko-KR"/>
          </w:rPr>
          <w:t>XML</w:t>
        </w:r>
      </w:ins>
    </w:p>
    <w:p w14:paraId="0B342272" w14:textId="343B2A95" w:rsidR="003E0B96" w:rsidRDefault="0004420E">
      <w:pPr>
        <w:pPrChange w:id="3146" w:author="Jason Rhee" w:date="2024-07-21T20:00:00Z" w16du:dateUtc="2024-07-21T10:00:00Z">
          <w:pPr>
            <w:spacing w:before="0"/>
          </w:pPr>
        </w:pPrChange>
      </w:pPr>
      <w:del w:id="3147" w:author="Jason Rhee" w:date="2024-07-21T20:00:00Z" w16du:dateUtc="2024-07-21T10:00:00Z">
        <w:r w:rsidDel="00A034E4">
          <w:delText>(No description)</w:delText>
        </w:r>
      </w:del>
    </w:p>
    <w:p w14:paraId="6A1A2AE8" w14:textId="06FA2FB6" w:rsidR="003E0B96" w:rsidRDefault="003E0B96" w:rsidP="00B3435A">
      <w:pPr>
        <w:pStyle w:val="Annexheader-level2"/>
      </w:pPr>
      <w:r>
        <w:br w:type="page"/>
      </w:r>
      <w:bookmarkStart w:id="3148" w:name="_Toc527707428"/>
      <w:bookmarkStart w:id="3149" w:name="_Toc528589796"/>
      <w:bookmarkStart w:id="3150" w:name="_Toc516383"/>
      <w:bookmarkStart w:id="3151" w:name="_Toc127463899"/>
      <w:bookmarkStart w:id="3152" w:name="_Toc128125525"/>
      <w:bookmarkStart w:id="3153" w:name="_Toc141176307"/>
      <w:bookmarkStart w:id="3154" w:name="_Toc141176472"/>
      <w:bookmarkStart w:id="3155" w:name="_Toc141177104"/>
      <w:bookmarkStart w:id="3156" w:name="_Toc150177978"/>
      <w:commentRangeStart w:id="3157"/>
      <w:r>
        <w:rPr>
          <w:rFonts w:hint="eastAsia"/>
        </w:rPr>
        <w:lastRenderedPageBreak/>
        <w:t>Area Fills</w:t>
      </w:r>
      <w:bookmarkEnd w:id="3148"/>
      <w:bookmarkEnd w:id="3149"/>
      <w:bookmarkEnd w:id="3150"/>
      <w:bookmarkEnd w:id="3151"/>
      <w:bookmarkEnd w:id="3152"/>
      <w:bookmarkEnd w:id="3153"/>
      <w:bookmarkEnd w:id="3154"/>
      <w:bookmarkEnd w:id="3155"/>
      <w:bookmarkEnd w:id="3156"/>
      <w:commentRangeEnd w:id="3157"/>
      <w:r w:rsidR="00746FEA">
        <w:rPr>
          <w:rStyle w:val="CommentReference"/>
          <w:rFonts w:cs="Times New Roman"/>
          <w:b w:val="0"/>
          <w:bCs w:val="0"/>
          <w:color w:val="auto"/>
          <w:szCs w:val="20"/>
        </w:rPr>
        <w:commentReference w:id="3157"/>
      </w:r>
    </w:p>
    <w:p w14:paraId="08ECE8AA" w14:textId="61B4EA3B" w:rsidR="003E0B96" w:rsidRDefault="003E0B96" w:rsidP="00DB6272">
      <w:pPr>
        <w:pStyle w:val="Annex-Heading3"/>
        <w:rPr>
          <w:rFonts w:ascii="Times New Roman" w:hAnsi="Times New Roman"/>
          <w:szCs w:val="24"/>
        </w:rPr>
      </w:pPr>
      <w:bookmarkStart w:id="3158" w:name="_Toc527707429"/>
      <w:bookmarkStart w:id="3159" w:name="_Toc528589797"/>
      <w:del w:id="3160" w:author="Jason Rhee" w:date="2024-07-21T20:28:00Z" w16du:dateUtc="2024-07-21T10:28:00Z">
        <w:r w:rsidDel="000C75B3">
          <w:delText xml:space="preserve">Almost </w:delText>
        </w:r>
        <w:r w:rsidR="002F3F85" w:rsidDel="000C75B3">
          <w:delText>Non-</w:delText>
        </w:r>
        <w:r w:rsidDel="000C75B3">
          <w:delText>Navigable Area</w:delText>
        </w:r>
      </w:del>
      <w:bookmarkEnd w:id="3158"/>
      <w:bookmarkEnd w:id="3159"/>
      <w:ins w:id="3161" w:author="Jason Rhee" w:date="2024-07-21T20:28:00Z" w16du:dateUtc="2024-07-21T10:28:00Z">
        <w:r w:rsidR="000C75B3">
          <w:rPr>
            <w:rFonts w:eastAsiaTheme="minorEastAsia" w:hint="eastAsia"/>
            <w:lang w:eastAsia="ko-KR"/>
          </w:rPr>
          <w:t>ANA</w:t>
        </w:r>
      </w:ins>
    </w:p>
    <w:p w14:paraId="03A68832" w14:textId="004F7C06" w:rsidR="006916E5" w:rsidRPr="006C5872" w:rsidRDefault="003E0B96" w:rsidP="007D127A">
      <w:pPr>
        <w:spacing w:before="0"/>
        <w:rPr>
          <w:rFonts w:eastAsiaTheme="minorEastAsia"/>
          <w:lang w:eastAsia="ko-KR"/>
          <w:rPrChange w:id="3162" w:author="Jason Rhee" w:date="2024-07-21T20:29:00Z" w16du:dateUtc="2024-07-21T10:29:00Z">
            <w:rPr/>
          </w:rPrChange>
        </w:rPr>
      </w:pPr>
      <w:r>
        <w:t xml:space="preserve">Name: </w:t>
      </w:r>
      <w:del w:id="3163" w:author="Jason Rhee" w:date="2024-07-21T20:29:00Z" w16du:dateUtc="2024-07-21T10:29:00Z">
        <w:r w:rsidDel="006C5872">
          <w:delText xml:space="preserve">Almost </w:delText>
        </w:r>
        <w:r w:rsidR="002F3F85" w:rsidDel="006C5872">
          <w:delText>Non-</w:delText>
        </w:r>
        <w:r w:rsidDel="006C5872">
          <w:delText>Navigable Area</w:delText>
        </w:r>
      </w:del>
      <w:ins w:id="3164" w:author="Jason Rhee" w:date="2024-07-21T20:29:00Z" w16du:dateUtc="2024-07-21T10:29:00Z">
        <w:r w:rsidR="006C5872">
          <w:rPr>
            <w:rFonts w:eastAsiaTheme="minorEastAsia" w:hint="eastAsia"/>
            <w:lang w:eastAsia="ko-KR"/>
          </w:rPr>
          <w:t>ANA</w:t>
        </w:r>
      </w:ins>
    </w:p>
    <w:p w14:paraId="26C38FC0" w14:textId="72A9430F" w:rsidR="003E0B96" w:rsidRPr="000C75B3" w:rsidRDefault="003E0B96" w:rsidP="007D127A">
      <w:pPr>
        <w:spacing w:before="0"/>
        <w:rPr>
          <w:rFonts w:eastAsiaTheme="minorEastAsia"/>
          <w:lang w:eastAsia="ko-KR"/>
          <w:rPrChange w:id="3165" w:author="Jason Rhee" w:date="2024-07-21T20:28:00Z" w16du:dateUtc="2024-07-21T10:28:00Z">
            <w:rPr/>
          </w:rPrChange>
        </w:rPr>
      </w:pPr>
      <w:r>
        <w:t>Description:</w:t>
      </w:r>
      <w:ins w:id="3166" w:author="Jason Rhee" w:date="2024-07-21T20:28:00Z" w16du:dateUtc="2024-07-21T10:28:00Z">
        <w:r w:rsidR="000C75B3">
          <w:rPr>
            <w:rFonts w:eastAsiaTheme="minorEastAsia" w:hint="eastAsia"/>
            <w:lang w:eastAsia="ko-KR"/>
          </w:rPr>
          <w:t xml:space="preserve"> </w:t>
        </w:r>
        <w:r w:rsidR="000C75B3" w:rsidRPr="000C75B3">
          <w:rPr>
            <w:rFonts w:eastAsiaTheme="minorEastAsia"/>
            <w:lang w:eastAsia="ko-KR"/>
          </w:rPr>
          <w:t>Area fill for Under Keel Clearance Almost Non Navigable Area</w:t>
        </w:r>
      </w:ins>
    </w:p>
    <w:p w14:paraId="0118DCCA" w14:textId="77777777" w:rsidR="0035179E" w:rsidRDefault="003E0B96" w:rsidP="007D127A">
      <w:pPr>
        <w:spacing w:before="0"/>
        <w:rPr>
          <w:ins w:id="3167" w:author="Jason Rhee" w:date="2024-07-21T20:35:00Z" w16du:dateUtc="2024-07-21T10:35:00Z"/>
          <w:rFonts w:eastAsiaTheme="minorEastAsia"/>
          <w:lang w:eastAsia="ko-KR"/>
        </w:rPr>
      </w:pPr>
      <w:r>
        <w:t>ID: ANA</w:t>
      </w:r>
    </w:p>
    <w:p w14:paraId="5432B7E1" w14:textId="63BE5490" w:rsidR="007163BD" w:rsidRPr="007163BD" w:rsidRDefault="007163BD" w:rsidP="007D127A">
      <w:pPr>
        <w:spacing w:before="0"/>
        <w:rPr>
          <w:ins w:id="3168" w:author="Jason Rhee" w:date="2024-07-21T20:03:00Z" w16du:dateUtc="2024-07-21T10:03:00Z"/>
          <w:rFonts w:eastAsiaTheme="minorEastAsia"/>
          <w:lang w:eastAsia="ko-KR"/>
        </w:rPr>
      </w:pPr>
      <w:ins w:id="3169" w:author="Jason Rhee" w:date="2024-07-21T20:35:00Z" w16du:dateUtc="2024-07-21T10:35:00Z">
        <w:r>
          <w:t>Language: en (English)</w:t>
        </w:r>
      </w:ins>
    </w:p>
    <w:p w14:paraId="376E8B52" w14:textId="332CFF01" w:rsidR="006916E5" w:rsidRPr="00B2121A" w:rsidRDefault="003E0B96" w:rsidP="007D127A">
      <w:pPr>
        <w:spacing w:before="0"/>
        <w:rPr>
          <w:rFonts w:eastAsiaTheme="minorEastAsia"/>
          <w:lang w:eastAsia="ko-KR"/>
          <w:rPrChange w:id="3170" w:author="Jason Rhee" w:date="2024-07-21T20:03:00Z" w16du:dateUtc="2024-07-21T10:03:00Z">
            <w:rPr/>
          </w:rPrChange>
        </w:rPr>
      </w:pPr>
      <w:r>
        <w:t>Remarks</w:t>
      </w:r>
      <w:ins w:id="3171" w:author="Jason Rhee" w:date="2024-07-21T20:03:00Z" w16du:dateUtc="2024-07-21T10:03:00Z">
        <w:r w:rsidR="00B2121A">
          <w:rPr>
            <w:rFonts w:eastAsiaTheme="minorEastAsia" w:hint="eastAsia"/>
            <w:lang w:eastAsia="ko-KR"/>
          </w:rPr>
          <w:t>:</w:t>
        </w:r>
      </w:ins>
    </w:p>
    <w:p w14:paraId="26E3A913" w14:textId="77777777" w:rsidR="006916E5" w:rsidRDefault="003E0B96" w:rsidP="007D127A">
      <w:pPr>
        <w:spacing w:before="0"/>
      </w:pPr>
      <w:r>
        <w:t>File Name: ANA.xml</w:t>
      </w:r>
    </w:p>
    <w:p w14:paraId="06DA010B" w14:textId="77777777" w:rsidR="003E0B96" w:rsidRDefault="003E0B96" w:rsidP="007D127A">
      <w:pPr>
        <w:spacing w:before="0"/>
      </w:pPr>
      <w:r>
        <w:t>File Type: AreaFill</w:t>
      </w:r>
    </w:p>
    <w:p w14:paraId="7466ACE1" w14:textId="77777777" w:rsidR="003E0B96" w:rsidRDefault="003E0B96" w:rsidP="007D127A">
      <w:pPr>
        <w:spacing w:before="0"/>
      </w:pPr>
      <w:r>
        <w:t>File Format: XML</w:t>
      </w:r>
    </w:p>
    <w:p w14:paraId="6D433505" w14:textId="569E86A6" w:rsidR="003E0B96" w:rsidRDefault="003E0B96" w:rsidP="00DB6272">
      <w:pPr>
        <w:pStyle w:val="Annex-Heading3"/>
        <w:rPr>
          <w:rFonts w:ascii="Times New Roman" w:hAnsi="Times New Roman"/>
          <w:szCs w:val="24"/>
        </w:rPr>
      </w:pPr>
      <w:bookmarkStart w:id="3172" w:name="_Toc527707430"/>
      <w:bookmarkStart w:id="3173" w:name="_Toc528589798"/>
      <w:del w:id="3174" w:author="Jason Rhee" w:date="2024-07-21T20:30:00Z" w16du:dateUtc="2024-07-21T10:30:00Z">
        <w:r w:rsidDel="0068744B">
          <w:delText>Non</w:delText>
        </w:r>
        <w:r w:rsidR="00AC71D0" w:rsidDel="0068744B">
          <w:delText>-</w:delText>
        </w:r>
        <w:r w:rsidDel="0068744B">
          <w:delText>Navigable Area</w:delText>
        </w:r>
      </w:del>
      <w:bookmarkEnd w:id="3172"/>
      <w:bookmarkEnd w:id="3173"/>
      <w:ins w:id="3175" w:author="Jason Rhee" w:date="2024-07-21T20:30:00Z" w16du:dateUtc="2024-07-21T10:30:00Z">
        <w:r w:rsidR="0068744B">
          <w:rPr>
            <w:rFonts w:eastAsiaTheme="minorEastAsia" w:hint="eastAsia"/>
            <w:lang w:eastAsia="ko-KR"/>
          </w:rPr>
          <w:t>NNA</w:t>
        </w:r>
      </w:ins>
    </w:p>
    <w:p w14:paraId="4655F9C0" w14:textId="13FF39CB" w:rsidR="006916E5" w:rsidRPr="0068744B" w:rsidRDefault="003E0B96" w:rsidP="007D127A">
      <w:pPr>
        <w:spacing w:before="0"/>
        <w:rPr>
          <w:rFonts w:eastAsiaTheme="minorEastAsia"/>
          <w:lang w:eastAsia="ko-KR"/>
          <w:rPrChange w:id="3176" w:author="Jason Rhee" w:date="2024-07-21T20:30:00Z" w16du:dateUtc="2024-07-21T10:30:00Z">
            <w:rPr/>
          </w:rPrChange>
        </w:rPr>
      </w:pPr>
      <w:r>
        <w:t xml:space="preserve">Name: </w:t>
      </w:r>
      <w:del w:id="3177" w:author="Jason Rhee" w:date="2024-07-21T20:30:00Z" w16du:dateUtc="2024-07-21T10:30:00Z">
        <w:r w:rsidDel="0068744B">
          <w:delText>Non</w:delText>
        </w:r>
        <w:r w:rsidR="00AC71D0" w:rsidDel="0068744B">
          <w:delText>-</w:delText>
        </w:r>
        <w:r w:rsidDel="0068744B">
          <w:delText>Navigable Area</w:delText>
        </w:r>
      </w:del>
      <w:ins w:id="3178" w:author="Jason Rhee" w:date="2024-07-21T20:30:00Z" w16du:dateUtc="2024-07-21T10:30:00Z">
        <w:r w:rsidR="0068744B">
          <w:rPr>
            <w:rFonts w:eastAsiaTheme="minorEastAsia" w:hint="eastAsia"/>
            <w:lang w:eastAsia="ko-KR"/>
          </w:rPr>
          <w:t>NNA</w:t>
        </w:r>
      </w:ins>
    </w:p>
    <w:p w14:paraId="6B5B1B2E" w14:textId="19195C6F" w:rsidR="003E0B96" w:rsidRPr="0068744B" w:rsidRDefault="003E0B96" w:rsidP="007D127A">
      <w:pPr>
        <w:spacing w:before="0"/>
        <w:rPr>
          <w:rFonts w:eastAsiaTheme="minorEastAsia"/>
          <w:lang w:eastAsia="ko-KR"/>
          <w:rPrChange w:id="3179" w:author="Jason Rhee" w:date="2024-07-21T20:29:00Z" w16du:dateUtc="2024-07-21T10:29:00Z">
            <w:rPr/>
          </w:rPrChange>
        </w:rPr>
      </w:pPr>
      <w:r>
        <w:t>Description:</w:t>
      </w:r>
      <w:ins w:id="3180" w:author="Jason Rhee" w:date="2024-07-21T20:29:00Z" w16du:dateUtc="2024-07-21T10:29:00Z">
        <w:r w:rsidR="0068744B">
          <w:rPr>
            <w:rFonts w:eastAsiaTheme="minorEastAsia" w:hint="eastAsia"/>
            <w:lang w:eastAsia="ko-KR"/>
          </w:rPr>
          <w:t xml:space="preserve"> </w:t>
        </w:r>
      </w:ins>
      <w:ins w:id="3181" w:author="Jason Rhee" w:date="2024-07-21T20:29:00Z">
        <w:r w:rsidR="0068744B" w:rsidRPr="0068744B">
          <w:rPr>
            <w:rFonts w:eastAsiaTheme="minorEastAsia"/>
            <w:lang w:eastAsia="ko-KR"/>
          </w:rPr>
          <w:t>Area fill for Under Keel Clearance Non Navigable Area</w:t>
        </w:r>
      </w:ins>
    </w:p>
    <w:p w14:paraId="212EAB26" w14:textId="79FA35B1" w:rsidR="006916E5" w:rsidRDefault="003E0B96" w:rsidP="007D127A">
      <w:pPr>
        <w:spacing w:before="0"/>
        <w:rPr>
          <w:ins w:id="3182" w:author="Jason Rhee" w:date="2024-07-21T20:35:00Z" w16du:dateUtc="2024-07-21T10:35:00Z"/>
          <w:rFonts w:eastAsiaTheme="minorEastAsia"/>
          <w:lang w:eastAsia="ko-KR"/>
        </w:rPr>
      </w:pPr>
      <w:r>
        <w:t xml:space="preserve">ID: </w:t>
      </w:r>
      <w:del w:id="3183" w:author="Jason Rhee" w:date="2024-07-21T20:30:00Z" w16du:dateUtc="2024-07-21T10:30:00Z">
        <w:r w:rsidDel="0068744B">
          <w:delText>ANA</w:delText>
        </w:r>
      </w:del>
      <w:ins w:id="3184" w:author="Jason Rhee" w:date="2024-07-21T20:30:00Z" w16du:dateUtc="2024-07-21T10:30:00Z">
        <w:r w:rsidR="0068744B">
          <w:rPr>
            <w:rFonts w:eastAsiaTheme="minorEastAsia" w:hint="eastAsia"/>
            <w:lang w:eastAsia="ko-KR"/>
          </w:rPr>
          <w:t>N</w:t>
        </w:r>
        <w:r w:rsidR="0068744B">
          <w:t>NA</w:t>
        </w:r>
      </w:ins>
    </w:p>
    <w:p w14:paraId="54AB42C7" w14:textId="492DBE8F" w:rsidR="007163BD" w:rsidRPr="007163BD" w:rsidRDefault="007163BD" w:rsidP="007D127A">
      <w:pPr>
        <w:spacing w:before="0"/>
        <w:rPr>
          <w:rFonts w:eastAsiaTheme="minorEastAsia"/>
          <w:lang w:eastAsia="ko-KR"/>
          <w:rPrChange w:id="3185" w:author="Jason Rhee" w:date="2024-07-21T20:35:00Z" w16du:dateUtc="2024-07-21T10:35:00Z">
            <w:rPr/>
          </w:rPrChange>
        </w:rPr>
      </w:pPr>
      <w:ins w:id="3186" w:author="Jason Rhee" w:date="2024-07-21T20:35:00Z" w16du:dateUtc="2024-07-21T10:35:00Z">
        <w:r>
          <w:t>Language: en (English)</w:t>
        </w:r>
      </w:ins>
    </w:p>
    <w:p w14:paraId="166898F7" w14:textId="77777777" w:rsidR="006916E5" w:rsidRDefault="003E0B96" w:rsidP="007D127A">
      <w:pPr>
        <w:spacing w:before="0"/>
      </w:pPr>
      <w:r>
        <w:t>Remarks:</w:t>
      </w:r>
    </w:p>
    <w:p w14:paraId="45C0EC22" w14:textId="77777777" w:rsidR="006916E5" w:rsidRDefault="003E0B96" w:rsidP="007D127A">
      <w:pPr>
        <w:spacing w:before="0"/>
      </w:pPr>
      <w:r>
        <w:t>File Name: NNA.xml</w:t>
      </w:r>
    </w:p>
    <w:p w14:paraId="152FBB3B" w14:textId="77777777" w:rsidR="003E0B96" w:rsidRDefault="003E0B96" w:rsidP="007D127A">
      <w:pPr>
        <w:spacing w:before="0"/>
      </w:pPr>
      <w:r>
        <w:t>File Type: AreaFill</w:t>
      </w:r>
    </w:p>
    <w:p w14:paraId="632E88F8" w14:textId="77777777" w:rsidR="003E0B96" w:rsidRDefault="003E0B96" w:rsidP="007D127A">
      <w:pPr>
        <w:spacing w:before="0"/>
      </w:pPr>
      <w:r>
        <w:t>File Format: XML</w:t>
      </w:r>
    </w:p>
    <w:p w14:paraId="0B497753" w14:textId="7E95BDD2" w:rsidR="003E0B96" w:rsidRDefault="003E0B96" w:rsidP="00B3435A">
      <w:pPr>
        <w:pStyle w:val="Annexheader-level2"/>
      </w:pPr>
      <w:r>
        <w:br w:type="page"/>
      </w:r>
      <w:bookmarkStart w:id="3187" w:name="_Toc527707431"/>
      <w:bookmarkStart w:id="3188" w:name="_Toc528589799"/>
      <w:bookmarkStart w:id="3189" w:name="_Toc516384"/>
      <w:bookmarkStart w:id="3190" w:name="_Toc127463900"/>
      <w:bookmarkStart w:id="3191" w:name="_Toc128125526"/>
      <w:bookmarkStart w:id="3192" w:name="_Toc141176308"/>
      <w:bookmarkStart w:id="3193" w:name="_Toc141176473"/>
      <w:bookmarkStart w:id="3194" w:name="_Toc141177105"/>
      <w:bookmarkStart w:id="3195" w:name="_Toc150177979"/>
      <w:r>
        <w:rPr>
          <w:rFonts w:hint="eastAsia"/>
        </w:rPr>
        <w:lastRenderedPageBreak/>
        <w:t>Fonts</w:t>
      </w:r>
      <w:bookmarkEnd w:id="3187"/>
      <w:bookmarkEnd w:id="3188"/>
      <w:bookmarkEnd w:id="3189"/>
      <w:bookmarkEnd w:id="3190"/>
      <w:bookmarkEnd w:id="3191"/>
      <w:bookmarkEnd w:id="3192"/>
      <w:bookmarkEnd w:id="3193"/>
      <w:bookmarkEnd w:id="3194"/>
      <w:bookmarkEnd w:id="3195"/>
    </w:p>
    <w:p w14:paraId="1C736DD7" w14:textId="77777777" w:rsidR="003E0B96" w:rsidRDefault="003E0B96" w:rsidP="007D127A">
      <w:pPr>
        <w:spacing w:before="0"/>
        <w:rPr>
          <w:lang w:eastAsia="ko-KR"/>
        </w:rPr>
      </w:pPr>
      <w:r>
        <w:rPr>
          <w:lang w:eastAsia="ko-KR"/>
        </w:rPr>
        <w:t>(No description)</w:t>
      </w:r>
    </w:p>
    <w:p w14:paraId="13499DE9" w14:textId="77777777" w:rsidR="003E0B96" w:rsidRDefault="003E0B96" w:rsidP="003E0B96">
      <w:pPr>
        <w:rPr>
          <w:lang w:eastAsia="ko-KR"/>
        </w:rPr>
      </w:pPr>
    </w:p>
    <w:p w14:paraId="0A3BAE18" w14:textId="62AA9F0D" w:rsidR="003E0B96" w:rsidRDefault="003E0B96" w:rsidP="00B3435A">
      <w:pPr>
        <w:pStyle w:val="Annexheader-level2"/>
      </w:pPr>
      <w:r>
        <w:br w:type="page"/>
      </w:r>
      <w:bookmarkStart w:id="3196" w:name="_Toc527707432"/>
      <w:bookmarkStart w:id="3197" w:name="_Toc528589800"/>
      <w:bookmarkStart w:id="3198" w:name="_Toc516385"/>
      <w:bookmarkStart w:id="3199" w:name="_Toc127463901"/>
      <w:bookmarkStart w:id="3200" w:name="_Toc128125527"/>
      <w:bookmarkStart w:id="3201" w:name="_Toc141176309"/>
      <w:bookmarkStart w:id="3202" w:name="_Toc141176474"/>
      <w:bookmarkStart w:id="3203" w:name="_Toc141177106"/>
      <w:bookmarkStart w:id="3204" w:name="_Toc150177980"/>
      <w:r>
        <w:lastRenderedPageBreak/>
        <w:t>Viewing Group</w:t>
      </w:r>
      <w:bookmarkEnd w:id="3196"/>
      <w:bookmarkEnd w:id="3197"/>
      <w:bookmarkEnd w:id="3198"/>
      <w:bookmarkEnd w:id="3199"/>
      <w:bookmarkEnd w:id="3200"/>
      <w:bookmarkEnd w:id="3201"/>
      <w:bookmarkEnd w:id="3202"/>
      <w:bookmarkEnd w:id="3203"/>
      <w:bookmarkEnd w:id="3204"/>
    </w:p>
    <w:p w14:paraId="591FFC7F" w14:textId="7DB88FB6" w:rsidR="003C2556" w:rsidRPr="003C2556" w:rsidRDefault="003C2556" w:rsidP="003C2556">
      <w:pPr>
        <w:pStyle w:val="Annex-Heading3"/>
        <w:rPr>
          <w:ins w:id="3205" w:author="Jason Rhee" w:date="2024-07-21T20:33:00Z" w16du:dateUtc="2024-07-21T10:33:00Z"/>
          <w:rPrChange w:id="3206" w:author="Jason Rhee" w:date="2024-07-21T20:33:00Z" w16du:dateUtc="2024-07-21T10:33:00Z">
            <w:rPr>
              <w:ins w:id="3207" w:author="Jason Rhee" w:date="2024-07-21T20:33:00Z" w16du:dateUtc="2024-07-21T10:33:00Z"/>
              <w:rFonts w:eastAsiaTheme="minorEastAsia"/>
              <w:lang w:eastAsia="ko-KR"/>
            </w:rPr>
          </w:rPrChange>
        </w:rPr>
      </w:pPr>
      <w:ins w:id="3208" w:author="Jason Rhee" w:date="2024-07-21T20:33:00Z" w16du:dateUtc="2024-07-21T10:33:00Z">
        <w:r>
          <w:rPr>
            <w:rFonts w:eastAsiaTheme="minorEastAsia" w:hint="eastAsia"/>
            <w:lang w:eastAsia="ko-KR"/>
          </w:rPr>
          <w:t>UKCViewingGroup</w:t>
        </w:r>
      </w:ins>
    </w:p>
    <w:p w14:paraId="7CFE902C" w14:textId="51CB9DC7" w:rsidR="000B128A" w:rsidRPr="00FF24A0" w:rsidRDefault="000B128A">
      <w:pPr>
        <w:rPr>
          <w:ins w:id="3209" w:author="Jason Rhee" w:date="2024-07-21T20:36:00Z" w16du:dateUtc="2024-07-21T10:36:00Z"/>
          <w:rFonts w:eastAsiaTheme="minorEastAsia"/>
          <w:lang w:eastAsia="ko-KR"/>
        </w:rPr>
        <w:pPrChange w:id="3210" w:author="Jason Rhee" w:date="2024-07-21T20:36:00Z" w16du:dateUtc="2024-07-21T10:36:00Z">
          <w:pPr>
            <w:pStyle w:val="Annex0"/>
          </w:pPr>
        </w:pPrChange>
      </w:pPr>
      <w:ins w:id="3211" w:author="Jason Rhee" w:date="2024-07-21T20:36:00Z" w16du:dateUtc="2024-07-21T10:36:00Z">
        <w:r>
          <w:t xml:space="preserve">Name: </w:t>
        </w:r>
      </w:ins>
    </w:p>
    <w:p w14:paraId="4CEDDE85" w14:textId="482B2771" w:rsidR="000B128A" w:rsidRDefault="000B128A" w:rsidP="000B128A">
      <w:pPr>
        <w:rPr>
          <w:ins w:id="3212" w:author="Jason Rhee" w:date="2024-07-21T20:36:00Z" w16du:dateUtc="2024-07-21T10:36:00Z"/>
          <w:rFonts w:eastAsiaTheme="minorEastAsia"/>
          <w:lang w:eastAsia="ko-KR"/>
        </w:rPr>
      </w:pPr>
      <w:ins w:id="3213" w:author="Jason Rhee" w:date="2024-07-21T20:36:00Z" w16du:dateUtc="2024-07-21T10:36:00Z">
        <w:r>
          <w:t>Description:</w:t>
        </w:r>
        <w:r>
          <w:rPr>
            <w:rFonts w:eastAsiaTheme="minorEastAsia" w:hint="eastAsia"/>
            <w:lang w:eastAsia="ko-KR"/>
          </w:rPr>
          <w:t xml:space="preserve"> </w:t>
        </w:r>
      </w:ins>
    </w:p>
    <w:p w14:paraId="03849799" w14:textId="363C653D" w:rsidR="0009187F" w:rsidRPr="00FF24A0" w:rsidRDefault="0009187F">
      <w:pPr>
        <w:rPr>
          <w:ins w:id="3214" w:author="Jason Rhee" w:date="2024-07-21T20:36:00Z" w16du:dateUtc="2024-07-21T10:36:00Z"/>
          <w:rFonts w:eastAsiaTheme="minorEastAsia"/>
          <w:lang w:eastAsia="ko-KR"/>
        </w:rPr>
        <w:pPrChange w:id="3215" w:author="Jason Rhee" w:date="2024-07-21T20:36:00Z" w16du:dateUtc="2024-07-21T10:36:00Z">
          <w:pPr>
            <w:pStyle w:val="Annex0"/>
          </w:pPr>
        </w:pPrChange>
      </w:pPr>
      <w:ins w:id="3216" w:author="Jason Rhee" w:date="2024-07-21T20:36:00Z" w16du:dateUtc="2024-07-21T10:36:00Z">
        <w:r>
          <w:rPr>
            <w:rFonts w:eastAsiaTheme="minorEastAsia" w:hint="eastAsia"/>
            <w:lang w:eastAsia="ko-KR"/>
          </w:rPr>
          <w:t xml:space="preserve">ID: </w:t>
        </w:r>
      </w:ins>
      <w:ins w:id="3217" w:author="Jason Rhee" w:date="2024-07-21T20:36:00Z">
        <w:r w:rsidRPr="0009187F">
          <w:rPr>
            <w:rFonts w:eastAsiaTheme="minorEastAsia"/>
            <w:lang w:eastAsia="ko-KR"/>
          </w:rPr>
          <w:t>UKCViewingGroup</w:t>
        </w:r>
      </w:ins>
    </w:p>
    <w:p w14:paraId="7B65AE67" w14:textId="77777777" w:rsidR="000B128A" w:rsidRPr="00FF24A0" w:rsidRDefault="000B128A">
      <w:pPr>
        <w:rPr>
          <w:ins w:id="3218" w:author="Jason Rhee" w:date="2024-07-21T20:36:00Z" w16du:dateUtc="2024-07-21T10:36:00Z"/>
          <w:rFonts w:eastAsiaTheme="minorEastAsia"/>
          <w:lang w:eastAsia="ko-KR"/>
        </w:rPr>
        <w:pPrChange w:id="3219" w:author="Jason Rhee" w:date="2024-07-21T20:36:00Z" w16du:dateUtc="2024-07-21T10:36:00Z">
          <w:pPr>
            <w:pStyle w:val="Annex0"/>
          </w:pPr>
        </w:pPrChange>
      </w:pPr>
      <w:ins w:id="3220" w:author="Jason Rhee" w:date="2024-07-21T20:36:00Z" w16du:dateUtc="2024-07-21T10:36:00Z">
        <w:r>
          <w:t>Language: en (English)</w:t>
        </w:r>
      </w:ins>
    </w:p>
    <w:p w14:paraId="35850E3E" w14:textId="77777777" w:rsidR="003C2556" w:rsidRDefault="003C2556">
      <w:pPr>
        <w:rPr>
          <w:ins w:id="3221" w:author="Jason Rhee" w:date="2024-07-21T20:33:00Z" w16du:dateUtc="2024-07-21T10:33:00Z"/>
          <w:rFonts w:eastAsiaTheme="minorEastAsia"/>
        </w:rPr>
        <w:pPrChange w:id="3222" w:author="Jason Rhee" w:date="2024-07-21T20:33:00Z" w16du:dateUtc="2024-07-21T10:33:00Z">
          <w:pPr>
            <w:spacing w:before="0"/>
          </w:pPr>
        </w:pPrChange>
      </w:pPr>
    </w:p>
    <w:p w14:paraId="2E9275E8" w14:textId="06A6CD82" w:rsidR="003E0B96" w:rsidDel="005F236A" w:rsidRDefault="003E0B96" w:rsidP="007D127A">
      <w:pPr>
        <w:spacing w:before="0"/>
        <w:rPr>
          <w:del w:id="3223" w:author="Jason Rhee" w:date="2024-07-21T20:37:00Z" w16du:dateUtc="2024-07-21T10:37:00Z"/>
          <w:lang w:eastAsia="ko-KR"/>
        </w:rPr>
      </w:pPr>
      <w:del w:id="3224" w:author="Jason Rhee" w:date="2024-07-21T20:37:00Z" w16du:dateUtc="2024-07-21T10:37:00Z">
        <w:r w:rsidDel="005F236A">
          <w:rPr>
            <w:lang w:eastAsia="ko-KR"/>
          </w:rPr>
          <w:delText>(No description)</w:delText>
        </w:r>
      </w:del>
    </w:p>
    <w:p w14:paraId="43C21F0C" w14:textId="77777777" w:rsidR="003E0B96" w:rsidRPr="005F236A" w:rsidRDefault="003E0B96">
      <w:pPr>
        <w:spacing w:before="0"/>
        <w:rPr>
          <w:rFonts w:eastAsiaTheme="minorEastAsia"/>
          <w:lang w:eastAsia="ko-KR"/>
          <w:rPrChange w:id="3225" w:author="Jason Rhee" w:date="2024-07-21T20:37:00Z" w16du:dateUtc="2024-07-21T10:37:00Z">
            <w:rPr>
              <w:lang w:eastAsia="ko-KR"/>
            </w:rPr>
          </w:rPrChange>
        </w:rPr>
        <w:pPrChange w:id="3226" w:author="Jason Rhee" w:date="2024-07-21T20:37:00Z" w16du:dateUtc="2024-07-21T10:37:00Z">
          <w:pPr/>
        </w:pPrChange>
      </w:pPr>
    </w:p>
    <w:p w14:paraId="092DDA11" w14:textId="2B238423" w:rsidR="003E0B96" w:rsidRDefault="003E0B96" w:rsidP="00B3435A">
      <w:pPr>
        <w:pStyle w:val="Annexheader-level2"/>
      </w:pPr>
      <w:r>
        <w:br w:type="page"/>
      </w:r>
      <w:bookmarkStart w:id="3227" w:name="_Toc527707433"/>
      <w:bookmarkStart w:id="3228" w:name="_Toc528589801"/>
      <w:bookmarkStart w:id="3229" w:name="_Toc516386"/>
      <w:bookmarkStart w:id="3230" w:name="_Toc127463902"/>
      <w:bookmarkStart w:id="3231" w:name="_Toc128125528"/>
      <w:bookmarkStart w:id="3232" w:name="_Toc141176310"/>
      <w:bookmarkStart w:id="3233" w:name="_Toc141176475"/>
      <w:bookmarkStart w:id="3234" w:name="_Toc141177107"/>
      <w:bookmarkStart w:id="3235" w:name="_Toc150177981"/>
      <w:r>
        <w:rPr>
          <w:rFonts w:hint="eastAsia"/>
        </w:rPr>
        <w:lastRenderedPageBreak/>
        <w:t>Rules</w:t>
      </w:r>
      <w:bookmarkEnd w:id="3227"/>
      <w:bookmarkEnd w:id="3228"/>
      <w:bookmarkEnd w:id="3229"/>
      <w:bookmarkEnd w:id="3230"/>
      <w:bookmarkEnd w:id="3231"/>
      <w:bookmarkEnd w:id="3232"/>
      <w:bookmarkEnd w:id="3233"/>
      <w:bookmarkEnd w:id="3234"/>
      <w:bookmarkEnd w:id="3235"/>
    </w:p>
    <w:p w14:paraId="3F137553" w14:textId="588C7514" w:rsidR="003E0B96" w:rsidRDefault="003E0B96" w:rsidP="00331C2F">
      <w:pPr>
        <w:pStyle w:val="Annex-Heading3"/>
        <w:rPr>
          <w:rFonts w:ascii="Times New Roman" w:hAnsi="Times New Roman"/>
          <w:szCs w:val="24"/>
        </w:rPr>
      </w:pPr>
      <w:bookmarkStart w:id="3236" w:name="_Toc527707434"/>
      <w:bookmarkStart w:id="3237" w:name="_Toc528589802"/>
      <w:r>
        <w:t>Main</w:t>
      </w:r>
      <w:del w:id="3238" w:author="Jason Rhee" w:date="2024-07-21T20:42:00Z" w16du:dateUtc="2024-07-21T10:42:00Z">
        <w:r w:rsidDel="00D56FC7">
          <w:delText xml:space="preserve"> rule set</w:delText>
        </w:r>
      </w:del>
      <w:bookmarkEnd w:id="3236"/>
      <w:bookmarkEnd w:id="3237"/>
    </w:p>
    <w:p w14:paraId="6888BF00" w14:textId="5CAB5A50" w:rsidR="006916E5" w:rsidRDefault="003E0B96" w:rsidP="007D127A">
      <w:pPr>
        <w:spacing w:before="0"/>
      </w:pPr>
      <w:r>
        <w:t xml:space="preserve">Name: </w:t>
      </w:r>
      <w:ins w:id="3239" w:author="Jason Rhee" w:date="2024-07-21T21:04:00Z" w16du:dateUtc="2024-07-21T11:04:00Z">
        <w:r w:rsidR="003F04BA">
          <w:rPr>
            <w:rFonts w:eastAsiaTheme="minorEastAsia" w:hint="eastAsia"/>
            <w:lang w:eastAsia="ko-KR"/>
          </w:rPr>
          <w:t>main</w:t>
        </w:r>
      </w:ins>
      <w:del w:id="3240" w:author="Jason Rhee" w:date="2024-07-21T20:42:00Z" w16du:dateUtc="2024-07-21T10:42:00Z">
        <w:r w:rsidDel="00D56FC7">
          <w:delText>Main rule set</w:delText>
        </w:r>
      </w:del>
    </w:p>
    <w:p w14:paraId="611458A3" w14:textId="27B5296E" w:rsidR="003E0B96" w:rsidRPr="00C22AFD" w:rsidRDefault="003E0B96" w:rsidP="007D127A">
      <w:pPr>
        <w:spacing w:before="0"/>
        <w:rPr>
          <w:rFonts w:eastAsiaTheme="minorEastAsia"/>
          <w:lang w:eastAsia="ko-KR"/>
          <w:rPrChange w:id="3241" w:author="Jason Rhee" w:date="2024-07-21T21:03:00Z" w16du:dateUtc="2024-07-21T11:03:00Z">
            <w:rPr/>
          </w:rPrChange>
        </w:rPr>
      </w:pPr>
      <w:r>
        <w:t>Description:</w:t>
      </w:r>
      <w:ins w:id="3242" w:author="Jason Rhee" w:date="2024-07-21T21:03:00Z" w16du:dateUtc="2024-07-21T11:03:00Z">
        <w:r w:rsidR="00C22AFD">
          <w:rPr>
            <w:rFonts w:eastAsiaTheme="minorEastAsia" w:hint="eastAsia"/>
            <w:lang w:eastAsia="ko-KR"/>
          </w:rPr>
          <w:t xml:space="preserve"> </w:t>
        </w:r>
      </w:ins>
      <w:ins w:id="3243" w:author="Jason Rhee" w:date="2024-07-21T21:03:00Z">
        <w:r w:rsidR="00C22AFD" w:rsidRPr="00C22AFD">
          <w:rPr>
            <w:rFonts w:eastAsiaTheme="minorEastAsia"/>
            <w:lang w:eastAsia="ko-KR"/>
          </w:rPr>
          <w:t>Top level rule</w:t>
        </w:r>
      </w:ins>
    </w:p>
    <w:p w14:paraId="649945CC" w14:textId="77777777" w:rsidR="006916E5" w:rsidRDefault="003E0B96" w:rsidP="007D127A">
      <w:pPr>
        <w:spacing w:before="0"/>
      </w:pPr>
      <w:r>
        <w:t>ID: main</w:t>
      </w:r>
    </w:p>
    <w:p w14:paraId="6717821E" w14:textId="77777777" w:rsidR="006916E5" w:rsidRDefault="003E0B96" w:rsidP="007D127A">
      <w:pPr>
        <w:spacing w:before="0"/>
      </w:pPr>
      <w:r>
        <w:t>Remarks:</w:t>
      </w:r>
    </w:p>
    <w:p w14:paraId="0BE79F07" w14:textId="77777777" w:rsidR="006916E5" w:rsidRDefault="003E0B96" w:rsidP="007D127A">
      <w:pPr>
        <w:spacing w:before="0"/>
      </w:pPr>
      <w:r>
        <w:t>File Name: main.xsl</w:t>
      </w:r>
    </w:p>
    <w:p w14:paraId="4FCC991F" w14:textId="77777777" w:rsidR="003E0B96" w:rsidRDefault="003E0B96" w:rsidP="007D127A">
      <w:pPr>
        <w:spacing w:before="0"/>
      </w:pPr>
      <w:r>
        <w:t>File Type: Rule</w:t>
      </w:r>
    </w:p>
    <w:p w14:paraId="771B2256" w14:textId="77777777" w:rsidR="003E0B96" w:rsidRDefault="003E0B96" w:rsidP="007D127A">
      <w:pPr>
        <w:spacing w:before="0"/>
      </w:pPr>
      <w:r>
        <w:t>File Format: XSLT</w:t>
      </w:r>
    </w:p>
    <w:p w14:paraId="6701228B" w14:textId="77777777" w:rsidR="003E0B96" w:rsidRDefault="003E0B96" w:rsidP="007D127A">
      <w:pPr>
        <w:spacing w:before="0"/>
        <w:rPr>
          <w:ins w:id="3244" w:author="Jason Rhee" w:date="2024-07-21T21:10:00Z" w16du:dateUtc="2024-07-21T11:10:00Z"/>
          <w:rFonts w:eastAsiaTheme="minorEastAsia"/>
          <w:lang w:eastAsia="ko-KR"/>
        </w:rPr>
      </w:pPr>
      <w:r>
        <w:t>Rule Type: TopLevelTemplate</w:t>
      </w:r>
    </w:p>
    <w:p w14:paraId="0E6B5E7F" w14:textId="21CCCC0D" w:rsidR="002E5829" w:rsidRPr="0031094F" w:rsidRDefault="002E5829" w:rsidP="002E5829">
      <w:pPr>
        <w:pStyle w:val="Annex-Heading3"/>
        <w:rPr>
          <w:ins w:id="3245" w:author="Jason Rhee" w:date="2024-07-21T21:11:00Z" w16du:dateUtc="2024-07-21T11:11:00Z"/>
          <w:rPrChange w:id="3246" w:author="Jason Rhee" w:date="2024-07-21T21:11:00Z" w16du:dateUtc="2024-07-21T11:11:00Z">
            <w:rPr>
              <w:ins w:id="3247" w:author="Jason Rhee" w:date="2024-07-21T21:11:00Z" w16du:dateUtc="2024-07-21T11:11:00Z"/>
              <w:rFonts w:eastAsiaTheme="minorEastAsia"/>
              <w:lang w:eastAsia="ko-KR"/>
            </w:rPr>
          </w:rPrChange>
        </w:rPr>
      </w:pPr>
      <w:ins w:id="3248" w:author="Jason Rhee" w:date="2024-07-21T21:10:00Z" w16du:dateUtc="2024-07-21T11:10:00Z">
        <w:r>
          <w:rPr>
            <w:rFonts w:eastAsiaTheme="minorEastAsia" w:hint="eastAsia"/>
            <w:lang w:eastAsia="ko-KR"/>
          </w:rPr>
          <w:t>UnderKeelClearance</w:t>
        </w:r>
        <w:r w:rsidR="0031094F">
          <w:rPr>
            <w:rFonts w:eastAsiaTheme="minorEastAsia" w:hint="eastAsia"/>
            <w:lang w:eastAsia="ko-KR"/>
          </w:rPr>
          <w:t>Pla</w:t>
        </w:r>
      </w:ins>
      <w:ins w:id="3249" w:author="Jason Rhee" w:date="2024-07-21T21:11:00Z" w16du:dateUtc="2024-07-21T11:11:00Z">
        <w:r w:rsidR="0031094F">
          <w:rPr>
            <w:rFonts w:eastAsiaTheme="minorEastAsia" w:hint="eastAsia"/>
            <w:lang w:eastAsia="ko-KR"/>
          </w:rPr>
          <w:t>nArea</w:t>
        </w:r>
      </w:ins>
    </w:p>
    <w:p w14:paraId="770746BC" w14:textId="56CD4FC3" w:rsidR="00C40045" w:rsidRDefault="00C40045">
      <w:pPr>
        <w:rPr>
          <w:ins w:id="3250" w:author="Jason Rhee" w:date="2024-07-21T21:11:00Z" w16du:dateUtc="2024-07-21T11:11:00Z"/>
        </w:rPr>
        <w:pPrChange w:id="3251" w:author="Jason Rhee" w:date="2024-07-21T21:11:00Z" w16du:dateUtc="2024-07-21T11:11:00Z">
          <w:pPr>
            <w:pStyle w:val="Annex0"/>
          </w:pPr>
        </w:pPrChange>
      </w:pPr>
      <w:ins w:id="3252" w:author="Jason Rhee" w:date="2024-07-21T21:11:00Z" w16du:dateUtc="2024-07-21T11:11:00Z">
        <w:r>
          <w:t xml:space="preserve">Name: </w:t>
        </w:r>
      </w:ins>
      <w:ins w:id="3253" w:author="Jason Rhee" w:date="2024-07-21T21:12:00Z" w16du:dateUtc="2024-07-21T11:12:00Z">
        <w:r w:rsidRPr="00C40045">
          <w:rPr>
            <w:rFonts w:eastAsiaTheme="minorEastAsia"/>
            <w:lang w:eastAsia="ko-KR"/>
          </w:rPr>
          <w:t>UnderKeelClearancePlanArea</w:t>
        </w:r>
      </w:ins>
    </w:p>
    <w:p w14:paraId="6D318F55" w14:textId="52FA642A" w:rsidR="00C40045" w:rsidRPr="00FF24A0" w:rsidRDefault="00C40045">
      <w:pPr>
        <w:rPr>
          <w:ins w:id="3254" w:author="Jason Rhee" w:date="2024-07-21T21:11:00Z" w16du:dateUtc="2024-07-21T11:11:00Z"/>
          <w:rFonts w:eastAsiaTheme="minorEastAsia"/>
          <w:lang w:eastAsia="ko-KR"/>
        </w:rPr>
        <w:pPrChange w:id="3255" w:author="Jason Rhee" w:date="2024-07-21T21:11:00Z" w16du:dateUtc="2024-07-21T11:11:00Z">
          <w:pPr>
            <w:pStyle w:val="Annex0"/>
          </w:pPr>
        </w:pPrChange>
      </w:pPr>
      <w:ins w:id="3256" w:author="Jason Rhee" w:date="2024-07-21T21:11:00Z" w16du:dateUtc="2024-07-21T11:11:00Z">
        <w:r>
          <w:t>Description:</w:t>
        </w:r>
        <w:r>
          <w:rPr>
            <w:rFonts w:eastAsiaTheme="minorEastAsia" w:hint="eastAsia"/>
            <w:lang w:eastAsia="ko-KR"/>
          </w:rPr>
          <w:t xml:space="preserve"> </w:t>
        </w:r>
      </w:ins>
      <w:ins w:id="3257" w:author="Jason Rhee" w:date="2024-07-21T21:12:00Z" w16du:dateUtc="2024-07-21T11:12:00Z">
        <w:r w:rsidRPr="00C40045">
          <w:rPr>
            <w:rFonts w:eastAsiaTheme="minorEastAsia"/>
            <w:lang w:eastAsia="ko-KR"/>
          </w:rPr>
          <w:t>Rules for feature type UnderKeelClearancePlanArea</w:t>
        </w:r>
      </w:ins>
    </w:p>
    <w:p w14:paraId="2154B3D4" w14:textId="7DD62323" w:rsidR="00C40045" w:rsidRDefault="00C40045">
      <w:pPr>
        <w:rPr>
          <w:ins w:id="3258" w:author="Jason Rhee" w:date="2024-07-21T21:11:00Z" w16du:dateUtc="2024-07-21T11:11:00Z"/>
        </w:rPr>
        <w:pPrChange w:id="3259" w:author="Jason Rhee" w:date="2024-07-21T21:11:00Z" w16du:dateUtc="2024-07-21T11:11:00Z">
          <w:pPr>
            <w:pStyle w:val="Annex0"/>
          </w:pPr>
        </w:pPrChange>
      </w:pPr>
      <w:ins w:id="3260" w:author="Jason Rhee" w:date="2024-07-21T21:11:00Z" w16du:dateUtc="2024-07-21T11:11:00Z">
        <w:r>
          <w:t xml:space="preserve">ID: </w:t>
        </w:r>
      </w:ins>
      <w:ins w:id="3261" w:author="Jason Rhee" w:date="2024-07-21T21:12:00Z" w16du:dateUtc="2024-07-21T11:12:00Z">
        <w:r w:rsidRPr="00C40045">
          <w:t>UnderKeelClearancePlanArea</w:t>
        </w:r>
      </w:ins>
    </w:p>
    <w:p w14:paraId="4983A0E9" w14:textId="77777777" w:rsidR="00C40045" w:rsidRDefault="00C40045">
      <w:pPr>
        <w:rPr>
          <w:ins w:id="3262" w:author="Jason Rhee" w:date="2024-07-21T21:11:00Z" w16du:dateUtc="2024-07-21T11:11:00Z"/>
        </w:rPr>
        <w:pPrChange w:id="3263" w:author="Jason Rhee" w:date="2024-07-21T21:11:00Z" w16du:dateUtc="2024-07-21T11:11:00Z">
          <w:pPr>
            <w:pStyle w:val="Annex0"/>
          </w:pPr>
        </w:pPrChange>
      </w:pPr>
      <w:ins w:id="3264" w:author="Jason Rhee" w:date="2024-07-21T21:11:00Z" w16du:dateUtc="2024-07-21T11:11:00Z">
        <w:r>
          <w:t>Remarks:</w:t>
        </w:r>
      </w:ins>
    </w:p>
    <w:p w14:paraId="59C0DCC4" w14:textId="3F8BE13D" w:rsidR="00C40045" w:rsidRDefault="00C40045">
      <w:pPr>
        <w:rPr>
          <w:ins w:id="3265" w:author="Jason Rhee" w:date="2024-07-21T21:11:00Z" w16du:dateUtc="2024-07-21T11:11:00Z"/>
        </w:rPr>
        <w:pPrChange w:id="3266" w:author="Jason Rhee" w:date="2024-07-21T21:11:00Z" w16du:dateUtc="2024-07-21T11:11:00Z">
          <w:pPr>
            <w:pStyle w:val="Annex0"/>
          </w:pPr>
        </w:pPrChange>
      </w:pPr>
      <w:ins w:id="3267" w:author="Jason Rhee" w:date="2024-07-21T21:11:00Z" w16du:dateUtc="2024-07-21T11:11:00Z">
        <w:r>
          <w:t xml:space="preserve">File Name: </w:t>
        </w:r>
      </w:ins>
      <w:ins w:id="3268" w:author="Jason Rhee" w:date="2024-07-21T21:12:00Z" w16du:dateUtc="2024-07-21T11:12:00Z">
        <w:r w:rsidRPr="00C40045">
          <w:t>UnderKeelClearancePlanArea</w:t>
        </w:r>
      </w:ins>
      <w:ins w:id="3269" w:author="Jason Rhee" w:date="2024-07-21T21:11:00Z" w16du:dateUtc="2024-07-21T11:11:00Z">
        <w:r>
          <w:t>.xsl</w:t>
        </w:r>
      </w:ins>
    </w:p>
    <w:p w14:paraId="56E2280A" w14:textId="77777777" w:rsidR="00C40045" w:rsidRDefault="00C40045">
      <w:pPr>
        <w:rPr>
          <w:ins w:id="3270" w:author="Jason Rhee" w:date="2024-07-21T21:11:00Z" w16du:dateUtc="2024-07-21T11:11:00Z"/>
        </w:rPr>
        <w:pPrChange w:id="3271" w:author="Jason Rhee" w:date="2024-07-21T21:11:00Z" w16du:dateUtc="2024-07-21T11:11:00Z">
          <w:pPr>
            <w:pStyle w:val="Annex0"/>
          </w:pPr>
        </w:pPrChange>
      </w:pPr>
      <w:ins w:id="3272" w:author="Jason Rhee" w:date="2024-07-21T21:11:00Z" w16du:dateUtc="2024-07-21T11:11:00Z">
        <w:r>
          <w:t>File Type: Rule</w:t>
        </w:r>
      </w:ins>
    </w:p>
    <w:p w14:paraId="3D26E37F" w14:textId="77777777" w:rsidR="00C40045" w:rsidRDefault="00C40045">
      <w:pPr>
        <w:rPr>
          <w:ins w:id="3273" w:author="Jason Rhee" w:date="2024-07-21T21:11:00Z" w16du:dateUtc="2024-07-21T11:11:00Z"/>
        </w:rPr>
        <w:pPrChange w:id="3274" w:author="Jason Rhee" w:date="2024-07-21T21:11:00Z" w16du:dateUtc="2024-07-21T11:11:00Z">
          <w:pPr>
            <w:pStyle w:val="Annex0"/>
          </w:pPr>
        </w:pPrChange>
      </w:pPr>
      <w:ins w:id="3275" w:author="Jason Rhee" w:date="2024-07-21T21:11:00Z" w16du:dateUtc="2024-07-21T11:11:00Z">
        <w:r>
          <w:t>File Format: XSLT</w:t>
        </w:r>
      </w:ins>
    </w:p>
    <w:p w14:paraId="17F24D24" w14:textId="7F3C0F71" w:rsidR="00C40045" w:rsidRDefault="00C40045">
      <w:pPr>
        <w:rPr>
          <w:ins w:id="3276" w:author="Jason Rhee" w:date="2024-07-21T21:11:00Z" w16du:dateUtc="2024-07-21T11:11:00Z"/>
          <w:rFonts w:eastAsiaTheme="minorEastAsia"/>
          <w:lang w:eastAsia="ko-KR"/>
        </w:rPr>
        <w:pPrChange w:id="3277" w:author="Jason Rhee" w:date="2024-07-21T21:11:00Z" w16du:dateUtc="2024-07-21T11:11:00Z">
          <w:pPr>
            <w:pStyle w:val="Annex0"/>
          </w:pPr>
        </w:pPrChange>
      </w:pPr>
      <w:ins w:id="3278" w:author="Jason Rhee" w:date="2024-07-21T21:11:00Z" w16du:dateUtc="2024-07-21T11:11:00Z">
        <w:r>
          <w:t xml:space="preserve">Rule Type: </w:t>
        </w:r>
      </w:ins>
      <w:ins w:id="3279" w:author="Jason Rhee" w:date="2024-07-21T21:12:00Z" w16du:dateUtc="2024-07-21T11:12:00Z">
        <w:r>
          <w:t>SubTemplate</w:t>
        </w:r>
      </w:ins>
    </w:p>
    <w:p w14:paraId="760DF472" w14:textId="1C758607" w:rsidR="0031094F" w:rsidRPr="002E5829" w:rsidDel="00C40045" w:rsidRDefault="0031094F">
      <w:pPr>
        <w:rPr>
          <w:del w:id="3280" w:author="Jason Rhee" w:date="2024-07-21T21:12:00Z" w16du:dateUtc="2024-07-21T11:12:00Z"/>
          <w:rFonts w:eastAsiaTheme="minorEastAsia"/>
        </w:rPr>
        <w:pPrChange w:id="3281" w:author="Jason Rhee" w:date="2024-07-21T21:11:00Z" w16du:dateUtc="2024-07-21T11:11:00Z">
          <w:pPr>
            <w:spacing w:before="0"/>
          </w:pPr>
        </w:pPrChange>
      </w:pPr>
    </w:p>
    <w:p w14:paraId="0D7A76A3" w14:textId="77777777" w:rsidR="003E0B96" w:rsidRDefault="003E0B96" w:rsidP="00331C2F">
      <w:pPr>
        <w:pStyle w:val="Annex-Heading3"/>
        <w:rPr>
          <w:rFonts w:ascii="Times New Roman" w:hAnsi="Times New Roman"/>
          <w:szCs w:val="24"/>
        </w:rPr>
      </w:pPr>
      <w:bookmarkStart w:id="3282" w:name="_Toc527707435"/>
      <w:bookmarkStart w:id="3283" w:name="_Toc528589803"/>
      <w:r>
        <w:t>Control Point</w:t>
      </w:r>
      <w:bookmarkEnd w:id="3282"/>
      <w:bookmarkEnd w:id="3283"/>
    </w:p>
    <w:p w14:paraId="2E260609" w14:textId="129044E0" w:rsidR="006916E5" w:rsidRDefault="003E0B96" w:rsidP="007D127A">
      <w:pPr>
        <w:spacing w:before="0"/>
      </w:pPr>
      <w:r>
        <w:t xml:space="preserve">Name: </w:t>
      </w:r>
      <w:ins w:id="3284" w:author="Jason Rhee" w:date="2024-07-21T21:04:00Z" w16du:dateUtc="2024-07-21T11:04:00Z">
        <w:r w:rsidR="00A52BA0" w:rsidRPr="00A52BA0">
          <w:t>ControlPoint</w:t>
        </w:r>
      </w:ins>
      <w:del w:id="3285" w:author="Jason Rhee" w:date="2024-07-21T21:04:00Z" w16du:dateUtc="2024-07-21T11:04:00Z">
        <w:r w:rsidDel="00A52BA0">
          <w:delText>Control Point</w:delText>
        </w:r>
      </w:del>
    </w:p>
    <w:p w14:paraId="03C2514D" w14:textId="47250991" w:rsidR="003E0B96" w:rsidRPr="00A52BA0" w:rsidRDefault="003E0B96" w:rsidP="007D127A">
      <w:pPr>
        <w:spacing w:before="0"/>
        <w:rPr>
          <w:rFonts w:eastAsiaTheme="minorEastAsia"/>
          <w:lang w:eastAsia="ko-KR"/>
          <w:rPrChange w:id="3286" w:author="Jason Rhee" w:date="2024-07-21T21:04:00Z" w16du:dateUtc="2024-07-21T11:04:00Z">
            <w:rPr/>
          </w:rPrChange>
        </w:rPr>
      </w:pPr>
      <w:r>
        <w:t>Description:</w:t>
      </w:r>
      <w:ins w:id="3287" w:author="Jason Rhee" w:date="2024-07-21T21:04:00Z" w16du:dateUtc="2024-07-21T11:04:00Z">
        <w:r w:rsidR="00A52BA0">
          <w:rPr>
            <w:rFonts w:eastAsiaTheme="minorEastAsia" w:hint="eastAsia"/>
            <w:lang w:eastAsia="ko-KR"/>
          </w:rPr>
          <w:t xml:space="preserve"> </w:t>
        </w:r>
        <w:r w:rsidR="00A52BA0" w:rsidRPr="00A52BA0">
          <w:rPr>
            <w:rFonts w:eastAsiaTheme="minorEastAsia"/>
            <w:lang w:eastAsia="ko-KR"/>
          </w:rPr>
          <w:t>Rules for feature type UnderKeelClearanceControlPoint</w:t>
        </w:r>
      </w:ins>
    </w:p>
    <w:p w14:paraId="50B5BC21" w14:textId="52892D72" w:rsidR="006916E5" w:rsidRDefault="003E0B96" w:rsidP="007D127A">
      <w:pPr>
        <w:spacing w:before="0"/>
      </w:pPr>
      <w:r>
        <w:t xml:space="preserve">ID: </w:t>
      </w:r>
      <w:r w:rsidR="00D820E2">
        <w:t>ControlPoint</w:t>
      </w:r>
    </w:p>
    <w:p w14:paraId="66FF30ED" w14:textId="77777777" w:rsidR="006916E5" w:rsidRDefault="003E0B96" w:rsidP="007D127A">
      <w:pPr>
        <w:spacing w:before="0"/>
      </w:pPr>
      <w:r>
        <w:t>Remarks:</w:t>
      </w:r>
    </w:p>
    <w:p w14:paraId="6704E65C" w14:textId="77777777" w:rsidR="006916E5" w:rsidRDefault="003E0B96" w:rsidP="007D127A">
      <w:pPr>
        <w:spacing w:before="0"/>
      </w:pPr>
      <w:r>
        <w:t>File Name: ControlPoint.xsl</w:t>
      </w:r>
    </w:p>
    <w:p w14:paraId="420657B3" w14:textId="77777777" w:rsidR="003E0B96" w:rsidRDefault="003E0B96" w:rsidP="007D127A">
      <w:pPr>
        <w:spacing w:before="0"/>
      </w:pPr>
      <w:r>
        <w:t>File Type: Rule</w:t>
      </w:r>
    </w:p>
    <w:p w14:paraId="085F46AC" w14:textId="77777777" w:rsidR="003E0B96" w:rsidRDefault="003E0B96" w:rsidP="007D127A">
      <w:pPr>
        <w:spacing w:before="0"/>
      </w:pPr>
      <w:r>
        <w:t>File Format: XSLT</w:t>
      </w:r>
    </w:p>
    <w:p w14:paraId="4A26E364" w14:textId="77777777" w:rsidR="003E0B96" w:rsidRDefault="003E0B96" w:rsidP="007D127A">
      <w:pPr>
        <w:spacing w:before="0"/>
      </w:pPr>
      <w:r>
        <w:t>Rule Type: SubTemplate</w:t>
      </w:r>
    </w:p>
    <w:p w14:paraId="5F640FB1" w14:textId="77777777" w:rsidR="003E0B96" w:rsidRDefault="003E0B96" w:rsidP="006E698D">
      <w:pPr>
        <w:pStyle w:val="Annex-Heading3"/>
        <w:rPr>
          <w:rFonts w:ascii="Times New Roman" w:hAnsi="Times New Roman"/>
          <w:szCs w:val="24"/>
        </w:rPr>
      </w:pPr>
      <w:bookmarkStart w:id="3288" w:name="_Toc527707436"/>
      <w:bookmarkStart w:id="3289" w:name="_Toc528589804"/>
      <w:r>
        <w:lastRenderedPageBreak/>
        <w:t>Information Box</w:t>
      </w:r>
      <w:bookmarkEnd w:id="3288"/>
      <w:bookmarkEnd w:id="3289"/>
    </w:p>
    <w:p w14:paraId="1CBAD70A" w14:textId="77777777" w:rsidR="006916E5" w:rsidRDefault="003E0B96" w:rsidP="007D127A">
      <w:pPr>
        <w:spacing w:before="0"/>
      </w:pPr>
      <w:r>
        <w:t>Name: Information</w:t>
      </w:r>
      <w:del w:id="3290" w:author="Jason Rhee" w:date="2024-07-21T21:04:00Z" w16du:dateUtc="2024-07-21T11:04:00Z">
        <w:r w:rsidDel="003F04BA">
          <w:delText xml:space="preserve"> </w:delText>
        </w:r>
      </w:del>
      <w:r>
        <w:t>Box</w:t>
      </w:r>
    </w:p>
    <w:p w14:paraId="46D85706" w14:textId="368230D8" w:rsidR="003E0B96" w:rsidRPr="003F04BA" w:rsidRDefault="003E0B96" w:rsidP="007D127A">
      <w:pPr>
        <w:spacing w:before="0"/>
        <w:rPr>
          <w:rFonts w:eastAsiaTheme="minorEastAsia"/>
          <w:lang w:eastAsia="ko-KR"/>
          <w:rPrChange w:id="3291" w:author="Jason Rhee" w:date="2024-07-21T21:04:00Z" w16du:dateUtc="2024-07-21T11:04:00Z">
            <w:rPr/>
          </w:rPrChange>
        </w:rPr>
      </w:pPr>
      <w:r>
        <w:t>Description:</w:t>
      </w:r>
      <w:ins w:id="3292" w:author="Jason Rhee" w:date="2024-07-21T21:04:00Z" w16du:dateUtc="2024-07-21T11:04:00Z">
        <w:r w:rsidR="003F04BA">
          <w:rPr>
            <w:rFonts w:eastAsiaTheme="minorEastAsia" w:hint="eastAsia"/>
            <w:lang w:eastAsia="ko-KR"/>
          </w:rPr>
          <w:t xml:space="preserve"> </w:t>
        </w:r>
        <w:r w:rsidR="003F04BA" w:rsidRPr="003F04BA">
          <w:rPr>
            <w:rFonts w:eastAsiaTheme="minorEastAsia"/>
            <w:lang w:eastAsia="ko-KR"/>
          </w:rPr>
          <w:t>Rules for Information Box</w:t>
        </w:r>
      </w:ins>
    </w:p>
    <w:p w14:paraId="748F6A73" w14:textId="77777777" w:rsidR="006916E5" w:rsidRDefault="003E0B96" w:rsidP="007D127A">
      <w:pPr>
        <w:spacing w:before="0"/>
      </w:pPr>
      <w:r>
        <w:t>ID: InformationBox</w:t>
      </w:r>
    </w:p>
    <w:p w14:paraId="3CF3C5D9" w14:textId="77777777" w:rsidR="006916E5" w:rsidRDefault="003E0B96" w:rsidP="007D127A">
      <w:pPr>
        <w:spacing w:before="0"/>
      </w:pPr>
      <w:r>
        <w:t>Remarks:</w:t>
      </w:r>
    </w:p>
    <w:p w14:paraId="6EF9EA46" w14:textId="77777777" w:rsidR="006916E5" w:rsidRDefault="003E0B96" w:rsidP="007D127A">
      <w:pPr>
        <w:spacing w:before="0"/>
      </w:pPr>
      <w:r>
        <w:t>File Name: InformationBox.xsl</w:t>
      </w:r>
    </w:p>
    <w:p w14:paraId="049D7479" w14:textId="77777777" w:rsidR="003E0B96" w:rsidRDefault="003E0B96" w:rsidP="007D127A">
      <w:pPr>
        <w:spacing w:before="0"/>
      </w:pPr>
      <w:r>
        <w:t>File Type: Rule</w:t>
      </w:r>
    </w:p>
    <w:p w14:paraId="2789EEF2" w14:textId="77777777" w:rsidR="003E0B96" w:rsidRDefault="003E0B96" w:rsidP="007D127A">
      <w:pPr>
        <w:spacing w:before="0"/>
      </w:pPr>
      <w:r>
        <w:t>File Format: XSLT</w:t>
      </w:r>
    </w:p>
    <w:p w14:paraId="71A07B19" w14:textId="77777777" w:rsidR="003E0B96" w:rsidRDefault="003E0B96" w:rsidP="007D127A">
      <w:pPr>
        <w:spacing w:before="0"/>
      </w:pPr>
      <w:r>
        <w:t>Rule Type: SubTemplate</w:t>
      </w:r>
    </w:p>
    <w:p w14:paraId="637EF674" w14:textId="4C3778DD" w:rsidR="003E0B96" w:rsidRDefault="003E0B96" w:rsidP="008F5CC2">
      <w:pPr>
        <w:pStyle w:val="Annex-Heading3"/>
        <w:rPr>
          <w:rFonts w:ascii="Times New Roman" w:hAnsi="Times New Roman"/>
          <w:szCs w:val="24"/>
        </w:rPr>
      </w:pPr>
      <w:bookmarkStart w:id="3293" w:name="_Toc527707437"/>
      <w:bookmarkStart w:id="3294" w:name="_Toc528589805"/>
      <w:r>
        <w:t xml:space="preserve">Almost </w:t>
      </w:r>
      <w:r w:rsidR="00C92FE4">
        <w:t>Non</w:t>
      </w:r>
      <w:del w:id="3295" w:author="Jason Rhee" w:date="2024-07-21T21:10:00Z" w16du:dateUtc="2024-07-21T11:10:00Z">
        <w:r w:rsidR="00AC71D0" w:rsidDel="002E5829">
          <w:delText>-</w:delText>
        </w:r>
      </w:del>
      <w:ins w:id="3296" w:author="Jason Rhee" w:date="2024-07-21T21:10:00Z" w16du:dateUtc="2024-07-21T11:10:00Z">
        <w:r w:rsidR="002E5829">
          <w:rPr>
            <w:rFonts w:eastAsiaTheme="minorEastAsia" w:hint="eastAsia"/>
            <w:lang w:eastAsia="ko-KR"/>
          </w:rPr>
          <w:t xml:space="preserve"> </w:t>
        </w:r>
      </w:ins>
      <w:r>
        <w:t>Navigable Area</w:t>
      </w:r>
      <w:bookmarkEnd w:id="3293"/>
      <w:bookmarkEnd w:id="3294"/>
    </w:p>
    <w:p w14:paraId="18C1B388" w14:textId="72374D5D" w:rsidR="006916E5" w:rsidRDefault="003E0B96" w:rsidP="00505136">
      <w:pPr>
        <w:keepNext/>
        <w:keepLines/>
        <w:spacing w:before="0"/>
      </w:pPr>
      <w:r>
        <w:t xml:space="preserve">Name: </w:t>
      </w:r>
      <w:ins w:id="3297" w:author="Jason Rhee" w:date="2024-07-21T21:04:00Z" w16du:dateUtc="2024-07-21T11:04:00Z">
        <w:r w:rsidR="003F04BA" w:rsidRPr="003F04BA">
          <w:t>AlmostNonNavigableArea</w:t>
        </w:r>
      </w:ins>
      <w:del w:id="3298" w:author="Jason Rhee" w:date="2024-07-21T21:04:00Z" w16du:dateUtc="2024-07-21T11:04:00Z">
        <w:r w:rsidDel="003F04BA">
          <w:delText xml:space="preserve">Almost </w:delText>
        </w:r>
        <w:r w:rsidR="00C92FE4" w:rsidDel="003F04BA">
          <w:delText>Non</w:delText>
        </w:r>
        <w:r w:rsidR="00AC71D0" w:rsidDel="003F04BA">
          <w:delText>-</w:delText>
        </w:r>
        <w:r w:rsidDel="003F04BA">
          <w:delText>Navigable Area</w:delText>
        </w:r>
      </w:del>
    </w:p>
    <w:p w14:paraId="5A1137C1" w14:textId="1B091778" w:rsidR="003E0B96" w:rsidRPr="00EA4F99" w:rsidRDefault="003E0B96" w:rsidP="00505136">
      <w:pPr>
        <w:keepNext/>
        <w:keepLines/>
        <w:spacing w:before="0"/>
        <w:rPr>
          <w:rFonts w:eastAsiaTheme="minorEastAsia"/>
          <w:lang w:eastAsia="ko-KR"/>
          <w:rPrChange w:id="3299" w:author="Jason Rhee" w:date="2024-07-21T21:05:00Z" w16du:dateUtc="2024-07-21T11:05:00Z">
            <w:rPr/>
          </w:rPrChange>
        </w:rPr>
      </w:pPr>
      <w:r>
        <w:t>Description:</w:t>
      </w:r>
      <w:ins w:id="3300"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UnderKeelClearanceAlmostNonNavigableArea</w:t>
        </w:r>
      </w:ins>
    </w:p>
    <w:p w14:paraId="6194CEAA" w14:textId="77777777" w:rsidR="001406A3" w:rsidRDefault="003E0B96" w:rsidP="00505136">
      <w:pPr>
        <w:keepNext/>
        <w:keepLines/>
        <w:spacing w:before="0"/>
      </w:pPr>
      <w:r>
        <w:t>ID: Almost</w:t>
      </w:r>
      <w:r w:rsidR="002F3F85">
        <w:t>N</w:t>
      </w:r>
      <w:r w:rsidR="00C92FE4">
        <w:t>on</w:t>
      </w:r>
      <w:r>
        <w:t>NavigableArea</w:t>
      </w:r>
    </w:p>
    <w:p w14:paraId="24C92AA6" w14:textId="77777777" w:rsidR="001406A3" w:rsidRDefault="003E0B96" w:rsidP="00505136">
      <w:pPr>
        <w:spacing w:before="0"/>
      </w:pPr>
      <w:r>
        <w:t xml:space="preserve">Remarks: </w:t>
      </w:r>
    </w:p>
    <w:p w14:paraId="5475E271" w14:textId="77777777" w:rsidR="001406A3" w:rsidRDefault="003E0B96" w:rsidP="00505136">
      <w:pPr>
        <w:spacing w:before="0"/>
      </w:pPr>
      <w:r>
        <w:t>File Name: Almost</w:t>
      </w:r>
      <w:r w:rsidR="002F3F85">
        <w:t>N</w:t>
      </w:r>
      <w:r w:rsidR="00C92FE4">
        <w:t>on</w:t>
      </w:r>
      <w:r>
        <w:t>NavigableArea.xsl</w:t>
      </w:r>
    </w:p>
    <w:p w14:paraId="497CF579" w14:textId="77777777" w:rsidR="003E0B96" w:rsidRDefault="003E0B96" w:rsidP="00505136">
      <w:pPr>
        <w:spacing w:before="0"/>
      </w:pPr>
      <w:r>
        <w:t>File Type: Rule</w:t>
      </w:r>
    </w:p>
    <w:p w14:paraId="59E1F66D" w14:textId="77777777" w:rsidR="003E0B96" w:rsidRDefault="003E0B96" w:rsidP="00505136">
      <w:pPr>
        <w:spacing w:before="0"/>
      </w:pPr>
      <w:r>
        <w:t>File Format: XSLT</w:t>
      </w:r>
    </w:p>
    <w:p w14:paraId="4CB79AC6" w14:textId="77777777" w:rsidR="003E0B96" w:rsidRDefault="003E0B96" w:rsidP="00505136">
      <w:pPr>
        <w:spacing w:before="0"/>
      </w:pPr>
      <w:r>
        <w:t>Rule Type: SubTemplate</w:t>
      </w:r>
    </w:p>
    <w:p w14:paraId="3AB97C57" w14:textId="1DDC7209" w:rsidR="003E0B96" w:rsidRDefault="003E0B96" w:rsidP="008F5CC2">
      <w:pPr>
        <w:pStyle w:val="Annex-Heading3"/>
        <w:rPr>
          <w:rFonts w:ascii="Times New Roman" w:hAnsi="Times New Roman"/>
          <w:szCs w:val="24"/>
        </w:rPr>
      </w:pPr>
      <w:bookmarkStart w:id="3301" w:name="_Toc527707438"/>
      <w:bookmarkStart w:id="3302" w:name="_Toc528589806"/>
      <w:r>
        <w:t>Non</w:t>
      </w:r>
      <w:del w:id="3303" w:author="Jason Rhee" w:date="2024-07-21T21:10:00Z" w16du:dateUtc="2024-07-21T11:10:00Z">
        <w:r w:rsidR="00AC71D0" w:rsidDel="002E5829">
          <w:delText>-</w:delText>
        </w:r>
      </w:del>
      <w:ins w:id="3304" w:author="Jason Rhee" w:date="2024-07-21T21:10:00Z" w16du:dateUtc="2024-07-21T11:10:00Z">
        <w:r w:rsidR="002E5829">
          <w:rPr>
            <w:rFonts w:eastAsiaTheme="minorEastAsia" w:hint="eastAsia"/>
            <w:lang w:eastAsia="ko-KR"/>
          </w:rPr>
          <w:t xml:space="preserve"> </w:t>
        </w:r>
      </w:ins>
      <w:r>
        <w:t>Navigable Area</w:t>
      </w:r>
      <w:bookmarkEnd w:id="3301"/>
      <w:bookmarkEnd w:id="3302"/>
    </w:p>
    <w:p w14:paraId="78E3EA59" w14:textId="3FB043BC" w:rsidR="001406A3" w:rsidRDefault="003E0B96" w:rsidP="00505136">
      <w:pPr>
        <w:spacing w:before="0"/>
      </w:pPr>
      <w:r>
        <w:t xml:space="preserve">Name: </w:t>
      </w:r>
      <w:ins w:id="3305" w:author="Jason Rhee" w:date="2024-07-21T21:05:00Z" w16du:dateUtc="2024-07-21T11:05:00Z">
        <w:r w:rsidR="00EA4F99" w:rsidRPr="00EA4F99">
          <w:t>NonNavigableArea</w:t>
        </w:r>
      </w:ins>
      <w:del w:id="3306" w:author="Jason Rhee" w:date="2024-07-21T21:05:00Z" w16du:dateUtc="2024-07-21T11:05:00Z">
        <w:r w:rsidDel="00EA4F99">
          <w:delText>Non</w:delText>
        </w:r>
        <w:r w:rsidR="00AC71D0" w:rsidDel="00EA4F99">
          <w:delText>-</w:delText>
        </w:r>
        <w:r w:rsidDel="00EA4F99">
          <w:delText>Navigable Area</w:delText>
        </w:r>
      </w:del>
    </w:p>
    <w:p w14:paraId="5AA242E1" w14:textId="0F0B8912" w:rsidR="003E0B96" w:rsidRPr="00EA4F99" w:rsidRDefault="003E0B96" w:rsidP="00505136">
      <w:pPr>
        <w:spacing w:before="0"/>
        <w:rPr>
          <w:rFonts w:eastAsiaTheme="minorEastAsia"/>
          <w:lang w:eastAsia="ko-KR"/>
          <w:rPrChange w:id="3307" w:author="Jason Rhee" w:date="2024-07-21T21:05:00Z" w16du:dateUtc="2024-07-21T11:05:00Z">
            <w:rPr/>
          </w:rPrChange>
        </w:rPr>
      </w:pPr>
      <w:r>
        <w:t>Description:</w:t>
      </w:r>
      <w:ins w:id="3308"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UnderKeelClearanceNonNavigableArea</w:t>
        </w:r>
      </w:ins>
    </w:p>
    <w:p w14:paraId="1DEC96F8" w14:textId="77777777" w:rsidR="001406A3" w:rsidRDefault="003E0B96" w:rsidP="00505136">
      <w:pPr>
        <w:spacing w:before="0"/>
      </w:pPr>
      <w:r>
        <w:t>ID: NonNavigableArea</w:t>
      </w:r>
    </w:p>
    <w:p w14:paraId="18686AC8" w14:textId="77777777" w:rsidR="001406A3" w:rsidRDefault="003E0B96" w:rsidP="00505136">
      <w:pPr>
        <w:spacing w:before="0"/>
      </w:pPr>
      <w:r>
        <w:t>Remarks:</w:t>
      </w:r>
    </w:p>
    <w:p w14:paraId="78D54774" w14:textId="77777777" w:rsidR="001406A3" w:rsidRDefault="003E0B96" w:rsidP="00505136">
      <w:pPr>
        <w:spacing w:before="0"/>
      </w:pPr>
      <w:r>
        <w:t>File Name: NonNavigableArea.xsl</w:t>
      </w:r>
    </w:p>
    <w:p w14:paraId="29233450" w14:textId="77777777" w:rsidR="003E0B96" w:rsidRDefault="003E0B96" w:rsidP="00505136">
      <w:pPr>
        <w:spacing w:before="0"/>
      </w:pPr>
      <w:r>
        <w:t>File Type: Rule</w:t>
      </w:r>
    </w:p>
    <w:p w14:paraId="469AAE9D" w14:textId="77777777" w:rsidR="003E0B96" w:rsidRDefault="003E0B96" w:rsidP="00505136">
      <w:pPr>
        <w:spacing w:before="0"/>
      </w:pPr>
      <w:r>
        <w:t>File Format: XSLT</w:t>
      </w:r>
    </w:p>
    <w:p w14:paraId="372996CD" w14:textId="77777777" w:rsidR="0094165D" w:rsidRDefault="003E0B96" w:rsidP="00505136">
      <w:pPr>
        <w:spacing w:before="0"/>
      </w:pPr>
      <w:r>
        <w:t>Rule Type: SubTemplate</w:t>
      </w:r>
    </w:p>
    <w:p w14:paraId="518B012D" w14:textId="77777777" w:rsidR="0094165D" w:rsidRDefault="0094165D">
      <w:pPr>
        <w:jc w:val="left"/>
      </w:pPr>
      <w:r>
        <w:br w:type="page"/>
      </w:r>
    </w:p>
    <w:p w14:paraId="3F2FDDC6" w14:textId="5ACE566A" w:rsidR="002F4516" w:rsidRDefault="00584C25" w:rsidP="002721B0">
      <w:pPr>
        <w:pStyle w:val="Annex0"/>
      </w:pPr>
      <w:bookmarkStart w:id="3309" w:name="_Toc127463903"/>
      <w:bookmarkStart w:id="3310" w:name="_Toc128125529"/>
      <w:bookmarkStart w:id="3311" w:name="_Toc141176311"/>
      <w:bookmarkStart w:id="3312" w:name="_Toc141176476"/>
      <w:bookmarkStart w:id="3313" w:name="_Toc141177108"/>
      <w:bookmarkStart w:id="3314" w:name="_Toc150177982"/>
      <w:r>
        <w:lastRenderedPageBreak/>
        <w:t xml:space="preserve">Data </w:t>
      </w:r>
      <w:r w:rsidR="002F4516" w:rsidRPr="00D129DC">
        <w:t>Validation Checks</w:t>
      </w:r>
      <w:bookmarkEnd w:id="3309"/>
      <w:bookmarkEnd w:id="3310"/>
      <w:bookmarkEnd w:id="3311"/>
      <w:bookmarkEnd w:id="3312"/>
      <w:bookmarkEnd w:id="3313"/>
      <w:bookmarkEnd w:id="3314"/>
    </w:p>
    <w:p w14:paraId="4530393C" w14:textId="41D3910F" w:rsidR="00D412E4" w:rsidRDefault="00D412E4">
      <w:pPr>
        <w:rPr>
          <w:ins w:id="3315" w:author="Jason Rhee" w:date="2024-07-26T12:26:00Z" w16du:dateUtc="2024-07-26T02:26:00Z"/>
        </w:rPr>
        <w:pPrChange w:id="3316" w:author="Jason Rhee" w:date="2024-07-26T12:27:00Z" w16du:dateUtc="2024-07-26T02:27:00Z">
          <w:pPr>
            <w:pStyle w:val="Annex0"/>
          </w:pPr>
        </w:pPrChange>
      </w:pPr>
      <w:ins w:id="3317" w:author="Jason Rhee" w:date="2024-07-26T12:26:00Z" w16du:dateUtc="2024-07-26T02:26:00Z">
        <w:r>
          <w:t>The validation checks specific to S-1</w:t>
        </w:r>
      </w:ins>
      <w:ins w:id="3318" w:author="Jason Rhee" w:date="2024-07-26T12:27:00Z" w16du:dateUtc="2024-07-26T02:27:00Z">
        <w:r>
          <w:rPr>
            <w:rFonts w:eastAsiaTheme="minorEastAsia" w:hint="eastAsia"/>
            <w:lang w:eastAsia="ko-KR"/>
          </w:rPr>
          <w:t>29</w:t>
        </w:r>
      </w:ins>
      <w:ins w:id="3319" w:author="Jason Rhee" w:date="2024-07-26T12:26:00Z" w16du:dateUtc="2024-07-26T02:26:00Z">
        <w:r>
          <w:t xml:space="preserve"> </w:t>
        </w:r>
      </w:ins>
      <w:ins w:id="3320" w:author="Jason Rhee" w:date="2024-07-26T12:27:00Z" w16du:dateUtc="2024-07-26T02:27:00Z">
        <w:r>
          <w:rPr>
            <w:rFonts w:eastAsiaTheme="minorEastAsia" w:hint="eastAsia"/>
            <w:lang w:eastAsia="ko-KR"/>
          </w:rPr>
          <w:t xml:space="preserve">Under Keel Clearance Management </w:t>
        </w:r>
      </w:ins>
      <w:ins w:id="3321" w:author="Jason Rhee" w:date="2024-07-26T12:26:00Z" w16du:dateUtc="2024-07-26T02:26:00Z">
        <w:r>
          <w:t>datasets are included in IHO Publication S-158:1</w:t>
        </w:r>
      </w:ins>
      <w:ins w:id="3322" w:author="Jason Rhee" w:date="2024-07-26T12:27:00Z" w16du:dateUtc="2024-07-26T02:27:00Z">
        <w:r>
          <w:rPr>
            <w:rFonts w:eastAsiaTheme="minorEastAsia" w:hint="eastAsia"/>
            <w:lang w:eastAsia="ko-KR"/>
          </w:rPr>
          <w:t>29</w:t>
        </w:r>
      </w:ins>
      <w:ins w:id="3323" w:author="Jason Rhee" w:date="2024-07-26T12:26:00Z" w16du:dateUtc="2024-07-26T02:26:00Z">
        <w:r>
          <w:t xml:space="preserve">. </w:t>
        </w:r>
        <w:r w:rsidRPr="001F69A8">
          <w:t xml:space="preserve">This </w:t>
        </w:r>
        <w:r>
          <w:t>document</w:t>
        </w:r>
        <w:r w:rsidRPr="001F69A8">
          <w:t xml:space="preserve"> specifies the minimum checks that producers of S-1</w:t>
        </w:r>
      </w:ins>
      <w:ins w:id="3324" w:author="Jason Rhee" w:date="2024-07-26T12:27:00Z" w16du:dateUtc="2024-07-26T02:27:00Z">
        <w:r w:rsidR="000517C1">
          <w:rPr>
            <w:rFonts w:eastAsiaTheme="minorEastAsia" w:hint="eastAsia"/>
            <w:lang w:eastAsia="ko-KR"/>
          </w:rPr>
          <w:t>29</w:t>
        </w:r>
      </w:ins>
      <w:ins w:id="3325" w:author="Jason Rhee" w:date="2024-07-26T12:26:00Z" w16du:dateUtc="2024-07-26T02:26:00Z">
        <w:r w:rsidRPr="001F69A8">
          <w:t xml:space="preserve"> ENC validation tools should includ</w:t>
        </w:r>
        <w:r>
          <w:t xml:space="preserve">e in their validation software. </w:t>
        </w:r>
      </w:ins>
      <w:ins w:id="3326" w:author="Jason Rhee" w:date="2024-07-26T12:29:00Z" w16du:dateUtc="2024-07-26T02:29:00Z">
        <w:r w:rsidR="003B5E21">
          <w:rPr>
            <w:rFonts w:eastAsiaTheme="minorEastAsia" w:hint="eastAsia"/>
            <w:lang w:eastAsia="ko-KR"/>
          </w:rPr>
          <w:t xml:space="preserve">Validation </w:t>
        </w:r>
      </w:ins>
      <w:ins w:id="3327" w:author="Jason Rhee" w:date="2024-07-26T12:26:00Z" w16du:dateUtc="2024-07-26T02:26:00Z">
        <w:r w:rsidRPr="001F69A8">
          <w:t xml:space="preserve">software must be used by </w:t>
        </w:r>
      </w:ins>
      <w:ins w:id="3328" w:author="Jason Rhee" w:date="2024-07-26T12:28:00Z" w16du:dateUtc="2024-07-26T02:28:00Z">
        <w:r w:rsidR="00E67CF5">
          <w:rPr>
            <w:rFonts w:eastAsiaTheme="minorEastAsia" w:hint="eastAsia"/>
            <w:lang w:eastAsia="ko-KR"/>
          </w:rPr>
          <w:t>S-129 data producers</w:t>
        </w:r>
      </w:ins>
      <w:ins w:id="3329" w:author="Jason Rhee" w:date="2024-07-26T12:26:00Z" w16du:dateUtc="2024-07-26T02:26:00Z">
        <w:r w:rsidRPr="001F69A8">
          <w:t xml:space="preserve"> </w:t>
        </w:r>
      </w:ins>
      <w:ins w:id="3330" w:author="Jason Rhee" w:date="2024-07-26T12:28:00Z" w16du:dateUtc="2024-07-26T02:28:00Z">
        <w:r w:rsidR="00E67CF5">
          <w:rPr>
            <w:rFonts w:eastAsiaTheme="minorEastAsia" w:hint="eastAsia"/>
            <w:lang w:eastAsia="ko-KR"/>
          </w:rPr>
          <w:t xml:space="preserve">to ensure that their S-129 datasets </w:t>
        </w:r>
      </w:ins>
      <w:ins w:id="3331" w:author="Jason Rhee" w:date="2024-07-26T12:26:00Z" w16du:dateUtc="2024-07-26T02:26:00Z">
        <w:r w:rsidRPr="001F69A8">
          <w:t>are compliant with the S-1</w:t>
        </w:r>
      </w:ins>
      <w:ins w:id="3332" w:author="Jason Rhee" w:date="2024-07-26T12:27:00Z" w16du:dateUtc="2024-07-26T02:27:00Z">
        <w:r w:rsidR="000517C1">
          <w:rPr>
            <w:rFonts w:eastAsiaTheme="minorEastAsia" w:hint="eastAsia"/>
            <w:lang w:eastAsia="ko-KR"/>
          </w:rPr>
          <w:t>29</w:t>
        </w:r>
      </w:ins>
      <w:ins w:id="3333" w:author="Jason Rhee" w:date="2024-07-26T12:26:00Z" w16du:dateUtc="2024-07-26T02:26:00Z">
        <w:r w:rsidRPr="001F69A8">
          <w:t xml:space="preserve"> </w:t>
        </w:r>
      </w:ins>
      <w:ins w:id="3334" w:author="Jason Rhee" w:date="2024-07-26T12:27:00Z" w16du:dateUtc="2024-07-26T02:27:00Z">
        <w:r w:rsidR="000517C1">
          <w:rPr>
            <w:rFonts w:eastAsiaTheme="minorEastAsia" w:hint="eastAsia"/>
            <w:lang w:eastAsia="ko-KR"/>
          </w:rPr>
          <w:t>Under Keel Clearance Management</w:t>
        </w:r>
      </w:ins>
      <w:ins w:id="3335" w:author="Jason Rhee" w:date="2024-07-26T12:26:00Z" w16du:dateUtc="2024-07-26T02:26:00Z">
        <w:r w:rsidRPr="001F69A8">
          <w:t xml:space="preserve"> Product Specification.</w:t>
        </w:r>
      </w:ins>
    </w:p>
    <w:p w14:paraId="6BAAEB7F" w14:textId="2D74BBD5" w:rsidR="00D412E4" w:rsidRPr="00D412E4" w:rsidRDefault="00D412E4">
      <w:pPr>
        <w:rPr>
          <w:ins w:id="3336" w:author="Jason Rhee" w:date="2024-07-26T12:26:00Z" w16du:dateUtc="2024-07-26T02:26:00Z"/>
          <w:rFonts w:eastAsia="MS Mincho"/>
          <w:rPrChange w:id="3337" w:author="Jason Rhee" w:date="2024-07-26T12:26:00Z" w16du:dateUtc="2024-07-26T02:26:00Z">
            <w:rPr>
              <w:ins w:id="3338" w:author="Jason Rhee" w:date="2024-07-26T12:26:00Z" w16du:dateUtc="2024-07-26T02:26:00Z"/>
              <w:rFonts w:eastAsiaTheme="minorEastAsia"/>
              <w:lang w:eastAsia="ko-KR"/>
            </w:rPr>
          </w:rPrChange>
        </w:rPr>
        <w:pPrChange w:id="3339" w:author="Jason Rhee" w:date="2024-07-26T12:27:00Z" w16du:dateUtc="2024-07-26T02:27:00Z">
          <w:pPr>
            <w:pStyle w:val="Annex-Heading3"/>
          </w:pPr>
        </w:pPrChange>
      </w:pPr>
      <w:ins w:id="3340" w:author="Jason Rhee" w:date="2024-07-26T12:26:00Z" w16du:dateUtc="2024-07-26T02:26:00Z">
        <w:r w:rsidRPr="001F69A8">
          <w:t xml:space="preserve">The </w:t>
        </w:r>
        <w:r>
          <w:t>S-158:1</w:t>
        </w:r>
      </w:ins>
      <w:ins w:id="3341" w:author="Jason Rhee" w:date="2024-07-26T12:29:00Z" w16du:dateUtc="2024-07-26T02:29:00Z">
        <w:r w:rsidR="000F75BD">
          <w:rPr>
            <w:rFonts w:eastAsiaTheme="minorEastAsia" w:hint="eastAsia"/>
            <w:lang w:eastAsia="ko-KR"/>
          </w:rPr>
          <w:t>29</w:t>
        </w:r>
      </w:ins>
      <w:ins w:id="3342" w:author="Jason Rhee" w:date="2024-07-26T12:26:00Z" w16du:dateUtc="2024-07-26T02:26:00Z">
        <w:r>
          <w:t xml:space="preserve"> </w:t>
        </w:r>
        <w:r w:rsidRPr="001F69A8">
          <w:t>S-1</w:t>
        </w:r>
      </w:ins>
      <w:ins w:id="3343" w:author="Jason Rhee" w:date="2024-07-26T12:29:00Z" w16du:dateUtc="2024-07-26T02:29:00Z">
        <w:r w:rsidR="000F75BD">
          <w:rPr>
            <w:rFonts w:eastAsiaTheme="minorEastAsia" w:hint="eastAsia"/>
            <w:lang w:eastAsia="ko-KR"/>
          </w:rPr>
          <w:t>29</w:t>
        </w:r>
      </w:ins>
      <w:ins w:id="3344" w:author="Jason Rhee" w:date="2024-07-26T12:26:00Z" w16du:dateUtc="2024-07-26T02:26:00Z">
        <w:r w:rsidRPr="001F69A8">
          <w:t xml:space="preserve"> Validation Checks can be found in the Standards and Publications page of the IHO web site,</w:t>
        </w:r>
        <w:r>
          <w:t xml:space="preserve"> </w:t>
        </w:r>
        <w:r>
          <w:fldChar w:fldCharType="begin"/>
        </w:r>
        <w:r>
          <w:instrText>HYPERLINK "http://www.iho.int"</w:instrText>
        </w:r>
        <w:r>
          <w:fldChar w:fldCharType="separate"/>
        </w:r>
        <w:r w:rsidRPr="005D614F">
          <w:rPr>
            <w:rStyle w:val="Hyperlink"/>
          </w:rPr>
          <w:t>www.iho.int</w:t>
        </w:r>
        <w:r>
          <w:rPr>
            <w:rStyle w:val="Hyperlink"/>
            <w:lang w:val="en-AU"/>
          </w:rPr>
          <w:fldChar w:fldCharType="end"/>
        </w:r>
        <w:r w:rsidRPr="001F69A8">
          <w:t>.</w:t>
        </w:r>
      </w:ins>
    </w:p>
    <w:p w14:paraId="1D82DF7A" w14:textId="2B1BEE96" w:rsidR="003E0B96" w:rsidRPr="00584C25" w:rsidDel="00EF78B0" w:rsidRDefault="003E0B96" w:rsidP="008F5CC2">
      <w:pPr>
        <w:pStyle w:val="Annex-Heading3"/>
        <w:rPr>
          <w:del w:id="3345" w:author="Jason Rhee" w:date="2024-07-26T12:30:00Z" w16du:dateUtc="2024-07-26T02:30:00Z"/>
        </w:rPr>
      </w:pPr>
      <w:del w:id="3346" w:author="Jason Rhee" w:date="2024-07-26T12:30:00Z" w16du:dateUtc="2024-07-26T02:30:00Z">
        <w:r w:rsidRPr="00584C25" w:rsidDel="00EF78B0">
          <w:delText>References</w:delText>
        </w:r>
      </w:del>
    </w:p>
    <w:p w14:paraId="40C403F7" w14:textId="45BEEF4A" w:rsidR="003E0B96" w:rsidDel="00EF78B0" w:rsidRDefault="003E0B96" w:rsidP="00505136">
      <w:pPr>
        <w:pStyle w:val="ListParagraph"/>
        <w:spacing w:before="0" w:line="240" w:lineRule="auto"/>
        <w:rPr>
          <w:del w:id="3347" w:author="Jason Rhee" w:date="2024-07-26T12:30:00Z" w16du:dateUtc="2024-07-26T02:30:00Z"/>
          <w:rFonts w:cs="Arial"/>
          <w:color w:val="000000"/>
          <w:lang w:eastAsia="ar-SA"/>
        </w:rPr>
      </w:pPr>
      <w:del w:id="3348" w:author="Jason Rhee" w:date="2024-07-26T12:30:00Z" w16du:dateUtc="2024-07-26T02:30:00Z">
        <w:r w:rsidRPr="00F97BB2" w:rsidDel="00EF78B0">
          <w:rPr>
            <w:rFonts w:cs="Arial"/>
            <w:color w:val="000000"/>
            <w:lang w:eastAsia="ar-SA"/>
          </w:rPr>
          <w:delText xml:space="preserve">IHO S-58 ENC VALIDATION CHECKS Edition </w:delText>
        </w:r>
        <w:r w:rsidR="00C042CE" w:rsidRPr="00716349" w:rsidDel="00EF78B0">
          <w:rPr>
            <w:rFonts w:cs="Arial"/>
            <w:color w:val="000000"/>
            <w:lang w:eastAsia="ar-SA"/>
          </w:rPr>
          <w:delText>7</w:delText>
        </w:r>
        <w:r w:rsidRPr="00F97BB2" w:rsidDel="00EF78B0">
          <w:rPr>
            <w:rFonts w:cs="Arial"/>
            <w:color w:val="000000"/>
            <w:lang w:eastAsia="ar-SA"/>
          </w:rPr>
          <w:delText>.0.0 – 20</w:delText>
        </w:r>
        <w:r w:rsidR="00C042CE" w:rsidRPr="00716349" w:rsidDel="00EF78B0">
          <w:rPr>
            <w:rFonts w:cs="Arial"/>
            <w:color w:val="000000"/>
            <w:lang w:eastAsia="ar-SA"/>
          </w:rPr>
          <w:delText>22</w:delText>
        </w:r>
      </w:del>
    </w:p>
    <w:p w14:paraId="3AD900DC" w14:textId="6077B97B" w:rsidR="003E0B96" w:rsidRPr="005650FB" w:rsidDel="00EF78B0" w:rsidRDefault="003E0B96" w:rsidP="008F5CC2">
      <w:pPr>
        <w:pStyle w:val="Annex-Heading3"/>
        <w:rPr>
          <w:del w:id="3349" w:author="Jason Rhee" w:date="2024-07-26T12:30:00Z" w16du:dateUtc="2024-07-26T02:30:00Z"/>
        </w:rPr>
      </w:pPr>
      <w:bookmarkStart w:id="3350" w:name="_Toc528589810"/>
      <w:del w:id="3351" w:author="Jason Rhee" w:date="2024-07-26T12:30:00Z" w16du:dateUtc="2024-07-26T02:30:00Z">
        <w:r w:rsidRPr="005650FB" w:rsidDel="00EF78B0">
          <w:delText>Abbreviation</w:delText>
        </w:r>
        <w:bookmarkEnd w:id="3350"/>
        <w:r w:rsidR="00584C25" w:rsidDel="00EF78B0">
          <w:delText>s</w:delText>
        </w:r>
      </w:del>
    </w:p>
    <w:p w14:paraId="3202C181" w14:textId="3BCB4EFF" w:rsidR="003E0B96" w:rsidRPr="0055789B" w:rsidDel="00EF78B0" w:rsidRDefault="003E0B96" w:rsidP="00505136">
      <w:pPr>
        <w:spacing w:before="0"/>
        <w:ind w:left="357"/>
        <w:rPr>
          <w:del w:id="3352" w:author="Jason Rhee" w:date="2024-07-26T12:30:00Z" w16du:dateUtc="2024-07-26T02:30:00Z"/>
        </w:rPr>
      </w:pPr>
      <w:del w:id="3353" w:author="Jason Rhee" w:date="2024-07-26T12:30:00Z" w16du:dateUtc="2024-07-26T02:30:00Z">
        <w:r w:rsidRPr="0055789B" w:rsidDel="00EF78B0">
          <w:delText xml:space="preserve">PS – </w:delText>
        </w:r>
        <w:r w:rsidR="0066549D" w:rsidDel="00EF78B0">
          <w:delText>Product Specification</w:delText>
        </w:r>
      </w:del>
    </w:p>
    <w:p w14:paraId="2EC63394" w14:textId="7F0B099A" w:rsidR="003E0B96" w:rsidRPr="0055789B" w:rsidDel="00EF78B0" w:rsidRDefault="003E0B96" w:rsidP="00505136">
      <w:pPr>
        <w:spacing w:before="0"/>
        <w:ind w:left="357"/>
        <w:rPr>
          <w:del w:id="3354" w:author="Jason Rhee" w:date="2024-07-26T12:30:00Z" w16du:dateUtc="2024-07-26T02:30:00Z"/>
        </w:rPr>
      </w:pPr>
      <w:del w:id="3355" w:author="Jason Rhee" w:date="2024-07-26T12:30:00Z" w16du:dateUtc="2024-07-26T02:30:00Z">
        <w:r w:rsidRPr="0055789B" w:rsidDel="00EF78B0">
          <w:delText>DCEG – Data C</w:delText>
        </w:r>
        <w:r w:rsidDel="00EF78B0">
          <w:delText>lassification</w:delText>
        </w:r>
        <w:r w:rsidRPr="0055789B" w:rsidDel="00EF78B0">
          <w:delText xml:space="preserve"> and Encoding Guide</w:delText>
        </w:r>
      </w:del>
    </w:p>
    <w:p w14:paraId="04B573B6" w14:textId="73DCB52D" w:rsidR="003E0B96" w:rsidRPr="005650FB" w:rsidDel="00EF78B0" w:rsidRDefault="003E0B96" w:rsidP="008F5CC2">
      <w:pPr>
        <w:pStyle w:val="Annex-Heading3"/>
        <w:rPr>
          <w:del w:id="3356" w:author="Jason Rhee" w:date="2024-07-26T12:30:00Z" w16du:dateUtc="2024-07-26T02:30:00Z"/>
        </w:rPr>
      </w:pPr>
      <w:bookmarkStart w:id="3357" w:name="_Toc528589811"/>
      <w:del w:id="3358" w:author="Jason Rhee" w:date="2024-07-26T12:30:00Z" w16du:dateUtc="2024-07-26T02:30:00Z">
        <w:r w:rsidRPr="005650FB" w:rsidDel="00EF78B0">
          <w:delText>Production validation checks for S-12</w:delText>
        </w:r>
        <w:r w:rsidDel="00EF78B0">
          <w:delText>9</w:delText>
        </w:r>
        <w:r w:rsidRPr="005650FB" w:rsidDel="00EF78B0">
          <w:delText xml:space="preserve"> </w:delText>
        </w:r>
        <w:r w:rsidDel="00EF78B0">
          <w:delText>Under Keel Clearance Management</w:delText>
        </w:r>
        <w:bookmarkEnd w:id="3357"/>
      </w:del>
    </w:p>
    <w:p w14:paraId="4024B069" w14:textId="65B45FCC" w:rsidR="003E0B96" w:rsidDel="00EF78B0" w:rsidRDefault="003E0B96" w:rsidP="00505136">
      <w:pPr>
        <w:spacing w:before="0"/>
        <w:rPr>
          <w:del w:id="3359" w:author="Jason Rhee" w:date="2024-07-26T12:30:00Z" w16du:dateUtc="2024-07-26T02:30:00Z"/>
          <w:szCs w:val="20"/>
        </w:rPr>
      </w:pPr>
      <w:del w:id="3360" w:author="Jason Rhee" w:date="2024-07-26T12:30:00Z" w16du:dateUtc="2024-07-26T02:30:00Z">
        <w:r w:rsidDel="00EF78B0">
          <w:rPr>
            <w:szCs w:val="20"/>
          </w:rPr>
          <w:delText>The following checks are intended for production systems designed to produce S-129 UKC</w:delText>
        </w:r>
        <w:r w:rsidR="00B832A6" w:rsidDel="00EF78B0">
          <w:rPr>
            <w:szCs w:val="20"/>
          </w:rPr>
          <w:delText>M</w:delText>
        </w:r>
        <w:r w:rsidDel="00EF78B0">
          <w:rPr>
            <w:szCs w:val="20"/>
          </w:rPr>
          <w:delText xml:space="preserve"> datasets</w:delText>
        </w:r>
        <w:r w:rsidR="0066549D" w:rsidDel="00EF78B0">
          <w:rPr>
            <w:szCs w:val="20"/>
          </w:rPr>
          <w:delText>.</w:delText>
        </w:r>
        <w:r w:rsidR="004E1105" w:rsidDel="00EF78B0">
          <w:rPr>
            <w:szCs w:val="20"/>
          </w:rPr>
          <w:delText xml:space="preserve"> </w:delText>
        </w:r>
        <w:r w:rsidDel="00EF78B0">
          <w:rPr>
            <w:szCs w:val="20"/>
          </w:rPr>
          <w:delText>The checks can be administered at any time during the production phase</w:delText>
        </w:r>
        <w:r w:rsidR="0066549D" w:rsidDel="00EF78B0">
          <w:rPr>
            <w:szCs w:val="20"/>
          </w:rPr>
          <w:delText>.</w:delText>
        </w:r>
        <w:r w:rsidR="004E1105" w:rsidDel="00EF78B0">
          <w:rPr>
            <w:szCs w:val="20"/>
          </w:rPr>
          <w:delText xml:space="preserve"> </w:delText>
        </w:r>
        <w:r w:rsidDel="00EF78B0">
          <w:rPr>
            <w:szCs w:val="20"/>
          </w:rPr>
          <w:delText>All checks should be considered as warnings, even though more severe classifications are available</w:delText>
        </w:r>
        <w:r w:rsidR="00120D3A" w:rsidDel="00EF78B0">
          <w:rPr>
            <w:szCs w:val="20"/>
          </w:rPr>
          <w:delText xml:space="preserve">. Given </w:delText>
        </w:r>
        <w:r w:rsidDel="00EF78B0">
          <w:rPr>
            <w:szCs w:val="20"/>
          </w:rPr>
          <w:delText>the status of the development and lack of experience with system use of S-129 datasets, it is considered premature to classify any checks as error or critical error at this time</w:delText>
        </w:r>
        <w:r w:rsidR="0066549D" w:rsidDel="00EF78B0">
          <w:rPr>
            <w:szCs w:val="20"/>
          </w:rPr>
          <w:delText>.</w:delText>
        </w:r>
        <w:r w:rsidR="004E1105" w:rsidDel="00EF78B0">
          <w:rPr>
            <w:szCs w:val="20"/>
          </w:rPr>
          <w:delText xml:space="preserve"> </w:delText>
        </w:r>
        <w:r w:rsidRPr="003F081B" w:rsidDel="00EF78B0">
          <w:rPr>
            <w:szCs w:val="20"/>
          </w:rPr>
          <w:delText xml:space="preserve">All operators and spatial expressions are defined in Annex </w:delText>
        </w:r>
        <w:r w:rsidR="00505136" w:rsidDel="00EF78B0">
          <w:rPr>
            <w:szCs w:val="20"/>
          </w:rPr>
          <w:delText>F</w:delText>
        </w:r>
        <w:r w:rsidDel="00EF78B0">
          <w:rPr>
            <w:szCs w:val="20"/>
          </w:rPr>
          <w:delText>.</w:delText>
        </w:r>
      </w:del>
    </w:p>
    <w:p w14:paraId="72DEA3D5" w14:textId="55C521F8" w:rsidR="003E0B96" w:rsidDel="00EF78B0" w:rsidRDefault="003E0B96" w:rsidP="008F5CC2">
      <w:pPr>
        <w:pStyle w:val="Annex-Heading3"/>
        <w:rPr>
          <w:del w:id="3361" w:author="Jason Rhee" w:date="2024-07-26T12:30:00Z" w16du:dateUtc="2024-07-26T02:30:00Z"/>
        </w:rPr>
      </w:pPr>
      <w:del w:id="3362" w:author="Jason Rhee" w:date="2024-07-26T12:30:00Z" w16du:dateUtc="2024-07-26T02:30:00Z">
        <w:r w:rsidRPr="005650FB" w:rsidDel="00EF78B0">
          <w:delText>Check Classification</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rsidDel="00EF78B0" w14:paraId="215B35BB" w14:textId="3BCC9DB5" w:rsidTr="003E0B96">
        <w:trPr>
          <w:del w:id="3363" w:author="Jason Rhee" w:date="2024-07-26T12:30:00Z"/>
        </w:trPr>
        <w:tc>
          <w:tcPr>
            <w:tcW w:w="675" w:type="dxa"/>
            <w:shd w:val="clear" w:color="auto" w:fill="auto"/>
          </w:tcPr>
          <w:p w14:paraId="624012C5" w14:textId="69B7F992" w:rsidR="003E0B96" w:rsidRPr="00851A69" w:rsidDel="00EF78B0" w:rsidRDefault="003E0B96" w:rsidP="003E0B96">
            <w:pPr>
              <w:jc w:val="center"/>
              <w:rPr>
                <w:del w:id="3364" w:author="Jason Rhee" w:date="2024-07-26T12:30:00Z" w16du:dateUtc="2024-07-26T02:30:00Z"/>
                <w:szCs w:val="20"/>
              </w:rPr>
            </w:pPr>
            <w:del w:id="3365" w:author="Jason Rhee" w:date="2024-07-26T12:30:00Z" w16du:dateUtc="2024-07-26T02:30:00Z">
              <w:r w:rsidRPr="00851A69" w:rsidDel="00EF78B0">
                <w:rPr>
                  <w:szCs w:val="20"/>
                </w:rPr>
                <w:delText>C</w:delText>
              </w:r>
            </w:del>
          </w:p>
        </w:tc>
        <w:tc>
          <w:tcPr>
            <w:tcW w:w="1701" w:type="dxa"/>
            <w:shd w:val="clear" w:color="auto" w:fill="auto"/>
          </w:tcPr>
          <w:p w14:paraId="4F1CFB17" w14:textId="3CFF9642" w:rsidR="003E0B96" w:rsidRPr="00851A69" w:rsidDel="00EF78B0" w:rsidRDefault="003E0B96" w:rsidP="003E0B96">
            <w:pPr>
              <w:jc w:val="center"/>
              <w:rPr>
                <w:del w:id="3366" w:author="Jason Rhee" w:date="2024-07-26T12:30:00Z" w16du:dateUtc="2024-07-26T02:30:00Z"/>
                <w:szCs w:val="20"/>
              </w:rPr>
            </w:pPr>
            <w:del w:id="3367" w:author="Jason Rhee" w:date="2024-07-26T12:30:00Z" w16du:dateUtc="2024-07-26T02:30:00Z">
              <w:r w:rsidRPr="00851A69" w:rsidDel="00EF78B0">
                <w:rPr>
                  <w:szCs w:val="20"/>
                </w:rPr>
                <w:delText>Critical Error</w:delText>
              </w:r>
            </w:del>
          </w:p>
        </w:tc>
        <w:tc>
          <w:tcPr>
            <w:tcW w:w="6145" w:type="dxa"/>
            <w:shd w:val="clear" w:color="auto" w:fill="auto"/>
          </w:tcPr>
          <w:p w14:paraId="25D96DEF" w14:textId="01051A3F" w:rsidR="003E0B96" w:rsidRPr="00851A69" w:rsidDel="00EF78B0" w:rsidRDefault="003E0B96" w:rsidP="003E0B96">
            <w:pPr>
              <w:rPr>
                <w:del w:id="3368" w:author="Jason Rhee" w:date="2024-07-26T12:30:00Z" w16du:dateUtc="2024-07-26T02:30:00Z"/>
                <w:szCs w:val="20"/>
              </w:rPr>
            </w:pPr>
            <w:del w:id="3369" w:author="Jason Rhee" w:date="2024-07-26T12:30:00Z" w16du:dateUtc="2024-07-26T02:30:00Z">
              <w:r w:rsidRPr="00851A69" w:rsidDel="00EF78B0">
                <w:rPr>
                  <w:szCs w:val="20"/>
                </w:rPr>
                <w:delText>An error which would make an ENC unusable in ECDIS through not loading or causing an ECDIS to crash or presenting data which is unsafe for navigation.</w:delText>
              </w:r>
            </w:del>
          </w:p>
        </w:tc>
      </w:tr>
      <w:tr w:rsidR="003E0B96" w:rsidRPr="00851A69" w:rsidDel="00EF78B0" w14:paraId="7D7377DA" w14:textId="618C980F" w:rsidTr="003E0B96">
        <w:trPr>
          <w:del w:id="3370" w:author="Jason Rhee" w:date="2024-07-26T12:30:00Z"/>
        </w:trPr>
        <w:tc>
          <w:tcPr>
            <w:tcW w:w="675" w:type="dxa"/>
            <w:shd w:val="clear" w:color="auto" w:fill="auto"/>
          </w:tcPr>
          <w:p w14:paraId="4328FA7C" w14:textId="0BD0D9A5" w:rsidR="003E0B96" w:rsidRPr="00851A69" w:rsidDel="00EF78B0" w:rsidRDefault="003E0B96" w:rsidP="003E0B96">
            <w:pPr>
              <w:jc w:val="center"/>
              <w:rPr>
                <w:del w:id="3371" w:author="Jason Rhee" w:date="2024-07-26T12:30:00Z" w16du:dateUtc="2024-07-26T02:30:00Z"/>
                <w:szCs w:val="20"/>
              </w:rPr>
            </w:pPr>
            <w:del w:id="3372" w:author="Jason Rhee" w:date="2024-07-26T12:30:00Z" w16du:dateUtc="2024-07-26T02:30:00Z">
              <w:r w:rsidRPr="00851A69" w:rsidDel="00EF78B0">
                <w:rPr>
                  <w:szCs w:val="20"/>
                </w:rPr>
                <w:delText>E</w:delText>
              </w:r>
            </w:del>
          </w:p>
        </w:tc>
        <w:tc>
          <w:tcPr>
            <w:tcW w:w="1701" w:type="dxa"/>
            <w:shd w:val="clear" w:color="auto" w:fill="auto"/>
          </w:tcPr>
          <w:p w14:paraId="161E3FB1" w14:textId="66A2370E" w:rsidR="003E0B96" w:rsidRPr="00851A69" w:rsidDel="00EF78B0" w:rsidRDefault="003E0B96" w:rsidP="003E0B96">
            <w:pPr>
              <w:jc w:val="center"/>
              <w:rPr>
                <w:del w:id="3373" w:author="Jason Rhee" w:date="2024-07-26T12:30:00Z" w16du:dateUtc="2024-07-26T02:30:00Z"/>
                <w:szCs w:val="20"/>
              </w:rPr>
            </w:pPr>
            <w:del w:id="3374" w:author="Jason Rhee" w:date="2024-07-26T12:30:00Z" w16du:dateUtc="2024-07-26T02:30:00Z">
              <w:r w:rsidRPr="00851A69" w:rsidDel="00EF78B0">
                <w:rPr>
                  <w:szCs w:val="20"/>
                </w:rPr>
                <w:delText>Error</w:delText>
              </w:r>
            </w:del>
          </w:p>
        </w:tc>
        <w:tc>
          <w:tcPr>
            <w:tcW w:w="6145" w:type="dxa"/>
            <w:shd w:val="clear" w:color="auto" w:fill="auto"/>
          </w:tcPr>
          <w:p w14:paraId="217E1835" w14:textId="14DF9CBC" w:rsidR="003E0B96" w:rsidRPr="00851A69" w:rsidDel="00EF78B0" w:rsidRDefault="003E0B96" w:rsidP="003E0B96">
            <w:pPr>
              <w:rPr>
                <w:del w:id="3375" w:author="Jason Rhee" w:date="2024-07-26T12:30:00Z" w16du:dateUtc="2024-07-26T02:30:00Z"/>
                <w:szCs w:val="20"/>
              </w:rPr>
            </w:pPr>
            <w:del w:id="3376" w:author="Jason Rhee" w:date="2024-07-26T12:30:00Z" w16du:dateUtc="2024-07-26T02:30:00Z">
              <w:r w:rsidRPr="00851A69" w:rsidDel="00EF78B0">
                <w:rPr>
                  <w:szCs w:val="20"/>
                </w:rPr>
                <w:delText>An error which may degrade the quality of the ENC through appearance</w:delText>
              </w:r>
              <w:r w:rsidR="00F27451" w:rsidDel="00EF78B0">
                <w:rPr>
                  <w:szCs w:val="20"/>
                </w:rPr>
                <w:delText>,</w:delText>
              </w:r>
              <w:r w:rsidRPr="00851A69" w:rsidDel="00EF78B0">
                <w:rPr>
                  <w:szCs w:val="20"/>
                </w:rPr>
                <w:delText xml:space="preserve"> or usability but which will not pose a significant danger when used to support navigation.</w:delText>
              </w:r>
            </w:del>
          </w:p>
        </w:tc>
      </w:tr>
      <w:tr w:rsidR="003E0B96" w:rsidRPr="00851A69" w:rsidDel="00EF78B0" w14:paraId="5222CBF1" w14:textId="68AA45C7" w:rsidTr="003E0B96">
        <w:trPr>
          <w:del w:id="3377" w:author="Jason Rhee" w:date="2024-07-26T12:30:00Z"/>
        </w:trPr>
        <w:tc>
          <w:tcPr>
            <w:tcW w:w="675" w:type="dxa"/>
            <w:shd w:val="clear" w:color="auto" w:fill="auto"/>
          </w:tcPr>
          <w:p w14:paraId="51C9D4CA" w14:textId="7C354F66" w:rsidR="003E0B96" w:rsidRPr="00851A69" w:rsidDel="00EF78B0" w:rsidRDefault="003E0B96" w:rsidP="003E0B96">
            <w:pPr>
              <w:jc w:val="center"/>
              <w:rPr>
                <w:del w:id="3378" w:author="Jason Rhee" w:date="2024-07-26T12:30:00Z" w16du:dateUtc="2024-07-26T02:30:00Z"/>
                <w:szCs w:val="20"/>
              </w:rPr>
            </w:pPr>
            <w:del w:id="3379" w:author="Jason Rhee" w:date="2024-07-26T12:30:00Z" w16du:dateUtc="2024-07-26T02:30:00Z">
              <w:r w:rsidRPr="00851A69" w:rsidDel="00EF78B0">
                <w:rPr>
                  <w:szCs w:val="20"/>
                </w:rPr>
                <w:delText>W</w:delText>
              </w:r>
            </w:del>
          </w:p>
        </w:tc>
        <w:tc>
          <w:tcPr>
            <w:tcW w:w="1701" w:type="dxa"/>
            <w:shd w:val="clear" w:color="auto" w:fill="auto"/>
          </w:tcPr>
          <w:p w14:paraId="46F5271E" w14:textId="7B190DDC" w:rsidR="003E0B96" w:rsidRPr="00851A69" w:rsidDel="00EF78B0" w:rsidRDefault="003E0B96" w:rsidP="003E0B96">
            <w:pPr>
              <w:jc w:val="center"/>
              <w:rPr>
                <w:del w:id="3380" w:author="Jason Rhee" w:date="2024-07-26T12:30:00Z" w16du:dateUtc="2024-07-26T02:30:00Z"/>
                <w:szCs w:val="20"/>
              </w:rPr>
            </w:pPr>
            <w:del w:id="3381" w:author="Jason Rhee" w:date="2024-07-26T12:30:00Z" w16du:dateUtc="2024-07-26T02:30:00Z">
              <w:r w:rsidRPr="00851A69" w:rsidDel="00EF78B0">
                <w:rPr>
                  <w:szCs w:val="20"/>
                </w:rPr>
                <w:delText>Warning</w:delText>
              </w:r>
            </w:del>
          </w:p>
        </w:tc>
        <w:tc>
          <w:tcPr>
            <w:tcW w:w="6145" w:type="dxa"/>
            <w:shd w:val="clear" w:color="auto" w:fill="auto"/>
          </w:tcPr>
          <w:p w14:paraId="45EA8CA7" w14:textId="2346A810" w:rsidR="003E0B96" w:rsidRPr="00851A69" w:rsidDel="00EF78B0" w:rsidRDefault="003E0B96" w:rsidP="003E0B96">
            <w:pPr>
              <w:rPr>
                <w:del w:id="3382" w:author="Jason Rhee" w:date="2024-07-26T12:30:00Z" w16du:dateUtc="2024-07-26T02:30:00Z"/>
                <w:szCs w:val="20"/>
              </w:rPr>
            </w:pPr>
            <w:del w:id="3383" w:author="Jason Rhee" w:date="2024-07-26T12:30:00Z" w16du:dateUtc="2024-07-26T02:30:00Z">
              <w:r w:rsidRPr="00851A69" w:rsidDel="00EF78B0">
                <w:rPr>
                  <w:szCs w:val="20"/>
                </w:rPr>
                <w:delText>An error which may be duplication or an inconsistency which will not noticeably degrade the usability of an ENC in ECDIS.</w:delText>
              </w:r>
            </w:del>
          </w:p>
        </w:tc>
      </w:tr>
    </w:tbl>
    <w:p w14:paraId="1BF6BE43" w14:textId="6743C692" w:rsidR="003E0B96" w:rsidDel="00EF78B0" w:rsidRDefault="003E0B96" w:rsidP="00615D0E">
      <w:pPr>
        <w:spacing w:before="0" w:after="0"/>
        <w:rPr>
          <w:del w:id="3384" w:author="Jason Rhee" w:date="2024-07-26T12:30:00Z" w16du:dateUtc="2024-07-26T02:30:00Z"/>
          <w:szCs w:val="20"/>
        </w:rPr>
      </w:pPr>
    </w:p>
    <w:p w14:paraId="63EDBE6B" w14:textId="60D7F6D0" w:rsidR="003E0B96" w:rsidRPr="005650FB" w:rsidDel="00EF78B0" w:rsidRDefault="003E0B96" w:rsidP="008F5CC2">
      <w:pPr>
        <w:pStyle w:val="Annex-Heading3"/>
        <w:rPr>
          <w:del w:id="3385" w:author="Jason Rhee" w:date="2024-07-26T12:30:00Z" w16du:dateUtc="2024-07-26T02:30:00Z"/>
        </w:rPr>
      </w:pPr>
      <w:del w:id="3386" w:author="Jason Rhee" w:date="2024-07-26T12:30:00Z" w16du:dateUtc="2024-07-26T02:30:00Z">
        <w:r w:rsidRPr="005650FB" w:rsidDel="00EF78B0">
          <w:delText xml:space="preserve">Check </w:delText>
        </w:r>
        <w:r w:rsidDel="00EF78B0">
          <w:delText>application</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rsidDel="00EF78B0" w14:paraId="7C9DB0C1" w14:textId="10532ED5" w:rsidTr="003E0B96">
        <w:trPr>
          <w:del w:id="3387" w:author="Jason Rhee" w:date="2024-07-26T12:30:00Z"/>
        </w:trPr>
        <w:tc>
          <w:tcPr>
            <w:tcW w:w="675" w:type="dxa"/>
            <w:shd w:val="clear" w:color="auto" w:fill="auto"/>
          </w:tcPr>
          <w:p w14:paraId="32AF03E9" w14:textId="076DB370" w:rsidR="003E0B96" w:rsidRPr="00CF7708" w:rsidDel="00EF78B0" w:rsidRDefault="003E0B96" w:rsidP="003E0B96">
            <w:pPr>
              <w:jc w:val="center"/>
              <w:rPr>
                <w:del w:id="3388" w:author="Jason Rhee" w:date="2024-07-26T12:30:00Z" w16du:dateUtc="2024-07-26T02:30:00Z"/>
                <w:szCs w:val="20"/>
              </w:rPr>
            </w:pPr>
            <w:del w:id="3389" w:author="Jason Rhee" w:date="2024-07-26T12:30:00Z" w16du:dateUtc="2024-07-26T02:30:00Z">
              <w:r w:rsidRPr="00CF7708" w:rsidDel="00EF78B0">
                <w:rPr>
                  <w:szCs w:val="20"/>
                </w:rPr>
                <w:delText>B</w:delText>
              </w:r>
            </w:del>
          </w:p>
        </w:tc>
        <w:tc>
          <w:tcPr>
            <w:tcW w:w="1701" w:type="dxa"/>
            <w:shd w:val="clear" w:color="auto" w:fill="auto"/>
          </w:tcPr>
          <w:p w14:paraId="7F35D0D7" w14:textId="352BEBEA" w:rsidR="003E0B96" w:rsidRPr="00CF7708" w:rsidDel="00EF78B0" w:rsidRDefault="003E0B96" w:rsidP="003E0B96">
            <w:pPr>
              <w:jc w:val="center"/>
              <w:rPr>
                <w:del w:id="3390" w:author="Jason Rhee" w:date="2024-07-26T12:30:00Z" w16du:dateUtc="2024-07-26T02:30:00Z"/>
                <w:szCs w:val="20"/>
              </w:rPr>
            </w:pPr>
            <w:del w:id="3391" w:author="Jason Rhee" w:date="2024-07-26T12:30:00Z" w16du:dateUtc="2024-07-26T02:30:00Z">
              <w:r w:rsidRPr="00CF7708" w:rsidDel="00EF78B0">
                <w:rPr>
                  <w:szCs w:val="20"/>
                </w:rPr>
                <w:delText>Base</w:delText>
              </w:r>
            </w:del>
          </w:p>
        </w:tc>
        <w:tc>
          <w:tcPr>
            <w:tcW w:w="6145" w:type="dxa"/>
            <w:shd w:val="clear" w:color="auto" w:fill="auto"/>
          </w:tcPr>
          <w:p w14:paraId="4E99C815" w14:textId="5F927303" w:rsidR="003E0B96" w:rsidRPr="00CF7708" w:rsidDel="00EF78B0" w:rsidRDefault="003E0B96" w:rsidP="003E0B96">
            <w:pPr>
              <w:rPr>
                <w:del w:id="3392" w:author="Jason Rhee" w:date="2024-07-26T12:30:00Z" w16du:dateUtc="2024-07-26T02:30:00Z"/>
                <w:szCs w:val="20"/>
              </w:rPr>
            </w:pPr>
            <w:del w:id="3393" w:author="Jason Rhee" w:date="2024-07-26T12:30:00Z" w16du:dateUtc="2024-07-26T02:30:00Z">
              <w:r w:rsidRPr="00CF7708" w:rsidDel="00EF78B0">
                <w:rPr>
                  <w:szCs w:val="20"/>
                </w:rPr>
                <w:delText>Apply check to new dataset, new edition, and post-update dataset (after updates have been applied to the base).</w:delText>
              </w:r>
            </w:del>
          </w:p>
        </w:tc>
      </w:tr>
      <w:tr w:rsidR="003E0B96" w:rsidRPr="00851A69" w:rsidDel="00EF78B0" w14:paraId="48E07534" w14:textId="2BE5A145" w:rsidTr="003E0B96">
        <w:trPr>
          <w:del w:id="3394" w:author="Jason Rhee" w:date="2024-07-26T12:30:00Z"/>
        </w:trPr>
        <w:tc>
          <w:tcPr>
            <w:tcW w:w="675" w:type="dxa"/>
            <w:shd w:val="clear" w:color="auto" w:fill="auto"/>
          </w:tcPr>
          <w:p w14:paraId="4892E83B" w14:textId="2616677E" w:rsidR="003E0B96" w:rsidRPr="00CF7708" w:rsidDel="00EF78B0" w:rsidRDefault="003E0B96" w:rsidP="003E0B96">
            <w:pPr>
              <w:jc w:val="center"/>
              <w:rPr>
                <w:del w:id="3395" w:author="Jason Rhee" w:date="2024-07-26T12:30:00Z" w16du:dateUtc="2024-07-26T02:30:00Z"/>
                <w:szCs w:val="20"/>
              </w:rPr>
            </w:pPr>
            <w:del w:id="3396" w:author="Jason Rhee" w:date="2024-07-26T12:30:00Z" w16du:dateUtc="2024-07-26T02:30:00Z">
              <w:r w:rsidRPr="00CF7708" w:rsidDel="00EF78B0">
                <w:rPr>
                  <w:szCs w:val="20"/>
                </w:rPr>
                <w:delText>U</w:delText>
              </w:r>
            </w:del>
          </w:p>
        </w:tc>
        <w:tc>
          <w:tcPr>
            <w:tcW w:w="1701" w:type="dxa"/>
            <w:shd w:val="clear" w:color="auto" w:fill="auto"/>
          </w:tcPr>
          <w:p w14:paraId="46E3ECAF" w14:textId="717A5B78" w:rsidR="003E0B96" w:rsidRPr="00CF7708" w:rsidDel="00EF78B0" w:rsidRDefault="003E0B96" w:rsidP="003E0B96">
            <w:pPr>
              <w:jc w:val="center"/>
              <w:rPr>
                <w:del w:id="3397" w:author="Jason Rhee" w:date="2024-07-26T12:30:00Z" w16du:dateUtc="2024-07-26T02:30:00Z"/>
                <w:szCs w:val="20"/>
              </w:rPr>
            </w:pPr>
            <w:del w:id="3398" w:author="Jason Rhee" w:date="2024-07-26T12:30:00Z" w16du:dateUtc="2024-07-26T02:30:00Z">
              <w:r w:rsidRPr="00CF7708" w:rsidDel="00EF78B0">
                <w:rPr>
                  <w:szCs w:val="20"/>
                </w:rPr>
                <w:delText>Update</w:delText>
              </w:r>
            </w:del>
          </w:p>
        </w:tc>
        <w:tc>
          <w:tcPr>
            <w:tcW w:w="6145" w:type="dxa"/>
            <w:shd w:val="clear" w:color="auto" w:fill="auto"/>
          </w:tcPr>
          <w:p w14:paraId="30FBD9D4" w14:textId="60E0D203" w:rsidR="003E0B96" w:rsidRPr="00CF7708" w:rsidDel="00EF78B0" w:rsidRDefault="003E0B96" w:rsidP="003E0B96">
            <w:pPr>
              <w:rPr>
                <w:del w:id="3399" w:author="Jason Rhee" w:date="2024-07-26T12:30:00Z" w16du:dateUtc="2024-07-26T02:30:00Z"/>
                <w:szCs w:val="20"/>
              </w:rPr>
            </w:pPr>
            <w:del w:id="3400" w:author="Jason Rhee" w:date="2024-07-26T12:30:00Z" w16du:dateUtc="2024-07-26T02:30:00Z">
              <w:r w:rsidRPr="00CF7708" w:rsidDel="00EF78B0">
                <w:rPr>
                  <w:szCs w:val="20"/>
                </w:rPr>
                <w:delText>Apply check to update datasets in isolation.</w:delText>
              </w:r>
            </w:del>
          </w:p>
        </w:tc>
      </w:tr>
      <w:tr w:rsidR="003E0B96" w:rsidRPr="00851A69" w:rsidDel="00EF78B0" w14:paraId="565F2622" w14:textId="700DEB5D" w:rsidTr="003E0B96">
        <w:trPr>
          <w:del w:id="3401" w:author="Jason Rhee" w:date="2024-07-26T12:30:00Z"/>
        </w:trPr>
        <w:tc>
          <w:tcPr>
            <w:tcW w:w="675" w:type="dxa"/>
            <w:shd w:val="clear" w:color="auto" w:fill="auto"/>
          </w:tcPr>
          <w:p w14:paraId="65FD27E7" w14:textId="010CD8A8" w:rsidR="003E0B96" w:rsidRPr="00CF7708" w:rsidDel="00EF78B0" w:rsidRDefault="003E0B96" w:rsidP="003E0B96">
            <w:pPr>
              <w:jc w:val="center"/>
              <w:rPr>
                <w:del w:id="3402" w:author="Jason Rhee" w:date="2024-07-26T12:30:00Z" w16du:dateUtc="2024-07-26T02:30:00Z"/>
                <w:szCs w:val="20"/>
              </w:rPr>
            </w:pPr>
            <w:del w:id="3403" w:author="Jason Rhee" w:date="2024-07-26T12:30:00Z" w16du:dateUtc="2024-07-26T02:30:00Z">
              <w:r w:rsidRPr="00CF7708" w:rsidDel="00EF78B0">
                <w:rPr>
                  <w:szCs w:val="20"/>
                </w:rPr>
                <w:delText>S</w:delText>
              </w:r>
            </w:del>
          </w:p>
        </w:tc>
        <w:tc>
          <w:tcPr>
            <w:tcW w:w="1701" w:type="dxa"/>
            <w:shd w:val="clear" w:color="auto" w:fill="auto"/>
          </w:tcPr>
          <w:p w14:paraId="3BF0A4DB" w14:textId="0DF261EE" w:rsidR="003E0B96" w:rsidRPr="00CF7708" w:rsidDel="00EF78B0" w:rsidRDefault="003E0B96" w:rsidP="003E0B96">
            <w:pPr>
              <w:jc w:val="center"/>
              <w:rPr>
                <w:del w:id="3404" w:author="Jason Rhee" w:date="2024-07-26T12:30:00Z" w16du:dateUtc="2024-07-26T02:30:00Z"/>
                <w:szCs w:val="20"/>
              </w:rPr>
            </w:pPr>
            <w:del w:id="3405" w:author="Jason Rhee" w:date="2024-07-26T12:30:00Z" w16du:dateUtc="2024-07-26T02:30:00Z">
              <w:r w:rsidRPr="00CF7708" w:rsidDel="00EF78B0">
                <w:rPr>
                  <w:szCs w:val="20"/>
                </w:rPr>
                <w:delText>Post-update</w:delText>
              </w:r>
            </w:del>
          </w:p>
        </w:tc>
        <w:tc>
          <w:tcPr>
            <w:tcW w:w="6145" w:type="dxa"/>
            <w:shd w:val="clear" w:color="auto" w:fill="auto"/>
          </w:tcPr>
          <w:p w14:paraId="19F13A88" w14:textId="60747DE0" w:rsidR="003E0B96" w:rsidRPr="00CF7708" w:rsidDel="00EF78B0" w:rsidRDefault="003E0B96" w:rsidP="00F736C5">
            <w:pPr>
              <w:rPr>
                <w:del w:id="3406" w:author="Jason Rhee" w:date="2024-07-26T12:30:00Z" w16du:dateUtc="2024-07-26T02:30:00Z"/>
                <w:szCs w:val="20"/>
              </w:rPr>
            </w:pPr>
            <w:del w:id="3407" w:author="Jason Rhee" w:date="2024-07-26T12:30:00Z" w16du:dateUtc="2024-07-26T02:30:00Z">
              <w:r w:rsidRPr="00CF7708" w:rsidDel="00EF78B0">
                <w:rPr>
                  <w:szCs w:val="20"/>
                </w:rPr>
                <w:delText xml:space="preserve">Apply check only to a post-update dataset </w:delText>
              </w:r>
              <w:r w:rsidR="00F736C5" w:rsidDel="00EF78B0">
                <w:rPr>
                  <w:szCs w:val="20"/>
                </w:rPr>
                <w:delText>(</w:delText>
              </w:r>
              <w:r w:rsidRPr="00CF7708" w:rsidDel="00EF78B0">
                <w:rPr>
                  <w:szCs w:val="20"/>
                </w:rPr>
                <w:delText>i.e. subsequent to application of all available updates</w:delText>
              </w:r>
              <w:r w:rsidR="00F736C5" w:rsidDel="00EF78B0">
                <w:rPr>
                  <w:szCs w:val="20"/>
                </w:rPr>
                <w:delText>)</w:delText>
              </w:r>
              <w:r w:rsidRPr="00CF7708" w:rsidDel="00EF78B0">
                <w:rPr>
                  <w:szCs w:val="20"/>
                </w:rPr>
                <w:delText>.</w:delText>
              </w:r>
            </w:del>
          </w:p>
        </w:tc>
      </w:tr>
    </w:tbl>
    <w:p w14:paraId="5AF641A8" w14:textId="610B4BB0" w:rsidR="00615D0E" w:rsidDel="00EF78B0" w:rsidRDefault="00615D0E" w:rsidP="00615D0E">
      <w:pPr>
        <w:spacing w:before="0" w:after="0"/>
        <w:rPr>
          <w:del w:id="3408" w:author="Jason Rhee" w:date="2024-07-26T12:30:00Z" w16du:dateUtc="2024-07-26T02:30:00Z"/>
          <w:szCs w:val="20"/>
        </w:rPr>
      </w:pPr>
    </w:p>
    <w:p w14:paraId="041CCB6B" w14:textId="64CB0F82" w:rsidR="003E0B96" w:rsidDel="00EF78B0" w:rsidRDefault="003E0B96" w:rsidP="00615D0E">
      <w:pPr>
        <w:spacing w:before="0"/>
        <w:rPr>
          <w:del w:id="3409" w:author="Jason Rhee" w:date="2024-07-26T12:30:00Z" w16du:dateUtc="2024-07-26T02:30:00Z"/>
          <w:szCs w:val="20"/>
        </w:rPr>
      </w:pPr>
      <w:del w:id="3410" w:author="Jason Rhee" w:date="2024-07-26T12:30:00Z" w16du:dateUtc="2024-07-26T02:30:00Z">
        <w:r w:rsidDel="00EF78B0">
          <w:rPr>
            <w:szCs w:val="20"/>
          </w:rPr>
          <w:delText>Checks do not apply to dataset terminations or cancellations, except where the check description explicitly states it applies in case of a termination or cancellation.</w:delText>
        </w:r>
      </w:del>
    </w:p>
    <w:p w14:paraId="5FB46BFC" w14:textId="5D1EE237" w:rsidR="003E0B96" w:rsidDel="00EF78B0" w:rsidRDefault="003E0B96" w:rsidP="003E0B96">
      <w:pPr>
        <w:rPr>
          <w:del w:id="3411" w:author="Jason Rhee" w:date="2024-07-26T12:30:00Z" w16du:dateUtc="2024-07-26T02:30:00Z"/>
          <w:szCs w:val="20"/>
        </w:rPr>
      </w:pPr>
    </w:p>
    <w:p w14:paraId="279F9184" w14:textId="2DBEDF18" w:rsidR="003E0B96" w:rsidRPr="005650FB" w:rsidDel="00EF78B0" w:rsidRDefault="003E0B96" w:rsidP="00DB1B3E">
      <w:pPr>
        <w:pStyle w:val="Annex-Heading3"/>
        <w:rPr>
          <w:del w:id="3412" w:author="Jason Rhee" w:date="2024-07-26T12:30:00Z" w16du:dateUtc="2024-07-26T02:30:00Z"/>
        </w:rPr>
      </w:pPr>
      <w:del w:id="3413" w:author="Jason Rhee" w:date="2024-07-26T12:30:00Z" w16du:dateUtc="2024-07-26T02:30:00Z">
        <w:r w:rsidRPr="005650FB" w:rsidDel="00EF78B0">
          <w:delText xml:space="preserve">Checks relating to </w:delText>
        </w:r>
        <w:r w:rsidDel="00EF78B0">
          <w:delText>UKCM</w:delText>
        </w:r>
        <w:r w:rsidRPr="005650FB" w:rsidDel="00EF78B0">
          <w:delText xml:space="preserve"> </w:delText>
        </w:r>
        <w:r w:rsidR="0066549D" w:rsidDel="00EF78B0">
          <w:delText>Product Specification</w:delText>
        </w:r>
      </w:del>
    </w:p>
    <w:tbl>
      <w:tblPr>
        <w:tblW w:w="5056" w:type="pct"/>
        <w:tblLayout w:type="fixed"/>
        <w:tblLook w:val="0000" w:firstRow="0" w:lastRow="0" w:firstColumn="0" w:lastColumn="0" w:noHBand="0" w:noVBand="0"/>
      </w:tblPr>
      <w:tblGrid>
        <w:gridCol w:w="805"/>
        <w:gridCol w:w="2092"/>
        <w:gridCol w:w="1960"/>
        <w:gridCol w:w="1807"/>
        <w:gridCol w:w="1389"/>
        <w:gridCol w:w="872"/>
        <w:gridCol w:w="236"/>
      </w:tblGrid>
      <w:tr w:rsidR="00FC5198" w:rsidDel="00EF78B0" w14:paraId="0EE716EE" w14:textId="599FD3F0" w:rsidTr="000A7861">
        <w:trPr>
          <w:gridAfter w:val="1"/>
          <w:wAfter w:w="129" w:type="pct"/>
          <w:cantSplit/>
          <w:trHeight w:val="330"/>
          <w:tblHeader/>
          <w:del w:id="3414"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F9E4F2B" w14:textId="131293F7" w:rsidR="003E0B96" w:rsidDel="00EF78B0" w:rsidRDefault="003E0B96" w:rsidP="003E0B96">
            <w:pPr>
              <w:jc w:val="center"/>
              <w:rPr>
                <w:del w:id="3415" w:author="Jason Rhee" w:date="2024-07-26T12:30:00Z" w16du:dateUtc="2024-07-26T02:30:00Z"/>
                <w:b/>
                <w:bCs/>
                <w:szCs w:val="20"/>
              </w:rPr>
            </w:pPr>
            <w:del w:id="3416" w:author="Jason Rhee" w:date="2024-07-26T12:30:00Z" w16du:dateUtc="2024-07-26T02:30:00Z">
              <w:r w:rsidDel="00EF78B0">
                <w:rPr>
                  <w:b/>
                  <w:bCs/>
                  <w:szCs w:val="20"/>
                </w:rPr>
                <w:delText xml:space="preserve">No </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74FF2C5" w14:textId="3E10DEE5" w:rsidR="003E0B96" w:rsidDel="00EF78B0" w:rsidRDefault="003E0B96" w:rsidP="003E0B96">
            <w:pPr>
              <w:rPr>
                <w:del w:id="3417" w:author="Jason Rhee" w:date="2024-07-26T12:30:00Z" w16du:dateUtc="2024-07-26T02:30:00Z"/>
                <w:b/>
                <w:bCs/>
                <w:szCs w:val="20"/>
              </w:rPr>
            </w:pPr>
            <w:del w:id="3418" w:author="Jason Rhee" w:date="2024-07-26T12:30:00Z" w16du:dateUtc="2024-07-26T02:30:00Z">
              <w:r w:rsidDel="00EF78B0">
                <w:rPr>
                  <w:b/>
                  <w:bCs/>
                  <w:szCs w:val="20"/>
                </w:rPr>
                <w:delText>Check description</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215AB8" w14:textId="4D270C89" w:rsidR="003E0B96" w:rsidDel="00EF78B0" w:rsidRDefault="003E0B96" w:rsidP="003E0B96">
            <w:pPr>
              <w:rPr>
                <w:del w:id="3419" w:author="Jason Rhee" w:date="2024-07-26T12:30:00Z" w16du:dateUtc="2024-07-26T02:30:00Z"/>
                <w:b/>
                <w:bCs/>
                <w:szCs w:val="20"/>
              </w:rPr>
            </w:pPr>
            <w:del w:id="3420" w:author="Jason Rhee" w:date="2024-07-26T12:30:00Z" w16du:dateUtc="2024-07-26T02:30:00Z">
              <w:r w:rsidDel="00EF78B0">
                <w:rPr>
                  <w:b/>
                  <w:bCs/>
                  <w:szCs w:val="20"/>
                </w:rPr>
                <w:delText>Check message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7A1EE93" w14:textId="4506C8AA" w:rsidR="003E0B96" w:rsidDel="00EF78B0" w:rsidRDefault="003E0B96" w:rsidP="003E0B96">
            <w:pPr>
              <w:rPr>
                <w:del w:id="3421" w:author="Jason Rhee" w:date="2024-07-26T12:30:00Z" w16du:dateUtc="2024-07-26T02:30:00Z"/>
                <w:b/>
                <w:bCs/>
                <w:szCs w:val="20"/>
              </w:rPr>
            </w:pPr>
            <w:del w:id="3422" w:author="Jason Rhee" w:date="2024-07-26T12:30:00Z" w16du:dateUtc="2024-07-26T02:30:00Z">
              <w:r w:rsidDel="00EF78B0">
                <w:rPr>
                  <w:b/>
                  <w:bCs/>
                  <w:szCs w:val="20"/>
                </w:rPr>
                <w:delText>Check solution</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A4A8447" w14:textId="14AD6AA3" w:rsidR="003E0B96" w:rsidDel="00EF78B0" w:rsidRDefault="003E0B96" w:rsidP="003E0B96">
            <w:pPr>
              <w:rPr>
                <w:del w:id="3423" w:author="Jason Rhee" w:date="2024-07-26T12:30:00Z" w16du:dateUtc="2024-07-26T02:30:00Z"/>
              </w:rPr>
            </w:pPr>
            <w:del w:id="3424" w:author="Jason Rhee" w:date="2024-07-26T12:30:00Z" w16du:dateUtc="2024-07-26T02:30:00Z">
              <w:r w:rsidDel="00EF78B0">
                <w:rPr>
                  <w:b/>
                  <w:bCs/>
                  <w:szCs w:val="20"/>
                </w:rPr>
                <w:delText xml:space="preserve">Conformity to: </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7C15503" w14:textId="53B17344" w:rsidR="003E0B96" w:rsidDel="00EF78B0" w:rsidRDefault="003E0B96" w:rsidP="00584C25">
            <w:pPr>
              <w:rPr>
                <w:del w:id="3425" w:author="Jason Rhee" w:date="2024-07-26T12:30:00Z" w16du:dateUtc="2024-07-26T02:30:00Z"/>
                <w:b/>
                <w:bCs/>
                <w:szCs w:val="20"/>
              </w:rPr>
            </w:pPr>
            <w:del w:id="3426" w:author="Jason Rhee" w:date="2024-07-26T12:30:00Z" w16du:dateUtc="2024-07-26T02:30:00Z">
              <w:r w:rsidDel="00EF78B0">
                <w:rPr>
                  <w:b/>
                  <w:bCs/>
                  <w:szCs w:val="20"/>
                </w:rPr>
                <w:delText>Apply to</w:delText>
              </w:r>
            </w:del>
          </w:p>
        </w:tc>
      </w:tr>
      <w:tr w:rsidR="00FC5198" w:rsidDel="00EF78B0" w14:paraId="7B470489" w14:textId="556405EE" w:rsidTr="00AC71D0">
        <w:trPr>
          <w:gridAfter w:val="1"/>
          <w:wAfter w:w="129" w:type="pct"/>
          <w:cantSplit/>
          <w:trHeight w:val="840"/>
          <w:del w:id="3427"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2675CD6" w14:textId="0885EE84" w:rsidR="000C130D" w:rsidRPr="007A632F" w:rsidDel="00EF78B0" w:rsidRDefault="000C130D" w:rsidP="003E0B96">
            <w:pPr>
              <w:jc w:val="center"/>
              <w:rPr>
                <w:del w:id="3428" w:author="Jason Rhee" w:date="2024-07-26T12:30:00Z" w16du:dateUtc="2024-07-26T02:30:00Z"/>
                <w:szCs w:val="20"/>
                <w:highlight w:val="green"/>
              </w:rPr>
            </w:pPr>
            <w:del w:id="3429" w:author="Jason Rhee" w:date="2024-07-26T12:30:00Z" w16du:dateUtc="2024-07-26T02:30:00Z">
              <w:r w:rsidRPr="00F35A4D" w:rsidDel="00EF78B0">
                <w:rPr>
                  <w:szCs w:val="20"/>
                </w:rPr>
                <w:delText>1</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261564E" w14:textId="6C1839FC" w:rsidR="000C130D" w:rsidRPr="00F35A4D" w:rsidDel="00EF78B0" w:rsidRDefault="000C130D" w:rsidP="00BF3FCB">
            <w:pPr>
              <w:jc w:val="left"/>
              <w:rPr>
                <w:del w:id="3430" w:author="Jason Rhee" w:date="2024-07-26T12:30:00Z" w16du:dateUtc="2024-07-26T02:30:00Z"/>
                <w:szCs w:val="20"/>
              </w:rPr>
            </w:pPr>
            <w:del w:id="3431" w:author="Jason Rhee" w:date="2024-07-26T12:30:00Z" w16du:dateUtc="2024-07-26T02:30:00Z">
              <w:r w:rsidRPr="00F35A4D" w:rsidDel="00EF78B0">
                <w:rPr>
                  <w:szCs w:val="20"/>
                </w:rPr>
                <w:delText>If any mandatory attributes are not Present.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B38E300" w14:textId="7031A029" w:rsidR="000C130D" w:rsidRPr="00F35A4D" w:rsidDel="00EF78B0" w:rsidRDefault="000C130D" w:rsidP="00BF3FCB">
            <w:pPr>
              <w:jc w:val="left"/>
              <w:rPr>
                <w:del w:id="3432" w:author="Jason Rhee" w:date="2024-07-26T12:30:00Z" w16du:dateUtc="2024-07-26T02:30:00Z"/>
                <w:szCs w:val="20"/>
              </w:rPr>
            </w:pPr>
            <w:del w:id="3433" w:author="Jason Rhee" w:date="2024-07-26T12:30:00Z" w16du:dateUtc="2024-07-26T02:30:00Z">
              <w:r w:rsidRPr="00F35A4D" w:rsidDel="00EF78B0">
                <w:rPr>
                  <w:szCs w:val="20"/>
                </w:rPr>
                <w:delText>Mandatory attributes are not encoded</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06949B8" w14:textId="6223C734" w:rsidR="000C130D" w:rsidRPr="00F35A4D" w:rsidDel="00EF78B0" w:rsidRDefault="000C130D" w:rsidP="00BF3FCB">
            <w:pPr>
              <w:jc w:val="left"/>
              <w:rPr>
                <w:del w:id="3434" w:author="Jason Rhee" w:date="2024-07-26T12:30:00Z" w16du:dateUtc="2024-07-26T02:30:00Z"/>
                <w:szCs w:val="20"/>
              </w:rPr>
            </w:pPr>
            <w:del w:id="3435" w:author="Jason Rhee" w:date="2024-07-26T12:30:00Z" w16du:dateUtc="2024-07-26T02:30:00Z">
              <w:r w:rsidRPr="00F35A4D" w:rsidDel="00EF78B0">
                <w:rPr>
                  <w:szCs w:val="20"/>
                </w:rPr>
                <w:delText>Populate mandatory attributes.</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423E0610" w14:textId="6FBED73D" w:rsidR="000C130D" w:rsidRPr="00F35A4D" w:rsidDel="00EF78B0" w:rsidRDefault="000C130D" w:rsidP="00615D0E">
            <w:pPr>
              <w:jc w:val="left"/>
              <w:rPr>
                <w:del w:id="3436" w:author="Jason Rhee" w:date="2024-07-26T12:30:00Z" w16du:dateUtc="2024-07-26T02:30:00Z"/>
              </w:rPr>
            </w:pPr>
            <w:del w:id="3437" w:author="Jason Rhee" w:date="2024-07-26T12:30:00Z" w16du:dateUtc="2024-07-26T02:30:00Z">
              <w:r w:rsidRPr="00F35A4D" w:rsidDel="00EF78B0">
                <w:rPr>
                  <w:szCs w:val="20"/>
                </w:rPr>
                <w:delText>DCEG and PS</w:delText>
              </w:r>
              <w:r w:rsidR="006F532F" w:rsidDel="00EF78B0">
                <w:rPr>
                  <w:szCs w:val="20"/>
                </w:rPr>
                <w:delText xml:space="preserve"> </w:delText>
              </w:r>
              <w:r w:rsidR="00615D0E" w:rsidDel="00EF78B0">
                <w:rPr>
                  <w:szCs w:val="20"/>
                </w:rPr>
                <w:delText>7</w:delText>
              </w:r>
              <w:r w:rsidR="006F532F" w:rsidDel="00EF78B0">
                <w:rPr>
                  <w:szCs w:val="20"/>
                </w:rPr>
                <w:delText>.2 Application Schema</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07B7511" w14:textId="45D34753" w:rsidR="000C130D" w:rsidRPr="00F35A4D" w:rsidDel="00EF78B0" w:rsidRDefault="000C130D" w:rsidP="003E0B96">
            <w:pPr>
              <w:rPr>
                <w:del w:id="3438" w:author="Jason Rhee" w:date="2024-07-26T12:30:00Z" w16du:dateUtc="2024-07-26T02:30:00Z"/>
                <w:szCs w:val="20"/>
              </w:rPr>
            </w:pPr>
            <w:del w:id="3439" w:author="Jason Rhee" w:date="2024-07-26T12:30:00Z" w16du:dateUtc="2024-07-26T02:30:00Z">
              <w:r w:rsidRPr="00F35A4D" w:rsidDel="00EF78B0">
                <w:rPr>
                  <w:szCs w:val="20"/>
                </w:rPr>
                <w:delText>B</w:delText>
              </w:r>
            </w:del>
          </w:p>
        </w:tc>
      </w:tr>
      <w:tr w:rsidR="00FC5198" w:rsidDel="00EF78B0" w14:paraId="0ACC57CF" w14:textId="440A706B" w:rsidTr="00AC71D0">
        <w:trPr>
          <w:gridAfter w:val="1"/>
          <w:wAfter w:w="129" w:type="pct"/>
          <w:cantSplit/>
          <w:trHeight w:val="530"/>
          <w:del w:id="3440"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E85E32B" w14:textId="4F216A48" w:rsidR="000C130D" w:rsidRPr="0083248E" w:rsidDel="00EF78B0" w:rsidRDefault="00266531" w:rsidP="003E0B96">
            <w:pPr>
              <w:jc w:val="center"/>
              <w:rPr>
                <w:del w:id="3441" w:author="Jason Rhee" w:date="2024-07-26T12:30:00Z" w16du:dateUtc="2024-07-26T02:30:00Z"/>
                <w:szCs w:val="20"/>
                <w:highlight w:val="green"/>
              </w:rPr>
            </w:pPr>
            <w:del w:id="3442" w:author="Jason Rhee" w:date="2024-07-26T12:30:00Z" w16du:dateUtc="2024-07-26T02:30:00Z">
              <w:r w:rsidDel="00EF78B0">
                <w:rPr>
                  <w:szCs w:val="20"/>
                </w:rPr>
                <w:delText>2</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168DBF0" w14:textId="00529602" w:rsidR="000C130D" w:rsidRPr="00F35A4D" w:rsidDel="00EF78B0" w:rsidRDefault="000C130D" w:rsidP="00BF3FCB">
            <w:pPr>
              <w:jc w:val="left"/>
              <w:rPr>
                <w:del w:id="3443" w:author="Jason Rhee" w:date="2024-07-26T12:30:00Z" w16du:dateUtc="2024-07-26T02:30:00Z"/>
                <w:szCs w:val="20"/>
              </w:rPr>
            </w:pPr>
            <w:del w:id="3444" w:author="Jason Rhee" w:date="2024-07-26T12:30:00Z" w16du:dateUtc="2024-07-26T02:30:00Z">
              <w:r w:rsidRPr="00F35A4D" w:rsidDel="00EF78B0">
                <w:rPr>
                  <w:szCs w:val="20"/>
                </w:rPr>
                <w:delText>If any mandatory attributes are present but the attribute value is unknown</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CA4EA5" w14:textId="5849E787" w:rsidR="000C130D" w:rsidRPr="00F35A4D" w:rsidDel="00EF78B0" w:rsidRDefault="000C130D" w:rsidP="00BF3FCB">
            <w:pPr>
              <w:jc w:val="left"/>
              <w:rPr>
                <w:del w:id="3445" w:author="Jason Rhee" w:date="2024-07-26T12:30:00Z" w16du:dateUtc="2024-07-26T02:30:00Z"/>
                <w:szCs w:val="20"/>
              </w:rPr>
            </w:pPr>
            <w:del w:id="3446" w:author="Jason Rhee" w:date="2024-07-26T12:30:00Z" w16du:dateUtc="2024-07-26T02:30:00Z">
              <w:r w:rsidRPr="00F35A4D" w:rsidDel="00EF78B0">
                <w:rPr>
                  <w:szCs w:val="20"/>
                </w:rPr>
                <w:delText>Mandatory attributes are encoded, but attribute value is unknown</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237DC38" w14:textId="1AA533C4" w:rsidR="000C130D" w:rsidRPr="00F35A4D" w:rsidDel="00EF78B0" w:rsidRDefault="000C130D" w:rsidP="00BF3FCB">
            <w:pPr>
              <w:jc w:val="left"/>
              <w:rPr>
                <w:del w:id="3447" w:author="Jason Rhee" w:date="2024-07-26T12:30:00Z" w16du:dateUtc="2024-07-26T02:30:00Z"/>
                <w:szCs w:val="20"/>
              </w:rPr>
            </w:pPr>
            <w:del w:id="3448" w:author="Jason Rhee" w:date="2024-07-26T12:30:00Z" w16du:dateUtc="2024-07-26T02:30:00Z">
              <w:r w:rsidRPr="00F35A4D" w:rsidDel="00EF78B0">
                <w:rPr>
                  <w:szCs w:val="20"/>
                </w:rPr>
                <w:delText>The reason for omission must be given by populating a GML nilReason attribute.</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40826BC" w14:textId="6651B41B" w:rsidR="000C130D" w:rsidRPr="00F35A4D" w:rsidDel="00EF78B0" w:rsidRDefault="000C130D" w:rsidP="00615D0E">
            <w:pPr>
              <w:jc w:val="left"/>
              <w:rPr>
                <w:del w:id="3449" w:author="Jason Rhee" w:date="2024-07-26T12:30:00Z" w16du:dateUtc="2024-07-26T02:30:00Z"/>
              </w:rPr>
            </w:pPr>
            <w:del w:id="3450" w:author="Jason Rhee" w:date="2024-07-26T12:30:00Z" w16du:dateUtc="2024-07-26T02:30:00Z">
              <w:r w:rsidRPr="00F35A4D" w:rsidDel="00EF78B0">
                <w:rPr>
                  <w:szCs w:val="20"/>
                </w:rPr>
                <w:delText xml:space="preserve">PS </w:delText>
              </w:r>
              <w:r w:rsidR="00615D0E" w:rsidDel="00EF78B0">
                <w:rPr>
                  <w:szCs w:val="20"/>
                </w:rPr>
                <w:delText>7</w:delText>
              </w:r>
              <w:r w:rsidR="006F532F" w:rsidDel="00EF78B0">
                <w:rPr>
                  <w:szCs w:val="20"/>
                </w:rPr>
                <w:delText>.2 Application Schema</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7C2E4B1" w14:textId="6BD77759" w:rsidR="000C130D" w:rsidRPr="00F35A4D" w:rsidDel="00EF78B0" w:rsidRDefault="000C130D" w:rsidP="003E0B96">
            <w:pPr>
              <w:rPr>
                <w:del w:id="3451" w:author="Jason Rhee" w:date="2024-07-26T12:30:00Z" w16du:dateUtc="2024-07-26T02:30:00Z"/>
                <w:szCs w:val="20"/>
              </w:rPr>
            </w:pPr>
            <w:del w:id="3452" w:author="Jason Rhee" w:date="2024-07-26T12:30:00Z" w16du:dateUtc="2024-07-26T02:30:00Z">
              <w:r w:rsidRPr="00F35A4D" w:rsidDel="00EF78B0">
                <w:rPr>
                  <w:szCs w:val="20"/>
                </w:rPr>
                <w:delText>B</w:delText>
              </w:r>
            </w:del>
          </w:p>
        </w:tc>
      </w:tr>
      <w:tr w:rsidR="00FC5198" w:rsidDel="00EF78B0" w14:paraId="2301D7EA" w14:textId="54786999" w:rsidTr="00AC71D0">
        <w:trPr>
          <w:gridAfter w:val="1"/>
          <w:wAfter w:w="129" w:type="pct"/>
          <w:cantSplit/>
          <w:trHeight w:val="510"/>
          <w:del w:id="3453"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C515D44" w14:textId="6C3A02A3" w:rsidR="000C130D" w:rsidRPr="00F35A4D" w:rsidDel="00EF78B0" w:rsidRDefault="0012735E" w:rsidP="003E0B96">
            <w:pPr>
              <w:jc w:val="center"/>
              <w:rPr>
                <w:del w:id="3454" w:author="Jason Rhee" w:date="2024-07-26T12:30:00Z" w16du:dateUtc="2024-07-26T02:30:00Z"/>
                <w:szCs w:val="20"/>
              </w:rPr>
            </w:pPr>
            <w:del w:id="3455" w:author="Jason Rhee" w:date="2024-07-26T12:30:00Z" w16du:dateUtc="2024-07-26T02:30:00Z">
              <w:r w:rsidDel="00EF78B0">
                <w:rPr>
                  <w:szCs w:val="20"/>
                </w:rPr>
                <w:delText>3</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873D4F7" w14:textId="58377F6E" w:rsidR="000C130D" w:rsidRPr="00F35A4D" w:rsidDel="00EF78B0" w:rsidRDefault="000C130D" w:rsidP="00BF3FCB">
            <w:pPr>
              <w:jc w:val="left"/>
              <w:rPr>
                <w:del w:id="3456" w:author="Jason Rhee" w:date="2024-07-26T12:30:00Z" w16du:dateUtc="2024-07-26T02:30:00Z"/>
                <w:szCs w:val="20"/>
              </w:rPr>
            </w:pPr>
            <w:del w:id="3457" w:author="Jason Rhee" w:date="2024-07-26T12:30:00Z" w16du:dateUtc="2024-07-26T02:30:00Z">
              <w:r w:rsidRPr="00F35A4D" w:rsidDel="00EF78B0">
                <w:rPr>
                  <w:szCs w:val="20"/>
                </w:rPr>
                <w:delText>For each feature object with an attribute of type Float or Integer where the value contains zeroes before the first numerical digit or after the last numerical digit.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BDEAB6" w14:textId="5FDDE0DE" w:rsidR="000C130D" w:rsidRPr="00F35A4D" w:rsidDel="00EF78B0" w:rsidRDefault="000C130D" w:rsidP="00BF3FCB">
            <w:pPr>
              <w:jc w:val="left"/>
              <w:rPr>
                <w:del w:id="3458" w:author="Jason Rhee" w:date="2024-07-26T12:30:00Z" w16du:dateUtc="2024-07-26T02:30:00Z"/>
                <w:szCs w:val="20"/>
              </w:rPr>
            </w:pPr>
            <w:del w:id="3459" w:author="Jason Rhee" w:date="2024-07-26T12:30:00Z" w16du:dateUtc="2024-07-26T02:30:00Z">
              <w:r w:rsidRPr="00F35A4D" w:rsidDel="00EF78B0">
                <w:rPr>
                  <w:szCs w:val="20"/>
                </w:rPr>
                <w:delText>Values have been padded with non-significant zeroes</w:delText>
              </w:r>
              <w:r w:rsidDel="00EF78B0">
                <w:rPr>
                  <w:szCs w:val="20"/>
                </w:rPr>
                <w:delText xml:space="preserve">. </w:delText>
              </w:r>
              <w:r w:rsidRPr="00F35A4D" w:rsidDel="00EF78B0">
                <w:rPr>
                  <w:szCs w:val="20"/>
                </w:rPr>
                <w:delText>E.g</w:delText>
              </w:r>
              <w:r w:rsidDel="00EF78B0">
                <w:rPr>
                  <w:szCs w:val="20"/>
                </w:rPr>
                <w:delText xml:space="preserve">. </w:delText>
              </w:r>
              <w:r w:rsidRPr="00F35A4D" w:rsidDel="00EF78B0">
                <w:rPr>
                  <w:szCs w:val="20"/>
                </w:rPr>
                <w:delText>For a signal period of 2.5 sec, the value of SIGPER must be 2.5 and not 02.500</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6E21FEE" w14:textId="345E7651" w:rsidR="000C130D" w:rsidRPr="00F35A4D" w:rsidDel="00EF78B0" w:rsidRDefault="000C130D" w:rsidP="00BF3FCB">
            <w:pPr>
              <w:jc w:val="left"/>
              <w:rPr>
                <w:del w:id="3460" w:author="Jason Rhee" w:date="2024-07-26T12:30:00Z" w16du:dateUtc="2024-07-26T02:30:00Z"/>
                <w:szCs w:val="20"/>
              </w:rPr>
            </w:pPr>
            <w:del w:id="3461" w:author="Jason Rhee" w:date="2024-07-26T12:30:00Z" w16du:dateUtc="2024-07-26T02:30:00Z">
              <w:r w:rsidRPr="00F35A4D" w:rsidDel="00EF78B0">
                <w:rPr>
                  <w:szCs w:val="20"/>
                </w:rPr>
                <w:delText>Remove non-significant zeroes</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0BEFE92C" w14:textId="7BAA2F35" w:rsidR="000C130D" w:rsidRPr="00F35A4D" w:rsidDel="00EF78B0" w:rsidRDefault="006F532F" w:rsidP="00615D0E">
            <w:pPr>
              <w:jc w:val="left"/>
              <w:rPr>
                <w:del w:id="3462" w:author="Jason Rhee" w:date="2024-07-26T12:30:00Z" w16du:dateUtc="2024-07-26T02:30:00Z"/>
              </w:rPr>
            </w:pPr>
            <w:del w:id="3463"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0DD0EC31" w14:textId="58F1EF5B" w:rsidR="000C130D" w:rsidRPr="00F35A4D" w:rsidDel="00EF78B0" w:rsidRDefault="000C130D" w:rsidP="003E0B96">
            <w:pPr>
              <w:rPr>
                <w:del w:id="3464" w:author="Jason Rhee" w:date="2024-07-26T12:30:00Z" w16du:dateUtc="2024-07-26T02:30:00Z"/>
                <w:szCs w:val="20"/>
              </w:rPr>
            </w:pPr>
            <w:del w:id="3465" w:author="Jason Rhee" w:date="2024-07-26T12:30:00Z" w16du:dateUtc="2024-07-26T02:30:00Z">
              <w:r w:rsidRPr="00F35A4D" w:rsidDel="00EF78B0">
                <w:rPr>
                  <w:szCs w:val="20"/>
                </w:rPr>
                <w:delText>B</w:delText>
              </w:r>
            </w:del>
          </w:p>
        </w:tc>
      </w:tr>
      <w:tr w:rsidR="00FC5198" w:rsidDel="00EF78B0" w14:paraId="5FAC6428" w14:textId="200BB207" w:rsidTr="00AC71D0">
        <w:trPr>
          <w:gridAfter w:val="1"/>
          <w:wAfter w:w="129" w:type="pct"/>
          <w:cantSplit/>
          <w:trHeight w:val="585"/>
          <w:del w:id="3466"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18C4E3C2" w14:textId="5639F6F5" w:rsidR="000C130D" w:rsidRPr="00F35A4D" w:rsidDel="00EF78B0" w:rsidRDefault="0012735E" w:rsidP="003E0B96">
            <w:pPr>
              <w:jc w:val="center"/>
              <w:rPr>
                <w:del w:id="3467" w:author="Jason Rhee" w:date="2024-07-26T12:30:00Z" w16du:dateUtc="2024-07-26T02:30:00Z"/>
                <w:szCs w:val="20"/>
              </w:rPr>
            </w:pPr>
            <w:del w:id="3468" w:author="Jason Rhee" w:date="2024-07-26T12:30:00Z" w16du:dateUtc="2024-07-26T02:30:00Z">
              <w:r w:rsidDel="00EF78B0">
                <w:rPr>
                  <w:szCs w:val="20"/>
                </w:rPr>
                <w:delText>4</w:delText>
              </w:r>
            </w:del>
          </w:p>
        </w:tc>
        <w:tc>
          <w:tcPr>
            <w:tcW w:w="1142" w:type="pct"/>
            <w:tcBorders>
              <w:left w:val="single" w:sz="4" w:space="0" w:color="000000"/>
              <w:bottom w:val="single" w:sz="4" w:space="0" w:color="000000"/>
              <w:right w:val="single" w:sz="4" w:space="0" w:color="000000"/>
            </w:tcBorders>
            <w:shd w:val="clear" w:color="auto" w:fill="FFFFFF"/>
          </w:tcPr>
          <w:p w14:paraId="54624259" w14:textId="20C279D9" w:rsidR="000C130D" w:rsidRPr="00F35A4D" w:rsidDel="00EF78B0" w:rsidRDefault="000C130D" w:rsidP="00BF3FCB">
            <w:pPr>
              <w:jc w:val="left"/>
              <w:rPr>
                <w:del w:id="3469" w:author="Jason Rhee" w:date="2024-07-26T12:30:00Z" w16du:dateUtc="2024-07-26T02:30:00Z"/>
                <w:szCs w:val="20"/>
              </w:rPr>
            </w:pPr>
            <w:del w:id="3470" w:author="Jason Rhee" w:date="2024-07-26T12:30:00Z" w16du:dateUtc="2024-07-26T02:30:00Z">
              <w:r w:rsidRPr="00F35A4D" w:rsidDel="00EF78B0">
                <w:rPr>
                  <w:szCs w:val="20"/>
                </w:rPr>
                <w:delText>For each association between features instances, features instances and information instances, and between information instances that is not defined in the feature catalogue</w:delText>
              </w:r>
              <w:r w:rsidDel="00EF78B0">
                <w:rPr>
                  <w:szCs w:val="20"/>
                </w:rPr>
                <w:delText>.</w:delText>
              </w:r>
            </w:del>
          </w:p>
        </w:tc>
        <w:tc>
          <w:tcPr>
            <w:tcW w:w="1070" w:type="pct"/>
            <w:tcBorders>
              <w:left w:val="single" w:sz="4" w:space="0" w:color="000000"/>
              <w:bottom w:val="single" w:sz="4" w:space="0" w:color="000000"/>
              <w:right w:val="single" w:sz="4" w:space="0" w:color="000000"/>
            </w:tcBorders>
            <w:shd w:val="clear" w:color="auto" w:fill="FFFFFF"/>
          </w:tcPr>
          <w:p w14:paraId="58982500" w14:textId="568CF8BA" w:rsidR="000C130D" w:rsidRPr="00F35A4D" w:rsidDel="00EF78B0" w:rsidRDefault="000C130D" w:rsidP="00BF3FCB">
            <w:pPr>
              <w:jc w:val="left"/>
              <w:rPr>
                <w:del w:id="3471" w:author="Jason Rhee" w:date="2024-07-26T12:30:00Z" w16du:dateUtc="2024-07-26T02:30:00Z"/>
                <w:szCs w:val="20"/>
              </w:rPr>
            </w:pPr>
            <w:del w:id="3472" w:author="Jason Rhee" w:date="2024-07-26T12:30:00Z" w16du:dateUtc="2024-07-26T02:30:00Z">
              <w:r w:rsidRPr="00F35A4D" w:rsidDel="00EF78B0">
                <w:rPr>
                  <w:szCs w:val="20"/>
                </w:rPr>
                <w:delText>Wrong association used</w:delText>
              </w:r>
              <w:r w:rsidDel="00EF78B0">
                <w:rPr>
                  <w:szCs w:val="20"/>
                </w:rPr>
                <w:delText>.</w:delText>
              </w:r>
            </w:del>
          </w:p>
        </w:tc>
        <w:tc>
          <w:tcPr>
            <w:tcW w:w="986" w:type="pct"/>
            <w:tcBorders>
              <w:left w:val="single" w:sz="4" w:space="0" w:color="000000"/>
              <w:bottom w:val="single" w:sz="4" w:space="0" w:color="000000"/>
              <w:right w:val="single" w:sz="4" w:space="0" w:color="000000"/>
            </w:tcBorders>
            <w:shd w:val="clear" w:color="auto" w:fill="FFFFFF"/>
          </w:tcPr>
          <w:p w14:paraId="5FD05494" w14:textId="3C97C56B" w:rsidR="000C130D" w:rsidRPr="00F35A4D" w:rsidDel="00EF78B0" w:rsidRDefault="000C130D" w:rsidP="00BF3FCB">
            <w:pPr>
              <w:jc w:val="left"/>
              <w:rPr>
                <w:del w:id="3473" w:author="Jason Rhee" w:date="2024-07-26T12:30:00Z" w16du:dateUtc="2024-07-26T02:30:00Z"/>
                <w:szCs w:val="20"/>
              </w:rPr>
            </w:pPr>
            <w:del w:id="3474" w:author="Jason Rhee" w:date="2024-07-26T12:30:00Z" w16du:dateUtc="2024-07-26T02:30:00Z">
              <w:r w:rsidRPr="00F35A4D" w:rsidDel="00EF78B0">
                <w:rPr>
                  <w:szCs w:val="20"/>
                </w:rPr>
                <w:delText>Use correct association type</w:delText>
              </w:r>
              <w:r w:rsidDel="00EF78B0">
                <w:rPr>
                  <w:szCs w:val="20"/>
                </w:rPr>
                <w:delText>.</w:delText>
              </w:r>
            </w:del>
          </w:p>
        </w:tc>
        <w:tc>
          <w:tcPr>
            <w:tcW w:w="758" w:type="pct"/>
            <w:tcBorders>
              <w:left w:val="single" w:sz="4" w:space="0" w:color="000000"/>
              <w:bottom w:val="single" w:sz="4" w:space="0" w:color="000000"/>
              <w:right w:val="single" w:sz="4" w:space="0" w:color="000000"/>
            </w:tcBorders>
            <w:shd w:val="clear" w:color="auto" w:fill="FFFFFF"/>
          </w:tcPr>
          <w:p w14:paraId="56499AF7" w14:textId="55C7A194" w:rsidR="000C130D" w:rsidRPr="00F35A4D" w:rsidDel="00EF78B0" w:rsidRDefault="000C130D" w:rsidP="00BF3FCB">
            <w:pPr>
              <w:jc w:val="left"/>
              <w:rPr>
                <w:del w:id="3475" w:author="Jason Rhee" w:date="2024-07-26T12:30:00Z" w16du:dateUtc="2024-07-26T02:30:00Z"/>
                <w:szCs w:val="20"/>
              </w:rPr>
            </w:pPr>
            <w:del w:id="3476"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60CAD078" w14:textId="03D8679D" w:rsidR="000C130D" w:rsidRPr="00F35A4D" w:rsidDel="00EF78B0" w:rsidRDefault="000C130D" w:rsidP="003E0B96">
            <w:pPr>
              <w:rPr>
                <w:del w:id="3477" w:author="Jason Rhee" w:date="2024-07-26T12:30:00Z" w16du:dateUtc="2024-07-26T02:30:00Z"/>
                <w:szCs w:val="20"/>
              </w:rPr>
            </w:pPr>
            <w:del w:id="3478" w:author="Jason Rhee" w:date="2024-07-26T12:30:00Z" w16du:dateUtc="2024-07-26T02:30:00Z">
              <w:r w:rsidRPr="00F35A4D" w:rsidDel="00EF78B0">
                <w:rPr>
                  <w:szCs w:val="20"/>
                </w:rPr>
                <w:delText>B</w:delText>
              </w:r>
            </w:del>
          </w:p>
        </w:tc>
      </w:tr>
      <w:tr w:rsidR="00FC5198" w:rsidDel="00EF78B0" w14:paraId="4566F878" w14:textId="3582FD2A" w:rsidTr="00AC71D0">
        <w:trPr>
          <w:gridAfter w:val="1"/>
          <w:wAfter w:w="129" w:type="pct"/>
          <w:cantSplit/>
          <w:trHeight w:val="1890"/>
          <w:del w:id="3479"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738B4731" w14:textId="13D74B79" w:rsidR="000C130D" w:rsidRPr="00F35A4D" w:rsidDel="00EF78B0" w:rsidRDefault="0012735E" w:rsidP="003E0B96">
            <w:pPr>
              <w:jc w:val="center"/>
              <w:rPr>
                <w:del w:id="3480" w:author="Jason Rhee" w:date="2024-07-26T12:30:00Z" w16du:dateUtc="2024-07-26T02:30:00Z"/>
                <w:szCs w:val="20"/>
              </w:rPr>
            </w:pPr>
            <w:del w:id="3481" w:author="Jason Rhee" w:date="2024-07-26T12:30:00Z" w16du:dateUtc="2024-07-26T02:30:00Z">
              <w:r w:rsidDel="00EF78B0">
                <w:rPr>
                  <w:szCs w:val="20"/>
                </w:rPr>
                <w:delText>5</w:delText>
              </w:r>
            </w:del>
          </w:p>
        </w:tc>
        <w:tc>
          <w:tcPr>
            <w:tcW w:w="1142" w:type="pct"/>
            <w:tcBorders>
              <w:left w:val="single" w:sz="4" w:space="0" w:color="000000"/>
              <w:bottom w:val="single" w:sz="4" w:space="0" w:color="000000"/>
              <w:right w:val="single" w:sz="4" w:space="0" w:color="000000"/>
            </w:tcBorders>
            <w:shd w:val="clear" w:color="auto" w:fill="FFFFFF"/>
          </w:tcPr>
          <w:p w14:paraId="41371BE3" w14:textId="127008A9" w:rsidR="000C130D" w:rsidRPr="00F35A4D" w:rsidDel="00EF78B0" w:rsidRDefault="000C130D" w:rsidP="00BF3FCB">
            <w:pPr>
              <w:jc w:val="left"/>
              <w:rPr>
                <w:del w:id="3482" w:author="Jason Rhee" w:date="2024-07-26T12:30:00Z" w16du:dateUtc="2024-07-26T02:30:00Z"/>
                <w:szCs w:val="20"/>
              </w:rPr>
            </w:pPr>
            <w:del w:id="3483" w:author="Jason Rhee" w:date="2024-07-26T12:30:00Z" w16du:dateUtc="2024-07-26T02:30:00Z">
              <w:r w:rsidRPr="00F35A4D" w:rsidDel="00EF78B0">
                <w:rPr>
                  <w:szCs w:val="20"/>
                </w:rPr>
                <w:delText>For each role name on associations that is not defined in the feature catalogue</w:delText>
              </w:r>
              <w:r w:rsidDel="00EF78B0">
                <w:rPr>
                  <w:szCs w:val="20"/>
                </w:rPr>
                <w:delText>.</w:delText>
              </w:r>
            </w:del>
          </w:p>
        </w:tc>
        <w:tc>
          <w:tcPr>
            <w:tcW w:w="1070" w:type="pct"/>
            <w:tcBorders>
              <w:left w:val="single" w:sz="4" w:space="0" w:color="000000"/>
              <w:bottom w:val="single" w:sz="4" w:space="0" w:color="000000"/>
              <w:right w:val="single" w:sz="4" w:space="0" w:color="000000"/>
            </w:tcBorders>
            <w:shd w:val="clear" w:color="auto" w:fill="FFFFFF"/>
          </w:tcPr>
          <w:p w14:paraId="7A359B51" w14:textId="35294C20" w:rsidR="000C130D" w:rsidRPr="00F35A4D" w:rsidDel="00EF78B0" w:rsidRDefault="000C130D" w:rsidP="00F736C5">
            <w:pPr>
              <w:jc w:val="left"/>
              <w:rPr>
                <w:del w:id="3484" w:author="Jason Rhee" w:date="2024-07-26T12:30:00Z" w16du:dateUtc="2024-07-26T02:30:00Z"/>
                <w:szCs w:val="20"/>
              </w:rPr>
            </w:pPr>
            <w:del w:id="3485" w:author="Jason Rhee" w:date="2024-07-26T12:30:00Z" w16du:dateUtc="2024-07-26T02:30:00Z">
              <w:r w:rsidRPr="00F35A4D" w:rsidDel="00EF78B0">
                <w:rPr>
                  <w:szCs w:val="20"/>
                </w:rPr>
                <w:delText>Wrong role used</w:delText>
              </w:r>
              <w:r w:rsidDel="00EF78B0">
                <w:rPr>
                  <w:szCs w:val="20"/>
                </w:rPr>
                <w:delText>.</w:delText>
              </w:r>
            </w:del>
          </w:p>
        </w:tc>
        <w:tc>
          <w:tcPr>
            <w:tcW w:w="986" w:type="pct"/>
            <w:tcBorders>
              <w:left w:val="single" w:sz="4" w:space="0" w:color="000000"/>
              <w:bottom w:val="single" w:sz="4" w:space="0" w:color="000000"/>
              <w:right w:val="single" w:sz="4" w:space="0" w:color="000000"/>
            </w:tcBorders>
            <w:shd w:val="clear" w:color="auto" w:fill="FFFFFF"/>
          </w:tcPr>
          <w:p w14:paraId="75947A0B" w14:textId="23066479" w:rsidR="000C130D" w:rsidRPr="00F35A4D" w:rsidDel="00EF78B0" w:rsidRDefault="000C130D" w:rsidP="0019384E">
            <w:pPr>
              <w:jc w:val="left"/>
              <w:rPr>
                <w:del w:id="3486" w:author="Jason Rhee" w:date="2024-07-26T12:30:00Z" w16du:dateUtc="2024-07-26T02:30:00Z"/>
                <w:szCs w:val="20"/>
              </w:rPr>
            </w:pPr>
            <w:del w:id="3487" w:author="Jason Rhee" w:date="2024-07-26T12:30:00Z" w16du:dateUtc="2024-07-26T02:30:00Z">
              <w:r w:rsidRPr="00F35A4D" w:rsidDel="00EF78B0">
                <w:rPr>
                  <w:szCs w:val="20"/>
                </w:rPr>
                <w:delText>Use correct role name</w:delText>
              </w:r>
              <w:r w:rsidDel="00EF78B0">
                <w:rPr>
                  <w:szCs w:val="20"/>
                </w:rPr>
                <w:delText>.</w:delText>
              </w:r>
            </w:del>
          </w:p>
        </w:tc>
        <w:tc>
          <w:tcPr>
            <w:tcW w:w="758" w:type="pct"/>
            <w:tcBorders>
              <w:left w:val="single" w:sz="4" w:space="0" w:color="000000"/>
              <w:bottom w:val="single" w:sz="4" w:space="0" w:color="000000"/>
              <w:right w:val="single" w:sz="4" w:space="0" w:color="000000"/>
            </w:tcBorders>
            <w:shd w:val="clear" w:color="auto" w:fill="FFFFFF"/>
          </w:tcPr>
          <w:p w14:paraId="5C1AEF81" w14:textId="5FE0B54D" w:rsidR="000C130D" w:rsidRPr="00F35A4D" w:rsidDel="00EF78B0" w:rsidRDefault="000C130D" w:rsidP="00BF3FCB">
            <w:pPr>
              <w:jc w:val="left"/>
              <w:rPr>
                <w:del w:id="3488" w:author="Jason Rhee" w:date="2024-07-26T12:30:00Z" w16du:dateUtc="2024-07-26T02:30:00Z"/>
              </w:rPr>
            </w:pPr>
            <w:del w:id="3489"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10631D47" w14:textId="4BBD3ABB" w:rsidR="000C130D" w:rsidRPr="00F35A4D" w:rsidDel="00EF78B0" w:rsidRDefault="000C130D" w:rsidP="003E0B96">
            <w:pPr>
              <w:rPr>
                <w:del w:id="3490" w:author="Jason Rhee" w:date="2024-07-26T12:30:00Z" w16du:dateUtc="2024-07-26T02:30:00Z"/>
                <w:szCs w:val="20"/>
              </w:rPr>
            </w:pPr>
            <w:del w:id="3491" w:author="Jason Rhee" w:date="2024-07-26T12:30:00Z" w16du:dateUtc="2024-07-26T02:30:00Z">
              <w:r w:rsidRPr="00F35A4D" w:rsidDel="00EF78B0">
                <w:rPr>
                  <w:szCs w:val="20"/>
                </w:rPr>
                <w:delText>B</w:delText>
              </w:r>
            </w:del>
          </w:p>
        </w:tc>
      </w:tr>
      <w:tr w:rsidR="00FC5198" w:rsidDel="00EF78B0" w14:paraId="2EDD0C3B" w14:textId="5537DD06" w:rsidTr="00AC71D0">
        <w:trPr>
          <w:gridAfter w:val="1"/>
          <w:wAfter w:w="129" w:type="pct"/>
          <w:cantSplit/>
          <w:trHeight w:val="1080"/>
          <w:del w:id="3492"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1A56FEF8" w14:textId="40AC6EB7" w:rsidR="000C130D" w:rsidRPr="00F35A4D" w:rsidDel="00EF78B0" w:rsidRDefault="0012735E" w:rsidP="003E0B96">
            <w:pPr>
              <w:jc w:val="center"/>
              <w:rPr>
                <w:del w:id="3493" w:author="Jason Rhee" w:date="2024-07-26T12:30:00Z" w16du:dateUtc="2024-07-26T02:30:00Z"/>
                <w:szCs w:val="20"/>
              </w:rPr>
            </w:pPr>
            <w:del w:id="3494" w:author="Jason Rhee" w:date="2024-07-26T12:30:00Z" w16du:dateUtc="2024-07-26T02:30:00Z">
              <w:r w:rsidDel="00EF78B0">
                <w:rPr>
                  <w:szCs w:val="20"/>
                </w:rPr>
                <w:delText>6</w:delText>
              </w:r>
            </w:del>
          </w:p>
        </w:tc>
        <w:tc>
          <w:tcPr>
            <w:tcW w:w="1142" w:type="pct"/>
            <w:tcBorders>
              <w:left w:val="single" w:sz="4" w:space="0" w:color="000000"/>
              <w:bottom w:val="single" w:sz="4" w:space="0" w:color="000000"/>
              <w:right w:val="single" w:sz="4" w:space="0" w:color="000000"/>
            </w:tcBorders>
            <w:shd w:val="clear" w:color="auto" w:fill="FFFFFF"/>
          </w:tcPr>
          <w:p w14:paraId="16802EBD" w14:textId="16B554FB" w:rsidR="000C130D" w:rsidRPr="00F35A4D" w:rsidDel="00EF78B0" w:rsidRDefault="000C130D" w:rsidP="00BF3FCB">
            <w:pPr>
              <w:jc w:val="left"/>
              <w:rPr>
                <w:del w:id="3495" w:author="Jason Rhee" w:date="2024-07-26T12:30:00Z" w16du:dateUtc="2024-07-26T02:30:00Z"/>
                <w:szCs w:val="20"/>
              </w:rPr>
            </w:pPr>
            <w:del w:id="3496" w:author="Jason Rhee" w:date="2024-07-26T12:30:00Z" w16du:dateUtc="2024-07-26T02:30:00Z">
              <w:r w:rsidRPr="00F35A4D" w:rsidDel="00EF78B0">
                <w:rPr>
                  <w:szCs w:val="20"/>
                </w:rPr>
                <w:delText>For each association that is not defined in the feature catalogue.</w:delText>
              </w:r>
            </w:del>
          </w:p>
        </w:tc>
        <w:tc>
          <w:tcPr>
            <w:tcW w:w="1070" w:type="pct"/>
            <w:tcBorders>
              <w:left w:val="single" w:sz="4" w:space="0" w:color="000000"/>
              <w:bottom w:val="single" w:sz="4" w:space="0" w:color="000000"/>
              <w:right w:val="single" w:sz="4" w:space="0" w:color="000000"/>
            </w:tcBorders>
            <w:shd w:val="clear" w:color="auto" w:fill="FFFFFF"/>
          </w:tcPr>
          <w:p w14:paraId="4E8DB671" w14:textId="5739A054" w:rsidR="000C130D" w:rsidRPr="00F35A4D" w:rsidDel="00EF78B0" w:rsidRDefault="000C130D" w:rsidP="00BF3FCB">
            <w:pPr>
              <w:jc w:val="left"/>
              <w:rPr>
                <w:del w:id="3497" w:author="Jason Rhee" w:date="2024-07-26T12:30:00Z" w16du:dateUtc="2024-07-26T02:30:00Z"/>
                <w:szCs w:val="20"/>
              </w:rPr>
            </w:pPr>
            <w:del w:id="3498" w:author="Jason Rhee" w:date="2024-07-26T12:30:00Z" w16du:dateUtc="2024-07-26T02:30:00Z">
              <w:r w:rsidRPr="00F35A4D" w:rsidDel="00EF78B0">
                <w:rPr>
                  <w:szCs w:val="20"/>
                </w:rPr>
                <w:delText>Unknown association is used.</w:delText>
              </w:r>
            </w:del>
          </w:p>
        </w:tc>
        <w:tc>
          <w:tcPr>
            <w:tcW w:w="986" w:type="pct"/>
            <w:tcBorders>
              <w:left w:val="single" w:sz="4" w:space="0" w:color="000000"/>
              <w:bottom w:val="single" w:sz="4" w:space="0" w:color="000000"/>
              <w:right w:val="single" w:sz="4" w:space="0" w:color="000000"/>
            </w:tcBorders>
            <w:shd w:val="clear" w:color="auto" w:fill="FFFFFF"/>
          </w:tcPr>
          <w:p w14:paraId="2D9CE638" w14:textId="22341AC6" w:rsidR="000C130D" w:rsidRPr="00F35A4D" w:rsidDel="00EF78B0" w:rsidRDefault="000C130D" w:rsidP="00BF3FCB">
            <w:pPr>
              <w:jc w:val="left"/>
              <w:rPr>
                <w:del w:id="3499" w:author="Jason Rhee" w:date="2024-07-26T12:30:00Z" w16du:dateUtc="2024-07-26T02:30:00Z"/>
                <w:szCs w:val="20"/>
              </w:rPr>
            </w:pPr>
            <w:del w:id="3500" w:author="Jason Rhee" w:date="2024-07-26T12:30:00Z" w16du:dateUtc="2024-07-26T02:30:00Z">
              <w:r w:rsidRPr="00F35A4D" w:rsidDel="00EF78B0">
                <w:rPr>
                  <w:szCs w:val="20"/>
                </w:rPr>
                <w:delText>Use association that is defined in the feature catalogue.</w:delText>
              </w:r>
            </w:del>
          </w:p>
        </w:tc>
        <w:tc>
          <w:tcPr>
            <w:tcW w:w="758" w:type="pct"/>
            <w:tcBorders>
              <w:left w:val="single" w:sz="4" w:space="0" w:color="000000"/>
              <w:bottom w:val="single" w:sz="4" w:space="0" w:color="000000"/>
              <w:right w:val="single" w:sz="4" w:space="0" w:color="000000"/>
            </w:tcBorders>
            <w:shd w:val="clear" w:color="auto" w:fill="FFFFFF"/>
          </w:tcPr>
          <w:p w14:paraId="7738ABA9" w14:textId="7FD444FD" w:rsidR="000C130D" w:rsidRPr="00F35A4D" w:rsidDel="00EF78B0" w:rsidRDefault="000C130D" w:rsidP="00BF3FCB">
            <w:pPr>
              <w:jc w:val="left"/>
              <w:rPr>
                <w:del w:id="3501" w:author="Jason Rhee" w:date="2024-07-26T12:30:00Z" w16du:dateUtc="2024-07-26T02:30:00Z"/>
              </w:rPr>
            </w:pPr>
            <w:del w:id="3502"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541E70DF" w14:textId="58A88D0C" w:rsidR="000C130D" w:rsidRPr="00F35A4D" w:rsidDel="00EF78B0" w:rsidRDefault="000C130D" w:rsidP="003E0B96">
            <w:pPr>
              <w:rPr>
                <w:del w:id="3503" w:author="Jason Rhee" w:date="2024-07-26T12:30:00Z" w16du:dateUtc="2024-07-26T02:30:00Z"/>
                <w:szCs w:val="20"/>
              </w:rPr>
            </w:pPr>
            <w:del w:id="3504" w:author="Jason Rhee" w:date="2024-07-26T12:30:00Z" w16du:dateUtc="2024-07-26T02:30:00Z">
              <w:r w:rsidRPr="00F35A4D" w:rsidDel="00EF78B0">
                <w:rPr>
                  <w:szCs w:val="20"/>
                </w:rPr>
                <w:delText>B</w:delText>
              </w:r>
            </w:del>
          </w:p>
        </w:tc>
      </w:tr>
      <w:tr w:rsidR="00FC5198" w:rsidDel="00EF78B0" w14:paraId="3A5B20D1" w14:textId="1F271524" w:rsidTr="00AC71D0">
        <w:trPr>
          <w:gridAfter w:val="1"/>
          <w:wAfter w:w="129" w:type="pct"/>
          <w:cantSplit/>
          <w:trHeight w:val="270"/>
          <w:del w:id="3505"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712AF884" w14:textId="068E7417" w:rsidR="000C130D" w:rsidRPr="00F35A4D" w:rsidDel="00EF78B0" w:rsidRDefault="0012735E" w:rsidP="003E0B96">
            <w:pPr>
              <w:jc w:val="center"/>
              <w:rPr>
                <w:del w:id="3506" w:author="Jason Rhee" w:date="2024-07-26T12:30:00Z" w16du:dateUtc="2024-07-26T02:30:00Z"/>
                <w:szCs w:val="20"/>
              </w:rPr>
            </w:pPr>
            <w:del w:id="3507" w:author="Jason Rhee" w:date="2024-07-26T12:30:00Z" w16du:dateUtc="2024-07-26T02:30:00Z">
              <w:r w:rsidDel="00EF78B0">
                <w:rPr>
                  <w:szCs w:val="20"/>
                </w:rPr>
                <w:lastRenderedPageBreak/>
                <w:delText>7</w:delText>
              </w:r>
            </w:del>
          </w:p>
        </w:tc>
        <w:tc>
          <w:tcPr>
            <w:tcW w:w="1142" w:type="pct"/>
            <w:tcBorders>
              <w:left w:val="single" w:sz="4" w:space="0" w:color="000000"/>
              <w:bottom w:val="single" w:sz="4" w:space="0" w:color="000000"/>
              <w:right w:val="single" w:sz="4" w:space="0" w:color="000000"/>
            </w:tcBorders>
            <w:shd w:val="clear" w:color="auto" w:fill="FFFFFF"/>
          </w:tcPr>
          <w:p w14:paraId="188CCBED" w14:textId="3566A6A2" w:rsidR="000C130D" w:rsidRPr="00F35A4D" w:rsidDel="00EF78B0" w:rsidRDefault="000C130D" w:rsidP="00BF3FCB">
            <w:pPr>
              <w:jc w:val="left"/>
              <w:rPr>
                <w:del w:id="3508" w:author="Jason Rhee" w:date="2024-07-26T12:30:00Z" w16du:dateUtc="2024-07-26T02:30:00Z"/>
                <w:strike/>
                <w:szCs w:val="20"/>
              </w:rPr>
            </w:pPr>
            <w:del w:id="3509" w:author="Jason Rhee" w:date="2024-07-26T12:30:00Z" w16du:dateUtc="2024-07-26T02:30:00Z">
              <w:r w:rsidRPr="00F35A4D" w:rsidDel="00EF78B0">
                <w:rPr>
                  <w:szCs w:val="20"/>
                </w:rPr>
                <w:delText>For each role name that is not defined in the feature catalogue.</w:delText>
              </w:r>
            </w:del>
          </w:p>
        </w:tc>
        <w:tc>
          <w:tcPr>
            <w:tcW w:w="1070" w:type="pct"/>
            <w:tcBorders>
              <w:left w:val="single" w:sz="4" w:space="0" w:color="000000"/>
              <w:bottom w:val="single" w:sz="4" w:space="0" w:color="000000"/>
              <w:right w:val="single" w:sz="4" w:space="0" w:color="000000"/>
            </w:tcBorders>
            <w:shd w:val="clear" w:color="auto" w:fill="FFFFFF"/>
          </w:tcPr>
          <w:p w14:paraId="6C781332" w14:textId="0BC67FC0" w:rsidR="000C130D" w:rsidRPr="00F35A4D" w:rsidDel="00EF78B0" w:rsidRDefault="000C130D" w:rsidP="00BF3FCB">
            <w:pPr>
              <w:jc w:val="left"/>
              <w:rPr>
                <w:del w:id="3510" w:author="Jason Rhee" w:date="2024-07-26T12:30:00Z" w16du:dateUtc="2024-07-26T02:30:00Z"/>
                <w:szCs w:val="20"/>
              </w:rPr>
            </w:pPr>
            <w:del w:id="3511" w:author="Jason Rhee" w:date="2024-07-26T12:30:00Z" w16du:dateUtc="2024-07-26T02:30:00Z">
              <w:r w:rsidRPr="00F35A4D" w:rsidDel="00EF78B0">
                <w:rPr>
                  <w:szCs w:val="20"/>
                </w:rPr>
                <w:delText>Unknown role name is used.</w:delText>
              </w:r>
            </w:del>
          </w:p>
        </w:tc>
        <w:tc>
          <w:tcPr>
            <w:tcW w:w="986" w:type="pct"/>
            <w:tcBorders>
              <w:left w:val="single" w:sz="4" w:space="0" w:color="000000"/>
              <w:bottom w:val="single" w:sz="4" w:space="0" w:color="000000"/>
              <w:right w:val="single" w:sz="4" w:space="0" w:color="000000"/>
            </w:tcBorders>
            <w:shd w:val="clear" w:color="auto" w:fill="FFFFFF"/>
          </w:tcPr>
          <w:p w14:paraId="558545AC" w14:textId="3F776ECB" w:rsidR="000C130D" w:rsidRPr="00F35A4D" w:rsidDel="00EF78B0" w:rsidRDefault="000C130D" w:rsidP="00BF3FCB">
            <w:pPr>
              <w:jc w:val="left"/>
              <w:rPr>
                <w:del w:id="3512" w:author="Jason Rhee" w:date="2024-07-26T12:30:00Z" w16du:dateUtc="2024-07-26T02:30:00Z"/>
                <w:szCs w:val="20"/>
              </w:rPr>
            </w:pPr>
            <w:del w:id="3513" w:author="Jason Rhee" w:date="2024-07-26T12:30:00Z" w16du:dateUtc="2024-07-26T02:30:00Z">
              <w:r w:rsidRPr="00F35A4D" w:rsidDel="00EF78B0">
                <w:rPr>
                  <w:szCs w:val="20"/>
                </w:rPr>
                <w:delText>Use role name that is defined in the feature catalogue.</w:delText>
              </w:r>
            </w:del>
          </w:p>
        </w:tc>
        <w:tc>
          <w:tcPr>
            <w:tcW w:w="758" w:type="pct"/>
            <w:tcBorders>
              <w:left w:val="single" w:sz="4" w:space="0" w:color="000000"/>
              <w:bottom w:val="single" w:sz="4" w:space="0" w:color="000000"/>
              <w:right w:val="single" w:sz="4" w:space="0" w:color="000000"/>
            </w:tcBorders>
            <w:shd w:val="clear" w:color="auto" w:fill="FFFFFF"/>
          </w:tcPr>
          <w:p w14:paraId="74CEAF86" w14:textId="76883885" w:rsidR="000C130D" w:rsidRPr="00F35A4D" w:rsidDel="00EF78B0" w:rsidRDefault="000C130D" w:rsidP="00BF3FCB">
            <w:pPr>
              <w:jc w:val="left"/>
              <w:rPr>
                <w:del w:id="3514" w:author="Jason Rhee" w:date="2024-07-26T12:30:00Z" w16du:dateUtc="2024-07-26T02:30:00Z"/>
                <w:szCs w:val="20"/>
              </w:rPr>
            </w:pPr>
            <w:del w:id="3515"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383091EE" w14:textId="401C77A7" w:rsidR="000C130D" w:rsidRPr="00F35A4D" w:rsidDel="00EF78B0" w:rsidRDefault="000C130D" w:rsidP="003E0B96">
            <w:pPr>
              <w:rPr>
                <w:del w:id="3516" w:author="Jason Rhee" w:date="2024-07-26T12:30:00Z" w16du:dateUtc="2024-07-26T02:30:00Z"/>
                <w:szCs w:val="20"/>
              </w:rPr>
            </w:pPr>
            <w:del w:id="3517" w:author="Jason Rhee" w:date="2024-07-26T12:30:00Z" w16du:dateUtc="2024-07-26T02:30:00Z">
              <w:r w:rsidRPr="00F35A4D" w:rsidDel="00EF78B0">
                <w:rPr>
                  <w:szCs w:val="20"/>
                </w:rPr>
                <w:delText>B</w:delText>
              </w:r>
            </w:del>
          </w:p>
        </w:tc>
      </w:tr>
      <w:tr w:rsidR="00FC5198" w:rsidDel="00EF78B0" w14:paraId="41A960A4" w14:textId="365D32C2" w:rsidTr="00AC71D0">
        <w:trPr>
          <w:gridAfter w:val="1"/>
          <w:wAfter w:w="129" w:type="pct"/>
          <w:cantSplit/>
          <w:trHeight w:val="270"/>
          <w:del w:id="3518"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5506C518" w14:textId="1D74F73D" w:rsidR="000C130D" w:rsidRPr="00F35A4D" w:rsidDel="00EF78B0" w:rsidRDefault="0012735E" w:rsidP="003E0B96">
            <w:pPr>
              <w:jc w:val="center"/>
              <w:rPr>
                <w:del w:id="3519" w:author="Jason Rhee" w:date="2024-07-26T12:30:00Z" w16du:dateUtc="2024-07-26T02:30:00Z"/>
                <w:szCs w:val="20"/>
              </w:rPr>
            </w:pPr>
            <w:del w:id="3520" w:author="Jason Rhee" w:date="2024-07-26T12:30:00Z" w16du:dateUtc="2024-07-26T02:30:00Z">
              <w:r w:rsidDel="00EF78B0">
                <w:rPr>
                  <w:szCs w:val="20"/>
                </w:rPr>
                <w:delText>8</w:delText>
              </w:r>
            </w:del>
          </w:p>
        </w:tc>
        <w:tc>
          <w:tcPr>
            <w:tcW w:w="1142" w:type="pct"/>
            <w:tcBorders>
              <w:left w:val="single" w:sz="4" w:space="0" w:color="000000"/>
              <w:bottom w:val="single" w:sz="4" w:space="0" w:color="000000"/>
              <w:right w:val="single" w:sz="4" w:space="0" w:color="000000"/>
            </w:tcBorders>
            <w:shd w:val="clear" w:color="auto" w:fill="FFFFFF"/>
          </w:tcPr>
          <w:p w14:paraId="7FC41B62" w14:textId="792B8F76" w:rsidR="000C130D" w:rsidRPr="00F35A4D" w:rsidDel="00EF78B0" w:rsidRDefault="000C130D" w:rsidP="00BF3FCB">
            <w:pPr>
              <w:jc w:val="left"/>
              <w:rPr>
                <w:del w:id="3521" w:author="Jason Rhee" w:date="2024-07-26T12:30:00Z" w16du:dateUtc="2024-07-26T02:30:00Z"/>
                <w:strike/>
                <w:szCs w:val="20"/>
              </w:rPr>
            </w:pPr>
            <w:del w:id="3522" w:author="Jason Rhee" w:date="2024-07-26T12:30:00Z" w16du:dateUtc="2024-07-26T02:30:00Z">
              <w:r w:rsidRPr="00F35A4D" w:rsidDel="00EF78B0">
                <w:rPr>
                  <w:szCs w:val="20"/>
                </w:rPr>
                <w:delText>For each association ensure associated classes are only those permitted by the feature catalogue.</w:delText>
              </w:r>
            </w:del>
          </w:p>
        </w:tc>
        <w:tc>
          <w:tcPr>
            <w:tcW w:w="1070" w:type="pct"/>
            <w:tcBorders>
              <w:left w:val="single" w:sz="4" w:space="0" w:color="000000"/>
              <w:bottom w:val="single" w:sz="4" w:space="0" w:color="000000"/>
              <w:right w:val="single" w:sz="4" w:space="0" w:color="000000"/>
            </w:tcBorders>
            <w:shd w:val="clear" w:color="auto" w:fill="FFFFFF"/>
          </w:tcPr>
          <w:p w14:paraId="215B6D7F" w14:textId="01A48AE4" w:rsidR="000C130D" w:rsidRPr="00F35A4D" w:rsidDel="00EF78B0" w:rsidRDefault="000C130D" w:rsidP="00BF3FCB">
            <w:pPr>
              <w:jc w:val="left"/>
              <w:rPr>
                <w:del w:id="3523" w:author="Jason Rhee" w:date="2024-07-26T12:30:00Z" w16du:dateUtc="2024-07-26T02:30:00Z"/>
                <w:szCs w:val="20"/>
              </w:rPr>
            </w:pPr>
            <w:del w:id="3524" w:author="Jason Rhee" w:date="2024-07-26T12:30:00Z" w16du:dateUtc="2024-07-26T02:30:00Z">
              <w:r w:rsidRPr="00F35A4D" w:rsidDel="00EF78B0">
                <w:rPr>
                  <w:szCs w:val="20"/>
                </w:rPr>
                <w:delText>Class is associated in an illegal association.</w:delText>
              </w:r>
            </w:del>
          </w:p>
        </w:tc>
        <w:tc>
          <w:tcPr>
            <w:tcW w:w="986" w:type="pct"/>
            <w:tcBorders>
              <w:left w:val="single" w:sz="4" w:space="0" w:color="000000"/>
              <w:bottom w:val="single" w:sz="4" w:space="0" w:color="000000"/>
              <w:right w:val="single" w:sz="4" w:space="0" w:color="000000"/>
            </w:tcBorders>
            <w:shd w:val="clear" w:color="auto" w:fill="FFFFFF"/>
          </w:tcPr>
          <w:p w14:paraId="4B847462" w14:textId="79F36A72" w:rsidR="000C130D" w:rsidRPr="00F35A4D" w:rsidDel="00EF78B0" w:rsidRDefault="000C130D" w:rsidP="00BF3FCB">
            <w:pPr>
              <w:jc w:val="left"/>
              <w:rPr>
                <w:del w:id="3525" w:author="Jason Rhee" w:date="2024-07-26T12:30:00Z" w16du:dateUtc="2024-07-26T02:30:00Z"/>
                <w:szCs w:val="20"/>
              </w:rPr>
            </w:pPr>
            <w:del w:id="3526" w:author="Jason Rhee" w:date="2024-07-26T12:30:00Z" w16du:dateUtc="2024-07-26T02:30:00Z">
              <w:r w:rsidRPr="00F35A4D" w:rsidDel="00EF78B0">
                <w:rPr>
                  <w:szCs w:val="20"/>
                </w:rPr>
                <w:delText>Ensure correct association is used between classes.</w:delText>
              </w:r>
            </w:del>
          </w:p>
        </w:tc>
        <w:tc>
          <w:tcPr>
            <w:tcW w:w="758" w:type="pct"/>
            <w:tcBorders>
              <w:left w:val="single" w:sz="4" w:space="0" w:color="000000"/>
              <w:bottom w:val="single" w:sz="4" w:space="0" w:color="000000"/>
              <w:right w:val="single" w:sz="4" w:space="0" w:color="000000"/>
            </w:tcBorders>
            <w:shd w:val="clear" w:color="auto" w:fill="FFFFFF"/>
          </w:tcPr>
          <w:p w14:paraId="3371A5E0" w14:textId="73E5D468" w:rsidR="000C130D" w:rsidRPr="00F35A4D" w:rsidDel="00EF78B0" w:rsidRDefault="000C130D" w:rsidP="00BF3FCB">
            <w:pPr>
              <w:jc w:val="left"/>
              <w:rPr>
                <w:del w:id="3527" w:author="Jason Rhee" w:date="2024-07-26T12:30:00Z" w16du:dateUtc="2024-07-26T02:30:00Z"/>
                <w:strike/>
                <w:szCs w:val="20"/>
              </w:rPr>
            </w:pPr>
            <w:del w:id="3528"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29F546C9" w14:textId="07D5F679" w:rsidR="000C130D" w:rsidRPr="00F35A4D" w:rsidDel="00EF78B0" w:rsidRDefault="000C130D" w:rsidP="003E0B96">
            <w:pPr>
              <w:rPr>
                <w:del w:id="3529" w:author="Jason Rhee" w:date="2024-07-26T12:30:00Z" w16du:dateUtc="2024-07-26T02:30:00Z"/>
                <w:szCs w:val="20"/>
              </w:rPr>
            </w:pPr>
            <w:del w:id="3530" w:author="Jason Rhee" w:date="2024-07-26T12:30:00Z" w16du:dateUtc="2024-07-26T02:30:00Z">
              <w:r w:rsidRPr="00F35A4D" w:rsidDel="00EF78B0">
                <w:rPr>
                  <w:szCs w:val="20"/>
                </w:rPr>
                <w:delText>B</w:delText>
              </w:r>
            </w:del>
          </w:p>
        </w:tc>
      </w:tr>
      <w:tr w:rsidR="00FC5198" w:rsidDel="00EF78B0" w14:paraId="577E70D6" w14:textId="2927CA12" w:rsidTr="00AC71D0">
        <w:trPr>
          <w:gridAfter w:val="1"/>
          <w:wAfter w:w="129" w:type="pct"/>
          <w:cantSplit/>
          <w:trHeight w:val="1110"/>
          <w:del w:id="3531"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19ED4255" w14:textId="7E522902" w:rsidR="000C130D" w:rsidRPr="00F35A4D" w:rsidDel="00EF78B0" w:rsidRDefault="0012735E" w:rsidP="003E0B96">
            <w:pPr>
              <w:jc w:val="center"/>
              <w:rPr>
                <w:del w:id="3532" w:author="Jason Rhee" w:date="2024-07-26T12:30:00Z" w16du:dateUtc="2024-07-26T02:30:00Z"/>
              </w:rPr>
            </w:pPr>
            <w:del w:id="3533" w:author="Jason Rhee" w:date="2024-07-26T12:30:00Z" w16du:dateUtc="2024-07-26T02:30:00Z">
              <w:r w:rsidDel="00EF78B0">
                <w:rPr>
                  <w:szCs w:val="20"/>
                </w:rPr>
                <w:delText>9</w:delText>
              </w:r>
            </w:del>
          </w:p>
        </w:tc>
        <w:tc>
          <w:tcPr>
            <w:tcW w:w="1142" w:type="pct"/>
            <w:tcBorders>
              <w:left w:val="single" w:sz="4" w:space="0" w:color="000000"/>
              <w:bottom w:val="single" w:sz="4" w:space="0" w:color="000000"/>
              <w:right w:val="single" w:sz="4" w:space="0" w:color="000000"/>
            </w:tcBorders>
            <w:shd w:val="clear" w:color="auto" w:fill="FFFFFF"/>
          </w:tcPr>
          <w:p w14:paraId="3E1666AF" w14:textId="53D56312" w:rsidR="000C130D" w:rsidRPr="00F35A4D" w:rsidDel="00EF78B0" w:rsidRDefault="000C130D" w:rsidP="00BF3FCB">
            <w:pPr>
              <w:jc w:val="left"/>
              <w:rPr>
                <w:del w:id="3534" w:author="Jason Rhee" w:date="2024-07-26T12:30:00Z" w16du:dateUtc="2024-07-26T02:30:00Z"/>
                <w:szCs w:val="20"/>
              </w:rPr>
            </w:pPr>
            <w:del w:id="3535" w:author="Jason Rhee" w:date="2024-07-26T12:30:00Z" w16du:dateUtc="2024-07-26T02:30:00Z">
              <w:r w:rsidRPr="00F35A4D" w:rsidDel="00EF78B0">
                <w:rPr>
                  <w:szCs w:val="20"/>
                </w:rPr>
                <w:delText>For each role name ensure it is only used with permitted associations.</w:delText>
              </w:r>
            </w:del>
          </w:p>
        </w:tc>
        <w:tc>
          <w:tcPr>
            <w:tcW w:w="1070" w:type="pct"/>
            <w:tcBorders>
              <w:left w:val="single" w:sz="4" w:space="0" w:color="000000"/>
              <w:bottom w:val="single" w:sz="4" w:space="0" w:color="000000"/>
              <w:right w:val="single" w:sz="4" w:space="0" w:color="000000"/>
            </w:tcBorders>
            <w:shd w:val="clear" w:color="auto" w:fill="FFFFFF"/>
          </w:tcPr>
          <w:p w14:paraId="7C6E1D10" w14:textId="7BEDE695" w:rsidR="000C130D" w:rsidRPr="00F35A4D" w:rsidDel="00EF78B0" w:rsidRDefault="000C130D" w:rsidP="00BF3FCB">
            <w:pPr>
              <w:jc w:val="left"/>
              <w:rPr>
                <w:del w:id="3536" w:author="Jason Rhee" w:date="2024-07-26T12:30:00Z" w16du:dateUtc="2024-07-26T02:30:00Z"/>
                <w:szCs w:val="20"/>
              </w:rPr>
            </w:pPr>
            <w:del w:id="3537" w:author="Jason Rhee" w:date="2024-07-26T12:30:00Z" w16du:dateUtc="2024-07-26T02:30:00Z">
              <w:r w:rsidRPr="00F35A4D" w:rsidDel="00EF78B0">
                <w:rPr>
                  <w:szCs w:val="20"/>
                </w:rPr>
                <w:delText>Role name is used on an illegal association.</w:delText>
              </w:r>
            </w:del>
          </w:p>
        </w:tc>
        <w:tc>
          <w:tcPr>
            <w:tcW w:w="986" w:type="pct"/>
            <w:tcBorders>
              <w:left w:val="single" w:sz="4" w:space="0" w:color="000000"/>
              <w:bottom w:val="single" w:sz="4" w:space="0" w:color="000000"/>
              <w:right w:val="single" w:sz="4" w:space="0" w:color="000000"/>
            </w:tcBorders>
            <w:shd w:val="clear" w:color="auto" w:fill="FFFFFF"/>
          </w:tcPr>
          <w:p w14:paraId="275DF8AF" w14:textId="4001886C" w:rsidR="000C130D" w:rsidRPr="00F35A4D" w:rsidDel="00EF78B0" w:rsidRDefault="000C130D" w:rsidP="00BF3FCB">
            <w:pPr>
              <w:jc w:val="left"/>
              <w:rPr>
                <w:del w:id="3538" w:author="Jason Rhee" w:date="2024-07-26T12:30:00Z" w16du:dateUtc="2024-07-26T02:30:00Z"/>
                <w:szCs w:val="20"/>
              </w:rPr>
            </w:pPr>
            <w:del w:id="3539" w:author="Jason Rhee" w:date="2024-07-26T12:30:00Z" w16du:dateUtc="2024-07-26T02:30:00Z">
              <w:r w:rsidRPr="00F35A4D" w:rsidDel="00EF78B0">
                <w:rPr>
                  <w:szCs w:val="20"/>
                </w:rPr>
                <w:delText>Ensure correct role names are used on the association.</w:delText>
              </w:r>
            </w:del>
          </w:p>
        </w:tc>
        <w:tc>
          <w:tcPr>
            <w:tcW w:w="758" w:type="pct"/>
            <w:tcBorders>
              <w:left w:val="single" w:sz="4" w:space="0" w:color="000000"/>
              <w:bottom w:val="single" w:sz="4" w:space="0" w:color="000000"/>
              <w:right w:val="single" w:sz="4" w:space="0" w:color="000000"/>
            </w:tcBorders>
            <w:shd w:val="clear" w:color="auto" w:fill="FFFFFF"/>
          </w:tcPr>
          <w:p w14:paraId="5B1A0D71" w14:textId="1DE13F56" w:rsidR="000C130D" w:rsidRPr="00F35A4D" w:rsidDel="00EF78B0" w:rsidRDefault="000C130D" w:rsidP="00BF3FCB">
            <w:pPr>
              <w:jc w:val="left"/>
              <w:rPr>
                <w:del w:id="3540" w:author="Jason Rhee" w:date="2024-07-26T12:30:00Z" w16du:dateUtc="2024-07-26T02:30:00Z"/>
                <w:szCs w:val="20"/>
              </w:rPr>
            </w:pPr>
            <w:del w:id="3541"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118286EA" w14:textId="04937CCF" w:rsidR="000C130D" w:rsidRPr="00F35A4D" w:rsidDel="00EF78B0" w:rsidRDefault="000C130D" w:rsidP="003E0B96">
            <w:pPr>
              <w:rPr>
                <w:del w:id="3542" w:author="Jason Rhee" w:date="2024-07-26T12:30:00Z" w16du:dateUtc="2024-07-26T02:30:00Z"/>
                <w:szCs w:val="20"/>
              </w:rPr>
            </w:pPr>
            <w:del w:id="3543" w:author="Jason Rhee" w:date="2024-07-26T12:30:00Z" w16du:dateUtc="2024-07-26T02:30:00Z">
              <w:r w:rsidRPr="00F35A4D" w:rsidDel="00EF78B0">
                <w:rPr>
                  <w:szCs w:val="20"/>
                </w:rPr>
                <w:delText>B</w:delText>
              </w:r>
            </w:del>
          </w:p>
        </w:tc>
      </w:tr>
      <w:tr w:rsidR="00FC5198" w:rsidDel="00EF78B0" w14:paraId="334AF945" w14:textId="3370DEB8" w:rsidTr="00AC71D0">
        <w:trPr>
          <w:gridAfter w:val="1"/>
          <w:wAfter w:w="129" w:type="pct"/>
          <w:cantSplit/>
          <w:trHeight w:val="1110"/>
          <w:del w:id="3544"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28BB9391" w14:textId="59A8C9A7" w:rsidR="000C130D" w:rsidRPr="00F35A4D" w:rsidDel="00EF78B0" w:rsidRDefault="000C130D" w:rsidP="003E0B96">
            <w:pPr>
              <w:jc w:val="center"/>
              <w:rPr>
                <w:del w:id="3545" w:author="Jason Rhee" w:date="2024-07-26T12:30:00Z" w16du:dateUtc="2024-07-26T02:30:00Z"/>
                <w:szCs w:val="20"/>
              </w:rPr>
            </w:pPr>
            <w:del w:id="3546" w:author="Jason Rhee" w:date="2024-07-26T12:30:00Z" w16du:dateUtc="2024-07-26T02:30:00Z">
              <w:r w:rsidRPr="00F35A4D" w:rsidDel="00EF78B0">
                <w:rPr>
                  <w:szCs w:val="20"/>
                </w:rPr>
                <w:delText>1</w:delText>
              </w:r>
              <w:r w:rsidR="0012735E" w:rsidDel="00EF78B0">
                <w:rPr>
                  <w:szCs w:val="20"/>
                </w:rPr>
                <w:delText>0</w:delText>
              </w:r>
            </w:del>
          </w:p>
        </w:tc>
        <w:tc>
          <w:tcPr>
            <w:tcW w:w="1142" w:type="pct"/>
            <w:tcBorders>
              <w:left w:val="single" w:sz="4" w:space="0" w:color="000000"/>
              <w:bottom w:val="single" w:sz="4" w:space="0" w:color="000000"/>
              <w:right w:val="single" w:sz="4" w:space="0" w:color="000000"/>
            </w:tcBorders>
            <w:shd w:val="clear" w:color="auto" w:fill="FFFFFF"/>
          </w:tcPr>
          <w:p w14:paraId="3F18E2A4" w14:textId="2E6E2C6E" w:rsidR="000C130D" w:rsidRPr="00F35A4D" w:rsidDel="00EF78B0" w:rsidRDefault="000C130D" w:rsidP="00BF3FCB">
            <w:pPr>
              <w:jc w:val="left"/>
              <w:rPr>
                <w:del w:id="3547" w:author="Jason Rhee" w:date="2024-07-26T12:30:00Z" w16du:dateUtc="2024-07-26T02:30:00Z"/>
                <w:szCs w:val="20"/>
              </w:rPr>
            </w:pPr>
            <w:del w:id="3548" w:author="Jason Rhee" w:date="2024-07-26T12:30:00Z" w16du:dateUtc="2024-07-26T02:30:00Z">
              <w:r w:rsidRPr="00F35A4D" w:rsidDel="00EF78B0">
                <w:rPr>
                  <w:szCs w:val="20"/>
                </w:rPr>
                <w:delText>Ensure dataset conformance to the GML schema</w:delText>
              </w:r>
              <w:r w:rsidDel="00EF78B0">
                <w:rPr>
                  <w:szCs w:val="20"/>
                </w:rPr>
                <w:delText>.</w:delText>
              </w:r>
            </w:del>
          </w:p>
        </w:tc>
        <w:tc>
          <w:tcPr>
            <w:tcW w:w="1070" w:type="pct"/>
            <w:tcBorders>
              <w:left w:val="single" w:sz="4" w:space="0" w:color="000000"/>
              <w:bottom w:val="single" w:sz="4" w:space="0" w:color="000000"/>
              <w:right w:val="single" w:sz="4" w:space="0" w:color="000000"/>
            </w:tcBorders>
            <w:shd w:val="clear" w:color="auto" w:fill="FFFFFF"/>
          </w:tcPr>
          <w:p w14:paraId="38BB7390" w14:textId="40DBE229" w:rsidR="000C130D" w:rsidRPr="00F35A4D" w:rsidDel="00EF78B0" w:rsidRDefault="000C130D" w:rsidP="00BF3FCB">
            <w:pPr>
              <w:jc w:val="left"/>
              <w:rPr>
                <w:del w:id="3549" w:author="Jason Rhee" w:date="2024-07-26T12:30:00Z" w16du:dateUtc="2024-07-26T02:30:00Z"/>
                <w:szCs w:val="20"/>
              </w:rPr>
            </w:pPr>
            <w:del w:id="3550" w:author="Jason Rhee" w:date="2024-07-26T12:30:00Z" w16du:dateUtc="2024-07-26T02:30:00Z">
              <w:r w:rsidRPr="00F35A4D" w:rsidDel="00EF78B0">
                <w:rPr>
                  <w:szCs w:val="20"/>
                </w:rPr>
                <w:delText>Dataset does not conform to the GML schema</w:delText>
              </w:r>
              <w:r w:rsidDel="00EF78B0">
                <w:rPr>
                  <w:szCs w:val="20"/>
                </w:rPr>
                <w:delText>.</w:delText>
              </w:r>
            </w:del>
          </w:p>
        </w:tc>
        <w:tc>
          <w:tcPr>
            <w:tcW w:w="986" w:type="pct"/>
            <w:tcBorders>
              <w:left w:val="single" w:sz="4" w:space="0" w:color="000000"/>
              <w:bottom w:val="single" w:sz="4" w:space="0" w:color="000000"/>
              <w:right w:val="single" w:sz="4" w:space="0" w:color="000000"/>
            </w:tcBorders>
            <w:shd w:val="clear" w:color="auto" w:fill="FFFFFF"/>
          </w:tcPr>
          <w:p w14:paraId="0A4D27D1" w14:textId="4CB946DA" w:rsidR="000C130D" w:rsidRPr="00F35A4D" w:rsidDel="00EF78B0" w:rsidRDefault="000C130D" w:rsidP="00BF3FCB">
            <w:pPr>
              <w:jc w:val="left"/>
              <w:rPr>
                <w:del w:id="3551" w:author="Jason Rhee" w:date="2024-07-26T12:30:00Z" w16du:dateUtc="2024-07-26T02:30:00Z"/>
                <w:szCs w:val="20"/>
              </w:rPr>
            </w:pPr>
            <w:del w:id="3552" w:author="Jason Rhee" w:date="2024-07-26T12:30:00Z" w16du:dateUtc="2024-07-26T02:30:00Z">
              <w:r w:rsidRPr="00F35A4D" w:rsidDel="00EF78B0">
                <w:rPr>
                  <w:szCs w:val="20"/>
                </w:rPr>
                <w:delText>Ensure conformance to the GML schema</w:delText>
              </w:r>
              <w:r w:rsidDel="00EF78B0">
                <w:rPr>
                  <w:szCs w:val="20"/>
                </w:rPr>
                <w:delText>.</w:delText>
              </w:r>
            </w:del>
          </w:p>
        </w:tc>
        <w:tc>
          <w:tcPr>
            <w:tcW w:w="758" w:type="pct"/>
            <w:tcBorders>
              <w:left w:val="single" w:sz="4" w:space="0" w:color="000000"/>
              <w:bottom w:val="single" w:sz="4" w:space="0" w:color="000000"/>
              <w:right w:val="single" w:sz="4" w:space="0" w:color="000000"/>
            </w:tcBorders>
            <w:shd w:val="clear" w:color="auto" w:fill="FFFFFF"/>
          </w:tcPr>
          <w:p w14:paraId="4CFD41DC" w14:textId="24C902D9" w:rsidR="000C130D" w:rsidRPr="00F35A4D" w:rsidDel="00EF78B0" w:rsidRDefault="006F532F" w:rsidP="00BF3FCB">
            <w:pPr>
              <w:jc w:val="left"/>
              <w:rPr>
                <w:del w:id="3553" w:author="Jason Rhee" w:date="2024-07-26T12:30:00Z" w16du:dateUtc="2024-07-26T02:30:00Z"/>
                <w:szCs w:val="20"/>
              </w:rPr>
            </w:pPr>
            <w:del w:id="3554" w:author="Jason Rhee" w:date="2024-07-26T12:30:00Z" w16du:dateUtc="2024-07-26T02:30:00Z">
              <w:r w:rsidDel="00EF78B0">
                <w:rPr>
                  <w:szCs w:val="20"/>
                </w:rPr>
                <w:delText xml:space="preserve">Annex B. </w:delText>
              </w:r>
              <w:r w:rsidRPr="00BA00B6" w:rsidDel="00EF78B0">
                <w:delText xml:space="preserve">Schema documentation </w:delText>
              </w:r>
            </w:del>
          </w:p>
        </w:tc>
        <w:tc>
          <w:tcPr>
            <w:tcW w:w="476" w:type="pct"/>
            <w:tcBorders>
              <w:left w:val="single" w:sz="4" w:space="0" w:color="000000"/>
              <w:bottom w:val="single" w:sz="4" w:space="0" w:color="000000"/>
              <w:right w:val="single" w:sz="4" w:space="0" w:color="000000"/>
            </w:tcBorders>
            <w:shd w:val="clear" w:color="auto" w:fill="FFFFFF"/>
          </w:tcPr>
          <w:p w14:paraId="2AD472F5" w14:textId="78140781" w:rsidR="000C130D" w:rsidRPr="00F35A4D" w:rsidDel="00EF78B0" w:rsidRDefault="000C130D" w:rsidP="003E0B96">
            <w:pPr>
              <w:rPr>
                <w:del w:id="3555" w:author="Jason Rhee" w:date="2024-07-26T12:30:00Z" w16du:dateUtc="2024-07-26T02:30:00Z"/>
                <w:szCs w:val="20"/>
              </w:rPr>
            </w:pPr>
            <w:del w:id="3556" w:author="Jason Rhee" w:date="2024-07-26T12:30:00Z" w16du:dateUtc="2024-07-26T02:30:00Z">
              <w:r w:rsidRPr="00F35A4D" w:rsidDel="00EF78B0">
                <w:rPr>
                  <w:szCs w:val="20"/>
                </w:rPr>
                <w:delText>B</w:delText>
              </w:r>
            </w:del>
          </w:p>
        </w:tc>
      </w:tr>
      <w:tr w:rsidR="00FC5198" w:rsidRPr="00CB45C9" w:rsidDel="00EF78B0" w14:paraId="0E3639BE" w14:textId="00C47FC7" w:rsidTr="00AC71D0">
        <w:trPr>
          <w:gridAfter w:val="1"/>
          <w:wAfter w:w="129" w:type="pct"/>
          <w:cantSplit/>
          <w:del w:id="3557"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E49A4DB" w14:textId="4F9F750F" w:rsidR="006F532F" w:rsidRPr="00F35A4D" w:rsidDel="00EF78B0" w:rsidRDefault="006F532F" w:rsidP="006F532F">
            <w:pPr>
              <w:jc w:val="center"/>
              <w:rPr>
                <w:del w:id="3558" w:author="Jason Rhee" w:date="2024-07-26T12:30:00Z" w16du:dateUtc="2024-07-26T02:30:00Z"/>
                <w:szCs w:val="20"/>
              </w:rPr>
            </w:pPr>
            <w:del w:id="3559" w:author="Jason Rhee" w:date="2024-07-26T12:30:00Z" w16du:dateUtc="2024-07-26T02:30:00Z">
              <w:r w:rsidRPr="00F35A4D" w:rsidDel="00EF78B0">
                <w:rPr>
                  <w:szCs w:val="20"/>
                </w:rPr>
                <w:delText>11</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A4648C3" w14:textId="6D6603CB" w:rsidR="006F532F" w:rsidRPr="00F35A4D" w:rsidDel="00EF78B0" w:rsidRDefault="006F532F" w:rsidP="006F532F">
            <w:pPr>
              <w:jc w:val="left"/>
              <w:rPr>
                <w:del w:id="3560" w:author="Jason Rhee" w:date="2024-07-26T12:30:00Z" w16du:dateUtc="2024-07-26T02:30:00Z"/>
                <w:szCs w:val="20"/>
              </w:rPr>
            </w:pPr>
            <w:del w:id="3561" w:author="Jason Rhee" w:date="2024-07-26T12:30:00Z" w16du:dateUtc="2024-07-26T02:30:00Z">
              <w:r w:rsidRPr="00F35A4D" w:rsidDel="00EF78B0">
                <w:rPr>
                  <w:szCs w:val="20"/>
                </w:rPr>
                <w:delText xml:space="preserve">If the file names in an exchange set are not in accordance with the </w:delText>
              </w:r>
              <w:r w:rsidDel="00EF78B0">
                <w:rPr>
                  <w:szCs w:val="20"/>
                </w:rPr>
                <w:delText>Product Specification.</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5624D91" w14:textId="5AAC3A16" w:rsidR="006F532F" w:rsidRPr="00F35A4D" w:rsidDel="00EF78B0" w:rsidRDefault="006F532F" w:rsidP="006F532F">
            <w:pPr>
              <w:jc w:val="left"/>
              <w:rPr>
                <w:del w:id="3562" w:author="Jason Rhee" w:date="2024-07-26T12:30:00Z" w16du:dateUtc="2024-07-26T02:30:00Z"/>
                <w:szCs w:val="20"/>
              </w:rPr>
            </w:pPr>
            <w:del w:id="3563" w:author="Jason Rhee" w:date="2024-07-26T12:30:00Z" w16du:dateUtc="2024-07-26T02:30:00Z">
              <w:r w:rsidRPr="00F35A4D" w:rsidDel="00EF78B0">
                <w:rPr>
                  <w:szCs w:val="20"/>
                </w:rPr>
                <w:delText xml:space="preserve">File names are not in accordance with the </w:delText>
              </w:r>
              <w:r w:rsidDel="00EF78B0">
                <w:rPr>
                  <w:szCs w:val="20"/>
                </w:rPr>
                <w:delText>Product Specification</w:delText>
              </w:r>
              <w:r w:rsidRPr="00F35A4D"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746564B" w14:textId="7628DA4E" w:rsidR="006F532F" w:rsidRPr="00F35A4D" w:rsidDel="00EF78B0" w:rsidRDefault="006F532F" w:rsidP="006F532F">
            <w:pPr>
              <w:jc w:val="left"/>
              <w:rPr>
                <w:del w:id="3564" w:author="Jason Rhee" w:date="2024-07-26T12:30:00Z" w16du:dateUtc="2024-07-26T02:30:00Z"/>
                <w:szCs w:val="20"/>
              </w:rPr>
            </w:pPr>
            <w:del w:id="3565" w:author="Jason Rhee" w:date="2024-07-26T12:30:00Z" w16du:dateUtc="2024-07-26T02:30:00Z">
              <w:r w:rsidRPr="00F35A4D" w:rsidDel="00EF78B0">
                <w:rPr>
                  <w:szCs w:val="20"/>
                </w:rPr>
                <w:delText>Amend file names.</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506951F0" w14:textId="2E1CC979" w:rsidR="006F532F" w:rsidRPr="00F35A4D" w:rsidDel="00EF78B0" w:rsidRDefault="006F532F" w:rsidP="006F532F">
            <w:pPr>
              <w:jc w:val="left"/>
              <w:rPr>
                <w:del w:id="3566" w:author="Jason Rhee" w:date="2024-07-26T12:30:00Z" w16du:dateUtc="2024-07-26T02:30:00Z"/>
              </w:rPr>
            </w:pPr>
            <w:del w:id="3567"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3794418" w14:textId="78F59791" w:rsidR="006F532F" w:rsidRPr="00F35A4D" w:rsidDel="00EF78B0" w:rsidRDefault="006F532F" w:rsidP="006F532F">
            <w:pPr>
              <w:rPr>
                <w:del w:id="3568" w:author="Jason Rhee" w:date="2024-07-26T12:30:00Z" w16du:dateUtc="2024-07-26T02:30:00Z"/>
                <w:szCs w:val="20"/>
              </w:rPr>
            </w:pPr>
            <w:del w:id="3569" w:author="Jason Rhee" w:date="2024-07-26T12:30:00Z" w16du:dateUtc="2024-07-26T02:30:00Z">
              <w:r w:rsidRPr="00F35A4D" w:rsidDel="00EF78B0">
                <w:rPr>
                  <w:szCs w:val="20"/>
                </w:rPr>
                <w:delText>B</w:delText>
              </w:r>
            </w:del>
          </w:p>
        </w:tc>
      </w:tr>
      <w:tr w:rsidR="00FC5198" w:rsidDel="00EF78B0" w14:paraId="7389249A" w14:textId="65ECCA79" w:rsidTr="00AC71D0">
        <w:trPr>
          <w:gridAfter w:val="1"/>
          <w:wAfter w:w="129" w:type="pct"/>
          <w:cantSplit/>
          <w:trHeight w:val="518"/>
          <w:del w:id="3570"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151EC96" w14:textId="369E90AE" w:rsidR="006F532F" w:rsidRPr="00F35A4D" w:rsidDel="00EF78B0" w:rsidRDefault="006F532F" w:rsidP="006F532F">
            <w:pPr>
              <w:jc w:val="center"/>
              <w:rPr>
                <w:del w:id="3571" w:author="Jason Rhee" w:date="2024-07-26T12:30:00Z" w16du:dateUtc="2024-07-26T02:30:00Z"/>
                <w:szCs w:val="20"/>
              </w:rPr>
            </w:pPr>
            <w:del w:id="3572" w:author="Jason Rhee" w:date="2024-07-26T12:30:00Z" w16du:dateUtc="2024-07-26T02:30:00Z">
              <w:r w:rsidRPr="00F35A4D" w:rsidDel="00EF78B0">
                <w:rPr>
                  <w:szCs w:val="20"/>
                </w:rPr>
                <w:delText>1</w:delText>
              </w:r>
              <w:r w:rsidDel="00EF78B0">
                <w:rPr>
                  <w:szCs w:val="20"/>
                </w:rPr>
                <w:delText>2</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EEE2A08" w14:textId="3F2D59CC" w:rsidR="006F532F" w:rsidRPr="00F35A4D" w:rsidDel="00EF78B0" w:rsidRDefault="006F532F" w:rsidP="006F532F">
            <w:pPr>
              <w:jc w:val="left"/>
              <w:rPr>
                <w:del w:id="3573" w:author="Jason Rhee" w:date="2024-07-26T12:30:00Z" w16du:dateUtc="2024-07-26T02:30:00Z"/>
                <w:szCs w:val="20"/>
              </w:rPr>
            </w:pPr>
            <w:del w:id="3574" w:author="Jason Rhee" w:date="2024-07-26T12:30:00Z" w16du:dateUtc="2024-07-26T02:30:00Z">
              <w:r w:rsidRPr="00F35A4D" w:rsidDel="00EF78B0">
                <w:rPr>
                  <w:szCs w:val="20"/>
                </w:rPr>
                <w:delText>For each feature instance, which does not have a valid feature class label/code as defined by the feature catalogue.</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1CF5232" w14:textId="6A370448" w:rsidR="006F532F" w:rsidRPr="00F35A4D" w:rsidDel="00EF78B0" w:rsidRDefault="006F532F" w:rsidP="006F532F">
            <w:pPr>
              <w:jc w:val="left"/>
              <w:rPr>
                <w:del w:id="3575" w:author="Jason Rhee" w:date="2024-07-26T12:30:00Z" w16du:dateUtc="2024-07-26T02:30:00Z"/>
                <w:szCs w:val="20"/>
              </w:rPr>
            </w:pPr>
            <w:del w:id="3576" w:author="Jason Rhee" w:date="2024-07-26T12:30:00Z" w16du:dateUtc="2024-07-26T02:30:00Z">
              <w:r w:rsidRPr="00F35A4D" w:rsidDel="00EF78B0">
                <w:rPr>
                  <w:szCs w:val="20"/>
                </w:rPr>
                <w:delText>Object has invalid feature class code.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991011C" w14:textId="76072D73" w:rsidR="006F532F" w:rsidRPr="00F35A4D" w:rsidDel="00EF78B0" w:rsidRDefault="006F532F" w:rsidP="006F532F">
            <w:pPr>
              <w:jc w:val="left"/>
              <w:rPr>
                <w:del w:id="3577" w:author="Jason Rhee" w:date="2024-07-26T12:30:00Z" w16du:dateUtc="2024-07-26T02:30:00Z"/>
                <w:szCs w:val="20"/>
              </w:rPr>
            </w:pPr>
            <w:del w:id="3578" w:author="Jason Rhee" w:date="2024-07-26T12:30:00Z" w16du:dateUtc="2024-07-26T02:30:00Z">
              <w:r w:rsidRPr="00F35A4D" w:rsidDel="00EF78B0">
                <w:rPr>
                  <w:szCs w:val="20"/>
                </w:rPr>
                <w:delText>Amend object class code.</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AE46ACF" w14:textId="7BD6DDFF" w:rsidR="006F532F" w:rsidRPr="00F35A4D" w:rsidDel="00EF78B0" w:rsidRDefault="006F532F" w:rsidP="006F532F">
            <w:pPr>
              <w:jc w:val="left"/>
              <w:rPr>
                <w:del w:id="3579" w:author="Jason Rhee" w:date="2024-07-26T12:30:00Z" w16du:dateUtc="2024-07-26T02:30:00Z"/>
              </w:rPr>
            </w:pPr>
            <w:del w:id="3580"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7E266A8" w14:textId="53AE6F33" w:rsidR="006F532F" w:rsidRPr="00F35A4D" w:rsidDel="00EF78B0" w:rsidRDefault="006F532F" w:rsidP="006F532F">
            <w:pPr>
              <w:rPr>
                <w:del w:id="3581" w:author="Jason Rhee" w:date="2024-07-26T12:30:00Z" w16du:dateUtc="2024-07-26T02:30:00Z"/>
                <w:szCs w:val="20"/>
              </w:rPr>
            </w:pPr>
            <w:del w:id="3582" w:author="Jason Rhee" w:date="2024-07-26T12:30:00Z" w16du:dateUtc="2024-07-26T02:30:00Z">
              <w:r w:rsidRPr="00F35A4D" w:rsidDel="00EF78B0">
                <w:rPr>
                  <w:szCs w:val="20"/>
                </w:rPr>
                <w:delText>B</w:delText>
              </w:r>
            </w:del>
          </w:p>
        </w:tc>
      </w:tr>
      <w:tr w:rsidR="00FC5198" w:rsidDel="00EF78B0" w14:paraId="619F45CA" w14:textId="40F7B023" w:rsidTr="00AC71D0">
        <w:trPr>
          <w:gridAfter w:val="1"/>
          <w:wAfter w:w="129" w:type="pct"/>
          <w:cantSplit/>
          <w:trHeight w:val="950"/>
          <w:del w:id="3583"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F4E2586" w14:textId="206BEFC9" w:rsidR="006F532F" w:rsidRPr="00F35A4D" w:rsidDel="00EF78B0" w:rsidRDefault="006F532F" w:rsidP="006F532F">
            <w:pPr>
              <w:jc w:val="center"/>
              <w:rPr>
                <w:del w:id="3584" w:author="Jason Rhee" w:date="2024-07-26T12:30:00Z" w16du:dateUtc="2024-07-26T02:30:00Z"/>
                <w:szCs w:val="20"/>
              </w:rPr>
            </w:pPr>
            <w:del w:id="3585" w:author="Jason Rhee" w:date="2024-07-26T12:30:00Z" w16du:dateUtc="2024-07-26T02:30:00Z">
              <w:r w:rsidRPr="00F35A4D" w:rsidDel="00EF78B0">
                <w:rPr>
                  <w:szCs w:val="20"/>
                </w:rPr>
                <w:delText>1</w:delText>
              </w:r>
              <w:r w:rsidDel="00EF78B0">
                <w:rPr>
                  <w:szCs w:val="20"/>
                </w:rPr>
                <w:delText>3</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4027001" w14:textId="7C70CC36" w:rsidR="006F532F" w:rsidRPr="00F35A4D" w:rsidDel="00EF78B0" w:rsidRDefault="006F532F" w:rsidP="006F532F">
            <w:pPr>
              <w:jc w:val="left"/>
              <w:rPr>
                <w:del w:id="3586" w:author="Jason Rhee" w:date="2024-07-26T12:30:00Z" w16du:dateUtc="2024-07-26T02:30:00Z"/>
                <w:szCs w:val="20"/>
              </w:rPr>
            </w:pPr>
            <w:del w:id="3587" w:author="Jason Rhee" w:date="2024-07-26T12:30:00Z" w16du:dateUtc="2024-07-26T02:30:00Z">
              <w:r w:rsidRPr="00F35A4D" w:rsidDel="00EF78B0">
                <w:rPr>
                  <w:szCs w:val="20"/>
                </w:rPr>
                <w:delText>For each attribute, which does not have a valid attribute label/code as defined by the feature catalogue.</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C8FA69D" w14:textId="42ED2B24" w:rsidR="006F532F" w:rsidRPr="00F35A4D" w:rsidDel="00EF78B0" w:rsidRDefault="006F532F" w:rsidP="006F532F">
            <w:pPr>
              <w:jc w:val="left"/>
              <w:rPr>
                <w:del w:id="3588" w:author="Jason Rhee" w:date="2024-07-26T12:30:00Z" w16du:dateUtc="2024-07-26T02:30:00Z"/>
                <w:szCs w:val="20"/>
              </w:rPr>
            </w:pPr>
            <w:del w:id="3589" w:author="Jason Rhee" w:date="2024-07-26T12:30:00Z" w16du:dateUtc="2024-07-26T02:30:00Z">
              <w:r w:rsidRPr="00F35A4D" w:rsidDel="00EF78B0">
                <w:rPr>
                  <w:szCs w:val="20"/>
                </w:rPr>
                <w:delText>Attribute has invalid attribute label/code.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DF79D1D" w14:textId="60DD67D3" w:rsidR="006F532F" w:rsidRPr="00F35A4D" w:rsidDel="00EF78B0" w:rsidRDefault="006F532F" w:rsidP="006F532F">
            <w:pPr>
              <w:jc w:val="left"/>
              <w:rPr>
                <w:del w:id="3590" w:author="Jason Rhee" w:date="2024-07-26T12:30:00Z" w16du:dateUtc="2024-07-26T02:30:00Z"/>
                <w:szCs w:val="20"/>
              </w:rPr>
            </w:pPr>
            <w:del w:id="3591" w:author="Jason Rhee" w:date="2024-07-26T12:30:00Z" w16du:dateUtc="2024-07-26T02:30:00Z">
              <w:r w:rsidRPr="00F35A4D" w:rsidDel="00EF78B0">
                <w:rPr>
                  <w:szCs w:val="20"/>
                </w:rPr>
                <w:delText>Amend attribute label/code.</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1F5357B3" w14:textId="72DAE935" w:rsidR="006F532F" w:rsidRPr="00F35A4D" w:rsidDel="00EF78B0" w:rsidRDefault="006F532F" w:rsidP="006F532F">
            <w:pPr>
              <w:jc w:val="left"/>
              <w:rPr>
                <w:del w:id="3592" w:author="Jason Rhee" w:date="2024-07-26T12:30:00Z" w16du:dateUtc="2024-07-26T02:30:00Z"/>
              </w:rPr>
            </w:pPr>
            <w:del w:id="3593"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5B5832BC" w14:textId="2CD6A153" w:rsidR="006F532F" w:rsidRPr="00F35A4D" w:rsidDel="00EF78B0" w:rsidRDefault="006F532F" w:rsidP="006F532F">
            <w:pPr>
              <w:rPr>
                <w:del w:id="3594" w:author="Jason Rhee" w:date="2024-07-26T12:30:00Z" w16du:dateUtc="2024-07-26T02:30:00Z"/>
                <w:szCs w:val="20"/>
              </w:rPr>
            </w:pPr>
            <w:del w:id="3595" w:author="Jason Rhee" w:date="2024-07-26T12:30:00Z" w16du:dateUtc="2024-07-26T02:30:00Z">
              <w:r w:rsidRPr="00F35A4D" w:rsidDel="00EF78B0">
                <w:rPr>
                  <w:szCs w:val="20"/>
                </w:rPr>
                <w:delText>B</w:delText>
              </w:r>
            </w:del>
          </w:p>
        </w:tc>
      </w:tr>
      <w:tr w:rsidR="00FC5198" w:rsidDel="00EF78B0" w14:paraId="650C2434" w14:textId="40A0B958" w:rsidTr="00AC71D0">
        <w:trPr>
          <w:gridAfter w:val="1"/>
          <w:wAfter w:w="129" w:type="pct"/>
          <w:cantSplit/>
          <w:trHeight w:val="765"/>
          <w:del w:id="3596"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453B03" w14:textId="2BE900B8" w:rsidR="006F532F" w:rsidRPr="00F35A4D" w:rsidDel="00EF78B0" w:rsidRDefault="006F532F" w:rsidP="006F532F">
            <w:pPr>
              <w:jc w:val="center"/>
              <w:rPr>
                <w:del w:id="3597" w:author="Jason Rhee" w:date="2024-07-26T12:30:00Z" w16du:dateUtc="2024-07-26T02:30:00Z"/>
                <w:szCs w:val="20"/>
              </w:rPr>
            </w:pPr>
            <w:del w:id="3598" w:author="Jason Rhee" w:date="2024-07-26T12:30:00Z" w16du:dateUtc="2024-07-26T02:30:00Z">
              <w:r w:rsidRPr="00F35A4D" w:rsidDel="00EF78B0">
                <w:rPr>
                  <w:szCs w:val="20"/>
                </w:rPr>
                <w:delText>1</w:delText>
              </w:r>
              <w:r w:rsidDel="00EF78B0">
                <w:rPr>
                  <w:szCs w:val="20"/>
                </w:rPr>
                <w:delText>4</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8F5B9C2" w14:textId="7BF0E7F0" w:rsidR="006F532F" w:rsidRPr="00F35A4D" w:rsidDel="00EF78B0" w:rsidRDefault="006F532F" w:rsidP="006F532F">
            <w:pPr>
              <w:jc w:val="left"/>
              <w:rPr>
                <w:del w:id="3599" w:author="Jason Rhee" w:date="2024-07-26T12:30:00Z" w16du:dateUtc="2024-07-26T02:30:00Z"/>
                <w:szCs w:val="20"/>
              </w:rPr>
            </w:pPr>
            <w:del w:id="3600" w:author="Jason Rhee" w:date="2024-07-26T12:30:00Z" w16du:dateUtc="2024-07-26T02:30:00Z">
              <w:r w:rsidRPr="00F35A4D" w:rsidDel="00EF78B0">
                <w:rPr>
                  <w:szCs w:val="20"/>
                </w:rPr>
                <w:delText>For each feature object, which contains attributes outside the list of permissible attributes for the feature class (as defined in the feature catalogue).</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5E40EE3" w14:textId="436571E7" w:rsidR="006F532F" w:rsidRPr="00F35A4D" w:rsidDel="00EF78B0" w:rsidRDefault="006F532F" w:rsidP="006F532F">
            <w:pPr>
              <w:jc w:val="left"/>
              <w:rPr>
                <w:del w:id="3601" w:author="Jason Rhee" w:date="2024-07-26T12:30:00Z" w16du:dateUtc="2024-07-26T02:30:00Z"/>
                <w:szCs w:val="20"/>
              </w:rPr>
            </w:pPr>
            <w:del w:id="3602" w:author="Jason Rhee" w:date="2024-07-26T12:30:00Z" w16du:dateUtc="2024-07-26T02:30:00Z">
              <w:r w:rsidRPr="00F35A4D" w:rsidDel="00EF78B0">
                <w:rPr>
                  <w:szCs w:val="20"/>
                </w:rPr>
                <w:delText>Attribute not permitted on feature class.</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91BD1EA" w14:textId="27106209" w:rsidR="006F532F" w:rsidRPr="00F35A4D" w:rsidDel="00EF78B0" w:rsidRDefault="006F532F" w:rsidP="006F532F">
            <w:pPr>
              <w:jc w:val="left"/>
              <w:rPr>
                <w:del w:id="3603" w:author="Jason Rhee" w:date="2024-07-26T12:30:00Z" w16du:dateUtc="2024-07-26T02:30:00Z"/>
                <w:szCs w:val="20"/>
              </w:rPr>
            </w:pPr>
            <w:del w:id="3604" w:author="Jason Rhee" w:date="2024-07-26T12:30:00Z" w16du:dateUtc="2024-07-26T02:30:00Z">
              <w:r w:rsidRPr="00F35A4D" w:rsidDel="00EF78B0">
                <w:rPr>
                  <w:szCs w:val="20"/>
                </w:rPr>
                <w:delText>Remove attribute.</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B50C15D" w14:textId="6AD1F60F" w:rsidR="006F532F" w:rsidRPr="00F35A4D" w:rsidDel="00EF78B0" w:rsidRDefault="006F532F" w:rsidP="006F532F">
            <w:pPr>
              <w:jc w:val="left"/>
              <w:rPr>
                <w:del w:id="3605" w:author="Jason Rhee" w:date="2024-07-26T12:30:00Z" w16du:dateUtc="2024-07-26T02:30:00Z"/>
              </w:rPr>
            </w:pPr>
            <w:del w:id="3606"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417184D" w14:textId="1E2305C3" w:rsidR="006F532F" w:rsidRPr="00F35A4D" w:rsidDel="00EF78B0" w:rsidRDefault="006F532F" w:rsidP="006F532F">
            <w:pPr>
              <w:rPr>
                <w:del w:id="3607" w:author="Jason Rhee" w:date="2024-07-26T12:30:00Z" w16du:dateUtc="2024-07-26T02:30:00Z"/>
                <w:szCs w:val="20"/>
              </w:rPr>
            </w:pPr>
            <w:del w:id="3608" w:author="Jason Rhee" w:date="2024-07-26T12:30:00Z" w16du:dateUtc="2024-07-26T02:30:00Z">
              <w:r w:rsidRPr="00F35A4D" w:rsidDel="00EF78B0">
                <w:rPr>
                  <w:szCs w:val="20"/>
                </w:rPr>
                <w:delText>B</w:delText>
              </w:r>
            </w:del>
          </w:p>
        </w:tc>
      </w:tr>
      <w:tr w:rsidR="00FC5198" w:rsidDel="00EF78B0" w14:paraId="6F5F4CDA" w14:textId="05582252" w:rsidTr="00AC71D0">
        <w:trPr>
          <w:gridAfter w:val="1"/>
          <w:wAfter w:w="129" w:type="pct"/>
          <w:cantSplit/>
          <w:trHeight w:val="825"/>
          <w:del w:id="3609"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auto"/>
          </w:tcPr>
          <w:p w14:paraId="1DD5BDC1" w14:textId="542E9B6F" w:rsidR="006F532F" w:rsidRPr="00F35A4D" w:rsidDel="00EF78B0" w:rsidRDefault="006F532F" w:rsidP="006F532F">
            <w:pPr>
              <w:jc w:val="center"/>
              <w:rPr>
                <w:del w:id="3610" w:author="Jason Rhee" w:date="2024-07-26T12:30:00Z" w16du:dateUtc="2024-07-26T02:30:00Z"/>
                <w:szCs w:val="20"/>
              </w:rPr>
            </w:pPr>
            <w:del w:id="3611" w:author="Jason Rhee" w:date="2024-07-26T12:30:00Z" w16du:dateUtc="2024-07-26T02:30:00Z">
              <w:r w:rsidRPr="00F35A4D" w:rsidDel="00EF78B0">
                <w:rPr>
                  <w:szCs w:val="20"/>
                </w:rPr>
                <w:lastRenderedPageBreak/>
                <w:delText>1</w:delText>
              </w:r>
              <w:r w:rsidDel="00EF78B0">
                <w:rPr>
                  <w:szCs w:val="20"/>
                </w:rPr>
                <w:delText>5</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BDD46F1" w14:textId="7E14DAF3" w:rsidR="006F532F" w:rsidRPr="00F35A4D" w:rsidDel="00EF78B0" w:rsidRDefault="006F532F" w:rsidP="006F532F">
            <w:pPr>
              <w:jc w:val="left"/>
              <w:rPr>
                <w:del w:id="3612" w:author="Jason Rhee" w:date="2024-07-26T12:30:00Z" w16du:dateUtc="2024-07-26T02:30:00Z"/>
                <w:szCs w:val="20"/>
              </w:rPr>
            </w:pPr>
            <w:del w:id="3613" w:author="Jason Rhee" w:date="2024-07-26T12:30:00Z" w16du:dateUtc="2024-07-26T02:30:00Z">
              <w:r w:rsidRPr="00F35A4D" w:rsidDel="00EF78B0">
                <w:rPr>
                  <w:szCs w:val="20"/>
                </w:rPr>
                <w:delText>If the order of the data in a dataset is not correct.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2F75D5F" w14:textId="58CCE720" w:rsidR="006F532F" w:rsidRPr="00F35A4D" w:rsidDel="00EF78B0" w:rsidRDefault="006F532F" w:rsidP="006F532F">
            <w:pPr>
              <w:jc w:val="left"/>
              <w:rPr>
                <w:del w:id="3614" w:author="Jason Rhee" w:date="2024-07-26T12:30:00Z" w16du:dateUtc="2024-07-26T02:30:00Z"/>
                <w:szCs w:val="20"/>
              </w:rPr>
            </w:pPr>
            <w:del w:id="3615" w:author="Jason Rhee" w:date="2024-07-26T12:30:00Z" w16du:dateUtc="2024-07-26T02:30:00Z">
              <w:r w:rsidRPr="00F35A4D" w:rsidDel="00EF78B0">
                <w:rPr>
                  <w:szCs w:val="20"/>
                </w:rPr>
                <w:delText>Incorrect data order.</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6C5ECD6" w14:textId="68BC937E" w:rsidR="006F532F" w:rsidRPr="00F35A4D" w:rsidDel="00EF78B0" w:rsidRDefault="006F532F" w:rsidP="006F532F">
            <w:pPr>
              <w:jc w:val="left"/>
              <w:rPr>
                <w:del w:id="3616" w:author="Jason Rhee" w:date="2024-07-26T12:30:00Z" w16du:dateUtc="2024-07-26T02:30:00Z"/>
                <w:szCs w:val="20"/>
              </w:rPr>
            </w:pPr>
            <w:del w:id="3617" w:author="Jason Rhee" w:date="2024-07-26T12:30:00Z" w16du:dateUtc="2024-07-26T02:30:00Z">
              <w:r w:rsidRPr="00F35A4D" w:rsidDel="00EF78B0">
                <w:rPr>
                  <w:szCs w:val="20"/>
                </w:rPr>
                <w:delText>Amend data order.</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21BBA17" w14:textId="4F765683" w:rsidR="006F532F" w:rsidRPr="00F35A4D" w:rsidDel="00EF78B0" w:rsidRDefault="006F532F" w:rsidP="006F532F">
            <w:pPr>
              <w:jc w:val="left"/>
              <w:rPr>
                <w:del w:id="3618" w:author="Jason Rhee" w:date="2024-07-26T12:30:00Z" w16du:dateUtc="2024-07-26T02:30:00Z"/>
                <w:szCs w:val="20"/>
              </w:rPr>
            </w:pPr>
            <w:del w:id="3619"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auto"/>
              <w:right w:val="single" w:sz="4" w:space="0" w:color="000000"/>
            </w:tcBorders>
            <w:shd w:val="clear" w:color="auto" w:fill="FFFFFF"/>
          </w:tcPr>
          <w:p w14:paraId="6CBED0DB" w14:textId="36DADCDF" w:rsidR="006F532F" w:rsidRPr="00F35A4D" w:rsidDel="00EF78B0" w:rsidRDefault="006F532F" w:rsidP="006F532F">
            <w:pPr>
              <w:rPr>
                <w:del w:id="3620" w:author="Jason Rhee" w:date="2024-07-26T12:30:00Z" w16du:dateUtc="2024-07-26T02:30:00Z"/>
                <w:szCs w:val="20"/>
              </w:rPr>
            </w:pPr>
            <w:del w:id="3621" w:author="Jason Rhee" w:date="2024-07-26T12:30:00Z" w16du:dateUtc="2024-07-26T02:30:00Z">
              <w:r w:rsidRPr="00F35A4D" w:rsidDel="00EF78B0">
                <w:rPr>
                  <w:szCs w:val="20"/>
                </w:rPr>
                <w:delText>B</w:delText>
              </w:r>
            </w:del>
          </w:p>
        </w:tc>
      </w:tr>
      <w:tr w:rsidR="00FC5198" w:rsidDel="00EF78B0" w14:paraId="02BF2CC4" w14:textId="33E01D2B" w:rsidTr="00AC71D0">
        <w:trPr>
          <w:gridAfter w:val="1"/>
          <w:wAfter w:w="129" w:type="pct"/>
          <w:cantSplit/>
          <w:trHeight w:val="1050"/>
          <w:del w:id="3622"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144B98" w14:textId="52E9B885" w:rsidR="006F532F" w:rsidRPr="00F35A4D" w:rsidDel="00EF78B0" w:rsidRDefault="006F532F" w:rsidP="006F532F">
            <w:pPr>
              <w:jc w:val="center"/>
              <w:rPr>
                <w:del w:id="3623" w:author="Jason Rhee" w:date="2024-07-26T12:30:00Z" w16du:dateUtc="2024-07-26T02:30:00Z"/>
                <w:szCs w:val="20"/>
              </w:rPr>
            </w:pPr>
            <w:del w:id="3624" w:author="Jason Rhee" w:date="2024-07-26T12:30:00Z" w16du:dateUtc="2024-07-26T02:30:00Z">
              <w:r w:rsidRPr="00F35A4D" w:rsidDel="00EF78B0">
                <w:rPr>
                  <w:szCs w:val="20"/>
                </w:rPr>
                <w:delText>1</w:delText>
              </w:r>
              <w:r w:rsidDel="00EF78B0">
                <w:rPr>
                  <w:szCs w:val="20"/>
                </w:rPr>
                <w:delText>6</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3A4DE8F" w14:textId="765E6A34" w:rsidR="006F532F" w:rsidRPr="00F35A4D" w:rsidDel="00EF78B0" w:rsidRDefault="006F532F" w:rsidP="006F532F">
            <w:pPr>
              <w:jc w:val="left"/>
              <w:rPr>
                <w:del w:id="3625" w:author="Jason Rhee" w:date="2024-07-26T12:30:00Z" w16du:dateUtc="2024-07-26T02:30:00Z"/>
                <w:szCs w:val="20"/>
              </w:rPr>
            </w:pPr>
            <w:del w:id="3626" w:author="Jason Rhee" w:date="2024-07-26T12:30:00Z" w16du:dateUtc="2024-07-26T02:30:00Z">
              <w:r w:rsidRPr="00F35A4D" w:rsidDel="00EF78B0">
                <w:rPr>
                  <w:szCs w:val="20"/>
                </w:rPr>
                <w:delText>For each attribute instance where the total number of instances exceed the permitted number of instances</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6FAF3B6" w14:textId="417CAAF7" w:rsidR="006F532F" w:rsidRPr="00F35A4D" w:rsidDel="00EF78B0" w:rsidRDefault="006F532F" w:rsidP="006F532F">
            <w:pPr>
              <w:jc w:val="left"/>
              <w:rPr>
                <w:del w:id="3627" w:author="Jason Rhee" w:date="2024-07-26T12:30:00Z" w16du:dateUtc="2024-07-26T02:30:00Z"/>
                <w:szCs w:val="20"/>
              </w:rPr>
            </w:pPr>
            <w:del w:id="3628" w:author="Jason Rhee" w:date="2024-07-26T12:30:00Z" w16du:dateUtc="2024-07-26T02:30:00Z">
              <w:r w:rsidRPr="00F35A4D" w:rsidDel="00EF78B0">
                <w:rPr>
                  <w:szCs w:val="20"/>
                </w:rPr>
                <w:delText>Too many instances of attribute.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046445D8" w14:textId="2FBEBB33" w:rsidR="006F532F" w:rsidRPr="00F35A4D" w:rsidDel="00EF78B0" w:rsidRDefault="006F532F" w:rsidP="006F532F">
            <w:pPr>
              <w:jc w:val="left"/>
              <w:rPr>
                <w:del w:id="3629" w:author="Jason Rhee" w:date="2024-07-26T12:30:00Z" w16du:dateUtc="2024-07-26T02:30:00Z"/>
                <w:szCs w:val="20"/>
              </w:rPr>
            </w:pPr>
            <w:del w:id="3630" w:author="Jason Rhee" w:date="2024-07-26T12:30:00Z" w16du:dateUtc="2024-07-26T02:30:00Z">
              <w:r w:rsidRPr="00F35A4D" w:rsidDel="00EF78B0">
                <w:rPr>
                  <w:szCs w:val="20"/>
                </w:rPr>
                <w:delText>Ensure correct attribute encoding.</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15D80FD7" w14:textId="4DDFA305" w:rsidR="006F532F" w:rsidRPr="00F35A4D" w:rsidDel="00EF78B0" w:rsidRDefault="006F532F" w:rsidP="006F532F">
            <w:pPr>
              <w:jc w:val="left"/>
              <w:rPr>
                <w:del w:id="3631" w:author="Jason Rhee" w:date="2024-07-26T12:30:00Z" w16du:dateUtc="2024-07-26T02:30:00Z"/>
                <w:szCs w:val="20"/>
              </w:rPr>
            </w:pPr>
            <w:del w:id="3632"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CE47091" w14:textId="4FA97AFD" w:rsidR="006F532F" w:rsidRPr="00F35A4D" w:rsidDel="00EF78B0" w:rsidRDefault="006F532F" w:rsidP="006F532F">
            <w:pPr>
              <w:rPr>
                <w:del w:id="3633" w:author="Jason Rhee" w:date="2024-07-26T12:30:00Z" w16du:dateUtc="2024-07-26T02:30:00Z"/>
                <w:szCs w:val="20"/>
              </w:rPr>
            </w:pPr>
            <w:del w:id="3634" w:author="Jason Rhee" w:date="2024-07-26T12:30:00Z" w16du:dateUtc="2024-07-26T02:30:00Z">
              <w:r w:rsidRPr="00F35A4D" w:rsidDel="00EF78B0">
                <w:rPr>
                  <w:szCs w:val="20"/>
                </w:rPr>
                <w:delText>B</w:delText>
              </w:r>
            </w:del>
          </w:p>
        </w:tc>
      </w:tr>
      <w:tr w:rsidR="00FC5198" w:rsidDel="00EF78B0" w14:paraId="06DF8544" w14:textId="34EE4A2E" w:rsidTr="00AC71D0">
        <w:trPr>
          <w:gridAfter w:val="1"/>
          <w:wAfter w:w="129" w:type="pct"/>
          <w:cantSplit/>
          <w:trHeight w:val="1065"/>
          <w:del w:id="3635"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B25169E" w14:textId="1E4EAC6D" w:rsidR="006F532F" w:rsidDel="00EF78B0" w:rsidRDefault="006F532F" w:rsidP="006F532F">
            <w:pPr>
              <w:jc w:val="center"/>
              <w:rPr>
                <w:del w:id="3636" w:author="Jason Rhee" w:date="2024-07-26T12:30:00Z" w16du:dateUtc="2024-07-26T02:30:00Z"/>
                <w:szCs w:val="20"/>
              </w:rPr>
            </w:pPr>
            <w:del w:id="3637" w:author="Jason Rhee" w:date="2024-07-26T12:30:00Z" w16du:dateUtc="2024-07-26T02:30:00Z">
              <w:r w:rsidDel="00EF78B0">
                <w:rPr>
                  <w:rFonts w:hint="eastAsia"/>
                  <w:szCs w:val="20"/>
                </w:rPr>
                <w:delText>1</w:delText>
              </w:r>
              <w:r w:rsidDel="00EF78B0">
                <w:rPr>
                  <w:szCs w:val="20"/>
                </w:rPr>
                <w:delText>7</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58E1AD2D" w14:textId="5BFF5028" w:rsidR="006F532F" w:rsidRPr="00F35A4D" w:rsidDel="00EF78B0" w:rsidRDefault="006F532F" w:rsidP="006F532F">
            <w:pPr>
              <w:jc w:val="left"/>
              <w:rPr>
                <w:del w:id="3638" w:author="Jason Rhee" w:date="2024-07-26T12:30:00Z" w16du:dateUtc="2024-07-26T02:30:00Z"/>
                <w:szCs w:val="20"/>
              </w:rPr>
            </w:pPr>
            <w:del w:id="3639" w:author="Jason Rhee" w:date="2024-07-26T12:30:00Z" w16du:dateUtc="2024-07-26T02:30:00Z">
              <w:r w:rsidRPr="00F35A4D" w:rsidDel="00EF78B0">
                <w:rPr>
                  <w:szCs w:val="20"/>
                </w:rPr>
                <w:delText>For each instance of a file referenced in the data, and i</w:delText>
              </w:r>
              <w:r w:rsidDel="00EF78B0">
                <w:rPr>
                  <w:szCs w:val="20"/>
                </w:rPr>
                <w:delText>f</w:delText>
              </w:r>
              <w:r w:rsidRPr="00F35A4D" w:rsidDel="00EF78B0">
                <w:rPr>
                  <w:szCs w:val="20"/>
                </w:rPr>
                <w:delText xml:space="preserve"> not present in the exchange set</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4BD78FA" w14:textId="284E6A83" w:rsidR="006F532F" w:rsidRPr="00F35A4D" w:rsidDel="00EF78B0" w:rsidRDefault="006F532F" w:rsidP="006F532F">
            <w:pPr>
              <w:jc w:val="left"/>
              <w:rPr>
                <w:del w:id="3640" w:author="Jason Rhee" w:date="2024-07-26T12:30:00Z" w16du:dateUtc="2024-07-26T02:30:00Z"/>
                <w:szCs w:val="20"/>
              </w:rPr>
            </w:pPr>
            <w:del w:id="3641" w:author="Jason Rhee" w:date="2024-07-26T12:30:00Z" w16du:dateUtc="2024-07-26T02:30:00Z">
              <w:r w:rsidRPr="00F35A4D" w:rsidDel="00EF78B0">
                <w:rPr>
                  <w:szCs w:val="20"/>
                </w:rPr>
                <w:delText>File referenced in the dataset is not present in the exchange set</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702A9" w14:textId="65D46F97" w:rsidR="006F532F" w:rsidRPr="00F35A4D" w:rsidDel="00EF78B0" w:rsidRDefault="006F532F" w:rsidP="006F532F">
            <w:pPr>
              <w:jc w:val="left"/>
              <w:rPr>
                <w:del w:id="3642" w:author="Jason Rhee" w:date="2024-07-26T12:30:00Z" w16du:dateUtc="2024-07-26T02:30:00Z"/>
                <w:szCs w:val="20"/>
              </w:rPr>
            </w:pPr>
            <w:del w:id="3643" w:author="Jason Rhee" w:date="2024-07-26T12:30:00Z" w16du:dateUtc="2024-07-26T02:30:00Z">
              <w:r w:rsidRPr="00F35A4D" w:rsidDel="00EF78B0">
                <w:rPr>
                  <w:szCs w:val="20"/>
                </w:rPr>
                <w:delText>Add file to exchange set or remove reference to file.</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A8DE030" w14:textId="5A09A79D" w:rsidR="006F532F" w:rsidRPr="00F35A4D" w:rsidDel="00EF78B0" w:rsidRDefault="006F532F" w:rsidP="006F532F">
            <w:pPr>
              <w:jc w:val="left"/>
              <w:rPr>
                <w:del w:id="3644" w:author="Jason Rhee" w:date="2024-07-26T12:30:00Z" w16du:dateUtc="2024-07-26T02:30:00Z"/>
                <w:szCs w:val="20"/>
              </w:rPr>
            </w:pPr>
            <w:del w:id="3645"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FDE86A0" w14:textId="4A86EAE6" w:rsidR="006F532F" w:rsidRPr="00F35A4D" w:rsidDel="00EF78B0" w:rsidRDefault="006F532F" w:rsidP="006F532F">
            <w:pPr>
              <w:rPr>
                <w:del w:id="3646" w:author="Jason Rhee" w:date="2024-07-26T12:30:00Z" w16du:dateUtc="2024-07-26T02:30:00Z"/>
                <w:szCs w:val="20"/>
              </w:rPr>
            </w:pPr>
            <w:del w:id="3647" w:author="Jason Rhee" w:date="2024-07-26T12:30:00Z" w16du:dateUtc="2024-07-26T02:30:00Z">
              <w:r w:rsidRPr="00F35A4D" w:rsidDel="00EF78B0">
                <w:rPr>
                  <w:szCs w:val="20"/>
                </w:rPr>
                <w:delText>B</w:delText>
              </w:r>
            </w:del>
          </w:p>
        </w:tc>
      </w:tr>
      <w:tr w:rsidR="00FC5198" w:rsidDel="00EF78B0" w14:paraId="5492C848" w14:textId="0293F21D" w:rsidTr="00AC71D0">
        <w:trPr>
          <w:gridAfter w:val="1"/>
          <w:wAfter w:w="129" w:type="pct"/>
          <w:cantSplit/>
          <w:trHeight w:val="1065"/>
          <w:del w:id="3648"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8082CB6" w14:textId="72903BA1" w:rsidR="006F532F" w:rsidDel="00EF78B0" w:rsidRDefault="006F532F" w:rsidP="006F532F">
            <w:pPr>
              <w:jc w:val="center"/>
              <w:rPr>
                <w:del w:id="3649" w:author="Jason Rhee" w:date="2024-07-26T12:30:00Z" w16du:dateUtc="2024-07-26T02:30:00Z"/>
                <w:szCs w:val="20"/>
              </w:rPr>
            </w:pPr>
            <w:del w:id="3650" w:author="Jason Rhee" w:date="2024-07-26T12:30:00Z" w16du:dateUtc="2024-07-26T02:30:00Z">
              <w:r w:rsidDel="00EF78B0">
                <w:rPr>
                  <w:rFonts w:hint="eastAsia"/>
                  <w:szCs w:val="20"/>
                </w:rPr>
                <w:delText>1</w:delText>
              </w:r>
              <w:r w:rsidDel="00EF78B0">
                <w:rPr>
                  <w:szCs w:val="20"/>
                </w:rPr>
                <w:delText>8</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CA825FE" w14:textId="275BEA1D" w:rsidR="006F532F" w:rsidRPr="00F35A4D" w:rsidDel="00EF78B0" w:rsidRDefault="006F532F" w:rsidP="006F532F">
            <w:pPr>
              <w:jc w:val="left"/>
              <w:rPr>
                <w:del w:id="3651" w:author="Jason Rhee" w:date="2024-07-26T12:30:00Z" w16du:dateUtc="2024-07-26T02:30:00Z"/>
                <w:szCs w:val="20"/>
              </w:rPr>
            </w:pPr>
            <w:del w:id="3652" w:author="Jason Rhee" w:date="2024-07-26T12:30:00Z" w16du:dateUtc="2024-07-26T02:30:00Z">
              <w:r w:rsidRPr="00F35A4D" w:rsidDel="00EF78B0">
                <w:rPr>
                  <w:szCs w:val="20"/>
                </w:rPr>
                <w:delText>For each dataset discovery metadata file that does not correspond to the dataset discovery metadata content table.</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9C68658" w14:textId="52CAC58D" w:rsidR="006F532F" w:rsidRPr="00F35A4D" w:rsidDel="00EF78B0" w:rsidRDefault="006F532F" w:rsidP="006F532F">
            <w:pPr>
              <w:jc w:val="left"/>
              <w:rPr>
                <w:del w:id="3653" w:author="Jason Rhee" w:date="2024-07-26T12:30:00Z" w16du:dateUtc="2024-07-26T02:30:00Z"/>
                <w:szCs w:val="20"/>
              </w:rPr>
            </w:pPr>
            <w:del w:id="3654" w:author="Jason Rhee" w:date="2024-07-26T12:30:00Z" w16du:dateUtc="2024-07-26T02:30:00Z">
              <w:r w:rsidRPr="00F35A4D" w:rsidDel="00EF78B0">
                <w:rPr>
                  <w:szCs w:val="20"/>
                </w:rPr>
                <w:delText>Dataset discovery metadata file that does not correspond to the dataset discovery metadata content table.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01CCE96" w14:textId="19EDECAA" w:rsidR="006F532F" w:rsidRPr="00F35A4D" w:rsidDel="00EF78B0" w:rsidRDefault="006F532F" w:rsidP="006F532F">
            <w:pPr>
              <w:jc w:val="left"/>
              <w:rPr>
                <w:del w:id="3655" w:author="Jason Rhee" w:date="2024-07-26T12:30:00Z" w16du:dateUtc="2024-07-26T02:30:00Z"/>
                <w:szCs w:val="20"/>
              </w:rPr>
            </w:pPr>
            <w:del w:id="3656" w:author="Jason Rhee" w:date="2024-07-26T12:30:00Z" w16du:dateUtc="2024-07-26T02:30:00Z">
              <w:r w:rsidRPr="00F35A4D" w:rsidDel="00EF78B0">
                <w:rPr>
                  <w:szCs w:val="20"/>
                </w:rPr>
                <w:delText>Ensure correct encoding of the discovery metadata file</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C2E2A8E" w14:textId="3CD9EFDF" w:rsidR="006F532F" w:rsidRPr="00F35A4D" w:rsidDel="00EF78B0" w:rsidRDefault="006F532F" w:rsidP="006F532F">
            <w:pPr>
              <w:jc w:val="left"/>
              <w:rPr>
                <w:del w:id="3657" w:author="Jason Rhee" w:date="2024-07-26T12:30:00Z" w16du:dateUtc="2024-07-26T02:30:00Z"/>
                <w:szCs w:val="20"/>
              </w:rPr>
            </w:pPr>
            <w:del w:id="3658"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72237029" w14:textId="54455327" w:rsidR="006F532F" w:rsidRPr="00F35A4D" w:rsidDel="00EF78B0" w:rsidRDefault="006F532F" w:rsidP="006F532F">
            <w:pPr>
              <w:rPr>
                <w:del w:id="3659" w:author="Jason Rhee" w:date="2024-07-26T12:30:00Z" w16du:dateUtc="2024-07-26T02:30:00Z"/>
                <w:szCs w:val="20"/>
              </w:rPr>
            </w:pPr>
            <w:del w:id="3660" w:author="Jason Rhee" w:date="2024-07-26T12:30:00Z" w16du:dateUtc="2024-07-26T02:30:00Z">
              <w:r w:rsidRPr="00F35A4D" w:rsidDel="00EF78B0">
                <w:rPr>
                  <w:szCs w:val="20"/>
                </w:rPr>
                <w:delText>B</w:delText>
              </w:r>
            </w:del>
          </w:p>
        </w:tc>
      </w:tr>
      <w:tr w:rsidR="00FC5198" w:rsidDel="00EF78B0" w14:paraId="07122DD0" w14:textId="60E64613" w:rsidTr="00AC71D0">
        <w:trPr>
          <w:gridAfter w:val="1"/>
          <w:wAfter w:w="129" w:type="pct"/>
          <w:cantSplit/>
          <w:trHeight w:val="1065"/>
          <w:del w:id="3661"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1E1A67DF" w14:textId="2A1D1391" w:rsidR="006F532F" w:rsidDel="00EF78B0" w:rsidRDefault="006F532F" w:rsidP="006F532F">
            <w:pPr>
              <w:jc w:val="center"/>
              <w:rPr>
                <w:del w:id="3662" w:author="Jason Rhee" w:date="2024-07-26T12:30:00Z" w16du:dateUtc="2024-07-26T02:30:00Z"/>
                <w:szCs w:val="20"/>
              </w:rPr>
            </w:pPr>
            <w:del w:id="3663" w:author="Jason Rhee" w:date="2024-07-26T12:30:00Z" w16du:dateUtc="2024-07-26T02:30:00Z">
              <w:r w:rsidDel="00EF78B0">
                <w:rPr>
                  <w:rFonts w:hint="eastAsia"/>
                  <w:szCs w:val="20"/>
                </w:rPr>
                <w:delText>1</w:delText>
              </w:r>
              <w:r w:rsidDel="00EF78B0">
                <w:rPr>
                  <w:szCs w:val="20"/>
                </w:rPr>
                <w:delText>9</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60F9732" w14:textId="4DC9DC92" w:rsidR="006F532F" w:rsidRPr="00F35A4D" w:rsidDel="00EF78B0" w:rsidRDefault="006F532F" w:rsidP="006F532F">
            <w:pPr>
              <w:jc w:val="left"/>
              <w:rPr>
                <w:del w:id="3664" w:author="Jason Rhee" w:date="2024-07-26T12:30:00Z" w16du:dateUtc="2024-07-26T02:30:00Z"/>
                <w:szCs w:val="20"/>
              </w:rPr>
            </w:pPr>
            <w:del w:id="3665" w:author="Jason Rhee" w:date="2024-07-26T12:30:00Z" w16du:dateUtc="2024-07-26T02:30:00Z">
              <w:r w:rsidRPr="00F35A4D" w:rsidDel="00EF78B0">
                <w:rPr>
                  <w:szCs w:val="20"/>
                </w:rPr>
                <w:delText>For each cancellation (termination) of a dataset that does not exist on the system or has already been cancelled</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F285A6A" w14:textId="19B8CCF0" w:rsidR="006F532F" w:rsidRPr="00F35A4D" w:rsidDel="00EF78B0" w:rsidRDefault="006F532F" w:rsidP="006F532F">
            <w:pPr>
              <w:jc w:val="left"/>
              <w:rPr>
                <w:del w:id="3666" w:author="Jason Rhee" w:date="2024-07-26T12:30:00Z" w16du:dateUtc="2024-07-26T02:30:00Z"/>
                <w:szCs w:val="20"/>
              </w:rPr>
            </w:pPr>
            <w:del w:id="3667" w:author="Jason Rhee" w:date="2024-07-26T12:30:00Z" w16du:dateUtc="2024-07-26T02:30:00Z">
              <w:r w:rsidRPr="00F35A4D" w:rsidDel="00EF78B0">
                <w:rPr>
                  <w:szCs w:val="20"/>
                </w:rPr>
                <w:delText>Terminated dataset is not present</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A217B15" w14:textId="027F3EA9" w:rsidR="006F532F" w:rsidRPr="00F35A4D" w:rsidDel="00EF78B0" w:rsidRDefault="006F532F" w:rsidP="006F532F">
            <w:pPr>
              <w:jc w:val="left"/>
              <w:rPr>
                <w:del w:id="3668" w:author="Jason Rhee" w:date="2024-07-26T12:30:00Z" w16du:dateUtc="2024-07-26T02:30:00Z"/>
                <w:szCs w:val="20"/>
              </w:rPr>
            </w:pPr>
            <w:del w:id="3669" w:author="Jason Rhee" w:date="2024-07-26T12:30:00Z" w16du:dateUtc="2024-07-26T02:30:00Z">
              <w:r w:rsidRPr="00F35A4D" w:rsidDel="00EF78B0">
                <w:rPr>
                  <w:szCs w:val="20"/>
                </w:rPr>
                <w:delText>Ignore the update</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17BC805" w14:textId="45849934" w:rsidR="006F532F" w:rsidRPr="00F35A4D" w:rsidDel="00EF78B0" w:rsidRDefault="006F532F" w:rsidP="006F532F">
            <w:pPr>
              <w:jc w:val="left"/>
              <w:rPr>
                <w:del w:id="3670" w:author="Jason Rhee" w:date="2024-07-26T12:30:00Z" w16du:dateUtc="2024-07-26T02:30:00Z"/>
                <w:szCs w:val="20"/>
              </w:rPr>
            </w:pPr>
            <w:del w:id="3671"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4B5372B" w14:textId="53C5A8B7" w:rsidR="006F532F" w:rsidRPr="00F35A4D" w:rsidDel="00EF78B0" w:rsidRDefault="006F532F" w:rsidP="006F532F">
            <w:pPr>
              <w:rPr>
                <w:del w:id="3672" w:author="Jason Rhee" w:date="2024-07-26T12:30:00Z" w16du:dateUtc="2024-07-26T02:30:00Z"/>
                <w:szCs w:val="20"/>
              </w:rPr>
            </w:pPr>
            <w:del w:id="3673" w:author="Jason Rhee" w:date="2024-07-26T12:30:00Z" w16du:dateUtc="2024-07-26T02:30:00Z">
              <w:r w:rsidRPr="00F35A4D" w:rsidDel="00EF78B0">
                <w:rPr>
                  <w:szCs w:val="20"/>
                </w:rPr>
                <w:delText>B</w:delText>
              </w:r>
              <w:r w:rsidR="00EA36D1" w:rsidDel="00EF78B0">
                <w:rPr>
                  <w:szCs w:val="20"/>
                </w:rPr>
                <w:delText>, U</w:delText>
              </w:r>
            </w:del>
          </w:p>
        </w:tc>
      </w:tr>
      <w:tr w:rsidR="00FC5198" w:rsidDel="00EF78B0" w14:paraId="3C092363" w14:textId="0E882751" w:rsidTr="00AC71D0">
        <w:trPr>
          <w:gridAfter w:val="1"/>
          <w:wAfter w:w="129" w:type="pct"/>
          <w:cantSplit/>
          <w:trHeight w:val="1065"/>
          <w:del w:id="3674"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F743916" w14:textId="19671549" w:rsidR="006F532F" w:rsidDel="00EF78B0" w:rsidRDefault="006F532F" w:rsidP="006F532F">
            <w:pPr>
              <w:jc w:val="center"/>
              <w:rPr>
                <w:del w:id="3675" w:author="Jason Rhee" w:date="2024-07-26T12:30:00Z" w16du:dateUtc="2024-07-26T02:30:00Z"/>
                <w:szCs w:val="20"/>
              </w:rPr>
            </w:pPr>
            <w:del w:id="3676" w:author="Jason Rhee" w:date="2024-07-26T12:30:00Z" w16du:dateUtc="2024-07-26T02:30:00Z">
              <w:r w:rsidDel="00EF78B0">
                <w:rPr>
                  <w:szCs w:val="20"/>
                </w:rPr>
                <w:delText>20</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8BEE77F" w14:textId="6AEF0D77" w:rsidR="006F532F" w:rsidRPr="00F35A4D" w:rsidDel="00EF78B0" w:rsidRDefault="006F532F" w:rsidP="006F532F">
            <w:pPr>
              <w:jc w:val="left"/>
              <w:rPr>
                <w:del w:id="3677" w:author="Jason Rhee" w:date="2024-07-26T12:30:00Z" w16du:dateUtc="2024-07-26T02:30:00Z"/>
                <w:szCs w:val="20"/>
              </w:rPr>
            </w:pPr>
            <w:del w:id="3678" w:author="Jason Rhee" w:date="2024-07-26T12:30:00Z" w16du:dateUtc="2024-07-26T02:30:00Z">
              <w:r w:rsidRPr="00F35A4D" w:rsidDel="00EF78B0">
                <w:rPr>
                  <w:szCs w:val="20"/>
                </w:rPr>
                <w:delText>For each cancellation (termination) of a dataset where the update exchange set contains a corresponding dataset file</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1EC3B932" w14:textId="2CBF0685" w:rsidR="006F532F" w:rsidRPr="00F35A4D" w:rsidDel="00EF78B0" w:rsidRDefault="006F532F" w:rsidP="006F532F">
            <w:pPr>
              <w:jc w:val="left"/>
              <w:rPr>
                <w:del w:id="3679" w:author="Jason Rhee" w:date="2024-07-26T12:30:00Z" w16du:dateUtc="2024-07-26T02:30:00Z"/>
                <w:szCs w:val="20"/>
              </w:rPr>
            </w:pPr>
            <w:del w:id="3680" w:author="Jason Rhee" w:date="2024-07-26T12:30:00Z" w16du:dateUtc="2024-07-26T02:30:00Z">
              <w:r w:rsidRPr="00F35A4D" w:rsidDel="00EF78B0">
                <w:rPr>
                  <w:szCs w:val="20"/>
                </w:rPr>
                <w:delText>Cancellations cannot contain data objects</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5A486A2" w14:textId="5D212CE4" w:rsidR="006F532F" w:rsidRPr="00F35A4D" w:rsidDel="00EF78B0" w:rsidRDefault="006F532F" w:rsidP="006F532F">
            <w:pPr>
              <w:jc w:val="left"/>
              <w:rPr>
                <w:del w:id="3681" w:author="Jason Rhee" w:date="2024-07-26T12:30:00Z" w16du:dateUtc="2024-07-26T02:30:00Z"/>
                <w:szCs w:val="20"/>
              </w:rPr>
            </w:pPr>
            <w:del w:id="3682" w:author="Jason Rhee" w:date="2024-07-26T12:30:00Z" w16du:dateUtc="2024-07-26T02:30:00Z">
              <w:r w:rsidRPr="00F35A4D" w:rsidDel="00EF78B0">
                <w:rPr>
                  <w:szCs w:val="20"/>
                </w:rPr>
                <w:delText>Remove the dataset file from the exchange set or correct the metadata</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3CDDC08" w14:textId="665A71CA" w:rsidR="006F532F" w:rsidRPr="00F35A4D" w:rsidDel="00EF78B0" w:rsidRDefault="006F532F" w:rsidP="006F532F">
            <w:pPr>
              <w:jc w:val="left"/>
              <w:rPr>
                <w:del w:id="3683" w:author="Jason Rhee" w:date="2024-07-26T12:30:00Z" w16du:dateUtc="2024-07-26T02:30:00Z"/>
                <w:szCs w:val="20"/>
              </w:rPr>
            </w:pPr>
            <w:del w:id="3684"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B7ED6F4" w14:textId="2B7DA74E" w:rsidR="006F532F" w:rsidRPr="00F35A4D" w:rsidDel="00EF78B0" w:rsidRDefault="006F532F" w:rsidP="006F532F">
            <w:pPr>
              <w:rPr>
                <w:del w:id="3685" w:author="Jason Rhee" w:date="2024-07-26T12:30:00Z" w16du:dateUtc="2024-07-26T02:30:00Z"/>
                <w:szCs w:val="20"/>
              </w:rPr>
            </w:pPr>
            <w:del w:id="3686" w:author="Jason Rhee" w:date="2024-07-26T12:30:00Z" w16du:dateUtc="2024-07-26T02:30:00Z">
              <w:r w:rsidRPr="00F35A4D" w:rsidDel="00EF78B0">
                <w:rPr>
                  <w:szCs w:val="20"/>
                </w:rPr>
                <w:delText>B</w:delText>
              </w:r>
              <w:r w:rsidR="00EA36D1" w:rsidDel="00EF78B0">
                <w:rPr>
                  <w:szCs w:val="20"/>
                </w:rPr>
                <w:delText>, U</w:delText>
              </w:r>
            </w:del>
          </w:p>
        </w:tc>
      </w:tr>
      <w:tr w:rsidR="00FC5198" w:rsidDel="00EF78B0" w14:paraId="08CAEF9E" w14:textId="5619EA8B" w:rsidTr="00AC71D0">
        <w:trPr>
          <w:gridAfter w:val="1"/>
          <w:wAfter w:w="129" w:type="pct"/>
          <w:cantSplit/>
          <w:trHeight w:val="1065"/>
          <w:del w:id="3687"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59F5126" w14:textId="2AB9006F" w:rsidR="006F532F" w:rsidDel="00EF78B0" w:rsidRDefault="006F532F" w:rsidP="006F532F">
            <w:pPr>
              <w:jc w:val="center"/>
              <w:rPr>
                <w:del w:id="3688" w:author="Jason Rhee" w:date="2024-07-26T12:30:00Z" w16du:dateUtc="2024-07-26T02:30:00Z"/>
                <w:szCs w:val="20"/>
              </w:rPr>
            </w:pPr>
            <w:del w:id="3689" w:author="Jason Rhee" w:date="2024-07-26T12:30:00Z" w16du:dateUtc="2024-07-26T02:30:00Z">
              <w:r w:rsidDel="00EF78B0">
                <w:rPr>
                  <w:szCs w:val="20"/>
                </w:rPr>
                <w:delText>21</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F903E3" w14:textId="1831E1FA" w:rsidR="006F532F" w:rsidRPr="00F35A4D" w:rsidDel="00EF78B0" w:rsidRDefault="006F532F" w:rsidP="006F532F">
            <w:pPr>
              <w:jc w:val="left"/>
              <w:rPr>
                <w:del w:id="3690" w:author="Jason Rhee" w:date="2024-07-26T12:30:00Z" w16du:dateUtc="2024-07-26T02:30:00Z"/>
                <w:szCs w:val="20"/>
              </w:rPr>
            </w:pPr>
            <w:del w:id="3691" w:author="Jason Rhee" w:date="2024-07-26T12:30:00Z" w16du:dateUtc="2024-07-26T02:30:00Z">
              <w:r w:rsidRPr="00F35A4D" w:rsidDel="00EF78B0">
                <w:rPr>
                  <w:szCs w:val="20"/>
                </w:rPr>
                <w:delText>If any optional attributes are present but the attribute value is unknown or missing</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B16D036" w14:textId="415B8705" w:rsidR="006F532F" w:rsidRPr="00F35A4D" w:rsidDel="00EF78B0" w:rsidRDefault="006F532F" w:rsidP="006F532F">
            <w:pPr>
              <w:jc w:val="left"/>
              <w:rPr>
                <w:del w:id="3692" w:author="Jason Rhee" w:date="2024-07-26T12:30:00Z" w16du:dateUtc="2024-07-26T02:30:00Z"/>
                <w:szCs w:val="20"/>
              </w:rPr>
            </w:pPr>
            <w:del w:id="3693" w:author="Jason Rhee" w:date="2024-07-26T12:30:00Z" w16du:dateUtc="2024-07-26T02:30:00Z">
              <w:r w:rsidRPr="00F35A4D" w:rsidDel="00EF78B0">
                <w:rPr>
                  <w:szCs w:val="20"/>
                </w:rPr>
                <w:delText>Optional attributes are encoded, but attribute value is unknown or missing</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53EA306" w14:textId="455C4924" w:rsidR="006F532F" w:rsidRPr="00F35A4D" w:rsidDel="00EF78B0" w:rsidRDefault="006F532F" w:rsidP="006F532F">
            <w:pPr>
              <w:jc w:val="left"/>
              <w:rPr>
                <w:del w:id="3694" w:author="Jason Rhee" w:date="2024-07-26T12:30:00Z" w16du:dateUtc="2024-07-26T02:30:00Z"/>
                <w:szCs w:val="20"/>
              </w:rPr>
            </w:pPr>
            <w:del w:id="3695" w:author="Jason Rhee" w:date="2024-07-26T12:30:00Z" w16du:dateUtc="2024-07-26T02:30:00Z">
              <w:r w:rsidRPr="00F35A4D" w:rsidDel="00EF78B0">
                <w:rPr>
                  <w:szCs w:val="20"/>
                </w:rPr>
                <w:delText>Remove optional attributes when value is unknown or missing</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F00FD50" w14:textId="355EB489" w:rsidR="006F532F" w:rsidRPr="00F35A4D" w:rsidDel="00EF78B0" w:rsidRDefault="006F532F" w:rsidP="006F532F">
            <w:pPr>
              <w:jc w:val="left"/>
              <w:rPr>
                <w:del w:id="3696" w:author="Jason Rhee" w:date="2024-07-26T12:30:00Z" w16du:dateUtc="2024-07-26T02:30:00Z"/>
                <w:szCs w:val="20"/>
              </w:rPr>
            </w:pPr>
            <w:del w:id="3697"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5402C1A0" w14:textId="059F94BE" w:rsidR="006F532F" w:rsidRPr="00F35A4D" w:rsidDel="00EF78B0" w:rsidRDefault="006F532F" w:rsidP="006F532F">
            <w:pPr>
              <w:rPr>
                <w:del w:id="3698" w:author="Jason Rhee" w:date="2024-07-26T12:30:00Z" w16du:dateUtc="2024-07-26T02:30:00Z"/>
                <w:szCs w:val="20"/>
              </w:rPr>
            </w:pPr>
            <w:del w:id="3699" w:author="Jason Rhee" w:date="2024-07-26T12:30:00Z" w16du:dateUtc="2024-07-26T02:30:00Z">
              <w:r w:rsidRPr="00F35A4D" w:rsidDel="00EF78B0">
                <w:rPr>
                  <w:szCs w:val="20"/>
                </w:rPr>
                <w:delText>B</w:delText>
              </w:r>
            </w:del>
          </w:p>
        </w:tc>
      </w:tr>
      <w:tr w:rsidR="00FC5198" w:rsidDel="00EF78B0" w14:paraId="03B7A1ED" w14:textId="132FE341" w:rsidTr="00AC71D0">
        <w:trPr>
          <w:gridAfter w:val="1"/>
          <w:wAfter w:w="129" w:type="pct"/>
          <w:cantSplit/>
          <w:trHeight w:val="1065"/>
          <w:del w:id="3700"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C5747BA" w14:textId="4762FF1A" w:rsidR="006F532F" w:rsidDel="00EF78B0" w:rsidRDefault="006F532F" w:rsidP="006F532F">
            <w:pPr>
              <w:jc w:val="center"/>
              <w:rPr>
                <w:del w:id="3701" w:author="Jason Rhee" w:date="2024-07-26T12:30:00Z" w16du:dateUtc="2024-07-26T02:30:00Z"/>
                <w:szCs w:val="20"/>
              </w:rPr>
            </w:pPr>
            <w:del w:id="3702" w:author="Jason Rhee" w:date="2024-07-26T12:30:00Z" w16du:dateUtc="2024-07-26T02:30:00Z">
              <w:r w:rsidDel="00EF78B0">
                <w:rPr>
                  <w:szCs w:val="20"/>
                </w:rPr>
                <w:delText>22</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B67A7C6" w14:textId="64A24426" w:rsidR="006F532F" w:rsidRPr="00F35A4D" w:rsidDel="00EF78B0" w:rsidRDefault="006F532F" w:rsidP="006F532F">
            <w:pPr>
              <w:jc w:val="left"/>
              <w:rPr>
                <w:del w:id="3703" w:author="Jason Rhee" w:date="2024-07-26T12:30:00Z" w16du:dateUtc="2024-07-26T02:30:00Z"/>
                <w:szCs w:val="20"/>
              </w:rPr>
            </w:pPr>
            <w:del w:id="3704" w:author="Jason Rhee" w:date="2024-07-26T12:30:00Z" w16du:dateUtc="2024-07-26T02:30:00Z">
              <w:r w:rsidRPr="00F35A4D" w:rsidDel="00EF78B0">
                <w:rPr>
                  <w:szCs w:val="20"/>
                </w:rPr>
                <w:delText>For datasets not named according to dataset file naming convention</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29C44DB" w14:textId="57DA99D7" w:rsidR="006F532F" w:rsidRPr="00F35A4D" w:rsidDel="00EF78B0" w:rsidRDefault="006F532F" w:rsidP="006F532F">
            <w:pPr>
              <w:jc w:val="left"/>
              <w:rPr>
                <w:del w:id="3705" w:author="Jason Rhee" w:date="2024-07-26T12:30:00Z" w16du:dateUtc="2024-07-26T02:30:00Z"/>
                <w:szCs w:val="20"/>
              </w:rPr>
            </w:pPr>
            <w:del w:id="3706" w:author="Jason Rhee" w:date="2024-07-26T12:30:00Z" w16du:dateUtc="2024-07-26T02:30:00Z">
              <w:r w:rsidRPr="00F35A4D" w:rsidDel="00EF78B0">
                <w:rPr>
                  <w:szCs w:val="20"/>
                </w:rPr>
                <w:delText>Dataset file name is not according to file naming convention</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00A24A7" w14:textId="215CEEF4" w:rsidR="006F532F" w:rsidRPr="00F35A4D" w:rsidDel="00EF78B0" w:rsidRDefault="006F532F" w:rsidP="006F532F">
            <w:pPr>
              <w:jc w:val="left"/>
              <w:rPr>
                <w:del w:id="3707" w:author="Jason Rhee" w:date="2024-07-26T12:30:00Z" w16du:dateUtc="2024-07-26T02:30:00Z"/>
                <w:szCs w:val="20"/>
              </w:rPr>
            </w:pPr>
            <w:del w:id="3708" w:author="Jason Rhee" w:date="2024-07-26T12:30:00Z" w16du:dateUtc="2024-07-26T02:30:00Z">
              <w:r w:rsidRPr="00F35A4D" w:rsidDel="00EF78B0">
                <w:rPr>
                  <w:szCs w:val="20"/>
                </w:rPr>
                <w:delText>Rename according to naming convention</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602D031E" w14:textId="310005EB" w:rsidR="006F532F" w:rsidRPr="00F35A4D" w:rsidDel="00EF78B0" w:rsidRDefault="006F532F" w:rsidP="006F532F">
            <w:pPr>
              <w:jc w:val="left"/>
              <w:rPr>
                <w:del w:id="3709" w:author="Jason Rhee" w:date="2024-07-26T12:30:00Z" w16du:dateUtc="2024-07-26T02:30:00Z"/>
                <w:szCs w:val="20"/>
              </w:rPr>
            </w:pPr>
            <w:del w:id="3710"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39DD8EAF" w14:textId="53843D48" w:rsidR="006F532F" w:rsidRPr="00F35A4D" w:rsidDel="00EF78B0" w:rsidRDefault="006F532F" w:rsidP="006F532F">
            <w:pPr>
              <w:rPr>
                <w:del w:id="3711" w:author="Jason Rhee" w:date="2024-07-26T12:30:00Z" w16du:dateUtc="2024-07-26T02:30:00Z"/>
                <w:szCs w:val="20"/>
              </w:rPr>
            </w:pPr>
            <w:del w:id="3712" w:author="Jason Rhee" w:date="2024-07-26T12:30:00Z" w16du:dateUtc="2024-07-26T02:30:00Z">
              <w:r w:rsidRPr="00F35A4D" w:rsidDel="00EF78B0">
                <w:rPr>
                  <w:szCs w:val="20"/>
                </w:rPr>
                <w:delText>B</w:delText>
              </w:r>
            </w:del>
          </w:p>
        </w:tc>
      </w:tr>
      <w:tr w:rsidR="00FC5198" w:rsidDel="00EF78B0" w14:paraId="32293CDE" w14:textId="025BCAE0" w:rsidTr="00AC71D0">
        <w:trPr>
          <w:gridAfter w:val="1"/>
          <w:wAfter w:w="129" w:type="pct"/>
          <w:cantSplit/>
          <w:trHeight w:val="1065"/>
          <w:del w:id="3713"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CBA61D" w14:textId="0DA69D9E" w:rsidR="006F532F" w:rsidRPr="00F35A4D" w:rsidDel="00EF78B0" w:rsidRDefault="006F532F" w:rsidP="006F532F">
            <w:pPr>
              <w:jc w:val="center"/>
              <w:rPr>
                <w:del w:id="3714" w:author="Jason Rhee" w:date="2024-07-26T12:30:00Z" w16du:dateUtc="2024-07-26T02:30:00Z"/>
                <w:szCs w:val="20"/>
              </w:rPr>
            </w:pPr>
            <w:del w:id="3715" w:author="Jason Rhee" w:date="2024-07-26T12:30:00Z" w16du:dateUtc="2024-07-26T02:30:00Z">
              <w:r w:rsidDel="00EF78B0">
                <w:rPr>
                  <w:szCs w:val="20"/>
                </w:rPr>
                <w:lastRenderedPageBreak/>
                <w:delText>23</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DB07609" w14:textId="3DCF2079" w:rsidR="006F532F" w:rsidRPr="00F35A4D" w:rsidDel="00EF78B0" w:rsidRDefault="006F532F" w:rsidP="006F532F">
            <w:pPr>
              <w:jc w:val="left"/>
              <w:rPr>
                <w:del w:id="3716" w:author="Jason Rhee" w:date="2024-07-26T12:30:00Z" w16du:dateUtc="2024-07-26T02:30:00Z"/>
                <w:szCs w:val="20"/>
              </w:rPr>
            </w:pPr>
            <w:del w:id="3717" w:author="Jason Rhee" w:date="2024-07-26T12:30:00Z" w16du:dateUtc="2024-07-26T02:30:00Z">
              <w:r w:rsidRPr="00F35A4D" w:rsidDel="00EF78B0">
                <w:rPr>
                  <w:szCs w:val="20"/>
                </w:rPr>
                <w:delText>For each feature instance of type FixedTimeRange where timeStart is encoded later than timeEnd.</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5AD0665" w14:textId="18CE4D7D" w:rsidR="006F532F" w:rsidRPr="00F35A4D" w:rsidDel="00EF78B0" w:rsidRDefault="006F532F" w:rsidP="006F532F">
            <w:pPr>
              <w:jc w:val="left"/>
              <w:rPr>
                <w:del w:id="3718" w:author="Jason Rhee" w:date="2024-07-26T12:30:00Z" w16du:dateUtc="2024-07-26T02:30:00Z"/>
                <w:szCs w:val="20"/>
              </w:rPr>
            </w:pPr>
            <w:del w:id="3719" w:author="Jason Rhee" w:date="2024-07-26T12:30:00Z" w16du:dateUtc="2024-07-26T02:30:00Z">
              <w:r w:rsidRPr="00F35A4D" w:rsidDel="00EF78B0">
                <w:rPr>
                  <w:szCs w:val="20"/>
                </w:rPr>
                <w:delText>Feature has timeStart encoded later than timeEnd.</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9DB2356" w14:textId="5D620E62" w:rsidR="006F532F" w:rsidRPr="00F35A4D" w:rsidDel="00EF78B0" w:rsidRDefault="006F532F" w:rsidP="006F532F">
            <w:pPr>
              <w:jc w:val="left"/>
              <w:rPr>
                <w:del w:id="3720" w:author="Jason Rhee" w:date="2024-07-26T12:30:00Z" w16du:dateUtc="2024-07-26T02:30:00Z"/>
                <w:szCs w:val="20"/>
              </w:rPr>
            </w:pPr>
            <w:del w:id="3721" w:author="Jason Rhee" w:date="2024-07-26T12:30:00Z" w16du:dateUtc="2024-07-26T02:30:00Z">
              <w:r w:rsidRPr="00F35A4D" w:rsidDel="00EF78B0">
                <w:rPr>
                  <w:szCs w:val="20"/>
                </w:rPr>
                <w:delText>Ensure values of FixedTimeRange subattributes timeEnd and timeStart are logical.</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6E7817E" w14:textId="1DCFBB98" w:rsidR="006F532F" w:rsidRPr="00F35A4D" w:rsidDel="00EF78B0" w:rsidRDefault="006F532F" w:rsidP="00615D0E">
            <w:pPr>
              <w:jc w:val="left"/>
              <w:rPr>
                <w:del w:id="3722" w:author="Jason Rhee" w:date="2024-07-26T12:30:00Z" w16du:dateUtc="2024-07-26T02:30:00Z"/>
                <w:szCs w:val="20"/>
              </w:rPr>
            </w:pPr>
            <w:del w:id="3723"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A5FA427" w14:textId="06D3B1E1" w:rsidR="006F532F" w:rsidRPr="00F35A4D" w:rsidDel="00EF78B0" w:rsidRDefault="006F532F" w:rsidP="006F532F">
            <w:pPr>
              <w:rPr>
                <w:del w:id="3724" w:author="Jason Rhee" w:date="2024-07-26T12:30:00Z" w16du:dateUtc="2024-07-26T02:30:00Z"/>
                <w:szCs w:val="20"/>
              </w:rPr>
            </w:pPr>
            <w:del w:id="3725" w:author="Jason Rhee" w:date="2024-07-26T12:30:00Z" w16du:dateUtc="2024-07-26T02:30:00Z">
              <w:r w:rsidRPr="00F35A4D" w:rsidDel="00EF78B0">
                <w:rPr>
                  <w:szCs w:val="20"/>
                </w:rPr>
                <w:delText>B</w:delText>
              </w:r>
            </w:del>
          </w:p>
        </w:tc>
      </w:tr>
      <w:tr w:rsidR="00FC5198" w:rsidDel="00EF78B0" w14:paraId="4818D831" w14:textId="7D0AFB75" w:rsidTr="00AC71D0">
        <w:trPr>
          <w:gridAfter w:val="1"/>
          <w:wAfter w:w="129" w:type="pct"/>
          <w:cantSplit/>
          <w:trHeight w:val="710"/>
          <w:del w:id="3726"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310DC2C" w14:textId="2D5EC9D6" w:rsidR="006F532F" w:rsidRPr="00F35A4D" w:rsidDel="00EF78B0" w:rsidRDefault="006F532F" w:rsidP="006F532F">
            <w:pPr>
              <w:jc w:val="center"/>
              <w:rPr>
                <w:del w:id="3727" w:author="Jason Rhee" w:date="2024-07-26T12:30:00Z" w16du:dateUtc="2024-07-26T02:30:00Z"/>
                <w:szCs w:val="20"/>
              </w:rPr>
            </w:pPr>
            <w:del w:id="3728" w:author="Jason Rhee" w:date="2024-07-26T12:30:00Z" w16du:dateUtc="2024-07-26T02:30:00Z">
              <w:r w:rsidDel="00EF78B0">
                <w:rPr>
                  <w:szCs w:val="20"/>
                </w:rPr>
                <w:delText>24</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8DB87C8" w14:textId="3DD7F40F" w:rsidR="006F532F" w:rsidRPr="00F35A4D" w:rsidDel="00EF78B0" w:rsidRDefault="006F532F" w:rsidP="006F532F">
            <w:pPr>
              <w:jc w:val="left"/>
              <w:rPr>
                <w:del w:id="3729" w:author="Jason Rhee" w:date="2024-07-26T12:30:00Z" w16du:dateUtc="2024-07-26T02:30:00Z"/>
                <w:szCs w:val="20"/>
              </w:rPr>
            </w:pPr>
            <w:del w:id="3730" w:author="Jason Rhee" w:date="2024-07-26T12:30:00Z" w16du:dateUtc="2024-07-26T02:30:00Z">
              <w:r w:rsidRPr="00F35A4D" w:rsidDel="00EF78B0">
                <w:rPr>
                  <w:szCs w:val="20"/>
                </w:rPr>
                <w:delText>For each feature instance where FixedTimeRange subattribute timeStart is notNull AND timeEnd is Null OR not Present.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8F4F0FA" w14:textId="38F0BB0D" w:rsidR="006F532F" w:rsidRPr="00F35A4D" w:rsidDel="00EF78B0" w:rsidRDefault="006F532F" w:rsidP="006F532F">
            <w:pPr>
              <w:jc w:val="left"/>
              <w:rPr>
                <w:del w:id="3731" w:author="Jason Rhee" w:date="2024-07-26T12:30:00Z" w16du:dateUtc="2024-07-26T02:30:00Z"/>
                <w:szCs w:val="20"/>
              </w:rPr>
            </w:pPr>
            <w:del w:id="3732" w:author="Jason Rhee" w:date="2024-07-26T12:30:00Z" w16du:dateUtc="2024-07-26T02:30:00Z">
              <w:r w:rsidRPr="00F35A4D" w:rsidDel="00EF78B0">
                <w:rPr>
                  <w:szCs w:val="20"/>
                </w:rPr>
                <w:delText>Feature has timeStart without a value of timeEnd.</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7CD812E" w14:textId="17914154" w:rsidR="006F532F" w:rsidRPr="00F35A4D" w:rsidDel="00EF78B0" w:rsidRDefault="006F532F" w:rsidP="006F532F">
            <w:pPr>
              <w:jc w:val="left"/>
              <w:rPr>
                <w:del w:id="3733" w:author="Jason Rhee" w:date="2024-07-26T12:30:00Z" w16du:dateUtc="2024-07-26T02:30:00Z"/>
                <w:szCs w:val="20"/>
              </w:rPr>
            </w:pPr>
            <w:del w:id="3734" w:author="Jason Rhee" w:date="2024-07-26T12:30:00Z" w16du:dateUtc="2024-07-26T02:30:00Z">
              <w:r w:rsidRPr="00F35A4D" w:rsidDel="00EF78B0">
                <w:rPr>
                  <w:szCs w:val="20"/>
                </w:rPr>
                <w:delText>Populate timeEnd or remove timeStart.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1E1C42A" w14:textId="2D53132C" w:rsidR="006F532F" w:rsidRPr="00F35A4D" w:rsidDel="00EF78B0" w:rsidRDefault="006F532F" w:rsidP="00615D0E">
            <w:pPr>
              <w:jc w:val="left"/>
              <w:rPr>
                <w:del w:id="3735" w:author="Jason Rhee" w:date="2024-07-26T12:30:00Z" w16du:dateUtc="2024-07-26T02:30:00Z"/>
              </w:rPr>
            </w:pPr>
            <w:del w:id="3736"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6D2F3BDF" w14:textId="6B0A166B" w:rsidR="006F532F" w:rsidRPr="00F35A4D" w:rsidDel="00EF78B0" w:rsidRDefault="006F532F" w:rsidP="006F532F">
            <w:pPr>
              <w:rPr>
                <w:del w:id="3737" w:author="Jason Rhee" w:date="2024-07-26T12:30:00Z" w16du:dateUtc="2024-07-26T02:30:00Z"/>
                <w:szCs w:val="20"/>
              </w:rPr>
            </w:pPr>
            <w:del w:id="3738" w:author="Jason Rhee" w:date="2024-07-26T12:30:00Z" w16du:dateUtc="2024-07-26T02:30:00Z">
              <w:r w:rsidRPr="00F35A4D" w:rsidDel="00EF78B0">
                <w:rPr>
                  <w:szCs w:val="20"/>
                </w:rPr>
                <w:delText>B</w:delText>
              </w:r>
            </w:del>
          </w:p>
        </w:tc>
      </w:tr>
      <w:tr w:rsidR="00FC5198" w:rsidDel="00EF78B0" w14:paraId="7C6B7EBA" w14:textId="14FF3194" w:rsidTr="00AC71D0">
        <w:trPr>
          <w:gridAfter w:val="1"/>
          <w:wAfter w:w="129" w:type="pct"/>
          <w:cantSplit/>
          <w:trHeight w:val="710"/>
          <w:del w:id="3739"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C2AA524" w14:textId="094104D1" w:rsidR="006F532F" w:rsidRPr="00F35A4D" w:rsidDel="00EF78B0" w:rsidRDefault="006F532F" w:rsidP="006F532F">
            <w:pPr>
              <w:jc w:val="center"/>
              <w:rPr>
                <w:del w:id="3740" w:author="Jason Rhee" w:date="2024-07-26T12:30:00Z" w16du:dateUtc="2024-07-26T02:30:00Z"/>
                <w:szCs w:val="20"/>
              </w:rPr>
            </w:pPr>
            <w:del w:id="3741" w:author="Jason Rhee" w:date="2024-07-26T12:30:00Z" w16du:dateUtc="2024-07-26T02:30:00Z">
              <w:r w:rsidDel="00EF78B0">
                <w:rPr>
                  <w:szCs w:val="20"/>
                </w:rPr>
                <w:delText>25</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0E5203" w14:textId="090F434D" w:rsidR="006F532F" w:rsidRPr="00F35A4D" w:rsidDel="00EF78B0" w:rsidRDefault="006F532F" w:rsidP="006F532F">
            <w:pPr>
              <w:jc w:val="left"/>
              <w:rPr>
                <w:del w:id="3742" w:author="Jason Rhee" w:date="2024-07-26T12:30:00Z" w16du:dateUtc="2024-07-26T02:30:00Z"/>
                <w:szCs w:val="20"/>
              </w:rPr>
            </w:pPr>
            <w:del w:id="3743" w:author="Jason Rhee" w:date="2024-07-26T12:30:00Z" w16du:dateUtc="2024-07-26T02:30:00Z">
              <w:r w:rsidRPr="00F35A4D" w:rsidDel="00EF78B0">
                <w:rPr>
                  <w:szCs w:val="20"/>
                </w:rPr>
                <w:delText>For each feature instance where FixedTimeRange subattribute timeEND is notNull AND timeStart is Null OR not Present.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F6D015A" w14:textId="6D6F2ECA" w:rsidR="006F532F" w:rsidRPr="00F35A4D" w:rsidDel="00EF78B0" w:rsidRDefault="006F532F" w:rsidP="006F532F">
            <w:pPr>
              <w:jc w:val="left"/>
              <w:rPr>
                <w:del w:id="3744" w:author="Jason Rhee" w:date="2024-07-26T12:30:00Z" w16du:dateUtc="2024-07-26T02:30:00Z"/>
                <w:szCs w:val="20"/>
              </w:rPr>
            </w:pPr>
            <w:del w:id="3745" w:author="Jason Rhee" w:date="2024-07-26T12:30:00Z" w16du:dateUtc="2024-07-26T02:30:00Z">
              <w:r w:rsidRPr="00F35A4D" w:rsidDel="00EF78B0">
                <w:rPr>
                  <w:szCs w:val="20"/>
                </w:rPr>
                <w:delText>Object has timeEnd without a value of timeStart.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99F61" w14:textId="34BFF043" w:rsidR="006F532F" w:rsidRPr="00F35A4D" w:rsidDel="00EF78B0" w:rsidRDefault="006F532F" w:rsidP="006F532F">
            <w:pPr>
              <w:jc w:val="left"/>
              <w:rPr>
                <w:del w:id="3746" w:author="Jason Rhee" w:date="2024-07-26T12:30:00Z" w16du:dateUtc="2024-07-26T02:30:00Z"/>
                <w:szCs w:val="20"/>
              </w:rPr>
            </w:pPr>
            <w:del w:id="3747" w:author="Jason Rhee" w:date="2024-07-26T12:30:00Z" w16du:dateUtc="2024-07-26T02:30:00Z">
              <w:r w:rsidRPr="00F35A4D" w:rsidDel="00EF78B0">
                <w:rPr>
                  <w:szCs w:val="20"/>
                </w:rPr>
                <w:delText>Populate timeStart or remove timeEnd.</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EC4233A" w14:textId="2B8EB69A" w:rsidR="006F532F" w:rsidRPr="00F35A4D" w:rsidDel="00EF78B0" w:rsidRDefault="006F532F" w:rsidP="00615D0E">
            <w:pPr>
              <w:jc w:val="left"/>
              <w:rPr>
                <w:del w:id="3748" w:author="Jason Rhee" w:date="2024-07-26T12:30:00Z" w16du:dateUtc="2024-07-26T02:30:00Z"/>
                <w:szCs w:val="20"/>
              </w:rPr>
            </w:pPr>
            <w:del w:id="3749"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58863DB" w14:textId="23ABE865" w:rsidR="006F532F" w:rsidRPr="00F35A4D" w:rsidDel="00EF78B0" w:rsidRDefault="006F532F" w:rsidP="006F532F">
            <w:pPr>
              <w:rPr>
                <w:del w:id="3750" w:author="Jason Rhee" w:date="2024-07-26T12:30:00Z" w16du:dateUtc="2024-07-26T02:30:00Z"/>
                <w:szCs w:val="20"/>
              </w:rPr>
            </w:pPr>
            <w:del w:id="3751" w:author="Jason Rhee" w:date="2024-07-26T12:30:00Z" w16du:dateUtc="2024-07-26T02:30:00Z">
              <w:r w:rsidRPr="00F35A4D" w:rsidDel="00EF78B0">
                <w:rPr>
                  <w:szCs w:val="20"/>
                </w:rPr>
                <w:delText>B</w:delText>
              </w:r>
            </w:del>
          </w:p>
        </w:tc>
      </w:tr>
      <w:tr w:rsidR="00FC5198" w:rsidDel="00EF78B0" w14:paraId="77A62F1D" w14:textId="326FAAAD" w:rsidTr="00AC71D0">
        <w:trPr>
          <w:cantSplit/>
          <w:trHeight w:val="710"/>
          <w:del w:id="3752"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2E9B249" w14:textId="15BB1D52" w:rsidR="006F532F" w:rsidRPr="00F35A4D" w:rsidDel="00EF78B0" w:rsidRDefault="006F532F" w:rsidP="006F532F">
            <w:pPr>
              <w:jc w:val="center"/>
              <w:rPr>
                <w:del w:id="3753" w:author="Jason Rhee" w:date="2024-07-26T12:30:00Z" w16du:dateUtc="2024-07-26T02:30:00Z"/>
                <w:szCs w:val="20"/>
              </w:rPr>
            </w:pPr>
            <w:del w:id="3754" w:author="Jason Rhee" w:date="2024-07-26T12:30:00Z" w16du:dateUtc="2024-07-26T02:30:00Z">
              <w:r w:rsidDel="00EF78B0">
                <w:rPr>
                  <w:szCs w:val="20"/>
                </w:rPr>
                <w:delText>26</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A697928" w14:textId="77955273" w:rsidR="006F532F" w:rsidRPr="00F35A4D" w:rsidDel="00EF78B0" w:rsidRDefault="006F532F" w:rsidP="006F532F">
            <w:pPr>
              <w:jc w:val="left"/>
              <w:rPr>
                <w:del w:id="3755" w:author="Jason Rhee" w:date="2024-07-26T12:30:00Z" w16du:dateUtc="2024-07-26T02:30:00Z"/>
                <w:szCs w:val="20"/>
              </w:rPr>
            </w:pPr>
            <w:del w:id="3756" w:author="Jason Rhee" w:date="2024-07-26T12:30:00Z" w16du:dateUtc="2024-07-26T02:30:00Z">
              <w:r w:rsidRPr="00F35A4D" w:rsidDel="00EF78B0">
                <w:rPr>
                  <w:szCs w:val="20"/>
                </w:rPr>
                <w:delText>For the Date Time attributes generationTime, expectedPassingTime, Timestart and TimeEnd where encoding is not according to format</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B59B6D1" w14:textId="1727C014" w:rsidR="006F532F" w:rsidRPr="00F35A4D" w:rsidDel="00EF78B0" w:rsidRDefault="006F532F" w:rsidP="006F532F">
            <w:pPr>
              <w:jc w:val="left"/>
              <w:rPr>
                <w:del w:id="3757" w:author="Jason Rhee" w:date="2024-07-26T12:30:00Z" w16du:dateUtc="2024-07-26T02:30:00Z"/>
                <w:szCs w:val="20"/>
              </w:rPr>
            </w:pPr>
            <w:del w:id="3758" w:author="Jason Rhee" w:date="2024-07-26T12:30:00Z" w16du:dateUtc="2024-07-26T02:30:00Z">
              <w:r w:rsidRPr="00F35A4D" w:rsidDel="00EF78B0">
                <w:rPr>
                  <w:szCs w:val="20"/>
                </w:rPr>
                <w:delText>Attributes are not encoded according to attribute type format</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1BC74E1D" w14:textId="7B9AE7B5" w:rsidR="006F532F" w:rsidRPr="00F35A4D" w:rsidDel="00EF78B0" w:rsidRDefault="006F532F" w:rsidP="006F532F">
            <w:pPr>
              <w:jc w:val="left"/>
              <w:rPr>
                <w:del w:id="3759" w:author="Jason Rhee" w:date="2024-07-26T12:30:00Z" w16du:dateUtc="2024-07-26T02:30:00Z"/>
                <w:szCs w:val="20"/>
              </w:rPr>
            </w:pPr>
            <w:del w:id="3760" w:author="Jason Rhee" w:date="2024-07-26T12:30:00Z" w16du:dateUtc="2024-07-26T02:30:00Z">
              <w:r w:rsidRPr="00F35A4D" w:rsidDel="00EF78B0">
                <w:rPr>
                  <w:szCs w:val="20"/>
                </w:rPr>
                <w:delText>Encode according to attribute type format</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480C6E60" w14:textId="400F050B" w:rsidR="006F532F" w:rsidRPr="00F35A4D" w:rsidDel="00EF78B0" w:rsidRDefault="006F532F" w:rsidP="00615D0E">
            <w:pPr>
              <w:jc w:val="left"/>
              <w:rPr>
                <w:del w:id="3761" w:author="Jason Rhee" w:date="2024-07-26T12:30:00Z" w16du:dateUtc="2024-07-26T02:30:00Z"/>
                <w:szCs w:val="20"/>
              </w:rPr>
            </w:pPr>
            <w:del w:id="3762"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tcPr>
          <w:p w14:paraId="1FF3296D" w14:textId="31B8EB15" w:rsidR="006F532F" w:rsidRPr="00F35A4D" w:rsidDel="00EF78B0" w:rsidRDefault="006F532F" w:rsidP="006F532F">
            <w:pPr>
              <w:rPr>
                <w:del w:id="3763" w:author="Jason Rhee" w:date="2024-07-26T12:30:00Z" w16du:dateUtc="2024-07-26T02:30:00Z"/>
                <w:szCs w:val="20"/>
              </w:rPr>
            </w:pPr>
            <w:del w:id="3764" w:author="Jason Rhee" w:date="2024-07-26T12:30:00Z" w16du:dateUtc="2024-07-26T02:30:00Z">
              <w:r w:rsidRPr="00F35A4D" w:rsidDel="00EF78B0">
                <w:rPr>
                  <w:szCs w:val="20"/>
                </w:rPr>
                <w:delText>B</w:delText>
              </w:r>
            </w:del>
          </w:p>
        </w:tc>
        <w:tc>
          <w:tcPr>
            <w:tcW w:w="129" w:type="pct"/>
            <w:tcBorders>
              <w:left w:val="single" w:sz="4" w:space="0" w:color="auto"/>
            </w:tcBorders>
          </w:tcPr>
          <w:p w14:paraId="4E88F830" w14:textId="1E1F50E9" w:rsidR="006F532F" w:rsidDel="00EF78B0" w:rsidRDefault="006F532F" w:rsidP="006F532F">
            <w:pPr>
              <w:rPr>
                <w:del w:id="3765" w:author="Jason Rhee" w:date="2024-07-26T12:30:00Z" w16du:dateUtc="2024-07-26T02:30:00Z"/>
              </w:rPr>
            </w:pPr>
          </w:p>
        </w:tc>
      </w:tr>
      <w:tr w:rsidR="00FC5198" w:rsidDel="00EF78B0" w14:paraId="414FB022" w14:textId="35C8C365" w:rsidTr="00AC71D0">
        <w:trPr>
          <w:cantSplit/>
          <w:trHeight w:val="710"/>
          <w:del w:id="3766"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D6A5808" w14:textId="168B1F3F" w:rsidR="006F532F" w:rsidDel="00EF78B0" w:rsidRDefault="006F532F" w:rsidP="006F532F">
            <w:pPr>
              <w:jc w:val="center"/>
              <w:rPr>
                <w:del w:id="3767" w:author="Jason Rhee" w:date="2024-07-26T12:30:00Z" w16du:dateUtc="2024-07-26T02:30:00Z"/>
                <w:szCs w:val="20"/>
                <w:highlight w:val="green"/>
              </w:rPr>
            </w:pPr>
            <w:del w:id="3768" w:author="Jason Rhee" w:date="2024-07-26T12:30:00Z" w16du:dateUtc="2024-07-26T02:30:00Z">
              <w:r w:rsidDel="00EF78B0">
                <w:rPr>
                  <w:szCs w:val="20"/>
                </w:rPr>
                <w:delText>27</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3C00559" w14:textId="4A0A2245" w:rsidR="006F532F" w:rsidDel="00EF78B0" w:rsidRDefault="006F532F" w:rsidP="006F532F">
            <w:pPr>
              <w:jc w:val="left"/>
              <w:rPr>
                <w:del w:id="3769" w:author="Jason Rhee" w:date="2024-07-26T12:30:00Z" w16du:dateUtc="2024-07-26T02:30:00Z"/>
                <w:szCs w:val="20"/>
                <w:highlight w:val="green"/>
              </w:rPr>
            </w:pPr>
            <w:del w:id="3770" w:author="Jason Rhee" w:date="2024-07-26T12:30:00Z" w16du:dateUtc="2024-07-26T02:30:00Z">
              <w:r w:rsidRPr="00D33D24" w:rsidDel="00EF78B0">
                <w:rPr>
                  <w:szCs w:val="20"/>
                </w:rPr>
                <w:delText>For each UnderKeelClearancePlan without any UnderKeelClearanceControlPoint associated with it</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899E406" w14:textId="19617C24" w:rsidR="006F532F" w:rsidDel="00EF78B0" w:rsidRDefault="006F532F" w:rsidP="006F532F">
            <w:pPr>
              <w:jc w:val="left"/>
              <w:rPr>
                <w:del w:id="3771" w:author="Jason Rhee" w:date="2024-07-26T12:30:00Z" w16du:dateUtc="2024-07-26T02:30:00Z"/>
                <w:szCs w:val="20"/>
                <w:highlight w:val="green"/>
              </w:rPr>
            </w:pPr>
            <w:del w:id="3772" w:author="Jason Rhee" w:date="2024-07-26T12:30:00Z" w16du:dateUtc="2024-07-26T02:30:00Z">
              <w:r w:rsidRPr="00D33D24" w:rsidDel="00EF78B0">
                <w:rPr>
                  <w:szCs w:val="20"/>
                </w:rPr>
                <w:delText>An UnderKeelClearancePlan must consist of minimum 1 UnderKeelClearanceControlPoint association</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2CD98F6" w14:textId="589AF110" w:rsidR="006F532F" w:rsidDel="00EF78B0" w:rsidRDefault="006F532F" w:rsidP="006F532F">
            <w:pPr>
              <w:jc w:val="left"/>
              <w:rPr>
                <w:del w:id="3773" w:author="Jason Rhee" w:date="2024-07-26T12:30:00Z" w16du:dateUtc="2024-07-26T02:30:00Z"/>
                <w:szCs w:val="20"/>
                <w:highlight w:val="green"/>
              </w:rPr>
            </w:pPr>
            <w:del w:id="3774" w:author="Jason Rhee" w:date="2024-07-26T12:30:00Z" w16du:dateUtc="2024-07-26T02:30:00Z">
              <w:r w:rsidRPr="00D33D24" w:rsidDel="00EF78B0">
                <w:rPr>
                  <w:szCs w:val="20"/>
                </w:rPr>
                <w:delText>Associate UnderKeelClearancePlan with UnderKeelClearanceControlPoint association</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4720CF4" w14:textId="724D23A8" w:rsidR="006F532F" w:rsidDel="00EF78B0" w:rsidRDefault="006F532F" w:rsidP="00615D0E">
            <w:pPr>
              <w:jc w:val="left"/>
              <w:rPr>
                <w:del w:id="3775" w:author="Jason Rhee" w:date="2024-07-26T12:30:00Z" w16du:dateUtc="2024-07-26T02:30:00Z"/>
                <w:szCs w:val="20"/>
                <w:highlight w:val="green"/>
              </w:rPr>
            </w:pPr>
            <w:del w:id="3776"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tcPr>
          <w:p w14:paraId="3667C296" w14:textId="6C88F77A" w:rsidR="006F532F" w:rsidDel="00EF78B0" w:rsidRDefault="006F532F" w:rsidP="006F532F">
            <w:pPr>
              <w:rPr>
                <w:del w:id="3777" w:author="Jason Rhee" w:date="2024-07-26T12:30:00Z" w16du:dateUtc="2024-07-26T02:30:00Z"/>
                <w:szCs w:val="20"/>
              </w:rPr>
            </w:pPr>
            <w:del w:id="3778" w:author="Jason Rhee" w:date="2024-07-26T12:30:00Z" w16du:dateUtc="2024-07-26T02:30:00Z">
              <w:r w:rsidDel="00EF78B0">
                <w:rPr>
                  <w:szCs w:val="20"/>
                </w:rPr>
                <w:delText>B</w:delText>
              </w:r>
            </w:del>
          </w:p>
        </w:tc>
        <w:tc>
          <w:tcPr>
            <w:tcW w:w="129" w:type="pct"/>
            <w:tcBorders>
              <w:left w:val="single" w:sz="4" w:space="0" w:color="auto"/>
            </w:tcBorders>
          </w:tcPr>
          <w:p w14:paraId="45A0B515" w14:textId="5D8AED91" w:rsidR="006F532F" w:rsidDel="00EF78B0" w:rsidRDefault="006F532F" w:rsidP="006F532F">
            <w:pPr>
              <w:rPr>
                <w:del w:id="3779" w:author="Jason Rhee" w:date="2024-07-26T12:30:00Z" w16du:dateUtc="2024-07-26T02:30:00Z"/>
              </w:rPr>
            </w:pPr>
          </w:p>
        </w:tc>
      </w:tr>
    </w:tbl>
    <w:p w14:paraId="2924E976" w14:textId="71FCCCDC" w:rsidR="003E0B96" w:rsidDel="00EF78B0" w:rsidRDefault="003E0B96" w:rsidP="003E0B96">
      <w:pPr>
        <w:rPr>
          <w:del w:id="3780" w:author="Jason Rhee" w:date="2024-07-26T12:30:00Z" w16du:dateUtc="2024-07-26T02:30:00Z"/>
        </w:rPr>
      </w:pPr>
    </w:p>
    <w:p w14:paraId="30C79162" w14:textId="0A4C0597" w:rsidR="00EB72DF" w:rsidRPr="00E61AD8" w:rsidDel="00EF78B0" w:rsidRDefault="00EB72DF" w:rsidP="00EB72DF">
      <w:pPr>
        <w:rPr>
          <w:del w:id="3781" w:author="Jason Rhee" w:date="2024-07-26T12:30:00Z" w16du:dateUtc="2024-07-26T02:30:00Z"/>
          <w:lang w:val="en-US"/>
        </w:rPr>
      </w:pPr>
    </w:p>
    <w:p w14:paraId="73213BE8" w14:textId="217F3A77" w:rsidR="00EB72DF" w:rsidRPr="00E61AD8" w:rsidDel="00EF78B0" w:rsidRDefault="00EB72DF" w:rsidP="00EB72DF">
      <w:pPr>
        <w:rPr>
          <w:del w:id="3782" w:author="Jason Rhee" w:date="2024-07-26T12:30:00Z" w16du:dateUtc="2024-07-26T02:30:00Z"/>
          <w:lang w:val="en-US"/>
        </w:rPr>
      </w:pPr>
    </w:p>
    <w:p w14:paraId="5D043548" w14:textId="28F29B15" w:rsidR="00EB72DF" w:rsidRPr="00E61AD8" w:rsidDel="00EF78B0" w:rsidRDefault="00EB72DF" w:rsidP="00EB72DF">
      <w:pPr>
        <w:rPr>
          <w:del w:id="3783" w:author="Jason Rhee" w:date="2024-07-26T12:30:00Z" w16du:dateUtc="2024-07-26T02:30:00Z"/>
          <w:lang w:val="en-US"/>
        </w:rPr>
      </w:pPr>
    </w:p>
    <w:p w14:paraId="057CEAB2" w14:textId="7E3442C7" w:rsidR="00EB72DF" w:rsidRPr="00E61AD8" w:rsidDel="00EF78B0" w:rsidRDefault="00EB72DF" w:rsidP="00EB72DF">
      <w:pPr>
        <w:rPr>
          <w:del w:id="3784" w:author="Jason Rhee" w:date="2024-07-26T12:30:00Z" w16du:dateUtc="2024-07-26T02:30:00Z"/>
          <w:lang w:val="en-US"/>
        </w:rPr>
      </w:pPr>
    </w:p>
    <w:p w14:paraId="2444527B" w14:textId="35F2B771" w:rsidR="00EB72DF" w:rsidRPr="00E61AD8" w:rsidDel="00EF78B0" w:rsidRDefault="00EB72DF" w:rsidP="00EB72DF">
      <w:pPr>
        <w:rPr>
          <w:del w:id="3785" w:author="Jason Rhee" w:date="2024-07-26T12:30:00Z" w16du:dateUtc="2024-07-26T02:30:00Z"/>
          <w:lang w:val="en-US"/>
        </w:rPr>
      </w:pPr>
    </w:p>
    <w:p w14:paraId="6C1D0BC7" w14:textId="744F7669" w:rsidR="00EB72DF" w:rsidRPr="00E61AD8" w:rsidDel="00EF78B0" w:rsidRDefault="00EB72DF" w:rsidP="00EB72DF">
      <w:pPr>
        <w:rPr>
          <w:del w:id="3786" w:author="Jason Rhee" w:date="2024-07-26T12:30:00Z" w16du:dateUtc="2024-07-26T02:30:00Z"/>
          <w:lang w:val="en-US"/>
        </w:rPr>
      </w:pPr>
    </w:p>
    <w:p w14:paraId="3159BBFE" w14:textId="77777777" w:rsidR="00EB72DF" w:rsidRPr="00E61AD8" w:rsidRDefault="00EB72DF" w:rsidP="00EB72DF">
      <w:pPr>
        <w:rPr>
          <w:lang w:val="en-US"/>
        </w:rPr>
      </w:pPr>
    </w:p>
    <w:p w14:paraId="5A8DCBEC" w14:textId="77777777" w:rsidR="00EB72DF" w:rsidRPr="00E61AD8" w:rsidRDefault="00EB72DF" w:rsidP="00EB72DF">
      <w:pPr>
        <w:rPr>
          <w:lang w:val="en-US"/>
        </w:rPr>
      </w:pPr>
    </w:p>
    <w:p w14:paraId="0CD515F9" w14:textId="77777777" w:rsidR="00EB72DF" w:rsidRPr="00E61AD8" w:rsidRDefault="00EB72DF" w:rsidP="00EB72DF">
      <w:pPr>
        <w:rPr>
          <w:lang w:val="en-US"/>
        </w:rPr>
      </w:pPr>
    </w:p>
    <w:p w14:paraId="65B8A0E2" w14:textId="77777777" w:rsidR="00EB72DF" w:rsidRPr="00E61AD8" w:rsidRDefault="00EB72DF" w:rsidP="00EB72DF">
      <w:pPr>
        <w:rPr>
          <w:lang w:val="en-US"/>
        </w:rPr>
      </w:pPr>
    </w:p>
    <w:p w14:paraId="7700FD7A" w14:textId="77777777" w:rsidR="00EB72DF" w:rsidRPr="00E61AD8" w:rsidRDefault="00EB72DF" w:rsidP="00EB72DF">
      <w:pPr>
        <w:rPr>
          <w:lang w:val="en-US"/>
        </w:rPr>
      </w:pPr>
    </w:p>
    <w:p w14:paraId="7C09296D" w14:textId="036F89E9" w:rsidR="000D3ED3" w:rsidRDefault="000D3ED3" w:rsidP="00EB72DF">
      <w:pPr>
        <w:rPr>
          <w:ins w:id="3787" w:author="Jason Rhee" w:date="2024-07-26T12:30:00Z" w16du:dateUtc="2024-07-26T02:30:00Z"/>
          <w:lang w:val="en-US"/>
        </w:rPr>
      </w:pPr>
      <w:ins w:id="3788" w:author="Jason Rhee" w:date="2024-07-26T12:30:00Z" w16du:dateUtc="2024-07-26T02:30:00Z">
        <w:r>
          <w:rPr>
            <w:lang w:val="en-US"/>
          </w:rPr>
          <w:br w:type="page"/>
        </w:r>
      </w:ins>
    </w:p>
    <w:p w14:paraId="690A5D6C" w14:textId="77777777" w:rsidR="00EB72DF" w:rsidRPr="00E61AD8" w:rsidRDefault="00EB72DF" w:rsidP="00EB72DF">
      <w:pPr>
        <w:rPr>
          <w:lang w:val="en-US"/>
        </w:rPr>
      </w:pPr>
    </w:p>
    <w:p w14:paraId="06874166" w14:textId="77777777" w:rsidR="00EB72DF" w:rsidRPr="00E61AD8" w:rsidRDefault="00EB72DF" w:rsidP="00EB72DF">
      <w:pPr>
        <w:rPr>
          <w:lang w:val="en-US"/>
        </w:rPr>
      </w:pPr>
    </w:p>
    <w:p w14:paraId="0DE490D8" w14:textId="77777777" w:rsidR="00EB72DF" w:rsidRPr="00E61AD8" w:rsidRDefault="00EB72DF" w:rsidP="00EB72DF">
      <w:pPr>
        <w:rPr>
          <w:lang w:val="en-US"/>
        </w:rPr>
      </w:pPr>
    </w:p>
    <w:p w14:paraId="14955715" w14:textId="77777777" w:rsidR="00EB72DF" w:rsidRPr="00E61AD8" w:rsidRDefault="00EB72DF" w:rsidP="00EB72DF">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03A8557" w14:textId="77777777" w:rsidR="00EB72DF" w:rsidRPr="00E61AD8" w:rsidRDefault="00EB72DF" w:rsidP="00EB72DF">
      <w:pPr>
        <w:rPr>
          <w:lang w:val="en-US"/>
        </w:rPr>
      </w:pPr>
    </w:p>
    <w:p w14:paraId="081D16EF" w14:textId="77777777" w:rsidR="003E0B96" w:rsidRDefault="003E0B96" w:rsidP="003E0B96">
      <w:r>
        <w:br w:type="page"/>
      </w:r>
    </w:p>
    <w:p w14:paraId="5F0571BD" w14:textId="3291124A" w:rsidR="003E0B96" w:rsidRPr="007D395F" w:rsidRDefault="00BF3FCB" w:rsidP="002721B0">
      <w:pPr>
        <w:pStyle w:val="Annex0"/>
      </w:pPr>
      <w:bookmarkStart w:id="3789" w:name="_Toc127463904"/>
      <w:bookmarkStart w:id="3790" w:name="_Toc128125530"/>
      <w:bookmarkStart w:id="3791" w:name="_Toc141176312"/>
      <w:bookmarkStart w:id="3792" w:name="_Toc141176477"/>
      <w:bookmarkStart w:id="3793" w:name="_Toc141177109"/>
      <w:bookmarkStart w:id="3794" w:name="_Toc150177983"/>
      <w:r>
        <w:lastRenderedPageBreak/>
        <w:t>Geometry</w:t>
      </w:r>
      <w:bookmarkEnd w:id="3789"/>
      <w:bookmarkEnd w:id="3790"/>
      <w:bookmarkEnd w:id="3791"/>
      <w:bookmarkEnd w:id="3792"/>
      <w:bookmarkEnd w:id="3793"/>
      <w:bookmarkEnd w:id="3794"/>
    </w:p>
    <w:p w14:paraId="6EE95239" w14:textId="4C9E6286" w:rsidR="003E0B96" w:rsidRPr="0069011F" w:rsidRDefault="002464F7" w:rsidP="00B3435A">
      <w:pPr>
        <w:pStyle w:val="Annexheader-level2"/>
      </w:pPr>
      <w:bookmarkStart w:id="3795" w:name="_Toc516389"/>
      <w:bookmarkStart w:id="3796" w:name="_Toc127463905"/>
      <w:bookmarkStart w:id="3797" w:name="_Toc128125531"/>
      <w:bookmarkStart w:id="3798" w:name="_Toc141176313"/>
      <w:bookmarkStart w:id="3799" w:name="_Toc141176478"/>
      <w:bookmarkStart w:id="3800" w:name="_Toc141177110"/>
      <w:bookmarkStart w:id="3801" w:name="_Toc150177984"/>
      <w:r>
        <w:t>Introduction</w:t>
      </w:r>
      <w:bookmarkEnd w:id="3795"/>
      <w:bookmarkEnd w:id="3796"/>
      <w:bookmarkEnd w:id="3797"/>
      <w:bookmarkEnd w:id="3798"/>
      <w:bookmarkEnd w:id="3799"/>
      <w:bookmarkEnd w:id="3800"/>
      <w:bookmarkEnd w:id="3801"/>
    </w:p>
    <w:p w14:paraId="08044A7F" w14:textId="104D626F" w:rsidR="003E0B96" w:rsidRDefault="003E0B96" w:rsidP="00D41B9A">
      <w:pPr>
        <w:pStyle w:val="Annex-Heading3"/>
      </w:pPr>
      <w:bookmarkStart w:id="3802" w:name="_Toc528589814"/>
      <w:r w:rsidRPr="000A7861">
        <w:t>ISO 19125-1:2004</w:t>
      </w:r>
      <w:r>
        <w:t xml:space="preserve"> geometry</w:t>
      </w:r>
      <w:bookmarkEnd w:id="3802"/>
    </w:p>
    <w:p w14:paraId="27AAB24B" w14:textId="77777777" w:rsidR="003E0B96" w:rsidRPr="007D395F" w:rsidRDefault="003E0B96" w:rsidP="00615D0E">
      <w:pPr>
        <w:spacing w:before="0"/>
        <w:rPr>
          <w:szCs w:val="20"/>
        </w:rPr>
      </w:pPr>
      <w:r w:rsidRPr="007D395F">
        <w:rPr>
          <w:szCs w:val="20"/>
        </w:rPr>
        <w:t>This section defines ISO 19125-2004 geometric terms used in this Annex.</w:t>
      </w:r>
    </w:p>
    <w:p w14:paraId="5A86BE03" w14:textId="77777777" w:rsidR="003E0B96" w:rsidRDefault="003E0B96" w:rsidP="00D41B9A">
      <w:pPr>
        <w:pStyle w:val="Annex-Heading4"/>
      </w:pPr>
      <w:r>
        <w:t>Definitions for ISO 19125-1:2004 geometry</w:t>
      </w:r>
    </w:p>
    <w:p w14:paraId="7E345FF7" w14:textId="77777777" w:rsidR="003E0B96" w:rsidRPr="007B06E1" w:rsidRDefault="00B832A6" w:rsidP="00615D0E">
      <w:pPr>
        <w:rPr>
          <w:szCs w:val="20"/>
        </w:rPr>
      </w:pPr>
      <w:r>
        <w:rPr>
          <w:szCs w:val="20"/>
        </w:rPr>
        <w:t>T</w:t>
      </w:r>
      <w:r w:rsidR="003E0B96" w:rsidRPr="007D395F">
        <w:rPr>
          <w:szCs w:val="20"/>
        </w:rPr>
        <w:t>hese definitions are for the primitives defined by ISO 19125-1:2004 which are single point, single Line and single area geometry objects</w:t>
      </w:r>
      <w:r>
        <w:rPr>
          <w:szCs w:val="20"/>
        </w:rPr>
        <w:t>:</w:t>
      </w:r>
    </w:p>
    <w:p w14:paraId="3A526FA1" w14:textId="77777777" w:rsidR="003E0B96" w:rsidRPr="00C92CD8" w:rsidRDefault="003E0B96" w:rsidP="00615D0E">
      <w:pPr>
        <w:pStyle w:val="ListParagraph"/>
        <w:numPr>
          <w:ilvl w:val="0"/>
          <w:numId w:val="69"/>
        </w:numPr>
        <w:tabs>
          <w:tab w:val="num" w:pos="360"/>
        </w:tabs>
        <w:rPr>
          <w:i/>
        </w:rPr>
      </w:pPr>
      <w:r w:rsidRPr="00955B42">
        <w:rPr>
          <w:i/>
        </w:rPr>
        <w:t>Polygon</w:t>
      </w:r>
      <w:r w:rsidRPr="00C92CD8">
        <w:rPr>
          <w:i/>
        </w:rPr>
        <w:t xml:space="preserve"> – A Polygon has a geometric dimension of 2</w:t>
      </w:r>
      <w:r w:rsidR="0066549D">
        <w:rPr>
          <w:i/>
        </w:rPr>
        <w:t xml:space="preserve">. </w:t>
      </w:r>
      <w:r w:rsidRPr="00C92CD8">
        <w:rPr>
          <w:i/>
        </w:rPr>
        <w:t>It consists of a boundary and its interior, not just a boundary on its own</w:t>
      </w:r>
      <w:r w:rsidR="0066549D">
        <w:rPr>
          <w:i/>
        </w:rPr>
        <w:t xml:space="preserve">. </w:t>
      </w:r>
      <w:r w:rsidRPr="00C92CD8">
        <w:rPr>
          <w:i/>
        </w:rPr>
        <w:t>It is a simple planar surface defined by 1 exterior boundary and 0 or more interior boundaries</w:t>
      </w:r>
      <w:r w:rsidR="0066549D">
        <w:rPr>
          <w:i/>
        </w:rPr>
        <w:t xml:space="preserve">. </w:t>
      </w:r>
      <w:r w:rsidRPr="00C92CD8">
        <w:rPr>
          <w:i/>
        </w:rPr>
        <w:t>The geometry used by an S-57 Area feature is equivalent to a Polygon</w:t>
      </w:r>
      <w:r w:rsidR="0066549D">
        <w:rPr>
          <w:i/>
        </w:rPr>
        <w:t>.</w:t>
      </w:r>
    </w:p>
    <w:p w14:paraId="079158B8" w14:textId="77777777" w:rsidR="003E0B96" w:rsidRPr="00C92CD8" w:rsidRDefault="003E0B96" w:rsidP="00615D0E">
      <w:pPr>
        <w:pStyle w:val="ListParagraph"/>
        <w:numPr>
          <w:ilvl w:val="0"/>
          <w:numId w:val="69"/>
        </w:numPr>
        <w:tabs>
          <w:tab w:val="num" w:pos="360"/>
        </w:tabs>
        <w:rPr>
          <w:i/>
        </w:rPr>
      </w:pPr>
      <w:r w:rsidRPr="007D395F">
        <w:rPr>
          <w:i/>
        </w:rPr>
        <w:t>Polygon boundary</w:t>
      </w:r>
      <w:r w:rsidRPr="00C92CD8">
        <w:rPr>
          <w:i/>
        </w:rPr>
        <w:t xml:space="preserve"> – A Polygon boundary has a geometric dimension of 1 and is equivalent to the outer and inner rings used by an S-57 Area feature.</w:t>
      </w:r>
    </w:p>
    <w:p w14:paraId="6E054D87" w14:textId="77777777" w:rsidR="003E0B96" w:rsidRPr="00C92CD8" w:rsidRDefault="003E0B96" w:rsidP="00615D0E">
      <w:pPr>
        <w:pStyle w:val="ListParagraph"/>
        <w:numPr>
          <w:ilvl w:val="0"/>
          <w:numId w:val="69"/>
        </w:numPr>
        <w:tabs>
          <w:tab w:val="num" w:pos="360"/>
        </w:tabs>
        <w:rPr>
          <w:i/>
        </w:rPr>
      </w:pPr>
      <w:r w:rsidRPr="00B832A6">
        <w:rPr>
          <w:i/>
        </w:rPr>
        <w:t>LineString</w:t>
      </w:r>
      <w:r w:rsidRPr="00C92CD8">
        <w:rPr>
          <w:i/>
        </w:rPr>
        <w:t xml:space="preserve"> – A LineString is a Curve with linear interpolation between Points</w:t>
      </w:r>
      <w:r w:rsidR="0066549D">
        <w:rPr>
          <w:i/>
        </w:rPr>
        <w:t xml:space="preserve">. </w:t>
      </w:r>
      <w:r w:rsidRPr="00C92CD8">
        <w:rPr>
          <w:i/>
        </w:rPr>
        <w:t>A LineString has a geometric dimension of 1</w:t>
      </w:r>
      <w:r w:rsidR="0066549D">
        <w:rPr>
          <w:i/>
        </w:rPr>
        <w:t xml:space="preserve">. </w:t>
      </w:r>
      <w:r w:rsidRPr="00C92CD8">
        <w:rPr>
          <w:i/>
        </w:rPr>
        <w:t>It is composed of one or more segments – each segment is defined by a pair of points</w:t>
      </w:r>
      <w:r w:rsidR="0066549D">
        <w:rPr>
          <w:i/>
        </w:rPr>
        <w:t>.</w:t>
      </w:r>
      <w:r w:rsidR="004E1105">
        <w:rPr>
          <w:i/>
        </w:rPr>
        <w:t xml:space="preserve"> </w:t>
      </w:r>
      <w:r w:rsidRPr="00C92CD8">
        <w:rPr>
          <w:i/>
        </w:rPr>
        <w:t>The geometry used by an S-57 Line feature is equivalent to a LineString</w:t>
      </w:r>
      <w:r w:rsidR="0066549D">
        <w:rPr>
          <w:i/>
        </w:rPr>
        <w:t>.</w:t>
      </w:r>
    </w:p>
    <w:p w14:paraId="5C7C2735" w14:textId="77777777" w:rsidR="003E0B96" w:rsidRPr="00C92CD8" w:rsidRDefault="003E0B96" w:rsidP="00615D0E">
      <w:pPr>
        <w:pStyle w:val="ListParagraph"/>
        <w:numPr>
          <w:ilvl w:val="0"/>
          <w:numId w:val="69"/>
        </w:numPr>
        <w:tabs>
          <w:tab w:val="num" w:pos="360"/>
        </w:tabs>
        <w:rPr>
          <w:i/>
        </w:rPr>
      </w:pPr>
      <w:r w:rsidRPr="00B832A6">
        <w:rPr>
          <w:i/>
        </w:rPr>
        <w:t>Line</w:t>
      </w:r>
      <w:r w:rsidRPr="00C92CD8">
        <w:rPr>
          <w:i/>
        </w:rPr>
        <w:t xml:space="preserve"> </w:t>
      </w:r>
      <w:r w:rsidR="00F736C5">
        <w:rPr>
          <w:i/>
        </w:rPr>
        <w:t>–</w:t>
      </w:r>
      <w:r w:rsidRPr="00C92CD8">
        <w:rPr>
          <w:i/>
        </w:rPr>
        <w:t xml:space="preserve"> An ISO 19125-1:2004 line is a LineString with exactly 2 points</w:t>
      </w:r>
      <w:r w:rsidR="0066549D">
        <w:rPr>
          <w:i/>
        </w:rPr>
        <w:t xml:space="preserve">. </w:t>
      </w:r>
      <w:r w:rsidRPr="00C92CD8">
        <w:rPr>
          <w:i/>
        </w:rPr>
        <w:t>Note that the geometry used by an S-57 Line feature is equivalent to a LineString, not a line in ISO 19125-1:2004 terms</w:t>
      </w:r>
      <w:r w:rsidR="0066549D">
        <w:rPr>
          <w:i/>
        </w:rPr>
        <w:t xml:space="preserve">. </w:t>
      </w:r>
      <w:r w:rsidRPr="00C92CD8">
        <w:rPr>
          <w:i/>
        </w:rPr>
        <w:t>In this document the term Line refers to an S-57 Line feature or a LineString which can have more than two points.</w:t>
      </w:r>
    </w:p>
    <w:p w14:paraId="21F8FD23" w14:textId="77777777" w:rsidR="003E0B96" w:rsidRPr="00C92CD8" w:rsidRDefault="003E0B96" w:rsidP="00615D0E">
      <w:pPr>
        <w:pStyle w:val="ListParagraph"/>
        <w:numPr>
          <w:ilvl w:val="0"/>
          <w:numId w:val="69"/>
        </w:numPr>
        <w:tabs>
          <w:tab w:val="num" w:pos="360"/>
        </w:tabs>
        <w:rPr>
          <w:i/>
        </w:rPr>
      </w:pPr>
      <w:r w:rsidRPr="00B832A6">
        <w:rPr>
          <w:i/>
        </w:rPr>
        <w:t xml:space="preserve">Point </w:t>
      </w:r>
      <w:r w:rsidRPr="00B832A6">
        <w:t>– Points have a geometric dimension of 0</w:t>
      </w:r>
      <w:r w:rsidR="0066549D">
        <w:t xml:space="preserve">. </w:t>
      </w:r>
      <w:r w:rsidRPr="00B832A6">
        <w:t>The geometry used by an S-57 Point feature is equivalent to an ISO 19125-1:2004 point</w:t>
      </w:r>
      <w:r w:rsidR="0066549D">
        <w:t>.</w:t>
      </w:r>
    </w:p>
    <w:p w14:paraId="6813FC3B" w14:textId="77777777" w:rsidR="003E0B96" w:rsidRPr="00C92CD8" w:rsidRDefault="003E0B96" w:rsidP="00615D0E">
      <w:pPr>
        <w:pStyle w:val="CommentText"/>
        <w:numPr>
          <w:ilvl w:val="0"/>
          <w:numId w:val="69"/>
        </w:numPr>
        <w:tabs>
          <w:tab w:val="num" w:pos="360"/>
        </w:tabs>
        <w:spacing w:line="240" w:lineRule="auto"/>
        <w:jc w:val="left"/>
        <w:rPr>
          <w:i/>
        </w:rPr>
      </w:pPr>
      <w:r w:rsidRPr="007D395F">
        <w:rPr>
          <w:i/>
        </w:rPr>
        <w:t>Reciprocal</w:t>
      </w:r>
      <w:r w:rsidRPr="00C92CD8">
        <w:rPr>
          <w:i/>
        </w:rPr>
        <w:t xml:space="preserve"> – inversely related or opposite</w:t>
      </w:r>
    </w:p>
    <w:p w14:paraId="2C1A3D21" w14:textId="77777777" w:rsidR="003E0B96" w:rsidRPr="007D395F" w:rsidRDefault="003E0B96" w:rsidP="00615D0E">
      <w:pPr>
        <w:rPr>
          <w:szCs w:val="20"/>
        </w:rPr>
      </w:pPr>
      <w:r w:rsidRPr="007D395F">
        <w:rPr>
          <w:szCs w:val="20"/>
        </w:rPr>
        <w:t>The following table matches 19125-1:2004 geometric terms to S-57 terms:</w:t>
      </w:r>
    </w:p>
    <w:tbl>
      <w:tblPr>
        <w:tblW w:w="9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33"/>
        <w:gridCol w:w="4733"/>
      </w:tblGrid>
      <w:tr w:rsidR="003E0B96" w14:paraId="712D1F1B" w14:textId="77777777" w:rsidTr="00304CB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A7F4FB" w14:textId="77777777" w:rsidR="003E0B96" w:rsidRPr="007D395F" w:rsidRDefault="003E0B96" w:rsidP="003E0B96">
            <w:pPr>
              <w:rPr>
                <w:szCs w:val="20"/>
              </w:rPr>
            </w:pPr>
            <w:r w:rsidRPr="007D395F">
              <w:rPr>
                <w:b/>
                <w:szCs w:val="20"/>
              </w:rPr>
              <w:t>ISO 19125-1:2004</w:t>
            </w:r>
          </w:p>
        </w:t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6DFA6E" w14:textId="77777777" w:rsidR="003E0B96" w:rsidRPr="007D395F" w:rsidRDefault="003E0B96" w:rsidP="003E0B96">
            <w:pPr>
              <w:pStyle w:val="CommentSubject"/>
            </w:pPr>
            <w:r w:rsidRPr="007D395F">
              <w:t>S-57</w:t>
            </w:r>
          </w:p>
        </w:tc>
      </w:tr>
      <w:tr w:rsidR="003E0B96" w14:paraId="3E8F92E6"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B0F4425" w14:textId="77777777" w:rsidR="003E0B96" w:rsidRPr="007D395F" w:rsidRDefault="003E0B96" w:rsidP="003E0B96">
            <w:pPr>
              <w:rPr>
                <w:szCs w:val="20"/>
              </w:rPr>
            </w:pPr>
            <w:r w:rsidRPr="007D395F">
              <w:rPr>
                <w:szCs w:val="20"/>
              </w:rPr>
              <w:t xml:space="preserve">Polygon </w:t>
            </w:r>
          </w:p>
        </w:tc>
        <w:tc>
          <w:tcPr>
            <w:tcW w:w="4733" w:type="dxa"/>
            <w:tcBorders>
              <w:top w:val="single" w:sz="4" w:space="0" w:color="auto"/>
              <w:left w:val="single" w:sz="4" w:space="0" w:color="auto"/>
              <w:bottom w:val="single" w:sz="4" w:space="0" w:color="auto"/>
              <w:right w:val="single" w:sz="4" w:space="0" w:color="auto"/>
            </w:tcBorders>
            <w:hideMark/>
          </w:tcPr>
          <w:p w14:paraId="43B62AAA" w14:textId="77777777" w:rsidR="003E0B96" w:rsidRPr="007D395F" w:rsidRDefault="003E0B96" w:rsidP="003E0B96">
            <w:pPr>
              <w:rPr>
                <w:szCs w:val="20"/>
              </w:rPr>
            </w:pPr>
            <w:r w:rsidRPr="007D395F">
              <w:rPr>
                <w:szCs w:val="20"/>
              </w:rPr>
              <w:t>Area feature geometry OR Area</w:t>
            </w:r>
          </w:p>
        </w:tc>
      </w:tr>
      <w:tr w:rsidR="003E0B96" w14:paraId="3E3A684A"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250364E9" w14:textId="77777777" w:rsidR="003E0B96" w:rsidRPr="007D395F" w:rsidRDefault="003E0B96" w:rsidP="003E0B96">
            <w:pPr>
              <w:rPr>
                <w:szCs w:val="20"/>
              </w:rPr>
            </w:pPr>
            <w:r w:rsidRPr="007D395F">
              <w:rPr>
                <w:szCs w:val="20"/>
              </w:rPr>
              <w:t>Polygon boundary</w:t>
            </w:r>
          </w:p>
        </w:tc>
        <w:tc>
          <w:tcPr>
            <w:tcW w:w="4733" w:type="dxa"/>
            <w:tcBorders>
              <w:top w:val="single" w:sz="4" w:space="0" w:color="auto"/>
              <w:left w:val="single" w:sz="4" w:space="0" w:color="auto"/>
              <w:bottom w:val="single" w:sz="4" w:space="0" w:color="auto"/>
              <w:right w:val="single" w:sz="4" w:space="0" w:color="auto"/>
            </w:tcBorders>
            <w:hideMark/>
          </w:tcPr>
          <w:p w14:paraId="0E4312F1" w14:textId="77777777" w:rsidR="003E0B96" w:rsidRPr="007D395F" w:rsidRDefault="003E0B96" w:rsidP="003E0B96">
            <w:pPr>
              <w:rPr>
                <w:szCs w:val="20"/>
              </w:rPr>
            </w:pPr>
            <w:r w:rsidRPr="007D395F">
              <w:rPr>
                <w:szCs w:val="20"/>
              </w:rPr>
              <w:t>outer and inner rings</w:t>
            </w:r>
          </w:p>
        </w:tc>
      </w:tr>
      <w:tr w:rsidR="003E0B96" w14:paraId="46F6EEA0"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1BFB653" w14:textId="77777777" w:rsidR="003E0B96" w:rsidRPr="007D395F" w:rsidRDefault="003E0B96" w:rsidP="003E0B96">
            <w:pPr>
              <w:rPr>
                <w:szCs w:val="20"/>
              </w:rPr>
            </w:pPr>
            <w:r w:rsidRPr="007D395F">
              <w:rPr>
                <w:szCs w:val="20"/>
              </w:rPr>
              <w:t>LineString</w:t>
            </w:r>
          </w:p>
        </w:tc>
        <w:tc>
          <w:tcPr>
            <w:tcW w:w="4733" w:type="dxa"/>
            <w:tcBorders>
              <w:top w:val="single" w:sz="4" w:space="0" w:color="auto"/>
              <w:left w:val="single" w:sz="4" w:space="0" w:color="auto"/>
              <w:bottom w:val="single" w:sz="4" w:space="0" w:color="auto"/>
              <w:right w:val="single" w:sz="4" w:space="0" w:color="auto"/>
            </w:tcBorders>
            <w:hideMark/>
          </w:tcPr>
          <w:p w14:paraId="12C26705" w14:textId="77777777" w:rsidR="003E0B96" w:rsidRPr="007D395F" w:rsidRDefault="003E0B96" w:rsidP="003E0B96">
            <w:pPr>
              <w:rPr>
                <w:szCs w:val="20"/>
              </w:rPr>
            </w:pPr>
            <w:r w:rsidRPr="007D395F">
              <w:rPr>
                <w:szCs w:val="20"/>
              </w:rPr>
              <w:t>Line feature geometry OR Line</w:t>
            </w:r>
          </w:p>
        </w:tc>
      </w:tr>
      <w:tr w:rsidR="003E0B96" w14:paraId="21777745"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0A2D58BA" w14:textId="77777777" w:rsidR="003E0B96" w:rsidRPr="007D395F" w:rsidRDefault="003E0B96" w:rsidP="003E0B96">
            <w:pPr>
              <w:rPr>
                <w:szCs w:val="20"/>
              </w:rPr>
            </w:pPr>
            <w:r w:rsidRPr="007D395F">
              <w:rPr>
                <w:szCs w:val="20"/>
              </w:rPr>
              <w:t>Point</w:t>
            </w:r>
          </w:p>
        </w:tc>
        <w:tc>
          <w:tcPr>
            <w:tcW w:w="4733" w:type="dxa"/>
            <w:tcBorders>
              <w:top w:val="single" w:sz="4" w:space="0" w:color="auto"/>
              <w:left w:val="single" w:sz="4" w:space="0" w:color="auto"/>
              <w:bottom w:val="single" w:sz="4" w:space="0" w:color="auto"/>
              <w:right w:val="single" w:sz="4" w:space="0" w:color="auto"/>
            </w:tcBorders>
            <w:hideMark/>
          </w:tcPr>
          <w:p w14:paraId="08B1A0EE" w14:textId="77777777" w:rsidR="003E0B96" w:rsidRPr="007D395F" w:rsidRDefault="003E0B96" w:rsidP="003E0B96">
            <w:pPr>
              <w:rPr>
                <w:szCs w:val="20"/>
              </w:rPr>
            </w:pPr>
            <w:r w:rsidRPr="007D395F">
              <w:rPr>
                <w:szCs w:val="20"/>
              </w:rPr>
              <w:t>Point feature geometry OR Point</w:t>
            </w:r>
          </w:p>
        </w:tc>
      </w:tr>
    </w:tbl>
    <w:p w14:paraId="7F275D5E" w14:textId="77777777" w:rsidR="003E0B96" w:rsidRDefault="003E0B96" w:rsidP="003E0B96">
      <w:pPr>
        <w:rPr>
          <w:szCs w:val="20"/>
          <w:lang w:eastAsia="en-CA"/>
        </w:rPr>
      </w:pPr>
    </w:p>
    <w:p w14:paraId="2435CE0B" w14:textId="77777777" w:rsidR="003E0B96" w:rsidRDefault="003E0B96" w:rsidP="003E0B96">
      <w:r>
        <w:br w:type="page"/>
      </w:r>
    </w:p>
    <w:p w14:paraId="3F2E4F3E" w14:textId="77777777" w:rsidR="003E0B96" w:rsidRDefault="003E0B96" w:rsidP="00D41B9A">
      <w:pPr>
        <w:pStyle w:val="Annex-Heading4"/>
      </w:pPr>
      <w:r>
        <w:lastRenderedPageBreak/>
        <w:t>Definition of symbols used in ISO 19125-1:2004</w:t>
      </w:r>
    </w:p>
    <w:p w14:paraId="6EA2CFCB" w14:textId="77777777" w:rsidR="003E0B96" w:rsidRPr="007B06E1" w:rsidRDefault="003E0B96" w:rsidP="00270808">
      <w:pPr>
        <w:spacing w:before="0"/>
        <w:rPr>
          <w:snapToGrid w:val="0"/>
          <w:szCs w:val="20"/>
          <w:lang w:eastAsia="en-CA"/>
        </w:rPr>
      </w:pPr>
      <w:r>
        <w:rPr>
          <w:snapToGrid w:val="0"/>
          <w:szCs w:val="20"/>
        </w:rPr>
        <w:t xml:space="preserve">I </w:t>
      </w:r>
      <w:r w:rsidRPr="007B06E1">
        <w:rPr>
          <w:snapToGrid w:val="0"/>
          <w:szCs w:val="20"/>
        </w:rPr>
        <w:t>= interior of a geometric object</w:t>
      </w:r>
    </w:p>
    <w:p w14:paraId="770A8984" w14:textId="77777777" w:rsidR="003E0B96" w:rsidRPr="007B06E1" w:rsidRDefault="003E0B96" w:rsidP="00270808">
      <w:pPr>
        <w:spacing w:before="0"/>
        <w:rPr>
          <w:snapToGrid w:val="0"/>
          <w:szCs w:val="20"/>
        </w:rPr>
      </w:pPr>
      <w:r>
        <w:rPr>
          <w:snapToGrid w:val="0"/>
          <w:szCs w:val="20"/>
        </w:rPr>
        <w:t xml:space="preserve">E </w:t>
      </w:r>
      <w:r w:rsidRPr="007B06E1">
        <w:rPr>
          <w:snapToGrid w:val="0"/>
          <w:szCs w:val="20"/>
        </w:rPr>
        <w:t>= exterior of a geometric object</w:t>
      </w:r>
    </w:p>
    <w:p w14:paraId="6A4A8702" w14:textId="77777777" w:rsidR="003E0B96" w:rsidRPr="007B06E1" w:rsidRDefault="003E0B96" w:rsidP="00270808">
      <w:pPr>
        <w:spacing w:before="0"/>
        <w:rPr>
          <w:snapToGrid w:val="0"/>
          <w:szCs w:val="20"/>
        </w:rPr>
      </w:pPr>
      <w:r>
        <w:rPr>
          <w:snapToGrid w:val="0"/>
          <w:szCs w:val="20"/>
        </w:rPr>
        <w:t xml:space="preserve">B </w:t>
      </w:r>
      <w:r w:rsidRPr="007B06E1">
        <w:rPr>
          <w:snapToGrid w:val="0"/>
          <w:szCs w:val="20"/>
        </w:rPr>
        <w:t>= boundary of a geometric object</w:t>
      </w:r>
    </w:p>
    <w:p w14:paraId="482A53E2" w14:textId="77777777" w:rsidR="003E0B96" w:rsidRPr="007B06E1" w:rsidRDefault="003E0B96" w:rsidP="00270808">
      <w:pPr>
        <w:spacing w:before="0"/>
        <w:rPr>
          <w:snapToGrid w:val="0"/>
          <w:szCs w:val="20"/>
        </w:rPr>
      </w:pPr>
      <w:r>
        <w:rPr>
          <w:snapToGrid w:val="0"/>
          <w:szCs w:val="20"/>
        </w:rPr>
        <w:t>∩</w:t>
      </w:r>
      <w:r w:rsidRPr="007B06E1">
        <w:rPr>
          <w:snapToGrid w:val="0"/>
          <w:szCs w:val="20"/>
        </w:rPr>
        <w:t xml:space="preserve"> = the set theoretic intersection</w:t>
      </w:r>
    </w:p>
    <w:p w14:paraId="1AE0DE1E" w14:textId="77777777" w:rsidR="003E0B96" w:rsidRPr="007B06E1" w:rsidRDefault="003E0B96" w:rsidP="00270808">
      <w:pPr>
        <w:spacing w:before="0"/>
        <w:rPr>
          <w:snapToGrid w:val="0"/>
          <w:szCs w:val="20"/>
        </w:rPr>
      </w:pPr>
      <w:r>
        <w:rPr>
          <w:snapToGrid w:val="0"/>
          <w:szCs w:val="20"/>
        </w:rPr>
        <w:t>U</w:t>
      </w:r>
      <w:r w:rsidRPr="007B06E1">
        <w:rPr>
          <w:snapToGrid w:val="0"/>
          <w:szCs w:val="20"/>
        </w:rPr>
        <w:t xml:space="preserve"> = the set theoretic union</w:t>
      </w:r>
    </w:p>
    <w:p w14:paraId="3FB5F6A5" w14:textId="77777777" w:rsidR="003E0B96" w:rsidRPr="007B06E1" w:rsidRDefault="003E0B96" w:rsidP="00270808">
      <w:pPr>
        <w:spacing w:before="0"/>
        <w:rPr>
          <w:snapToGrid w:val="0"/>
          <w:szCs w:val="20"/>
        </w:rPr>
      </w:pPr>
      <w:r w:rsidRPr="007B06E1">
        <w:rPr>
          <w:rFonts w:ascii="Cambria Math" w:hAnsi="Cambria Math" w:cs="Cambria Math"/>
          <w:snapToGrid w:val="0"/>
          <w:szCs w:val="20"/>
        </w:rPr>
        <w:t>∧</w:t>
      </w:r>
      <w:r>
        <w:rPr>
          <w:snapToGrid w:val="0"/>
          <w:szCs w:val="20"/>
        </w:rPr>
        <w:t xml:space="preserve"> </w:t>
      </w:r>
      <w:r w:rsidRPr="007B06E1">
        <w:rPr>
          <w:snapToGrid w:val="0"/>
          <w:szCs w:val="20"/>
        </w:rPr>
        <w:t>= AND</w:t>
      </w:r>
    </w:p>
    <w:p w14:paraId="42C3F84D" w14:textId="77777777" w:rsidR="003E0B96" w:rsidRPr="007B06E1" w:rsidRDefault="003E0B96" w:rsidP="00270808">
      <w:pPr>
        <w:spacing w:before="0"/>
        <w:rPr>
          <w:snapToGrid w:val="0"/>
          <w:szCs w:val="20"/>
          <w:lang w:val="en-CA"/>
        </w:rPr>
      </w:pPr>
      <w:r>
        <w:rPr>
          <w:snapToGrid w:val="0"/>
          <w:szCs w:val="20"/>
        </w:rPr>
        <w:t xml:space="preserve">Ú </w:t>
      </w:r>
      <w:r w:rsidRPr="007B06E1">
        <w:rPr>
          <w:snapToGrid w:val="0"/>
          <w:szCs w:val="20"/>
        </w:rPr>
        <w:t>= O</w:t>
      </w:r>
      <w:r w:rsidRPr="007B06E1">
        <w:rPr>
          <w:snapToGrid w:val="0"/>
          <w:szCs w:val="20"/>
          <w:lang w:val="en-CA"/>
        </w:rPr>
        <w:t>R</w:t>
      </w:r>
    </w:p>
    <w:p w14:paraId="73196C13" w14:textId="77777777" w:rsidR="003E0B96" w:rsidRPr="007B06E1" w:rsidRDefault="003E0B96" w:rsidP="00270808">
      <w:pPr>
        <w:spacing w:before="0"/>
        <w:rPr>
          <w:snapToGrid w:val="0"/>
          <w:szCs w:val="20"/>
        </w:rPr>
      </w:pPr>
      <w:r>
        <w:rPr>
          <w:snapToGrid w:val="0"/>
          <w:szCs w:val="20"/>
        </w:rPr>
        <w:t xml:space="preserve">≠ </w:t>
      </w:r>
      <w:r w:rsidRPr="007B06E1">
        <w:rPr>
          <w:snapToGrid w:val="0"/>
          <w:szCs w:val="20"/>
        </w:rPr>
        <w:t>= not equal</w:t>
      </w:r>
    </w:p>
    <w:p w14:paraId="31540765" w14:textId="77777777" w:rsidR="003E0B96" w:rsidRPr="007B06E1" w:rsidRDefault="003E0B96" w:rsidP="00270808">
      <w:pPr>
        <w:spacing w:before="0"/>
        <w:rPr>
          <w:snapToGrid w:val="0"/>
          <w:szCs w:val="20"/>
        </w:rPr>
      </w:pPr>
      <w:r>
        <w:rPr>
          <w:rFonts w:ascii="Symbol" w:hAnsi="Symbol"/>
        </w:rPr>
        <w:t></w:t>
      </w:r>
      <w:r w:rsidRPr="007B06E1">
        <w:rPr>
          <w:szCs w:val="20"/>
        </w:rPr>
        <w:t xml:space="preserve"> = </w:t>
      </w:r>
      <w:r w:rsidRPr="007B06E1">
        <w:rPr>
          <w:snapToGrid w:val="0"/>
          <w:szCs w:val="20"/>
        </w:rPr>
        <w:t>the empty or null set</w:t>
      </w:r>
    </w:p>
    <w:p w14:paraId="7FAC7625" w14:textId="77777777" w:rsidR="003E0B96" w:rsidRPr="007B06E1" w:rsidRDefault="003E0B96" w:rsidP="00270808">
      <w:pPr>
        <w:spacing w:before="0"/>
        <w:rPr>
          <w:snapToGrid w:val="0"/>
          <w:szCs w:val="20"/>
        </w:rPr>
      </w:pPr>
      <w:r w:rsidRPr="007B06E1">
        <w:rPr>
          <w:b/>
          <w:snapToGrid w:val="0"/>
          <w:szCs w:val="20"/>
        </w:rPr>
        <w:t>a</w:t>
      </w:r>
      <w:r w:rsidRPr="007B06E1">
        <w:rPr>
          <w:snapToGrid w:val="0"/>
          <w:szCs w:val="20"/>
        </w:rPr>
        <w:t xml:space="preserve"> = first geometry, interior and boundary (the topological definition)</w:t>
      </w:r>
    </w:p>
    <w:p w14:paraId="163D5C16" w14:textId="77777777" w:rsidR="003E0B96" w:rsidRPr="007B06E1" w:rsidRDefault="003E0B96" w:rsidP="00270808">
      <w:pPr>
        <w:spacing w:before="0"/>
        <w:rPr>
          <w:snapToGrid w:val="0"/>
          <w:szCs w:val="20"/>
        </w:rPr>
      </w:pPr>
      <w:r w:rsidRPr="007B06E1">
        <w:rPr>
          <w:b/>
          <w:snapToGrid w:val="0"/>
          <w:szCs w:val="20"/>
        </w:rPr>
        <w:t>b</w:t>
      </w:r>
      <w:r w:rsidRPr="007B06E1">
        <w:rPr>
          <w:snapToGrid w:val="0"/>
          <w:szCs w:val="20"/>
        </w:rPr>
        <w:t xml:space="preserve"> = second geometry, interior and boundary (the topological definition)</w:t>
      </w:r>
    </w:p>
    <w:p w14:paraId="4B02682C" w14:textId="77777777" w:rsidR="003E0B96" w:rsidRPr="007B06E1" w:rsidRDefault="003E0B96" w:rsidP="00270808">
      <w:pPr>
        <w:spacing w:before="0"/>
        <w:rPr>
          <w:snapToGrid w:val="0"/>
          <w:szCs w:val="20"/>
        </w:rPr>
      </w:pPr>
      <w:r w:rsidRPr="007B06E1">
        <w:rPr>
          <w:snapToGrid w:val="0"/>
          <w:szCs w:val="20"/>
        </w:rPr>
        <w:t xml:space="preserve">dim = geometric dimension – 2 for Polygons, 1 for LineStrings and 0 for Points </w:t>
      </w:r>
    </w:p>
    <w:p w14:paraId="366331F5" w14:textId="77777777" w:rsidR="003E0B96" w:rsidRPr="007B06E1" w:rsidRDefault="003E0B96" w:rsidP="00270808">
      <w:pPr>
        <w:spacing w:before="0"/>
        <w:rPr>
          <w:snapToGrid w:val="0"/>
          <w:szCs w:val="20"/>
        </w:rPr>
      </w:pPr>
      <w:r w:rsidRPr="007B06E1">
        <w:rPr>
          <w:snapToGrid w:val="0"/>
          <w:szCs w:val="20"/>
        </w:rPr>
        <w:t>Dim(x) returns the maximum dimension (-1, 0, 1, or 2) of the geometric objects in x, with a numeric value of -1 corresponding to dim (</w:t>
      </w:r>
      <w:r w:rsidRPr="007B06E1">
        <w:rPr>
          <w:szCs w:val="20"/>
        </w:rPr>
        <w:t>Æ</w:t>
      </w:r>
      <w:r w:rsidRPr="007B06E1">
        <w:rPr>
          <w:snapToGrid w:val="0"/>
          <w:szCs w:val="20"/>
        </w:rPr>
        <w:t>).</w:t>
      </w:r>
    </w:p>
    <w:p w14:paraId="168052E8" w14:textId="77777777" w:rsidR="003E0B96" w:rsidRPr="007B06E1" w:rsidRDefault="003E0B96" w:rsidP="00270808">
      <w:pPr>
        <w:spacing w:before="0" w:after="60"/>
        <w:rPr>
          <w:snapToGrid w:val="0"/>
          <w:szCs w:val="20"/>
        </w:rPr>
      </w:pPr>
      <w:r w:rsidRPr="007B06E1">
        <w:rPr>
          <w:snapToGrid w:val="0"/>
          <w:szCs w:val="20"/>
        </w:rPr>
        <w:t>Note:</w:t>
      </w:r>
    </w:p>
    <w:p w14:paraId="53F94C05"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Neither interior nor exterior include the boundary (i.e</w:t>
      </w:r>
      <w:r w:rsidR="0066549D">
        <w:rPr>
          <w:snapToGrid w:val="0"/>
          <w:szCs w:val="20"/>
        </w:rPr>
        <w:t xml:space="preserve">. </w:t>
      </w:r>
      <w:r w:rsidRPr="007B06E1">
        <w:rPr>
          <w:snapToGrid w:val="0"/>
          <w:szCs w:val="20"/>
        </w:rPr>
        <w:t>I, E and B are mutually exclusive).</w:t>
      </w:r>
    </w:p>
    <w:p w14:paraId="1DE64F6F"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The boundary of a Polygon includes its set of outer and inner rings.</w:t>
      </w:r>
    </w:p>
    <w:p w14:paraId="27821338" w14:textId="77777777" w:rsidR="003E0B96" w:rsidRPr="007B06E1" w:rsidRDefault="003E0B96" w:rsidP="00270808">
      <w:pPr>
        <w:numPr>
          <w:ilvl w:val="0"/>
          <w:numId w:val="70"/>
        </w:numPr>
        <w:tabs>
          <w:tab w:val="num" w:pos="426"/>
        </w:tabs>
        <w:spacing w:before="0" w:after="60"/>
        <w:ind w:left="426" w:hanging="426"/>
        <w:rPr>
          <w:snapToGrid w:val="0"/>
          <w:szCs w:val="20"/>
        </w:rPr>
      </w:pPr>
      <w:r w:rsidRPr="007B06E1">
        <w:rPr>
          <w:snapToGrid w:val="0"/>
          <w:szCs w:val="20"/>
        </w:rPr>
        <w:t>The boundary of a LineString is its end points except for a closed LineString, which has no boundary; the rest of the LineString is its interior.</w:t>
      </w:r>
    </w:p>
    <w:p w14:paraId="4428002B" w14:textId="77777777" w:rsidR="003E0B96" w:rsidRPr="007B06E1" w:rsidRDefault="003E0B96" w:rsidP="00270808">
      <w:pPr>
        <w:numPr>
          <w:ilvl w:val="0"/>
          <w:numId w:val="70"/>
        </w:numPr>
        <w:tabs>
          <w:tab w:val="num" w:pos="426"/>
        </w:tabs>
        <w:spacing w:before="0"/>
        <w:rPr>
          <w:snapToGrid w:val="0"/>
          <w:szCs w:val="20"/>
        </w:rPr>
      </w:pPr>
      <w:r w:rsidRPr="007B06E1">
        <w:rPr>
          <w:snapToGrid w:val="0"/>
          <w:szCs w:val="20"/>
        </w:rPr>
        <w:t>A Point does not have a boundary.</w:t>
      </w:r>
    </w:p>
    <w:p w14:paraId="59FE1BCA" w14:textId="77777777" w:rsidR="003E0B96" w:rsidRDefault="003E0B96" w:rsidP="00D41B9A">
      <w:pPr>
        <w:pStyle w:val="Annex-Heading3"/>
      </w:pPr>
      <w:r>
        <w:t>ISO 19125-1:2004 geometric operator relationships</w:t>
      </w:r>
    </w:p>
    <w:p w14:paraId="047CE95B" w14:textId="77777777" w:rsidR="003E0B96" w:rsidRDefault="003E0B96" w:rsidP="00270808">
      <w:pPr>
        <w:pStyle w:val="Default"/>
        <w:spacing w:after="240"/>
        <w:rPr>
          <w:color w:val="auto"/>
          <w:sz w:val="20"/>
          <w:szCs w:val="20"/>
        </w:rPr>
      </w:pPr>
      <w:r>
        <w:rPr>
          <w:color w:val="auto"/>
          <w:sz w:val="20"/>
        </w:rPr>
        <w:t>In ISO 19125-1:2004 (see Reference [1]), the dimensionally extended nine-intersection model (DE-9IM) defines 5 mutually exclusive geometric relationships between two objects (Polygons, LineStrings and/or Points)</w:t>
      </w:r>
      <w:r w:rsidR="0066549D">
        <w:rPr>
          <w:color w:val="auto"/>
          <w:sz w:val="20"/>
        </w:rPr>
        <w:t>.</w:t>
      </w:r>
      <w:r w:rsidR="004E1105">
        <w:rPr>
          <w:color w:val="auto"/>
          <w:sz w:val="20"/>
        </w:rPr>
        <w:t xml:space="preserve"> </w:t>
      </w:r>
      <w:r>
        <w:rPr>
          <w:color w:val="auto"/>
          <w:sz w:val="20"/>
        </w:rPr>
        <w:t>One and only one relationship will be true for any two given objects (see Reference [2]):</w:t>
      </w:r>
    </w:p>
    <w:p w14:paraId="7171C9BB" w14:textId="77777777" w:rsidR="003E0B96" w:rsidRDefault="003E0B96" w:rsidP="003E0B96">
      <w:pPr>
        <w:pStyle w:val="Default"/>
        <w:rPr>
          <w:snapToGrid w:val="0"/>
          <w:color w:val="auto"/>
          <w:sz w:val="20"/>
        </w:rPr>
      </w:pPr>
      <w:r>
        <w:rPr>
          <w:snapToGrid w:val="0"/>
          <w:color w:val="auto"/>
          <w:sz w:val="20"/>
        </w:rPr>
        <w:t>1</w:t>
      </w:r>
      <w:r w:rsidR="0066549D">
        <w:rPr>
          <w:snapToGrid w:val="0"/>
          <w:color w:val="auto"/>
          <w:sz w:val="20"/>
        </w:rPr>
        <w:t xml:space="preserve">. </w:t>
      </w:r>
      <w:r>
        <w:rPr>
          <w:snapToGrid w:val="0"/>
          <w:color w:val="auto"/>
          <w:sz w:val="20"/>
        </w:rPr>
        <w:t xml:space="preserve">WITHIN </w:t>
      </w:r>
    </w:p>
    <w:p w14:paraId="35550D89" w14:textId="77777777" w:rsidR="003E0B96" w:rsidRDefault="003E0B96" w:rsidP="003E0B96">
      <w:pPr>
        <w:pStyle w:val="Default"/>
        <w:rPr>
          <w:snapToGrid w:val="0"/>
          <w:color w:val="auto"/>
          <w:sz w:val="20"/>
        </w:rPr>
      </w:pPr>
      <w:r>
        <w:rPr>
          <w:snapToGrid w:val="0"/>
          <w:color w:val="auto"/>
          <w:sz w:val="20"/>
        </w:rPr>
        <w:t>2</w:t>
      </w:r>
      <w:r w:rsidR="0066549D">
        <w:rPr>
          <w:snapToGrid w:val="0"/>
          <w:color w:val="auto"/>
          <w:sz w:val="20"/>
        </w:rPr>
        <w:t xml:space="preserve">. </w:t>
      </w:r>
      <w:r>
        <w:rPr>
          <w:snapToGrid w:val="0"/>
          <w:color w:val="auto"/>
          <w:sz w:val="20"/>
        </w:rPr>
        <w:t>CROSSES</w:t>
      </w:r>
    </w:p>
    <w:p w14:paraId="1AF50B53" w14:textId="77777777" w:rsidR="003E0B96" w:rsidRDefault="003E0B96" w:rsidP="003E0B96">
      <w:pPr>
        <w:pStyle w:val="Default"/>
        <w:rPr>
          <w:snapToGrid w:val="0"/>
          <w:color w:val="auto"/>
          <w:sz w:val="20"/>
        </w:rPr>
      </w:pPr>
      <w:r>
        <w:rPr>
          <w:snapToGrid w:val="0"/>
          <w:color w:val="auto"/>
          <w:sz w:val="20"/>
        </w:rPr>
        <w:t>3</w:t>
      </w:r>
      <w:r w:rsidR="0066549D">
        <w:rPr>
          <w:snapToGrid w:val="0"/>
          <w:color w:val="auto"/>
          <w:sz w:val="20"/>
        </w:rPr>
        <w:t xml:space="preserve">. </w:t>
      </w:r>
      <w:r>
        <w:rPr>
          <w:snapToGrid w:val="0"/>
          <w:color w:val="auto"/>
          <w:sz w:val="20"/>
        </w:rPr>
        <w:t>TOUCHES</w:t>
      </w:r>
    </w:p>
    <w:p w14:paraId="45C03EBA" w14:textId="77777777" w:rsidR="003E0B96" w:rsidRDefault="003E0B96" w:rsidP="003E0B96">
      <w:pPr>
        <w:pStyle w:val="Default"/>
        <w:rPr>
          <w:snapToGrid w:val="0"/>
          <w:color w:val="auto"/>
          <w:sz w:val="20"/>
        </w:rPr>
      </w:pPr>
      <w:r>
        <w:rPr>
          <w:snapToGrid w:val="0"/>
          <w:color w:val="auto"/>
          <w:sz w:val="20"/>
        </w:rPr>
        <w:t>4</w:t>
      </w:r>
      <w:r w:rsidR="0066549D">
        <w:rPr>
          <w:snapToGrid w:val="0"/>
          <w:color w:val="auto"/>
          <w:sz w:val="20"/>
        </w:rPr>
        <w:t xml:space="preserve">. </w:t>
      </w:r>
      <w:r>
        <w:rPr>
          <w:snapToGrid w:val="0"/>
          <w:color w:val="auto"/>
          <w:sz w:val="20"/>
        </w:rPr>
        <w:t>DISJOINT</w:t>
      </w:r>
    </w:p>
    <w:p w14:paraId="7B333BA9" w14:textId="77777777" w:rsidR="003E0B96" w:rsidRDefault="003E0B96" w:rsidP="00270808">
      <w:pPr>
        <w:pStyle w:val="Default"/>
        <w:spacing w:after="240"/>
        <w:rPr>
          <w:snapToGrid w:val="0"/>
          <w:color w:val="auto"/>
          <w:sz w:val="20"/>
        </w:rPr>
      </w:pPr>
      <w:r>
        <w:rPr>
          <w:snapToGrid w:val="0"/>
          <w:color w:val="auto"/>
          <w:sz w:val="20"/>
        </w:rPr>
        <w:t>5</w:t>
      </w:r>
      <w:r w:rsidR="0066549D">
        <w:rPr>
          <w:snapToGrid w:val="0"/>
          <w:color w:val="auto"/>
          <w:sz w:val="20"/>
        </w:rPr>
        <w:t xml:space="preserve">. </w:t>
      </w:r>
      <w:r>
        <w:rPr>
          <w:snapToGrid w:val="0"/>
          <w:color w:val="auto"/>
          <w:sz w:val="20"/>
        </w:rPr>
        <w:t>OVERLAPS</w:t>
      </w:r>
    </w:p>
    <w:p w14:paraId="525AD696" w14:textId="77777777" w:rsidR="003E0B96" w:rsidRDefault="003E0B96" w:rsidP="00270808">
      <w:pPr>
        <w:pStyle w:val="Default"/>
        <w:spacing w:after="240"/>
        <w:rPr>
          <w:snapToGrid w:val="0"/>
          <w:color w:val="auto"/>
          <w:sz w:val="20"/>
        </w:rPr>
      </w:pPr>
      <w:r>
        <w:rPr>
          <w:snapToGrid w:val="0"/>
          <w:color w:val="auto"/>
          <w:sz w:val="20"/>
        </w:rPr>
        <w:t>There are others that help further define the relationship:</w:t>
      </w:r>
    </w:p>
    <w:p w14:paraId="1B0A1DC8" w14:textId="77777777" w:rsidR="003E0B96" w:rsidRDefault="003E0B96" w:rsidP="00AA396C">
      <w:pPr>
        <w:pStyle w:val="Default"/>
        <w:tabs>
          <w:tab w:val="left" w:pos="284"/>
        </w:tabs>
        <w:rPr>
          <w:snapToGrid w:val="0"/>
          <w:color w:val="auto"/>
          <w:sz w:val="20"/>
        </w:rPr>
      </w:pPr>
      <w:r>
        <w:rPr>
          <w:snapToGrid w:val="0"/>
          <w:color w:val="auto"/>
          <w:sz w:val="20"/>
        </w:rPr>
        <w:t>1</w:t>
      </w:r>
      <w:r w:rsidR="00AA396C">
        <w:rPr>
          <w:snapToGrid w:val="0"/>
          <w:color w:val="auto"/>
          <w:sz w:val="20"/>
        </w:rPr>
        <w:t>.</w:t>
      </w:r>
      <w:r w:rsidR="00AA396C">
        <w:rPr>
          <w:snapToGrid w:val="0"/>
          <w:color w:val="auto"/>
          <w:sz w:val="20"/>
        </w:rPr>
        <w:tab/>
        <w:t>CONTAINS</w:t>
      </w:r>
    </w:p>
    <w:p w14:paraId="6E2551FB" w14:textId="1221789E"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the reciprocal of WITHIN</w:t>
      </w:r>
    </w:p>
    <w:p w14:paraId="28C6F03D" w14:textId="4BEA8E17"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 xml:space="preserve">-  </w:t>
      </w:r>
      <w:r>
        <w:rPr>
          <w:snapToGrid w:val="0"/>
          <w:color w:val="auto"/>
          <w:sz w:val="20"/>
        </w:rPr>
        <w:tab/>
        <w:t>w</w:t>
      </w:r>
      <w:r w:rsidR="003E0B96">
        <w:rPr>
          <w:snapToGrid w:val="0"/>
          <w:color w:val="auto"/>
          <w:sz w:val="20"/>
        </w:rPr>
        <w:t xml:space="preserve">ithin is the primary operator; however, if </w:t>
      </w:r>
      <w:r w:rsidR="003E0B96">
        <w:rPr>
          <w:b/>
          <w:snapToGrid w:val="0"/>
          <w:color w:val="auto"/>
          <w:sz w:val="20"/>
        </w:rPr>
        <w:t>a</w:t>
      </w:r>
      <w:r w:rsidR="003E0B96">
        <w:rPr>
          <w:snapToGrid w:val="0"/>
          <w:color w:val="auto"/>
          <w:sz w:val="20"/>
        </w:rPr>
        <w:t xml:space="preserve"> is not within </w:t>
      </w:r>
      <w:r w:rsidR="003E0B96">
        <w:rPr>
          <w:b/>
          <w:snapToGrid w:val="0"/>
          <w:color w:val="auto"/>
          <w:sz w:val="20"/>
        </w:rPr>
        <w:t>b</w:t>
      </w:r>
      <w:r w:rsidR="003E0B96">
        <w:rPr>
          <w:snapToGrid w:val="0"/>
          <w:color w:val="auto"/>
          <w:sz w:val="20"/>
        </w:rPr>
        <w:t xml:space="preserve"> then </w:t>
      </w:r>
      <w:r w:rsidR="003E0B96">
        <w:rPr>
          <w:b/>
          <w:snapToGrid w:val="0"/>
          <w:color w:val="auto"/>
          <w:sz w:val="20"/>
        </w:rPr>
        <w:t>a</w:t>
      </w:r>
      <w:r w:rsidR="003E0B96">
        <w:rPr>
          <w:snapToGrid w:val="0"/>
          <w:color w:val="auto"/>
          <w:sz w:val="20"/>
        </w:rPr>
        <w:t xml:space="preserve"> may contain</w:t>
      </w:r>
      <w:r w:rsidR="003E0B96">
        <w:rPr>
          <w:b/>
          <w:snapToGrid w:val="0"/>
          <w:color w:val="auto"/>
          <w:sz w:val="20"/>
        </w:rPr>
        <w:t xml:space="preserve"> b</w:t>
      </w:r>
      <w:r w:rsidR="003E0B96">
        <w:rPr>
          <w:snapToGrid w:val="0"/>
          <w:color w:val="auto"/>
          <w:sz w:val="20"/>
        </w:rPr>
        <w:t xml:space="preserve"> so CONTAINS may be the unique relationship between the objects.</w:t>
      </w:r>
    </w:p>
    <w:p w14:paraId="72FB16EB" w14:textId="77777777" w:rsidR="003E0B96" w:rsidRDefault="003E0B96" w:rsidP="00AA396C">
      <w:pPr>
        <w:pStyle w:val="Default"/>
        <w:tabs>
          <w:tab w:val="left" w:pos="284"/>
        </w:tabs>
        <w:rPr>
          <w:snapToGrid w:val="0"/>
          <w:color w:val="auto"/>
          <w:sz w:val="20"/>
        </w:rPr>
      </w:pPr>
      <w:r>
        <w:rPr>
          <w:snapToGrid w:val="0"/>
          <w:color w:val="auto"/>
          <w:sz w:val="20"/>
        </w:rPr>
        <w:t>2</w:t>
      </w:r>
      <w:r w:rsidR="0066549D">
        <w:rPr>
          <w:snapToGrid w:val="0"/>
          <w:color w:val="auto"/>
          <w:sz w:val="20"/>
        </w:rPr>
        <w:t>.</w:t>
      </w:r>
      <w:r w:rsidR="00AA396C">
        <w:rPr>
          <w:snapToGrid w:val="0"/>
          <w:color w:val="auto"/>
          <w:sz w:val="20"/>
        </w:rPr>
        <w:tab/>
        <w:t>EQUAL</w:t>
      </w:r>
    </w:p>
    <w:p w14:paraId="25AB2F82" w14:textId="2FDC4566" w:rsidR="003E0B96" w:rsidRDefault="00F94F23"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a special case of WITHIN / CONTAINS.</w:t>
      </w:r>
    </w:p>
    <w:p w14:paraId="334A44B3" w14:textId="77777777" w:rsidR="003E0B96" w:rsidRDefault="003E0B96" w:rsidP="00AA396C">
      <w:pPr>
        <w:pStyle w:val="Default"/>
        <w:tabs>
          <w:tab w:val="left" w:pos="284"/>
        </w:tabs>
        <w:rPr>
          <w:snapToGrid w:val="0"/>
          <w:color w:val="auto"/>
          <w:sz w:val="20"/>
        </w:rPr>
      </w:pPr>
      <w:r>
        <w:rPr>
          <w:snapToGrid w:val="0"/>
          <w:color w:val="auto"/>
          <w:sz w:val="20"/>
        </w:rPr>
        <w:t>3</w:t>
      </w:r>
      <w:r w:rsidR="0066549D">
        <w:rPr>
          <w:snapToGrid w:val="0"/>
          <w:color w:val="auto"/>
          <w:sz w:val="20"/>
        </w:rPr>
        <w:t xml:space="preserve">. </w:t>
      </w:r>
      <w:r w:rsidR="00AA396C">
        <w:rPr>
          <w:snapToGrid w:val="0"/>
          <w:color w:val="auto"/>
          <w:sz w:val="20"/>
        </w:rPr>
        <w:tab/>
        <w:t>INTERSECTS</w:t>
      </w:r>
    </w:p>
    <w:p w14:paraId="433A62E4" w14:textId="2FDF054B"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of DISJOINT</w:t>
      </w:r>
    </w:p>
    <w:p w14:paraId="31F092D4" w14:textId="4513CEEC"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have at least one point in common</w:t>
      </w:r>
    </w:p>
    <w:p w14:paraId="753DAC39" w14:textId="77777777" w:rsidR="003E0B96" w:rsidRDefault="003E0B96" w:rsidP="00AA396C">
      <w:pPr>
        <w:pStyle w:val="Default"/>
        <w:tabs>
          <w:tab w:val="left" w:pos="284"/>
        </w:tabs>
        <w:rPr>
          <w:snapToGrid w:val="0"/>
          <w:color w:val="auto"/>
          <w:sz w:val="20"/>
        </w:rPr>
      </w:pPr>
      <w:r>
        <w:rPr>
          <w:snapToGrid w:val="0"/>
          <w:color w:val="auto"/>
          <w:sz w:val="20"/>
        </w:rPr>
        <w:lastRenderedPageBreak/>
        <w:t>4</w:t>
      </w:r>
      <w:r w:rsidR="0066549D">
        <w:rPr>
          <w:snapToGrid w:val="0"/>
          <w:color w:val="auto"/>
          <w:sz w:val="20"/>
        </w:rPr>
        <w:t>.</w:t>
      </w:r>
      <w:r w:rsidR="00AA396C">
        <w:rPr>
          <w:snapToGrid w:val="0"/>
          <w:color w:val="auto"/>
          <w:sz w:val="20"/>
        </w:rPr>
        <w:tab/>
      </w:r>
      <w:r>
        <w:rPr>
          <w:snapToGrid w:val="0"/>
          <w:color w:val="auto"/>
          <w:sz w:val="20"/>
        </w:rPr>
        <w:t>COVERS and is COVERED_BY</w:t>
      </w:r>
    </w:p>
    <w:p w14:paraId="5A050569" w14:textId="2AE2B43E"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operators</w:t>
      </w:r>
    </w:p>
    <w:p w14:paraId="0DAD6CFB" w14:textId="337CDFBD"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extends CONTAINS and WITHIN respectively</w:t>
      </w:r>
    </w:p>
    <w:p w14:paraId="513A98DF" w14:textId="77777777" w:rsidR="003E0B96" w:rsidRDefault="003E0B96" w:rsidP="00F94F23">
      <w:pPr>
        <w:pStyle w:val="Default"/>
        <w:tabs>
          <w:tab w:val="left" w:pos="284"/>
        </w:tabs>
        <w:spacing w:after="240"/>
        <w:rPr>
          <w:snapToGrid w:val="0"/>
          <w:color w:val="auto"/>
          <w:sz w:val="20"/>
        </w:rPr>
      </w:pPr>
      <w:r>
        <w:rPr>
          <w:snapToGrid w:val="0"/>
          <w:color w:val="auto"/>
          <w:sz w:val="20"/>
        </w:rPr>
        <w:t>5</w:t>
      </w:r>
      <w:r w:rsidR="00AA396C">
        <w:rPr>
          <w:snapToGrid w:val="0"/>
          <w:color w:val="auto"/>
          <w:sz w:val="20"/>
        </w:rPr>
        <w:t>.</w:t>
      </w:r>
      <w:r w:rsidR="00AA396C">
        <w:rPr>
          <w:snapToGrid w:val="0"/>
          <w:color w:val="auto"/>
          <w:sz w:val="20"/>
        </w:rPr>
        <w:tab/>
      </w:r>
      <w:r>
        <w:rPr>
          <w:snapToGrid w:val="0"/>
          <w:color w:val="auto"/>
          <w:sz w:val="20"/>
        </w:rPr>
        <w:t>COINCIDENT</w:t>
      </w:r>
    </w:p>
    <w:p w14:paraId="4C922EBE" w14:textId="77777777" w:rsidR="003E0B96" w:rsidRDefault="003E0B96" w:rsidP="00F94F23">
      <w:pPr>
        <w:pStyle w:val="Default"/>
        <w:spacing w:after="240"/>
        <w:rPr>
          <w:snapToGrid w:val="0"/>
          <w:color w:val="auto"/>
          <w:sz w:val="20"/>
        </w:rPr>
      </w:pPr>
      <w:r>
        <w:rPr>
          <w:snapToGrid w:val="0"/>
          <w:color w:val="auto"/>
          <w:sz w:val="20"/>
        </w:rPr>
        <w:t>Note that COVERS, COVERED_BY and COINCIDENT</w:t>
      </w:r>
      <w:r>
        <w:rPr>
          <w:color w:val="auto"/>
          <w:sz w:val="20"/>
        </w:rPr>
        <w:t xml:space="preserve"> relational operators are not described in the </w:t>
      </w:r>
      <w:r>
        <w:rPr>
          <w:snapToGrid w:val="0"/>
          <w:color w:val="auto"/>
          <w:sz w:val="20"/>
        </w:rPr>
        <w:t xml:space="preserve">ISO </w:t>
      </w:r>
      <w:r>
        <w:rPr>
          <w:color w:val="auto"/>
          <w:sz w:val="20"/>
        </w:rPr>
        <w:t>19125-1:2004 document.</w:t>
      </w:r>
    </w:p>
    <w:p w14:paraId="79C244D0" w14:textId="19A2BA0D" w:rsidR="003E0B96" w:rsidRPr="00C77AD0" w:rsidRDefault="003E0B96" w:rsidP="00F94F23">
      <w:pPr>
        <w:pStyle w:val="BodyText"/>
        <w:spacing w:before="0" w:after="240" w:line="240" w:lineRule="auto"/>
        <w:rPr>
          <w:sz w:val="20"/>
          <w:lang w:eastAsia="en-US"/>
        </w:rPr>
      </w:pPr>
      <w:r w:rsidRPr="00C77AD0">
        <w:rPr>
          <w:sz w:val="20"/>
        </w:rPr>
        <w:t>The formulas given in this annex (</w:t>
      </w:r>
      <w:r w:rsidR="00F94F23">
        <w:rPr>
          <w:sz w:val="20"/>
        </w:rPr>
        <w:t>for example,</w:t>
      </w:r>
      <w:r w:rsidR="0066549D">
        <w:rPr>
          <w:sz w:val="20"/>
        </w:rPr>
        <w:t xml:space="preserve"> </w:t>
      </w:r>
      <w:r w:rsidRPr="00C77AD0">
        <w:rPr>
          <w:sz w:val="20"/>
        </w:rPr>
        <w:t xml:space="preserve">a.Disjoint(b) </w:t>
      </w:r>
      <w:r>
        <w:rPr>
          <w:rFonts w:ascii="Symbol" w:hAnsi="Symbol"/>
          <w:sz w:val="21"/>
        </w:rPr>
        <w:t></w:t>
      </w:r>
      <w:r>
        <w:rPr>
          <w:rFonts w:ascii="Symbol" w:hAnsi="Symbol"/>
          <w:sz w:val="21"/>
        </w:rPr>
        <w:t></w:t>
      </w:r>
      <w:r>
        <w:t xml:space="preserve">a </w:t>
      </w:r>
      <w:r>
        <w:rPr>
          <w:rFonts w:ascii="Symbol" w:hAnsi="Symbol"/>
          <w:sz w:val="21"/>
        </w:rPr>
        <w:t></w:t>
      </w:r>
      <w:r>
        <w:rPr>
          <w:rFonts w:ascii="Symbol" w:hAnsi="Symbol"/>
          <w:sz w:val="21"/>
        </w:rPr>
        <w:t></w:t>
      </w:r>
      <w:r>
        <w:t xml:space="preserve">b </w:t>
      </w:r>
      <w:r>
        <w:rPr>
          <w:i/>
        </w:rPr>
        <w:t xml:space="preserve">= </w:t>
      </w:r>
      <w:r>
        <w:rPr>
          <w:rFonts w:ascii="Symbol" w:hAnsi="Symbol"/>
          <w:sz w:val="21"/>
        </w:rPr>
        <w:t></w:t>
      </w:r>
      <w:r>
        <w:t xml:space="preserve">) </w:t>
      </w:r>
      <w:r w:rsidRPr="00C77AD0">
        <w:rPr>
          <w:sz w:val="20"/>
        </w:rPr>
        <w:t>are the generalized ones given for ISO 19125-1, not the more specific DE-9IM formulas (i.e</w:t>
      </w:r>
      <w:r w:rsidR="0066549D">
        <w:rPr>
          <w:sz w:val="20"/>
        </w:rPr>
        <w:t xml:space="preserve">. </w:t>
      </w:r>
      <w:r w:rsidRPr="00C77AD0">
        <w:rPr>
          <w:sz w:val="20"/>
        </w:rPr>
        <w:t>DE-9IM predicates)</w:t>
      </w:r>
      <w:r w:rsidR="0066549D">
        <w:rPr>
          <w:sz w:val="20"/>
        </w:rPr>
        <w:t>.</w:t>
      </w:r>
      <w:r w:rsidR="004E1105">
        <w:rPr>
          <w:sz w:val="20"/>
        </w:rPr>
        <w:t xml:space="preserve"> </w:t>
      </w:r>
      <w:r w:rsidRPr="00C77AD0">
        <w:rPr>
          <w:sz w:val="20"/>
        </w:rPr>
        <w:t>The generalized formulas use topologically closed notation (i.e</w:t>
      </w:r>
      <w:r w:rsidR="0066549D">
        <w:rPr>
          <w:sz w:val="20"/>
        </w:rPr>
        <w:t xml:space="preserve">. </w:t>
      </w:r>
      <w:r w:rsidRPr="00C77AD0">
        <w:rPr>
          <w:sz w:val="20"/>
        </w:rPr>
        <w:t>geometry includes the interior and boundary unless otherwise stated), whereas the DE-91M formulas refer to the interior and boundary of geometry separately</w:t>
      </w:r>
      <w:r w:rsidR="0066549D">
        <w:rPr>
          <w:sz w:val="20"/>
        </w:rPr>
        <w:t>.</w:t>
      </w:r>
      <w:r w:rsidR="004E1105">
        <w:rPr>
          <w:sz w:val="20"/>
        </w:rPr>
        <w:t xml:space="preserve"> </w:t>
      </w:r>
      <w:r w:rsidRPr="00C77AD0">
        <w:rPr>
          <w:sz w:val="20"/>
        </w:rPr>
        <w:t>Note that different versions of documents describing 19125-1 give different generalized formulas – this annex is using the formulas that are the most consistent with the DE-9IM predicates</w:t>
      </w:r>
      <w:r w:rsidR="0066549D">
        <w:rPr>
          <w:sz w:val="20"/>
        </w:rPr>
        <w:t>.</w:t>
      </w:r>
      <w:r w:rsidR="004E1105">
        <w:rPr>
          <w:sz w:val="20"/>
        </w:rPr>
        <w:t xml:space="preserve"> </w:t>
      </w:r>
      <w:r w:rsidRPr="00C77AD0">
        <w:rPr>
          <w:sz w:val="20"/>
        </w:rPr>
        <w:t>If a generalized formula appears to contradict a DE-9IM predicate as defined in ISO 19125-1</w:t>
      </w:r>
      <w:r w:rsidRPr="00C77AD0">
        <w:rPr>
          <w:sz w:val="20"/>
          <w:lang w:val="en-CA"/>
        </w:rPr>
        <w:t>:2004</w:t>
      </w:r>
      <w:r w:rsidRPr="00C77AD0">
        <w:rPr>
          <w:sz w:val="20"/>
        </w:rPr>
        <w:t>, the DE-9IM predicate takes precedence</w:t>
      </w:r>
      <w:r w:rsidR="0066549D">
        <w:rPr>
          <w:sz w:val="20"/>
        </w:rPr>
        <w:t>.</w:t>
      </w:r>
      <w:r w:rsidR="004E1105">
        <w:rPr>
          <w:sz w:val="20"/>
        </w:rPr>
        <w:t xml:space="preserve"> </w:t>
      </w:r>
      <w:r w:rsidRPr="00C77AD0">
        <w:rPr>
          <w:sz w:val="20"/>
        </w:rPr>
        <w:t>Software is expected to be consistent with DE-9IM predicates.</w:t>
      </w:r>
    </w:p>
    <w:p w14:paraId="4AD76E00" w14:textId="77777777" w:rsidR="003E0B96" w:rsidRDefault="003E0B96" w:rsidP="0069490B">
      <w:pPr>
        <w:pStyle w:val="Annex-Heading3"/>
      </w:pPr>
      <w:r>
        <w:t>How the relationships apply to S-57 Features</w:t>
      </w:r>
    </w:p>
    <w:p w14:paraId="45A3D89B" w14:textId="77777777" w:rsidR="003E0B96" w:rsidRPr="00FF6E4F" w:rsidRDefault="003E0B96" w:rsidP="00F94F23">
      <w:pPr>
        <w:spacing w:before="0"/>
        <w:rPr>
          <w:szCs w:val="20"/>
          <w:lang w:eastAsia="en-CA"/>
        </w:rPr>
      </w:pPr>
      <w:r w:rsidRPr="00955B42">
        <w:rPr>
          <w:snapToGrid w:val="0"/>
          <w:szCs w:val="20"/>
        </w:rPr>
        <w:t>Geometric relationships will be tested on an entire S-57 feature object as a single geometric entity</w:t>
      </w:r>
      <w:r w:rsidR="0066549D">
        <w:rPr>
          <w:snapToGrid w:val="0"/>
          <w:szCs w:val="20"/>
        </w:rPr>
        <w:t xml:space="preserve">. </w:t>
      </w:r>
      <w:r w:rsidRPr="00955B42">
        <w:rPr>
          <w:szCs w:val="20"/>
        </w:rPr>
        <w:t>Note that S-57 Point, Line and Area feature geometry is equivalent in ISO 19125-1:2004 terms to Point, LineString and Polygon geometry respectively.</w:t>
      </w:r>
    </w:p>
    <w:p w14:paraId="39B98DA6" w14:textId="77777777" w:rsidR="003E0B96" w:rsidRPr="00955B42" w:rsidRDefault="003E0B96" w:rsidP="00F94F23">
      <w:pPr>
        <w:spacing w:before="0"/>
        <w:rPr>
          <w:snapToGrid w:val="0"/>
          <w:szCs w:val="20"/>
        </w:rPr>
      </w:pPr>
      <w:r w:rsidRPr="00955B42">
        <w:rPr>
          <w:snapToGrid w:val="0"/>
          <w:szCs w:val="20"/>
        </w:rPr>
        <w:t>A Line feature in S-57 may be made up of several individual edges</w:t>
      </w:r>
      <w:r w:rsidR="0066549D">
        <w:rPr>
          <w:snapToGrid w:val="0"/>
          <w:szCs w:val="20"/>
        </w:rPr>
        <w:t>.</w:t>
      </w:r>
      <w:r w:rsidR="004E1105">
        <w:rPr>
          <w:snapToGrid w:val="0"/>
          <w:szCs w:val="20"/>
        </w:rPr>
        <w:t xml:space="preserve"> </w:t>
      </w:r>
      <w:r w:rsidRPr="00955B42">
        <w:rPr>
          <w:snapToGrid w:val="0"/>
          <w:szCs w:val="20"/>
        </w:rPr>
        <w:t>The geometric relationship operators used with a Line feature will consider the sequence of edges as a single geometry</w:t>
      </w:r>
      <w:r w:rsidR="00B832A6">
        <w:rPr>
          <w:snapToGrid w:val="0"/>
          <w:szCs w:val="20"/>
        </w:rPr>
        <w:t xml:space="preserve"> </w:t>
      </w:r>
      <w:r w:rsidRPr="00955B42">
        <w:rPr>
          <w:snapToGrid w:val="0"/>
          <w:szCs w:val="20"/>
        </w:rPr>
        <w:t>(LineString).</w:t>
      </w:r>
    </w:p>
    <w:p w14:paraId="1E7BDCE4" w14:textId="77777777" w:rsidR="003E0B96" w:rsidRPr="00955B42" w:rsidRDefault="003E0B96" w:rsidP="00F94F23">
      <w:pPr>
        <w:spacing w:before="0"/>
        <w:rPr>
          <w:snapToGrid w:val="0"/>
          <w:szCs w:val="20"/>
        </w:rPr>
      </w:pPr>
      <w:r w:rsidRPr="00955B42">
        <w:rPr>
          <w:snapToGrid w:val="0"/>
          <w:szCs w:val="20"/>
        </w:rPr>
        <w:t>A test on an Area feature will operate on the entire Polygon</w:t>
      </w:r>
      <w:r w:rsidR="00AA396C">
        <w:rPr>
          <w:snapToGrid w:val="0"/>
          <w:szCs w:val="20"/>
        </w:rPr>
        <w:t>.</w:t>
      </w:r>
    </w:p>
    <w:p w14:paraId="10D5EA87" w14:textId="77777777" w:rsidR="003E0B96" w:rsidRPr="00955B42" w:rsidRDefault="003E0B96" w:rsidP="00F94F23">
      <w:pPr>
        <w:spacing w:before="0"/>
        <w:rPr>
          <w:snapToGrid w:val="0"/>
          <w:szCs w:val="20"/>
        </w:rPr>
      </w:pPr>
      <w:r w:rsidRPr="00955B42">
        <w:rPr>
          <w:snapToGrid w:val="0"/>
          <w:szCs w:val="20"/>
        </w:rPr>
        <w:t>In an S-57 file a Line or Area feature may be split into pieces as a result of a cutting operation from a data source</w:t>
      </w:r>
      <w:r w:rsidR="0066549D">
        <w:rPr>
          <w:snapToGrid w:val="0"/>
          <w:szCs w:val="20"/>
        </w:rPr>
        <w:t xml:space="preserve">. </w:t>
      </w:r>
      <w:r w:rsidRPr="00955B42">
        <w:rPr>
          <w:snapToGrid w:val="0"/>
          <w:szCs w:val="20"/>
        </w:rPr>
        <w:t>In that case each feature record in the dataset is treated as a separate LineString or Polygon when testing geometric relationships.</w:t>
      </w:r>
    </w:p>
    <w:p w14:paraId="7992EC65" w14:textId="77777777" w:rsidR="003E0B96" w:rsidRPr="00955B42" w:rsidRDefault="003E0B96" w:rsidP="00F94F23">
      <w:pPr>
        <w:spacing w:before="0"/>
        <w:rPr>
          <w:snapToGrid w:val="0"/>
          <w:szCs w:val="20"/>
        </w:rPr>
      </w:pPr>
      <w:r w:rsidRPr="00955B42">
        <w:rPr>
          <w:snapToGrid w:val="0"/>
          <w:szCs w:val="20"/>
        </w:rPr>
        <w:t>If a test intends to operate only on a feature’s specific components – Polygon boundary (all rings), Polygon outer ring, Polygon inner rings, edges, vertexes or nodes then it must make this explicit in the description of the test</w:t>
      </w:r>
      <w:r w:rsidR="0066549D">
        <w:rPr>
          <w:snapToGrid w:val="0"/>
          <w:szCs w:val="20"/>
        </w:rPr>
        <w:t>.</w:t>
      </w:r>
      <w:r w:rsidR="004E1105">
        <w:rPr>
          <w:snapToGrid w:val="0"/>
          <w:szCs w:val="20"/>
        </w:rPr>
        <w:t xml:space="preserve"> </w:t>
      </w:r>
      <w:r w:rsidRPr="00955B42">
        <w:rPr>
          <w:snapToGrid w:val="0"/>
          <w:szCs w:val="20"/>
        </w:rPr>
        <w:t>When a specific linear portion is specified in a test (Polygon boundary, edge) then it is treated as a LineString while individual vertexes or points will be treated as points.</w:t>
      </w:r>
    </w:p>
    <w:p w14:paraId="1483D71B" w14:textId="77777777" w:rsidR="003E0B96" w:rsidRDefault="003E0B96" w:rsidP="00F94F23">
      <w:pPr>
        <w:spacing w:before="0"/>
        <w:rPr>
          <w:snapToGrid w:val="0"/>
          <w:szCs w:val="20"/>
        </w:rPr>
      </w:pPr>
      <w:r w:rsidRPr="00955B42">
        <w:rPr>
          <w:snapToGrid w:val="0"/>
          <w:szCs w:val="20"/>
        </w:rPr>
        <w:t>For example</w:t>
      </w:r>
      <w:r w:rsidR="00AA396C">
        <w:rPr>
          <w:snapToGrid w:val="0"/>
          <w:szCs w:val="20"/>
        </w:rPr>
        <w:t>,</w:t>
      </w:r>
      <w:r w:rsidRPr="00955B42">
        <w:rPr>
          <w:snapToGrid w:val="0"/>
          <w:szCs w:val="20"/>
        </w:rPr>
        <w:t xml:space="preserve"> a test to look for cases where object class A OVERLAPS object class B would operate on the entire geometry</w:t>
      </w:r>
      <w:r w:rsidR="0066549D">
        <w:rPr>
          <w:snapToGrid w:val="0"/>
          <w:szCs w:val="20"/>
        </w:rPr>
        <w:t>.</w:t>
      </w:r>
      <w:r w:rsidR="004E1105">
        <w:rPr>
          <w:snapToGrid w:val="0"/>
          <w:szCs w:val="20"/>
        </w:rPr>
        <w:t xml:space="preserve"> </w:t>
      </w:r>
      <w:r w:rsidRPr="00955B42">
        <w:rPr>
          <w:snapToGrid w:val="0"/>
          <w:szCs w:val="20"/>
        </w:rPr>
        <w:t>While a test to see if boundary of Area object class A OVERLAPS an edge of Line class B will be comparing Area boundaries to edges using Line to Line comparisons.</w:t>
      </w:r>
    </w:p>
    <w:p w14:paraId="46307AEB" w14:textId="7FA3F512" w:rsidR="003E0B96" w:rsidRDefault="003E0B96" w:rsidP="00B3435A">
      <w:pPr>
        <w:pStyle w:val="Annexheader-level2"/>
      </w:pPr>
      <w:bookmarkStart w:id="3803" w:name="_Toc516390"/>
      <w:bookmarkStart w:id="3804" w:name="_Toc127463906"/>
      <w:bookmarkStart w:id="3805" w:name="_Toc128125532"/>
      <w:bookmarkStart w:id="3806" w:name="_Toc141176314"/>
      <w:bookmarkStart w:id="3807" w:name="_Toc141176479"/>
      <w:bookmarkStart w:id="3808" w:name="_Toc141177111"/>
      <w:bookmarkStart w:id="3809" w:name="_Toc150177985"/>
      <w:r>
        <w:t>Geometric Operator Definitions</w:t>
      </w:r>
      <w:bookmarkEnd w:id="3803"/>
      <w:bookmarkEnd w:id="3804"/>
      <w:bookmarkEnd w:id="3805"/>
      <w:bookmarkEnd w:id="3806"/>
      <w:bookmarkEnd w:id="3807"/>
      <w:bookmarkEnd w:id="3808"/>
      <w:bookmarkEnd w:id="3809"/>
    </w:p>
    <w:p w14:paraId="4CE852E0" w14:textId="77777777" w:rsidR="003E0B96" w:rsidRPr="00FF6E4F" w:rsidRDefault="003E0B96" w:rsidP="00F94F23">
      <w:pPr>
        <w:spacing w:before="0"/>
        <w:rPr>
          <w:szCs w:val="20"/>
          <w:lang w:eastAsia="en-CA"/>
        </w:rPr>
      </w:pPr>
      <w:r w:rsidRPr="00FF6E4F">
        <w:rPr>
          <w:szCs w:val="20"/>
        </w:rPr>
        <w:t xml:space="preserve">ISO 19125-1 definitions referenced in this section, refer to section </w:t>
      </w:r>
      <w:r w:rsidRPr="00FF6E4F">
        <w:rPr>
          <w:snapToGrid w:val="0"/>
          <w:szCs w:val="20"/>
        </w:rPr>
        <w:t xml:space="preserve">6.1.14.3 entitled “Named spatial relationship predicates based on the DE-9IM” in the </w:t>
      </w:r>
      <w:r w:rsidRPr="00FF6E4F">
        <w:rPr>
          <w:szCs w:val="20"/>
        </w:rPr>
        <w:t>ISO 19125-1:2004 document.</w:t>
      </w:r>
    </w:p>
    <w:p w14:paraId="07C03C7C" w14:textId="77777777" w:rsidR="003E0B96" w:rsidRPr="00FF6E4F" w:rsidRDefault="003E0B96" w:rsidP="00F94F23">
      <w:pPr>
        <w:pStyle w:val="BodyText"/>
        <w:spacing w:before="0" w:after="240" w:line="240" w:lineRule="auto"/>
        <w:rPr>
          <w:sz w:val="20"/>
        </w:rPr>
      </w:pPr>
      <w:r w:rsidRPr="00FF6E4F">
        <w:rPr>
          <w:spacing w:val="-1"/>
          <w:sz w:val="20"/>
        </w:rPr>
        <w:t xml:space="preserve">In </w:t>
      </w:r>
      <w:r w:rsidRPr="00FF6E4F">
        <w:rPr>
          <w:sz w:val="20"/>
        </w:rPr>
        <w:t>the</w:t>
      </w:r>
      <w:r w:rsidRPr="00FF6E4F">
        <w:rPr>
          <w:spacing w:val="-1"/>
          <w:sz w:val="20"/>
        </w:rPr>
        <w:t xml:space="preserve"> </w:t>
      </w:r>
      <w:r w:rsidRPr="00FF6E4F">
        <w:rPr>
          <w:spacing w:val="-2"/>
          <w:sz w:val="20"/>
        </w:rPr>
        <w:t>diagrams</w:t>
      </w:r>
      <w:r w:rsidRPr="00FF6E4F">
        <w:rPr>
          <w:spacing w:val="-1"/>
          <w:sz w:val="20"/>
        </w:rPr>
        <w:t xml:space="preserve"> within this annex LineString corresponds </w:t>
      </w:r>
      <w:r w:rsidRPr="00FF6E4F">
        <w:rPr>
          <w:sz w:val="20"/>
        </w:rPr>
        <w:t>to</w:t>
      </w:r>
      <w:r w:rsidRPr="00FF6E4F">
        <w:rPr>
          <w:spacing w:val="-1"/>
          <w:sz w:val="20"/>
        </w:rPr>
        <w:t xml:space="preserve"> </w:t>
      </w:r>
      <w:r w:rsidRPr="00FF6E4F">
        <w:rPr>
          <w:sz w:val="20"/>
        </w:rPr>
        <w:t>the</w:t>
      </w:r>
      <w:r w:rsidRPr="00FF6E4F">
        <w:rPr>
          <w:spacing w:val="-1"/>
          <w:sz w:val="20"/>
        </w:rPr>
        <w:t xml:space="preserve"> </w:t>
      </w:r>
      <w:r w:rsidRPr="00FF6E4F">
        <w:rPr>
          <w:sz w:val="20"/>
        </w:rPr>
        <w:t>S-57</w:t>
      </w:r>
      <w:r w:rsidRPr="00FF6E4F">
        <w:rPr>
          <w:spacing w:val="-1"/>
          <w:sz w:val="20"/>
        </w:rPr>
        <w:t xml:space="preserve"> Line </w:t>
      </w:r>
      <w:r w:rsidRPr="00FF6E4F">
        <w:rPr>
          <w:spacing w:val="-2"/>
          <w:sz w:val="20"/>
        </w:rPr>
        <w:t>geometric</w:t>
      </w:r>
      <w:r w:rsidRPr="00FF6E4F">
        <w:rPr>
          <w:spacing w:val="-1"/>
          <w:sz w:val="20"/>
        </w:rPr>
        <w:t xml:space="preserve"> primitive</w:t>
      </w:r>
      <w:r w:rsidR="00B832A6">
        <w:rPr>
          <w:spacing w:val="-1"/>
          <w:sz w:val="20"/>
        </w:rPr>
        <w:t>.</w:t>
      </w:r>
    </w:p>
    <w:p w14:paraId="62BF0F73" w14:textId="77777777" w:rsidR="00A746E5" w:rsidRDefault="003E0B96" w:rsidP="0069490B">
      <w:pPr>
        <w:pStyle w:val="Annex-Heading3"/>
      </w:pPr>
      <w:r w:rsidRPr="00795D33">
        <w:t>EQUALS</w:t>
      </w:r>
    </w:p>
    <w:p w14:paraId="56C0A17E" w14:textId="77777777" w:rsidR="003E0B96" w:rsidRPr="00795D33" w:rsidRDefault="003E0B96" w:rsidP="003E0B96">
      <w:pPr>
        <w:pStyle w:val="BodyText"/>
        <w:rPr>
          <w:sz w:val="20"/>
        </w:rPr>
      </w:pPr>
      <w:r w:rsidRPr="00795D33">
        <w:rPr>
          <w:spacing w:val="-2"/>
          <w:sz w:val="20"/>
        </w:rPr>
        <w:t>Geometric</w:t>
      </w:r>
      <w:r w:rsidRPr="00795D33">
        <w:rPr>
          <w:sz w:val="20"/>
        </w:rPr>
        <w:t xml:space="preserve"> </w:t>
      </w:r>
      <w:r w:rsidRPr="00795D33">
        <w:rPr>
          <w:spacing w:val="-1"/>
          <w:sz w:val="20"/>
        </w:rPr>
        <w:t xml:space="preserve">object </w:t>
      </w:r>
      <w:r w:rsidRPr="00795D33">
        <w:rPr>
          <w:b/>
          <w:sz w:val="20"/>
        </w:rPr>
        <w:t>a</w:t>
      </w:r>
      <w:r w:rsidRPr="00795D33">
        <w:rPr>
          <w:spacing w:val="-1"/>
          <w:sz w:val="20"/>
        </w:rPr>
        <w:t xml:space="preserve"> is spatially equal </w:t>
      </w:r>
      <w:r w:rsidRPr="00795D33">
        <w:rPr>
          <w:sz w:val="20"/>
        </w:rPr>
        <w:t>to</w:t>
      </w:r>
      <w:r w:rsidRPr="00795D33">
        <w:rPr>
          <w:spacing w:val="-1"/>
          <w:sz w:val="20"/>
        </w:rPr>
        <w:t xml:space="preserve"> </w:t>
      </w:r>
      <w:r w:rsidRPr="00795D33">
        <w:rPr>
          <w:spacing w:val="-2"/>
          <w:sz w:val="20"/>
        </w:rPr>
        <w:t>geometric</w:t>
      </w:r>
      <w:r w:rsidRPr="00795D33">
        <w:rPr>
          <w:spacing w:val="-1"/>
          <w:sz w:val="20"/>
        </w:rPr>
        <w:t xml:space="preserve"> object </w:t>
      </w:r>
      <w:r w:rsidRPr="00795D33">
        <w:rPr>
          <w:b/>
          <w:sz w:val="20"/>
        </w:rPr>
        <w:t>b</w:t>
      </w:r>
      <w:r w:rsidRPr="00795D33">
        <w:rPr>
          <w:sz w:val="20"/>
        </w:rPr>
        <w:t>.</w:t>
      </w:r>
    </w:p>
    <w:p w14:paraId="37003C23" w14:textId="77777777" w:rsidR="003E0B96" w:rsidRPr="00795D33" w:rsidRDefault="003E0B96" w:rsidP="003E0B96">
      <w:pPr>
        <w:pStyle w:val="BodyText"/>
        <w:rPr>
          <w:i/>
          <w:spacing w:val="-1"/>
          <w:sz w:val="20"/>
        </w:rPr>
      </w:pPr>
      <w:r w:rsidRPr="00795D33">
        <w:rPr>
          <w:i/>
          <w:sz w:val="20"/>
        </w:rPr>
        <w:t>The</w:t>
      </w:r>
      <w:r w:rsidRPr="00795D33">
        <w:rPr>
          <w:i/>
          <w:spacing w:val="-1"/>
          <w:sz w:val="20"/>
        </w:rPr>
        <w:t xml:space="preserve"> </w:t>
      </w:r>
      <w:r w:rsidRPr="00795D33">
        <w:rPr>
          <w:i/>
          <w:sz w:val="20"/>
        </w:rPr>
        <w:t>two</w:t>
      </w:r>
      <w:r w:rsidRPr="00795D33">
        <w:rPr>
          <w:i/>
          <w:spacing w:val="-1"/>
          <w:sz w:val="20"/>
        </w:rPr>
        <w:t xml:space="preserve"> geometric objects </w:t>
      </w:r>
      <w:r w:rsidRPr="00795D33">
        <w:rPr>
          <w:i/>
          <w:sz w:val="20"/>
        </w:rPr>
        <w:t>are</w:t>
      </w:r>
      <w:r w:rsidRPr="00795D33">
        <w:rPr>
          <w:i/>
          <w:spacing w:val="-1"/>
          <w:sz w:val="20"/>
        </w:rPr>
        <w:t xml:space="preserve"> the same</w:t>
      </w:r>
      <w:r w:rsidR="0066549D">
        <w:rPr>
          <w:i/>
          <w:spacing w:val="-1"/>
          <w:sz w:val="20"/>
        </w:rPr>
        <w:t xml:space="preserve">. </w:t>
      </w:r>
      <w:r w:rsidRPr="00795D33">
        <w:rPr>
          <w:i/>
          <w:spacing w:val="-1"/>
          <w:sz w:val="20"/>
        </w:rPr>
        <w:t>This is a special case of WITHIN.</w:t>
      </w:r>
    </w:p>
    <w:p w14:paraId="1F0FCAA2" w14:textId="77777777" w:rsidR="003E0B96" w:rsidRPr="00795D33" w:rsidRDefault="003E0B96" w:rsidP="003E0B96">
      <w:pPr>
        <w:widowControl w:val="0"/>
        <w:snapToGrid w:val="0"/>
        <w:spacing w:before="3"/>
        <w:ind w:left="720" w:firstLine="720"/>
        <w:rPr>
          <w:i/>
          <w:sz w:val="15"/>
          <w:szCs w:val="20"/>
        </w:rPr>
      </w:pPr>
      <w:r>
        <w:rPr>
          <w:noProof/>
          <w:lang w:val="en-US" w:eastAsia="ko-KR"/>
        </w:rPr>
        <w:drawing>
          <wp:inline distT="0" distB="0" distL="0" distR="0" wp14:anchorId="633F0BE2" wp14:editId="04B7C209">
            <wp:extent cx="4324350" cy="925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2392" cy="929306"/>
                    </a:xfrm>
                    <a:prstGeom prst="rect">
                      <a:avLst/>
                    </a:prstGeom>
                  </pic:spPr>
                </pic:pic>
              </a:graphicData>
            </a:graphic>
          </wp:inline>
        </w:drawing>
      </w:r>
    </w:p>
    <w:p w14:paraId="3BDD5A01" w14:textId="589AC66B" w:rsidR="00AA396C" w:rsidRPr="00F94F23" w:rsidRDefault="00F94F23" w:rsidP="00F94F23">
      <w:pPr>
        <w:spacing w:after="120"/>
        <w:jc w:val="center"/>
        <w:rPr>
          <w:b/>
          <w:i/>
          <w:spacing w:val="-1"/>
          <w:sz w:val="18"/>
          <w:szCs w:val="18"/>
        </w:rPr>
      </w:pPr>
      <w:r>
        <w:rPr>
          <w:b/>
          <w:i/>
          <w:spacing w:val="-1"/>
          <w:sz w:val="18"/>
          <w:szCs w:val="18"/>
        </w:rPr>
        <w:t xml:space="preserve">Figure F-1 – </w:t>
      </w:r>
      <w:r w:rsidR="003E0B96" w:rsidRPr="00F94F23">
        <w:rPr>
          <w:b/>
          <w:i/>
          <w:spacing w:val="-1"/>
          <w:sz w:val="18"/>
          <w:szCs w:val="18"/>
        </w:rPr>
        <w:t>Examples of the EQUALS relationship</w:t>
      </w:r>
    </w:p>
    <w:p w14:paraId="35D2B833" w14:textId="77777777" w:rsidR="003E0B96" w:rsidRPr="00795D33" w:rsidRDefault="003E0B96" w:rsidP="00F94F23">
      <w:pPr>
        <w:spacing w:before="0"/>
        <w:rPr>
          <w:szCs w:val="20"/>
          <w:lang w:eastAsia="en-CA"/>
        </w:rPr>
      </w:pPr>
      <w:r w:rsidRPr="00795D33">
        <w:rPr>
          <w:szCs w:val="20"/>
        </w:rPr>
        <w:lastRenderedPageBreak/>
        <w:t>Note: ISO 19107:2003 describes equality more formally as:</w:t>
      </w:r>
    </w:p>
    <w:p w14:paraId="6FF13C37" w14:textId="77777777" w:rsidR="003E0B96" w:rsidRPr="00795D33" w:rsidRDefault="003E0B96" w:rsidP="00F94F23">
      <w:pPr>
        <w:spacing w:before="0"/>
        <w:ind w:left="720" w:right="610"/>
        <w:rPr>
          <w:szCs w:val="20"/>
        </w:rPr>
      </w:pPr>
      <w:r w:rsidRPr="00795D33">
        <w:rPr>
          <w:szCs w:val="20"/>
        </w:rPr>
        <w:t>Two different GM_Objects are equal if they return the same Boolean value for the operation GM_Object</w:t>
      </w:r>
      <w:r w:rsidRPr="0025515F">
        <w:rPr>
          <w:szCs w:val="20"/>
        </w:rPr>
        <w:t>::</w:t>
      </w:r>
      <w:r w:rsidR="0025515F">
        <w:rPr>
          <w:szCs w:val="20"/>
        </w:rPr>
        <w:t xml:space="preserve"> </w:t>
      </w:r>
      <w:r w:rsidRPr="00795D33">
        <w:rPr>
          <w:szCs w:val="20"/>
        </w:rPr>
        <w:t>contains for every tested DirectPosition within the valid range of the coordinate reference system associated to the object.</w:t>
      </w:r>
    </w:p>
    <w:p w14:paraId="149FF2F5" w14:textId="77777777" w:rsidR="003E0B96" w:rsidRDefault="003E0B96" w:rsidP="00F94F23">
      <w:pPr>
        <w:spacing w:before="0"/>
        <w:ind w:left="720" w:right="610"/>
        <w:rPr>
          <w:szCs w:val="20"/>
        </w:rPr>
      </w:pPr>
      <w:r w:rsidRPr="00795D33">
        <w:rPr>
          <w:szCs w:val="20"/>
        </w:rPr>
        <w:t>NOTE</w:t>
      </w:r>
      <w:r w:rsidR="00B832A6">
        <w:rPr>
          <w:szCs w:val="20"/>
        </w:rPr>
        <w:t xml:space="preserve"> </w:t>
      </w:r>
      <w:r w:rsidR="00AA396C">
        <w:rPr>
          <w:szCs w:val="20"/>
        </w:rPr>
        <w:t>–</w:t>
      </w:r>
      <w:r w:rsidRPr="00795D33">
        <w:rPr>
          <w:szCs w:val="20"/>
        </w:rPr>
        <w:t xml:space="preserve"> Since an infinite set of direct positions cannot be tested, the internal implementation of equal must test for equivalence between two, possibly quite different, representations</w:t>
      </w:r>
      <w:r w:rsidR="0066549D">
        <w:rPr>
          <w:szCs w:val="20"/>
        </w:rPr>
        <w:t>.</w:t>
      </w:r>
      <w:r w:rsidR="004E1105">
        <w:rPr>
          <w:szCs w:val="20"/>
        </w:rPr>
        <w:t xml:space="preserve"> </w:t>
      </w:r>
      <w:r w:rsidRPr="00795D33">
        <w:rPr>
          <w:szCs w:val="20"/>
        </w:rPr>
        <w:t>This test may be limited to the resolution of the coordinate system or the accuracy of the data</w:t>
      </w:r>
      <w:r w:rsidR="0066549D">
        <w:rPr>
          <w:szCs w:val="20"/>
        </w:rPr>
        <w:t xml:space="preserve">. </w:t>
      </w:r>
      <w:r w:rsidRPr="00795D33">
        <w:rPr>
          <w:szCs w:val="20"/>
        </w:rPr>
        <w:t>Application schemas may define a tolerance that returns true if the two GM_Objects have the same dimension and each direct position in this GM_Object is within a tolerance distance of a direct position in the passed GM_Object and vice versa.</w:t>
      </w:r>
    </w:p>
    <w:p w14:paraId="29D0E48B" w14:textId="7E8A5497" w:rsidR="003E0B96" w:rsidRPr="00795D33" w:rsidRDefault="003E0B96" w:rsidP="00F94F23">
      <w:pPr>
        <w:spacing w:before="0"/>
        <w:rPr>
          <w:szCs w:val="20"/>
        </w:rPr>
      </w:pPr>
      <w:r w:rsidRPr="00795D33">
        <w:rPr>
          <w:szCs w:val="20"/>
        </w:rPr>
        <w:t>For the purposes of S-</w:t>
      </w:r>
      <w:r w:rsidR="00F24DF2">
        <w:rPr>
          <w:szCs w:val="20"/>
        </w:rPr>
        <w:t>129</w:t>
      </w:r>
      <w:r w:rsidRPr="00795D33">
        <w:rPr>
          <w:szCs w:val="20"/>
        </w:rPr>
        <w:t xml:space="preserve">, a GM_Object is any spatial object as described in </w:t>
      </w:r>
      <w:r w:rsidR="00F24DF2">
        <w:rPr>
          <w:szCs w:val="20"/>
        </w:rPr>
        <w:t>F.1</w:t>
      </w:r>
      <w:r w:rsidRPr="00795D33">
        <w:rPr>
          <w:szCs w:val="20"/>
        </w:rPr>
        <w:t xml:space="preserve">.1.1 (Polygons, </w:t>
      </w:r>
      <w:r w:rsidRPr="00795D33">
        <w:rPr>
          <w:snapToGrid w:val="0"/>
          <w:szCs w:val="20"/>
        </w:rPr>
        <w:t>LineStrings</w:t>
      </w:r>
      <w:r w:rsidRPr="00795D33">
        <w:rPr>
          <w:szCs w:val="20"/>
        </w:rPr>
        <w:t>, and Points)</w:t>
      </w:r>
      <w:r w:rsidR="0066549D">
        <w:rPr>
          <w:szCs w:val="20"/>
        </w:rPr>
        <w:t>.</w:t>
      </w:r>
      <w:r w:rsidR="004E1105">
        <w:rPr>
          <w:szCs w:val="20"/>
        </w:rPr>
        <w:t xml:space="preserve"> </w:t>
      </w:r>
      <w:r w:rsidRPr="00795D33">
        <w:rPr>
          <w:szCs w:val="20"/>
        </w:rPr>
        <w:t xml:space="preserve">A spatial object is always equal to itself, </w:t>
      </w:r>
      <w:r w:rsidR="00F24DF2">
        <w:rPr>
          <w:szCs w:val="20"/>
        </w:rPr>
        <w:t>that is</w:t>
      </w:r>
      <w:r w:rsidRPr="00795D33">
        <w:rPr>
          <w:szCs w:val="20"/>
        </w:rPr>
        <w:t xml:space="preserve">, </w:t>
      </w:r>
      <w:r w:rsidRPr="00795D33">
        <w:rPr>
          <w:b/>
          <w:szCs w:val="20"/>
        </w:rPr>
        <w:t>a</w:t>
      </w:r>
      <w:r w:rsidRPr="00795D33">
        <w:rPr>
          <w:szCs w:val="20"/>
        </w:rPr>
        <w:t xml:space="preserve"> EQUALS </w:t>
      </w:r>
      <w:r w:rsidRPr="00795D33">
        <w:rPr>
          <w:b/>
          <w:szCs w:val="20"/>
        </w:rPr>
        <w:t>a</w:t>
      </w:r>
      <w:r w:rsidRPr="00795D33">
        <w:rPr>
          <w:szCs w:val="20"/>
        </w:rPr>
        <w:t xml:space="preserve"> is always true</w:t>
      </w:r>
      <w:r w:rsidR="0066549D">
        <w:rPr>
          <w:szCs w:val="20"/>
        </w:rPr>
        <w:t>.</w:t>
      </w:r>
    </w:p>
    <w:p w14:paraId="1CFD0BE3" w14:textId="77777777" w:rsidR="00A746E5" w:rsidRDefault="003E0B96" w:rsidP="0069490B">
      <w:pPr>
        <w:pStyle w:val="Annex-Heading3"/>
      </w:pPr>
      <w:r w:rsidRPr="00795D33">
        <w:t>DISJOINT</w:t>
      </w:r>
    </w:p>
    <w:p w14:paraId="32BDB8E4" w14:textId="77777777" w:rsidR="003E0B96" w:rsidRDefault="003E0B96" w:rsidP="00F24DF2">
      <w:pPr>
        <w:pStyle w:val="BodyText"/>
        <w:spacing w:before="0" w:after="240" w:line="240" w:lineRule="auto"/>
        <w:rPr>
          <w:sz w:val="20"/>
        </w:rPr>
      </w:pPr>
      <w:r w:rsidRPr="00795D33">
        <w:rPr>
          <w:spacing w:val="-1"/>
          <w:sz w:val="20"/>
        </w:rPr>
        <w:t>Geometric object</w:t>
      </w:r>
      <w:r w:rsidRPr="00795D33">
        <w:rPr>
          <w:spacing w:val="-2"/>
          <w:sz w:val="20"/>
        </w:rPr>
        <w:t xml:space="preserve"> </w:t>
      </w:r>
      <w:r w:rsidRPr="00795D33">
        <w:rPr>
          <w:b/>
          <w:sz w:val="20"/>
        </w:rPr>
        <w:t>a</w:t>
      </w:r>
      <w:r w:rsidRPr="00795D33">
        <w:rPr>
          <w:spacing w:val="-1"/>
          <w:sz w:val="20"/>
        </w:rPr>
        <w:t xml:space="preserve"> and geometric object </w:t>
      </w:r>
      <w:r w:rsidRPr="00795D33">
        <w:rPr>
          <w:b/>
          <w:sz w:val="20"/>
        </w:rPr>
        <w:t>b</w:t>
      </w:r>
      <w:r w:rsidRPr="00795D33">
        <w:rPr>
          <w:spacing w:val="-1"/>
          <w:sz w:val="20"/>
        </w:rPr>
        <w:t xml:space="preserve"> do not </w:t>
      </w:r>
      <w:r w:rsidRPr="00795D33">
        <w:rPr>
          <w:sz w:val="20"/>
        </w:rPr>
        <w:t>intersect.</w:t>
      </w:r>
    </w:p>
    <w:p w14:paraId="22CEDE41" w14:textId="77777777" w:rsidR="003E0B96" w:rsidRPr="00795D33" w:rsidRDefault="003E0B96" w:rsidP="00F24DF2">
      <w:pPr>
        <w:pStyle w:val="BodyText"/>
        <w:spacing w:before="0" w:after="240" w:line="240" w:lineRule="auto"/>
        <w:rPr>
          <w:i/>
          <w:sz w:val="20"/>
        </w:rPr>
      </w:pPr>
      <w:r w:rsidRPr="00795D33">
        <w:rPr>
          <w:i/>
          <w:sz w:val="20"/>
        </w:rPr>
        <w:t>The</w:t>
      </w:r>
      <w:r w:rsidRPr="00795D33">
        <w:rPr>
          <w:i/>
          <w:spacing w:val="-1"/>
          <w:sz w:val="20"/>
        </w:rPr>
        <w:t xml:space="preserve"> </w:t>
      </w:r>
      <w:r w:rsidRPr="00795D33">
        <w:rPr>
          <w:i/>
          <w:sz w:val="20"/>
        </w:rPr>
        <w:t>two geometric objects have no common points.</w:t>
      </w:r>
    </w:p>
    <w:p w14:paraId="75313B94" w14:textId="77777777" w:rsidR="003E0B96" w:rsidRPr="00795D33" w:rsidRDefault="003E0B96" w:rsidP="00F24DF2">
      <w:pPr>
        <w:pStyle w:val="BodyText"/>
        <w:spacing w:before="0" w:after="240" w:line="240" w:lineRule="auto"/>
        <w:rPr>
          <w:sz w:val="20"/>
        </w:rPr>
      </w:pPr>
      <w:r w:rsidRPr="00795D33">
        <w:rPr>
          <w:sz w:val="20"/>
        </w:rPr>
        <w:t>The ISO 19125-1 definition of DISJOINT is:</w:t>
      </w:r>
      <w:r>
        <w:rPr>
          <w:sz w:val="20"/>
        </w:rPr>
        <w:t xml:space="preserve"> </w:t>
      </w:r>
    </w:p>
    <w:p w14:paraId="7CC7800B" w14:textId="77777777" w:rsidR="003E0B96" w:rsidRDefault="003E0B96" w:rsidP="00F24DF2">
      <w:pPr>
        <w:pStyle w:val="BodyText"/>
        <w:spacing w:before="0" w:after="240" w:line="240" w:lineRule="auto"/>
        <w:ind w:firstLine="720"/>
        <w:rPr>
          <w:rFonts w:ascii="Symbol" w:hAnsi="Symbol" w:hint="eastAsia"/>
          <w:sz w:val="21"/>
        </w:rPr>
      </w:pPr>
      <w:r>
        <w:rPr>
          <w:b/>
          <w:i/>
        </w:rPr>
        <w:t>a</w:t>
      </w:r>
      <w:r>
        <w:rPr>
          <w:i/>
        </w:rPr>
        <w:t>.Disjoint(</w:t>
      </w:r>
      <w:r>
        <w:rPr>
          <w:b/>
          <w:i/>
        </w:rPr>
        <w:t>b</w:t>
      </w:r>
      <w:r>
        <w:rPr>
          <w:i/>
        </w:rPr>
        <w:t xml:space="preserve">) </w:t>
      </w:r>
      <w:r>
        <w:rPr>
          <w:rFonts w:ascii="Symbol" w:hAnsi="Symbol"/>
          <w:sz w:val="21"/>
        </w:rPr>
        <w:t></w:t>
      </w:r>
      <w:r>
        <w:rPr>
          <w:rFonts w:ascii="Symbol" w:hAnsi="Symbol"/>
          <w:sz w:val="21"/>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 </w:t>
      </w:r>
      <w:r>
        <w:rPr>
          <w:rFonts w:ascii="Symbol" w:hAnsi="Symbol"/>
          <w:sz w:val="21"/>
        </w:rPr>
        <w:t></w:t>
      </w:r>
    </w:p>
    <w:p w14:paraId="2E5567F0" w14:textId="77777777" w:rsidR="003E0B96" w:rsidRPr="00795D33" w:rsidRDefault="003E0B96" w:rsidP="00F24DF2">
      <w:pPr>
        <w:pStyle w:val="BodyText"/>
        <w:spacing w:before="0" w:after="240" w:line="240" w:lineRule="auto"/>
        <w:rPr>
          <w:sz w:val="20"/>
          <w:lang w:eastAsia="en-US"/>
        </w:rPr>
      </w:pPr>
      <w:r w:rsidRPr="00795D33">
        <w:rPr>
          <w:sz w:val="20"/>
        </w:rPr>
        <w:t xml:space="preserve">This translates to: </w:t>
      </w:r>
      <w:r w:rsidRPr="00795D33">
        <w:rPr>
          <w:b/>
          <w:sz w:val="20"/>
        </w:rPr>
        <w:t>a</w:t>
      </w:r>
      <w:r w:rsidRPr="00795D33">
        <w:rPr>
          <w:sz w:val="20"/>
        </w:rPr>
        <w:t xml:space="preserve"> is disjoint from </w:t>
      </w:r>
      <w:r w:rsidRPr="00795D33">
        <w:rPr>
          <w:b/>
          <w:sz w:val="20"/>
        </w:rPr>
        <w:t>b</w:t>
      </w:r>
      <w:r w:rsidRPr="00795D33">
        <w:rPr>
          <w:sz w:val="20"/>
        </w:rPr>
        <w:t xml:space="preserve"> if the intersection of </w:t>
      </w:r>
      <w:r w:rsidRPr="00795D33">
        <w:rPr>
          <w:b/>
          <w:sz w:val="20"/>
        </w:rPr>
        <w:t>a</w:t>
      </w:r>
      <w:r w:rsidRPr="00795D33">
        <w:rPr>
          <w:sz w:val="20"/>
        </w:rPr>
        <w:t xml:space="preserve"> and </w:t>
      </w:r>
      <w:r w:rsidRPr="00795D33">
        <w:rPr>
          <w:b/>
          <w:sz w:val="20"/>
        </w:rPr>
        <w:t>b</w:t>
      </w:r>
      <w:r w:rsidRPr="00795D33">
        <w:rPr>
          <w:sz w:val="20"/>
        </w:rPr>
        <w:t xml:space="preserve"> is the empty set.</w:t>
      </w:r>
    </w:p>
    <w:p w14:paraId="1D813AD5" w14:textId="77777777" w:rsidR="003E0B96" w:rsidRDefault="003E0B96" w:rsidP="00F24DF2">
      <w:pPr>
        <w:widowControl w:val="0"/>
        <w:snapToGrid w:val="0"/>
        <w:spacing w:before="0"/>
        <w:rPr>
          <w:b/>
          <w:sz w:val="16"/>
          <w:szCs w:val="20"/>
        </w:rPr>
      </w:pPr>
    </w:p>
    <w:p w14:paraId="01BAAC4A" w14:textId="6EE33231" w:rsidR="003E0B96" w:rsidRDefault="003E0B96" w:rsidP="00F24DF2">
      <w:pPr>
        <w:widowControl w:val="0"/>
        <w:snapToGrid w:val="0"/>
        <w:jc w:val="center"/>
        <w:rPr>
          <w:b/>
          <w:sz w:val="16"/>
          <w:szCs w:val="20"/>
        </w:rPr>
      </w:pPr>
      <w:r>
        <w:rPr>
          <w:noProof/>
          <w:lang w:val="en-US" w:eastAsia="ko-KR"/>
        </w:rPr>
        <w:drawing>
          <wp:inline distT="0" distB="0" distL="0" distR="0" wp14:anchorId="189B7A16" wp14:editId="1FA754EB">
            <wp:extent cx="4724400" cy="191484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33367" cy="1918480"/>
                    </a:xfrm>
                    <a:prstGeom prst="rect">
                      <a:avLst/>
                    </a:prstGeom>
                  </pic:spPr>
                </pic:pic>
              </a:graphicData>
            </a:graphic>
          </wp:inline>
        </w:drawing>
      </w:r>
    </w:p>
    <w:p w14:paraId="71703B1E" w14:textId="534BEDF9" w:rsidR="003E0B96" w:rsidRPr="00F24DF2" w:rsidRDefault="00F24DF2" w:rsidP="0067660C">
      <w:pPr>
        <w:widowControl w:val="0"/>
        <w:snapToGrid w:val="0"/>
        <w:spacing w:after="120"/>
        <w:jc w:val="center"/>
        <w:rPr>
          <w:b/>
          <w:i/>
          <w:spacing w:val="-1"/>
          <w:sz w:val="18"/>
          <w:szCs w:val="18"/>
        </w:rPr>
      </w:pPr>
      <w:r>
        <w:rPr>
          <w:b/>
          <w:i/>
          <w:spacing w:val="-1"/>
          <w:sz w:val="18"/>
          <w:szCs w:val="18"/>
        </w:rPr>
        <w:t xml:space="preserve">Figure F-2 – </w:t>
      </w:r>
      <w:r w:rsidR="003E0B96" w:rsidRPr="00F24DF2">
        <w:rPr>
          <w:b/>
          <w:i/>
          <w:spacing w:val="-1"/>
          <w:sz w:val="18"/>
          <w:szCs w:val="18"/>
        </w:rPr>
        <w:t>Examples of the DISJOINT relationship</w:t>
      </w:r>
    </w:p>
    <w:p w14:paraId="7998DC7E" w14:textId="77777777" w:rsidR="003E0B96" w:rsidRDefault="003E0B96" w:rsidP="00F24DF2">
      <w:pPr>
        <w:spacing w:before="0" w:after="0"/>
        <w:rPr>
          <w:szCs w:val="20"/>
        </w:rPr>
      </w:pPr>
    </w:p>
    <w:p w14:paraId="784FC295" w14:textId="77777777" w:rsidR="00A746E5" w:rsidRDefault="003E0B96" w:rsidP="0069490B">
      <w:pPr>
        <w:pStyle w:val="Annex-Heading3"/>
      </w:pPr>
      <w:r w:rsidRPr="00E9187C">
        <w:t>TOUCHES</w:t>
      </w:r>
    </w:p>
    <w:p w14:paraId="26E8D53A" w14:textId="77777777" w:rsidR="003E0B96" w:rsidRDefault="003E0B96" w:rsidP="00F24DF2">
      <w:pPr>
        <w:widowControl w:val="0"/>
        <w:snapToGrid w:val="0"/>
        <w:spacing w:before="0"/>
        <w:rPr>
          <w:szCs w:val="20"/>
        </w:rPr>
      </w:pPr>
      <w:r w:rsidRPr="00955B42">
        <w:rPr>
          <w:spacing w:val="-1"/>
          <w:szCs w:val="20"/>
        </w:rPr>
        <w:t>Geometric</w:t>
      </w:r>
      <w:r w:rsidRPr="00955B42">
        <w:rPr>
          <w:spacing w:val="-2"/>
          <w:szCs w:val="20"/>
        </w:rPr>
        <w:t xml:space="preserve"> </w:t>
      </w:r>
      <w:r w:rsidRPr="00955B42">
        <w:rPr>
          <w:spacing w:val="-1"/>
          <w:szCs w:val="20"/>
        </w:rPr>
        <w:t xml:space="preserve">object </w:t>
      </w:r>
      <w:r w:rsidRPr="00955B42">
        <w:rPr>
          <w:b/>
          <w:szCs w:val="20"/>
        </w:rPr>
        <w:t>a</w:t>
      </w:r>
      <w:r w:rsidRPr="00955B42">
        <w:rPr>
          <w:spacing w:val="-1"/>
          <w:szCs w:val="20"/>
        </w:rPr>
        <w:t xml:space="preserve"> intersects </w:t>
      </w:r>
      <w:r w:rsidRPr="00955B42">
        <w:rPr>
          <w:szCs w:val="20"/>
        </w:rPr>
        <w:t>with</w:t>
      </w:r>
      <w:r w:rsidRPr="00955B42">
        <w:rPr>
          <w:spacing w:val="-1"/>
          <w:szCs w:val="20"/>
        </w:rPr>
        <w:t xml:space="preserve"> geometric object </w:t>
      </w:r>
      <w:r w:rsidRPr="00955B42">
        <w:rPr>
          <w:b/>
          <w:szCs w:val="20"/>
        </w:rPr>
        <w:t>b</w:t>
      </w:r>
      <w:r w:rsidRPr="00955B42">
        <w:rPr>
          <w:szCs w:val="20"/>
        </w:rPr>
        <w:t xml:space="preserve"> but they do not share interior points.</w:t>
      </w:r>
    </w:p>
    <w:p w14:paraId="7EAF3C6C" w14:textId="77777777" w:rsidR="003E0B96" w:rsidRDefault="003E0B96" w:rsidP="00F24DF2">
      <w:pPr>
        <w:widowControl w:val="0"/>
        <w:snapToGrid w:val="0"/>
        <w:spacing w:before="0"/>
        <w:rPr>
          <w:i/>
          <w:szCs w:val="20"/>
        </w:rPr>
      </w:pPr>
      <w:r w:rsidRPr="00955B42">
        <w:rPr>
          <w:i/>
          <w:szCs w:val="20"/>
        </w:rPr>
        <w:t>Only the boundary of one geometry intersects with the boundary or interior of another geometry.</w:t>
      </w:r>
    </w:p>
    <w:p w14:paraId="61A2AB51" w14:textId="77777777" w:rsidR="003E0B96" w:rsidRDefault="003E0B96" w:rsidP="00F24DF2">
      <w:pPr>
        <w:widowControl w:val="0"/>
        <w:snapToGrid w:val="0"/>
        <w:spacing w:before="0"/>
        <w:rPr>
          <w:i/>
          <w:szCs w:val="20"/>
        </w:rPr>
      </w:pPr>
      <w:r w:rsidRPr="00955B42">
        <w:rPr>
          <w:i/>
          <w:szCs w:val="20"/>
        </w:rPr>
        <w:t>The only thing the geometric objects have in common is contained in the union of their boundaries.</w:t>
      </w:r>
    </w:p>
    <w:p w14:paraId="007EF98F" w14:textId="77777777" w:rsidR="003E0B96" w:rsidRPr="00955B42" w:rsidRDefault="003E0B96" w:rsidP="00F24DF2">
      <w:pPr>
        <w:widowControl w:val="0"/>
        <w:snapToGrid w:val="0"/>
        <w:spacing w:before="0"/>
        <w:rPr>
          <w:szCs w:val="20"/>
        </w:rPr>
      </w:pPr>
      <w:r w:rsidRPr="00955B42">
        <w:rPr>
          <w:szCs w:val="20"/>
        </w:rPr>
        <w:t>The ISO 19125-1 definition of TOUCHES is:</w:t>
      </w:r>
    </w:p>
    <w:p w14:paraId="22388AAA" w14:textId="77777777" w:rsidR="003E0B96" w:rsidRDefault="003E0B96" w:rsidP="00F24DF2">
      <w:pPr>
        <w:pStyle w:val="BodyText"/>
        <w:spacing w:before="0" w:after="240" w:line="240" w:lineRule="auto"/>
        <w:ind w:firstLine="720"/>
        <w:rPr>
          <w:rFonts w:ascii="Symbol" w:hAnsi="Symbol" w:hint="eastAsia"/>
          <w:sz w:val="21"/>
          <w:lang w:eastAsia="en-US"/>
        </w:rPr>
      </w:pPr>
      <w:r>
        <w:rPr>
          <w:b/>
          <w:i/>
        </w:rPr>
        <w:t>a</w:t>
      </w:r>
      <w:r>
        <w:rPr>
          <w:i/>
        </w:rPr>
        <w:t>.Touch(</w:t>
      </w:r>
      <w:r>
        <w:rPr>
          <w:b/>
          <w:i/>
        </w:rPr>
        <w:t>b</w:t>
      </w:r>
      <w:r>
        <w:rPr>
          <w:i/>
        </w:rPr>
        <w:t xml:space="preserve">) </w:t>
      </w:r>
      <w:r>
        <w:rPr>
          <w:rFonts w:ascii="Symbol" w:hAnsi="Symbol"/>
          <w:sz w:val="21"/>
        </w:rPr>
        <w:t></w:t>
      </w:r>
      <w:r>
        <w:rPr>
          <w:rFonts w:ascii="Symbol" w:hAnsi="Symbol"/>
          <w:sz w:val="21"/>
        </w:rPr>
        <w:t></w:t>
      </w:r>
      <w:r>
        <w:rPr>
          <w:i/>
        </w:rPr>
        <w:t>(I(</w:t>
      </w:r>
      <w:r>
        <w:rPr>
          <w:b/>
          <w:i/>
        </w:rPr>
        <w:t>a</w:t>
      </w:r>
      <w:r>
        <w:rPr>
          <w:i/>
        </w:rPr>
        <w:t>)</w:t>
      </w:r>
      <w:r>
        <w:rPr>
          <w:rFonts w:ascii="Symbol" w:hAnsi="Symbol"/>
          <w:sz w:val="21"/>
        </w:rPr>
        <w:t></w:t>
      </w:r>
      <w:r>
        <w:rPr>
          <w:i/>
        </w:rPr>
        <w:t>I(</w:t>
      </w:r>
      <w:r>
        <w:rPr>
          <w:b/>
          <w:i/>
        </w:rPr>
        <w:t>b</w:t>
      </w:r>
      <w:r>
        <w:rPr>
          <w:i/>
        </w:rPr>
        <w:t xml:space="preserve">) = </w:t>
      </w:r>
      <w:r>
        <w:rPr>
          <w:rFonts w:ascii="Symbol" w:hAnsi="Symbol"/>
          <w:sz w:val="21"/>
        </w:rPr>
        <w:t></w:t>
      </w:r>
      <w:r>
        <w:rPr>
          <w:i/>
        </w:rPr>
        <w:t xml:space="preserve">) </w:t>
      </w:r>
      <w:r>
        <w:rPr>
          <w:rFonts w:ascii="Symbol" w:hAnsi="Symbol"/>
          <w:sz w:val="21"/>
        </w:rPr>
        <w:t></w:t>
      </w:r>
      <w:r>
        <w:rPr>
          <w:rFonts w:ascii="Symbol" w:hAnsi="Symbol"/>
          <w:sz w:val="21"/>
        </w:rPr>
        <w:t></w:t>
      </w:r>
      <w:r>
        <w:rPr>
          <w:i/>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w:t>
      </w:r>
      <w:r>
        <w:rPr>
          <w:rFonts w:ascii="Symbol" w:hAnsi="Symbol"/>
          <w:sz w:val="21"/>
        </w:rPr>
        <w:t></w:t>
      </w:r>
      <w:r>
        <w:rPr>
          <w:rFonts w:ascii="Symbol" w:hAnsi="Symbol"/>
          <w:sz w:val="21"/>
        </w:rPr>
        <w:t></w:t>
      </w:r>
    </w:p>
    <w:p w14:paraId="36753C20" w14:textId="77777777" w:rsidR="003E0B96" w:rsidRPr="00955B42" w:rsidRDefault="003E0B96" w:rsidP="00F24DF2">
      <w:pPr>
        <w:widowControl w:val="0"/>
        <w:snapToGrid w:val="0"/>
        <w:spacing w:before="0"/>
        <w:rPr>
          <w:szCs w:val="20"/>
        </w:rPr>
      </w:pPr>
      <w:r w:rsidRPr="00955B42">
        <w:rPr>
          <w:szCs w:val="20"/>
        </w:rPr>
        <w:t xml:space="preserve">This translates to: </w:t>
      </w:r>
      <w:r w:rsidRPr="00955B42">
        <w:rPr>
          <w:b/>
          <w:szCs w:val="20"/>
        </w:rPr>
        <w:t>a</w:t>
      </w:r>
      <w:r w:rsidRPr="00955B42">
        <w:rPr>
          <w:szCs w:val="20"/>
        </w:rPr>
        <w:t xml:space="preserve"> touches </w:t>
      </w:r>
      <w:r w:rsidRPr="00955B42">
        <w:rPr>
          <w:b/>
          <w:szCs w:val="20"/>
        </w:rPr>
        <w:t>b</w:t>
      </w:r>
      <w:r w:rsidRPr="00955B42">
        <w:rPr>
          <w:szCs w:val="20"/>
        </w:rPr>
        <w:t xml:space="preserve"> if the intersection of the interior of </w:t>
      </w:r>
      <w:r w:rsidRPr="00955B42">
        <w:rPr>
          <w:b/>
          <w:szCs w:val="20"/>
        </w:rPr>
        <w:t>a</w:t>
      </w:r>
      <w:r w:rsidRPr="00955B42">
        <w:rPr>
          <w:szCs w:val="20"/>
        </w:rPr>
        <w:t xml:space="preserve"> and the interior of </w:t>
      </w:r>
      <w:r w:rsidRPr="00955B42">
        <w:rPr>
          <w:b/>
          <w:szCs w:val="20"/>
        </w:rPr>
        <w:t xml:space="preserve">b </w:t>
      </w:r>
      <w:r w:rsidRPr="00955B42">
        <w:rPr>
          <w:szCs w:val="20"/>
        </w:rPr>
        <w:t xml:space="preserve">is the empty set </w:t>
      </w:r>
      <w:r w:rsidRPr="00955B42">
        <w:rPr>
          <w:szCs w:val="20"/>
        </w:rPr>
        <w:lastRenderedPageBreak/>
        <w:t xml:space="preserve">AND the intersection of </w:t>
      </w:r>
      <w:r w:rsidRPr="00955B42">
        <w:rPr>
          <w:b/>
          <w:szCs w:val="20"/>
        </w:rPr>
        <w:t>a</w:t>
      </w:r>
      <w:r w:rsidRPr="00955B42">
        <w:rPr>
          <w:szCs w:val="20"/>
        </w:rPr>
        <w:t xml:space="preserve"> and </w:t>
      </w:r>
      <w:r w:rsidRPr="00955B42">
        <w:rPr>
          <w:b/>
          <w:szCs w:val="20"/>
        </w:rPr>
        <w:t>b</w:t>
      </w:r>
      <w:r w:rsidRPr="00955B42">
        <w:rPr>
          <w:szCs w:val="20"/>
        </w:rPr>
        <w:t xml:space="preserve"> is not the empty set.</w:t>
      </w:r>
    </w:p>
    <w:p w14:paraId="4A906015" w14:textId="77777777" w:rsidR="003E0B96" w:rsidRPr="00955B42" w:rsidRDefault="003E0B96" w:rsidP="00F24DF2">
      <w:pPr>
        <w:widowControl w:val="0"/>
        <w:snapToGrid w:val="0"/>
        <w:spacing w:before="0"/>
        <w:rPr>
          <w:szCs w:val="20"/>
        </w:rPr>
      </w:pPr>
      <w:r w:rsidRPr="00955B42">
        <w:rPr>
          <w:szCs w:val="20"/>
        </w:rPr>
        <w:t>Note: This operator applies to the Area/Area, Line/Line, Line/Area, Point/Area and Point/Line relationships</w:t>
      </w:r>
      <w:r w:rsidR="0066549D">
        <w:rPr>
          <w:szCs w:val="20"/>
        </w:rPr>
        <w:t xml:space="preserve">. </w:t>
      </w:r>
      <w:r w:rsidRPr="00955B42">
        <w:rPr>
          <w:szCs w:val="20"/>
        </w:rPr>
        <w:t>It does not apply to a Point/Point relationship since points do not have a boundary.</w:t>
      </w:r>
    </w:p>
    <w:p w14:paraId="1FC2D1E8" w14:textId="77777777" w:rsidR="003E0B96" w:rsidRDefault="003E0B96" w:rsidP="00F24DF2">
      <w:pPr>
        <w:pStyle w:val="BodyText"/>
        <w:spacing w:before="0" w:after="240" w:line="240" w:lineRule="auto"/>
        <w:rPr>
          <w:sz w:val="20"/>
          <w:lang w:eastAsia="en-US"/>
        </w:rPr>
      </w:pPr>
    </w:p>
    <w:p w14:paraId="0FFB87AD" w14:textId="77777777" w:rsidR="003E0B96" w:rsidRDefault="003E0B96" w:rsidP="003E0B96">
      <w:pPr>
        <w:pStyle w:val="BodyText"/>
        <w:spacing w:before="1"/>
        <w:ind w:firstLine="720"/>
        <w:rPr>
          <w:i/>
        </w:rPr>
      </w:pPr>
      <w:r>
        <w:rPr>
          <w:noProof/>
          <w:lang w:val="en-US" w:eastAsia="ko-KR"/>
        </w:rPr>
        <w:drawing>
          <wp:inline distT="0" distB="0" distL="0" distR="0" wp14:anchorId="71717450" wp14:editId="28882311">
            <wp:extent cx="5180965" cy="3154341"/>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92503" cy="3161366"/>
                    </a:xfrm>
                    <a:prstGeom prst="rect">
                      <a:avLst/>
                    </a:prstGeom>
                  </pic:spPr>
                </pic:pic>
              </a:graphicData>
            </a:graphic>
          </wp:inline>
        </w:drawing>
      </w:r>
    </w:p>
    <w:p w14:paraId="3F90BBE2" w14:textId="13CB52F7" w:rsidR="003E0B96" w:rsidRPr="00F24DF2" w:rsidRDefault="0067660C" w:rsidP="0067660C">
      <w:pPr>
        <w:pStyle w:val="BodyText"/>
        <w:spacing w:before="120" w:after="120" w:line="240" w:lineRule="auto"/>
        <w:jc w:val="center"/>
        <w:rPr>
          <w:b/>
          <w:i/>
          <w:spacing w:val="-2"/>
          <w:szCs w:val="18"/>
        </w:rPr>
      </w:pPr>
      <w:r>
        <w:rPr>
          <w:b/>
          <w:i/>
          <w:spacing w:val="-1"/>
          <w:szCs w:val="18"/>
        </w:rPr>
        <w:t xml:space="preserve">Figure F-3 – </w:t>
      </w:r>
      <w:r w:rsidR="003E0B96" w:rsidRPr="00F24DF2">
        <w:rPr>
          <w:b/>
          <w:i/>
          <w:spacing w:val="-1"/>
          <w:szCs w:val="18"/>
        </w:rPr>
        <w:t xml:space="preserve">Examples of the TOUCHES </w:t>
      </w:r>
      <w:r>
        <w:rPr>
          <w:b/>
          <w:i/>
          <w:spacing w:val="-2"/>
          <w:szCs w:val="18"/>
        </w:rPr>
        <w:t>relationship</w:t>
      </w:r>
    </w:p>
    <w:p w14:paraId="2E84A43F" w14:textId="77777777" w:rsidR="003E0B96" w:rsidRDefault="003E0B96" w:rsidP="0067660C">
      <w:pPr>
        <w:spacing w:before="0"/>
        <w:rPr>
          <w:i/>
          <w:szCs w:val="20"/>
        </w:rPr>
      </w:pPr>
      <w:r w:rsidRPr="00955B42">
        <w:rPr>
          <w:i/>
          <w:szCs w:val="20"/>
        </w:rPr>
        <w:t>Note the Polygon touches Polygon example (a) is also a case where the Polygon boundaries are COINCIDENT</w:t>
      </w:r>
      <w:r w:rsidR="0066549D">
        <w:rPr>
          <w:i/>
          <w:szCs w:val="20"/>
        </w:rPr>
        <w:t>.</w:t>
      </w:r>
      <w:r w:rsidR="004E1105">
        <w:rPr>
          <w:i/>
          <w:szCs w:val="20"/>
        </w:rPr>
        <w:t xml:space="preserve"> </w:t>
      </w:r>
      <w:r w:rsidRPr="00955B42">
        <w:rPr>
          <w:i/>
          <w:szCs w:val="20"/>
        </w:rPr>
        <w:t>In the Polygon/LineString example two of the LineStrings that share a linear portion of the Polygon boundary are also COINCIDENT with the Polygon boundary.</w:t>
      </w:r>
    </w:p>
    <w:p w14:paraId="0C23A909" w14:textId="77777777" w:rsidR="00A746E5" w:rsidRDefault="003E0B96" w:rsidP="0069490B">
      <w:pPr>
        <w:pStyle w:val="Annex-Heading3"/>
        <w:rPr>
          <w:spacing w:val="-1"/>
        </w:rPr>
      </w:pPr>
      <w:r w:rsidRPr="001249DC">
        <w:t>WITHIN</w:t>
      </w:r>
    </w:p>
    <w:p w14:paraId="4F187F02" w14:textId="77777777" w:rsidR="003E0B96" w:rsidRDefault="003E0B96" w:rsidP="0067660C">
      <w:pPr>
        <w:widowControl w:val="0"/>
        <w:snapToGrid w:val="0"/>
        <w:spacing w:before="0"/>
        <w:rPr>
          <w:szCs w:val="20"/>
        </w:rPr>
      </w:pPr>
      <w:r w:rsidRPr="00955B42">
        <w:rPr>
          <w:spacing w:val="-1"/>
          <w:szCs w:val="20"/>
        </w:rPr>
        <w:t xml:space="preserve">Geometric object </w:t>
      </w:r>
      <w:r w:rsidRPr="00955B42">
        <w:rPr>
          <w:b/>
          <w:spacing w:val="-1"/>
          <w:szCs w:val="20"/>
        </w:rPr>
        <w:t>a</w:t>
      </w:r>
      <w:r w:rsidRPr="00955B42">
        <w:rPr>
          <w:spacing w:val="-1"/>
          <w:szCs w:val="20"/>
        </w:rPr>
        <w:t xml:space="preserve"> is completely contained in geometric object </w:t>
      </w:r>
      <w:r w:rsidRPr="00955B42">
        <w:rPr>
          <w:b/>
          <w:szCs w:val="20"/>
        </w:rPr>
        <w:t>b</w:t>
      </w:r>
      <w:r w:rsidRPr="00955B42">
        <w:rPr>
          <w:szCs w:val="20"/>
        </w:rPr>
        <w:t>.</w:t>
      </w:r>
    </w:p>
    <w:p w14:paraId="5330157C" w14:textId="77777777" w:rsidR="003E0B96" w:rsidRDefault="003E0B96" w:rsidP="0067660C">
      <w:pPr>
        <w:widowControl w:val="0"/>
        <w:snapToGrid w:val="0"/>
        <w:spacing w:before="0"/>
        <w:rPr>
          <w:i/>
          <w:szCs w:val="20"/>
        </w:rPr>
      </w:pPr>
      <w:r w:rsidRPr="00955B42">
        <w:rPr>
          <w:i/>
          <w:szCs w:val="20"/>
        </w:rPr>
        <w:t>WITHIN includes EQUALS.</w:t>
      </w:r>
    </w:p>
    <w:p w14:paraId="1DA7ACB0" w14:textId="77777777" w:rsidR="003E0B96" w:rsidRPr="00955B42" w:rsidRDefault="003E0B96" w:rsidP="0067660C">
      <w:pPr>
        <w:spacing w:before="0"/>
        <w:rPr>
          <w:snapToGrid w:val="0"/>
          <w:szCs w:val="20"/>
          <w:lang w:eastAsia="en-CA"/>
        </w:rPr>
      </w:pPr>
      <w:r w:rsidRPr="00955B42">
        <w:rPr>
          <w:szCs w:val="20"/>
          <w:lang w:eastAsia="en-CA"/>
        </w:rPr>
        <w:t xml:space="preserve">The </w:t>
      </w:r>
      <w:r w:rsidRPr="00955B42">
        <w:rPr>
          <w:snapToGrid w:val="0"/>
          <w:szCs w:val="20"/>
          <w:lang w:eastAsia="en-CA"/>
        </w:rPr>
        <w:t>definition of WITHIN is:</w:t>
      </w:r>
    </w:p>
    <w:p w14:paraId="44989D33" w14:textId="77777777" w:rsidR="003E0B96" w:rsidRPr="00955B42" w:rsidRDefault="003E0B96" w:rsidP="0067660C">
      <w:pPr>
        <w:spacing w:before="0"/>
        <w:ind w:firstLine="720"/>
        <w:rPr>
          <w:snapToGrid w:val="0"/>
          <w:szCs w:val="20"/>
          <w:lang w:eastAsia="en-CA"/>
        </w:rPr>
      </w:pPr>
      <w:r w:rsidRPr="00955B42">
        <w:rPr>
          <w:b/>
          <w:snapToGrid w:val="0"/>
          <w:szCs w:val="20"/>
          <w:lang w:eastAsia="en-CA"/>
        </w:rPr>
        <w:t>a</w:t>
      </w:r>
      <w:r w:rsidR="0066549D">
        <w:rPr>
          <w:snapToGrid w:val="0"/>
          <w:szCs w:val="20"/>
          <w:lang w:eastAsia="en-CA"/>
        </w:rPr>
        <w:t xml:space="preserve">. </w:t>
      </w:r>
      <w:r w:rsidRPr="00955B42">
        <w:rPr>
          <w:snapToGrid w:val="0"/>
          <w:szCs w:val="20"/>
          <w:lang w:eastAsia="en-CA"/>
        </w:rPr>
        <w:t>Within(</w:t>
      </w:r>
      <w:r w:rsidRPr="00955B42">
        <w:rPr>
          <w:b/>
          <w:snapToGrid w:val="0"/>
          <w:szCs w:val="20"/>
          <w:lang w:eastAsia="en-CA"/>
        </w:rPr>
        <w:t>b</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w:t>
      </w:r>
      <w:r w:rsidRPr="00955B42">
        <w:rPr>
          <w:b/>
          <w:snapToGrid w:val="0"/>
          <w:szCs w:val="20"/>
          <w:lang w:eastAsia="en-CA"/>
        </w:rPr>
        <w:t>a</w:t>
      </w:r>
      <w:r w:rsidRPr="00955B42">
        <w:rPr>
          <w:snapToGrid w:val="0"/>
          <w:szCs w:val="20"/>
          <w:lang w:eastAsia="en-CA"/>
        </w:rPr>
        <w:t xml:space="preserve"> ∩ </w:t>
      </w:r>
      <w:r w:rsidRPr="00955B42">
        <w:rPr>
          <w:b/>
          <w:snapToGrid w:val="0"/>
          <w:szCs w:val="20"/>
          <w:lang w:eastAsia="en-CA"/>
        </w:rPr>
        <w:t>b</w:t>
      </w:r>
      <w:r w:rsidRPr="00955B42">
        <w:rPr>
          <w:snapToGrid w:val="0"/>
          <w:szCs w:val="20"/>
          <w:lang w:eastAsia="en-CA"/>
        </w:rPr>
        <w:t xml:space="preserve"> = </w:t>
      </w:r>
      <w:r w:rsidRPr="00955B42">
        <w:rPr>
          <w:b/>
          <w:snapToGrid w:val="0"/>
          <w:szCs w:val="20"/>
          <w:lang w:eastAsia="en-CA"/>
        </w:rPr>
        <w:t>a</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(I(</w:t>
      </w:r>
      <w:r w:rsidRPr="00955B42">
        <w:rPr>
          <w:b/>
          <w:snapToGrid w:val="0"/>
          <w:szCs w:val="20"/>
          <w:lang w:eastAsia="en-CA"/>
        </w:rPr>
        <w:t>a</w:t>
      </w:r>
      <w:r w:rsidRPr="00955B42">
        <w:rPr>
          <w:snapToGrid w:val="0"/>
          <w:szCs w:val="20"/>
          <w:lang w:eastAsia="en-CA"/>
        </w:rPr>
        <w:t>) ∩ I(</w:t>
      </w:r>
      <w:r w:rsidRPr="00955B42">
        <w:rPr>
          <w:b/>
          <w:snapToGrid w:val="0"/>
          <w:szCs w:val="20"/>
          <w:lang w:eastAsia="en-CA"/>
        </w:rPr>
        <w:t>b</w:t>
      </w:r>
      <w:r w:rsidRPr="00955B42">
        <w:rPr>
          <w:snapToGrid w:val="0"/>
          <w:szCs w:val="20"/>
          <w:lang w:eastAsia="en-CA"/>
        </w:rPr>
        <w:t xml:space="preserve">) ≠ </w:t>
      </w:r>
      <w:r w:rsidRPr="00955B42">
        <w:rPr>
          <w:rFonts w:ascii="Symbol" w:hAnsi="Symbol"/>
          <w:snapToGrid w:val="0"/>
          <w:sz w:val="21"/>
          <w:szCs w:val="20"/>
          <w:lang w:eastAsia="en-CA"/>
        </w:rPr>
        <w:t></w:t>
      </w:r>
      <w:r w:rsidRPr="00955B42">
        <w:rPr>
          <w:snapToGrid w:val="0"/>
          <w:szCs w:val="20"/>
          <w:lang w:eastAsia="en-CA"/>
        </w:rPr>
        <w:t>)</w:t>
      </w:r>
    </w:p>
    <w:p w14:paraId="283084FC" w14:textId="77777777" w:rsidR="003E0B96" w:rsidRPr="00955B42" w:rsidRDefault="003E0B96" w:rsidP="0067660C">
      <w:pPr>
        <w:spacing w:before="0"/>
        <w:rPr>
          <w:snapToGrid w:val="0"/>
          <w:lang w:eastAsia="en-CA"/>
        </w:rPr>
      </w:pPr>
      <w:r w:rsidRPr="00955B42">
        <w:rPr>
          <w:snapToGrid w:val="0"/>
          <w:lang w:eastAsia="en-CA"/>
        </w:rPr>
        <w:t xml:space="preserve">This translates to: </w:t>
      </w:r>
      <w:r w:rsidRPr="00955B42">
        <w:rPr>
          <w:b/>
          <w:snapToGrid w:val="0"/>
          <w:lang w:eastAsia="en-CA"/>
        </w:rPr>
        <w:t>a</w:t>
      </w:r>
      <w:r w:rsidRPr="00955B42">
        <w:rPr>
          <w:snapToGrid w:val="0"/>
          <w:lang w:eastAsia="en-CA"/>
        </w:rPr>
        <w:t xml:space="preserve"> is within </w:t>
      </w:r>
      <w:r w:rsidRPr="00955B42">
        <w:rPr>
          <w:b/>
          <w:snapToGrid w:val="0"/>
          <w:lang w:eastAsia="en-CA"/>
        </w:rPr>
        <w:t>b</w:t>
      </w:r>
      <w:r w:rsidRPr="00955B42">
        <w:rPr>
          <w:snapToGrid w:val="0"/>
          <w:lang w:eastAsia="en-CA"/>
        </w:rPr>
        <w:t xml:space="preserve"> if the intersection of </w:t>
      </w:r>
      <w:r w:rsidRPr="00955B42">
        <w:rPr>
          <w:b/>
          <w:snapToGrid w:val="0"/>
          <w:lang w:eastAsia="en-CA"/>
        </w:rPr>
        <w:t>a</w:t>
      </w:r>
      <w:r w:rsidRPr="00955B42">
        <w:rPr>
          <w:snapToGrid w:val="0"/>
          <w:lang w:eastAsia="en-CA"/>
        </w:rPr>
        <w:t xml:space="preserve"> and </w:t>
      </w:r>
      <w:r w:rsidRPr="00955B42">
        <w:rPr>
          <w:b/>
          <w:snapToGrid w:val="0"/>
          <w:lang w:eastAsia="en-CA"/>
        </w:rPr>
        <w:t>b</w:t>
      </w:r>
      <w:r w:rsidRPr="00955B42">
        <w:rPr>
          <w:snapToGrid w:val="0"/>
          <w:lang w:eastAsia="en-CA"/>
        </w:rPr>
        <w:t xml:space="preserve"> equals </w:t>
      </w:r>
      <w:r w:rsidRPr="00955B42">
        <w:rPr>
          <w:b/>
          <w:snapToGrid w:val="0"/>
          <w:lang w:eastAsia="en-CA"/>
        </w:rPr>
        <w:t>a</w:t>
      </w:r>
      <w:r w:rsidRPr="00955B42">
        <w:rPr>
          <w:snapToGrid w:val="0"/>
          <w:lang w:eastAsia="en-CA"/>
        </w:rPr>
        <w:t xml:space="preserve"> AND the intersection of the interior of </w:t>
      </w:r>
      <w:r w:rsidRPr="00955B42">
        <w:rPr>
          <w:b/>
          <w:snapToGrid w:val="0"/>
          <w:lang w:eastAsia="en-CA"/>
        </w:rPr>
        <w:t>a</w:t>
      </w:r>
      <w:r w:rsidRPr="00955B42">
        <w:rPr>
          <w:snapToGrid w:val="0"/>
          <w:lang w:eastAsia="en-CA"/>
        </w:rPr>
        <w:t xml:space="preserve"> and the interior of </w:t>
      </w:r>
      <w:r w:rsidRPr="00955B42">
        <w:rPr>
          <w:b/>
          <w:snapToGrid w:val="0"/>
          <w:lang w:eastAsia="en-CA"/>
        </w:rPr>
        <w:t>b</w:t>
      </w:r>
      <w:r w:rsidRPr="00955B42">
        <w:rPr>
          <w:snapToGrid w:val="0"/>
          <w:lang w:eastAsia="en-CA"/>
        </w:rPr>
        <w:t xml:space="preserve"> is not the empty set.</w:t>
      </w:r>
    </w:p>
    <w:p w14:paraId="686A7DFA" w14:textId="77777777" w:rsidR="003E0B96" w:rsidRDefault="003E0B96" w:rsidP="0067660C">
      <w:pPr>
        <w:spacing w:before="0"/>
        <w:rPr>
          <w:szCs w:val="20"/>
          <w:lang w:eastAsia="en-CA"/>
        </w:rPr>
      </w:pPr>
      <w:r w:rsidRPr="00955B42">
        <w:rPr>
          <w:snapToGrid w:val="0"/>
          <w:szCs w:val="20"/>
          <w:lang w:eastAsia="en-CA"/>
        </w:rPr>
        <w:t xml:space="preserve">Note that this formula </w:t>
      </w:r>
      <w:r w:rsidRPr="00955B42">
        <w:rPr>
          <w:szCs w:val="20"/>
          <w:lang w:eastAsia="en-CA"/>
        </w:rPr>
        <w:t xml:space="preserve">matches the one given in </w:t>
      </w:r>
      <w:r w:rsidRPr="00955B42">
        <w:rPr>
          <w:b/>
          <w:szCs w:val="20"/>
          <w:lang w:eastAsia="en-CA"/>
        </w:rPr>
        <w:t>the OpenGIS Simple Features Specification for SQL, Revision 1.1 (OpenGIS Project Document 99-049, Release Date: May 5, 1999</w:t>
      </w:r>
      <w:r w:rsidRPr="00955B42">
        <w:rPr>
          <w:szCs w:val="20"/>
          <w:lang w:eastAsia="en-CA"/>
        </w:rPr>
        <w:t>) which is the precursor to ISO 19125-1.</w:t>
      </w:r>
    </w:p>
    <w:p w14:paraId="5576A8EC" w14:textId="77777777" w:rsidR="00085040" w:rsidRDefault="003E0B96" w:rsidP="0067660C">
      <w:pPr>
        <w:keepNext/>
        <w:keepLines/>
        <w:ind w:left="1021" w:firstLine="340"/>
        <w:rPr>
          <w:b/>
          <w:spacing w:val="-1"/>
          <w:szCs w:val="20"/>
        </w:rPr>
      </w:pPr>
      <w:r>
        <w:rPr>
          <w:noProof/>
          <w:lang w:val="en-US" w:eastAsia="ko-KR"/>
        </w:rPr>
        <w:lastRenderedPageBreak/>
        <w:drawing>
          <wp:inline distT="0" distB="0" distL="0" distR="0" wp14:anchorId="09B5FC5A" wp14:editId="259EAC83">
            <wp:extent cx="3971925" cy="237969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8536" cy="2383655"/>
                    </a:xfrm>
                    <a:prstGeom prst="rect">
                      <a:avLst/>
                    </a:prstGeom>
                  </pic:spPr>
                </pic:pic>
              </a:graphicData>
            </a:graphic>
          </wp:inline>
        </w:drawing>
      </w:r>
    </w:p>
    <w:p w14:paraId="443B4604" w14:textId="14E610E2" w:rsidR="003E0B96" w:rsidRPr="0067660C" w:rsidRDefault="0067660C" w:rsidP="0067660C">
      <w:pPr>
        <w:spacing w:after="120"/>
        <w:jc w:val="center"/>
        <w:rPr>
          <w:b/>
          <w:i/>
          <w:spacing w:val="-1"/>
          <w:sz w:val="18"/>
          <w:szCs w:val="18"/>
        </w:rPr>
      </w:pPr>
      <w:r>
        <w:rPr>
          <w:b/>
          <w:i/>
          <w:spacing w:val="-1"/>
          <w:sz w:val="18"/>
          <w:szCs w:val="18"/>
        </w:rPr>
        <w:t xml:space="preserve">Figure F-4 – </w:t>
      </w:r>
      <w:r w:rsidR="003E0B96" w:rsidRPr="0067660C">
        <w:rPr>
          <w:b/>
          <w:i/>
          <w:spacing w:val="-1"/>
          <w:sz w:val="18"/>
          <w:szCs w:val="18"/>
        </w:rPr>
        <w:t>Examples of the WITHIN</w:t>
      </w:r>
      <w:r w:rsidR="003E0B96" w:rsidRPr="0067660C">
        <w:rPr>
          <w:b/>
          <w:i/>
          <w:spacing w:val="-2"/>
          <w:sz w:val="18"/>
          <w:szCs w:val="18"/>
        </w:rPr>
        <w:t xml:space="preserve"> </w:t>
      </w:r>
      <w:r w:rsidR="003E0B96" w:rsidRPr="0067660C">
        <w:rPr>
          <w:b/>
          <w:i/>
          <w:spacing w:val="-1"/>
          <w:sz w:val="18"/>
          <w:szCs w:val="18"/>
        </w:rPr>
        <w:t xml:space="preserve">relationship </w:t>
      </w:r>
      <w:r w:rsidR="003E0B96" w:rsidRPr="0067660C">
        <w:rPr>
          <w:b/>
          <w:i/>
          <w:sz w:val="18"/>
          <w:szCs w:val="18"/>
        </w:rPr>
        <w:t>—</w:t>
      </w:r>
      <w:r w:rsidR="003E0B96" w:rsidRPr="0067660C">
        <w:rPr>
          <w:b/>
          <w:i/>
          <w:spacing w:val="-1"/>
          <w:sz w:val="18"/>
          <w:szCs w:val="18"/>
        </w:rPr>
        <w:t xml:space="preserve"> Polygon/Polygon </w:t>
      </w:r>
      <w:r w:rsidR="003E0B96" w:rsidRPr="0067660C">
        <w:rPr>
          <w:b/>
          <w:i/>
          <w:sz w:val="18"/>
          <w:szCs w:val="18"/>
        </w:rPr>
        <w:t>(a),</w:t>
      </w:r>
      <w:r w:rsidR="003E0B96" w:rsidRPr="0067660C">
        <w:rPr>
          <w:b/>
          <w:i/>
          <w:spacing w:val="-1"/>
          <w:sz w:val="18"/>
          <w:szCs w:val="18"/>
        </w:rPr>
        <w:t xml:space="preserve"> Polygon/LineString (b),</w:t>
      </w:r>
      <w:r w:rsidR="003E0B96" w:rsidRPr="0067660C">
        <w:rPr>
          <w:b/>
          <w:i/>
          <w:spacing w:val="59"/>
          <w:sz w:val="18"/>
          <w:szCs w:val="18"/>
        </w:rPr>
        <w:t xml:space="preserve"> </w:t>
      </w:r>
      <w:r w:rsidR="003E0B96" w:rsidRPr="0067660C">
        <w:rPr>
          <w:b/>
          <w:i/>
          <w:spacing w:val="-1"/>
          <w:sz w:val="18"/>
          <w:szCs w:val="18"/>
        </w:rPr>
        <w:t>LineString/LineString (c), Polygon/Point (d), and LineString/Point (e)</w:t>
      </w:r>
    </w:p>
    <w:p w14:paraId="30F9F0F4" w14:textId="77777777" w:rsidR="003E0B96" w:rsidRDefault="003E0B96" w:rsidP="0067660C">
      <w:pPr>
        <w:spacing w:before="0"/>
        <w:rPr>
          <w:i/>
          <w:snapToGrid w:val="0"/>
          <w:szCs w:val="20"/>
        </w:rPr>
      </w:pPr>
      <w:r w:rsidRPr="00116D95">
        <w:rPr>
          <w:i/>
          <w:snapToGrid w:val="0"/>
          <w:szCs w:val="20"/>
        </w:rPr>
        <w:t>Note that a Line that completely falls on a Polygon boundary is not WITHIN the Polygon, it TOUCHES it</w:t>
      </w:r>
      <w:r w:rsidR="0066549D">
        <w:rPr>
          <w:i/>
          <w:snapToGrid w:val="0"/>
          <w:szCs w:val="20"/>
        </w:rPr>
        <w:t xml:space="preserve">. </w:t>
      </w:r>
      <w:r w:rsidRPr="00116D95">
        <w:rPr>
          <w:i/>
          <w:snapToGrid w:val="0"/>
          <w:szCs w:val="20"/>
        </w:rPr>
        <w:t>In that case it would also be COINCIDENT with the Polygon boundary and COVERED_BY the Polygon.</w:t>
      </w:r>
    </w:p>
    <w:p w14:paraId="5ACC42E8" w14:textId="77777777" w:rsidR="00A746E5" w:rsidRDefault="003E0B96" w:rsidP="0069490B">
      <w:pPr>
        <w:pStyle w:val="Annex-Heading3"/>
        <w:rPr>
          <w:spacing w:val="-1"/>
        </w:rPr>
      </w:pPr>
      <w:r w:rsidRPr="00116D95">
        <w:t>OVERLAPS</w:t>
      </w:r>
    </w:p>
    <w:p w14:paraId="692FB497" w14:textId="77777777" w:rsidR="003E0B96" w:rsidRDefault="003E0B96" w:rsidP="0067660C">
      <w:pPr>
        <w:widowControl w:val="0"/>
        <w:snapToGrid w:val="0"/>
        <w:spacing w:before="0"/>
        <w:ind w:right="102"/>
        <w:rPr>
          <w:spacing w:val="-1"/>
          <w:szCs w:val="20"/>
        </w:rPr>
      </w:pPr>
      <w:r w:rsidRPr="00116D95">
        <w:rPr>
          <w:spacing w:val="-1"/>
          <w:szCs w:val="20"/>
        </w:rPr>
        <w:t>The intersection of two geometric objects with the same dimension results in an object of the same dimension but is different from both of them</w:t>
      </w:r>
      <w:r w:rsidR="0066549D">
        <w:rPr>
          <w:spacing w:val="-1"/>
          <w:szCs w:val="20"/>
        </w:rPr>
        <w:t>.</w:t>
      </w:r>
    </w:p>
    <w:p w14:paraId="5A280EAA" w14:textId="77777777" w:rsidR="003E0B96" w:rsidRDefault="003E0B96" w:rsidP="0067660C">
      <w:pPr>
        <w:widowControl w:val="0"/>
        <w:snapToGrid w:val="0"/>
        <w:spacing w:before="0"/>
        <w:ind w:right="102"/>
        <w:rPr>
          <w:i/>
          <w:spacing w:val="-1"/>
          <w:szCs w:val="20"/>
        </w:rPr>
      </w:pPr>
      <w:r w:rsidRPr="00116D95">
        <w:rPr>
          <w:i/>
          <w:spacing w:val="-1"/>
          <w:szCs w:val="20"/>
        </w:rPr>
        <w:t>For two Polygons or two LineStrings, part of each geometry, but not all, is shared with the other.</w:t>
      </w:r>
    </w:p>
    <w:p w14:paraId="7883A939" w14:textId="77777777" w:rsidR="003E0B96" w:rsidRPr="00116D95" w:rsidRDefault="003E0B96" w:rsidP="0067660C">
      <w:pPr>
        <w:widowControl w:val="0"/>
        <w:snapToGrid w:val="0"/>
        <w:spacing w:before="0"/>
        <w:ind w:right="102"/>
        <w:rPr>
          <w:i/>
          <w:spacing w:val="-1"/>
          <w:szCs w:val="20"/>
        </w:rPr>
      </w:pPr>
      <w:r w:rsidRPr="00116D95">
        <w:rPr>
          <w:szCs w:val="20"/>
          <w:lang w:val="en-CA"/>
        </w:rPr>
        <w:t>The OVERLAPS relationship is defined for Area/Area and Line/Line relationships</w:t>
      </w:r>
      <w:r w:rsidR="0066549D">
        <w:rPr>
          <w:szCs w:val="20"/>
          <w:lang w:val="en-CA"/>
        </w:rPr>
        <w:t xml:space="preserve">. </w:t>
      </w:r>
      <w:r w:rsidRPr="00116D95">
        <w:rPr>
          <w:szCs w:val="20"/>
          <w:lang w:val="en-CA"/>
        </w:rPr>
        <w:t>Points are either equal or disjoint.</w:t>
      </w:r>
    </w:p>
    <w:p w14:paraId="6DFFDE26" w14:textId="77777777" w:rsidR="003E0B96" w:rsidRDefault="003E0B96" w:rsidP="0067660C">
      <w:pPr>
        <w:widowControl w:val="0"/>
        <w:snapToGrid w:val="0"/>
        <w:spacing w:before="0"/>
        <w:ind w:right="102"/>
        <w:rPr>
          <w:i/>
          <w:spacing w:val="-1"/>
          <w:szCs w:val="20"/>
        </w:rPr>
      </w:pPr>
      <w:r w:rsidRPr="00116D95">
        <w:rPr>
          <w:i/>
          <w:spacing w:val="-1"/>
          <w:szCs w:val="20"/>
        </w:rPr>
        <w:t>Note that this does not include lines that cross.</w:t>
      </w:r>
    </w:p>
    <w:p w14:paraId="1C93A78C" w14:textId="77777777" w:rsidR="003E0B96" w:rsidRPr="00116D95" w:rsidRDefault="003E0B96" w:rsidP="0067660C">
      <w:pPr>
        <w:widowControl w:val="0"/>
        <w:snapToGrid w:val="0"/>
        <w:spacing w:before="0"/>
        <w:rPr>
          <w:szCs w:val="20"/>
        </w:rPr>
      </w:pPr>
      <w:r w:rsidRPr="00116D95">
        <w:rPr>
          <w:szCs w:val="20"/>
        </w:rPr>
        <w:t>The ISO 19125-1 definition of OVERLAPS is:</w:t>
      </w:r>
    </w:p>
    <w:p w14:paraId="678F66BF" w14:textId="77777777" w:rsidR="003E0B96" w:rsidRPr="00116D95" w:rsidRDefault="003E0B96" w:rsidP="0067660C">
      <w:pPr>
        <w:widowControl w:val="0"/>
        <w:snapToGrid w:val="0"/>
        <w:spacing w:before="0"/>
        <w:ind w:firstLine="720"/>
        <w:rPr>
          <w:i/>
          <w:szCs w:val="20"/>
        </w:rPr>
      </w:pPr>
      <w:r w:rsidRPr="00116D95">
        <w:rPr>
          <w:b/>
          <w:i/>
          <w:szCs w:val="20"/>
        </w:rPr>
        <w:t>a</w:t>
      </w:r>
      <w:r w:rsidRPr="00116D95">
        <w:rPr>
          <w:i/>
          <w:szCs w:val="20"/>
        </w:rPr>
        <w:t>.Overlaps(</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(dim(I(</w:t>
      </w:r>
      <w:r w:rsidRPr="00116D95">
        <w:rPr>
          <w:b/>
          <w:i/>
          <w:szCs w:val="20"/>
        </w:rPr>
        <w:t>a</w:t>
      </w:r>
      <w:r w:rsidRPr="00116D95">
        <w:rPr>
          <w:i/>
          <w:szCs w:val="20"/>
        </w:rPr>
        <w:t>)) = dim(I(</w:t>
      </w:r>
      <w:r w:rsidRPr="00116D95">
        <w:rPr>
          <w:b/>
          <w:i/>
          <w:szCs w:val="20"/>
        </w:rPr>
        <w:t>b</w:t>
      </w:r>
      <w:r w:rsidRPr="00116D95">
        <w:rPr>
          <w:i/>
          <w:szCs w:val="20"/>
        </w:rPr>
        <w:t>)) = dim(I(</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I(</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w:t>
      </w:r>
    </w:p>
    <w:p w14:paraId="52033E93" w14:textId="77777777" w:rsidR="003E0B96" w:rsidRPr="00116D95" w:rsidRDefault="003E0B96" w:rsidP="0067660C">
      <w:pPr>
        <w:widowControl w:val="0"/>
        <w:snapToGrid w:val="0"/>
        <w:spacing w:before="0" w:after="60"/>
        <w:rPr>
          <w:szCs w:val="20"/>
        </w:rPr>
      </w:pPr>
      <w:r w:rsidRPr="00116D95">
        <w:rPr>
          <w:szCs w:val="20"/>
        </w:rPr>
        <w:t xml:space="preserve">This translates to: </w:t>
      </w:r>
      <w:r w:rsidRPr="00116D95">
        <w:rPr>
          <w:b/>
          <w:szCs w:val="20"/>
        </w:rPr>
        <w:t>a</w:t>
      </w:r>
      <w:r w:rsidRPr="00116D95">
        <w:rPr>
          <w:szCs w:val="20"/>
        </w:rPr>
        <w:t xml:space="preserve"> OVERLAPS </w:t>
      </w:r>
      <w:r w:rsidRPr="00116D95">
        <w:rPr>
          <w:b/>
          <w:szCs w:val="20"/>
        </w:rPr>
        <w:t>b</w:t>
      </w:r>
      <w:r w:rsidRPr="00116D95">
        <w:rPr>
          <w:szCs w:val="20"/>
        </w:rPr>
        <w:t xml:space="preserve"> if the geometric dimension of:</w:t>
      </w:r>
    </w:p>
    <w:p w14:paraId="61846EF5"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a</w:t>
      </w:r>
    </w:p>
    <w:p w14:paraId="30A199E0"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b</w:t>
      </w:r>
    </w:p>
    <w:p w14:paraId="4298FD4B" w14:textId="77777777" w:rsidR="003E0B96" w:rsidRPr="00116D95" w:rsidRDefault="003E0B96" w:rsidP="0067660C">
      <w:pPr>
        <w:widowControl w:val="0"/>
        <w:numPr>
          <w:ilvl w:val="0"/>
          <w:numId w:val="73"/>
        </w:numPr>
        <w:tabs>
          <w:tab w:val="num" w:pos="360"/>
        </w:tabs>
        <w:snapToGrid w:val="0"/>
        <w:spacing w:before="0"/>
        <w:rPr>
          <w:szCs w:val="20"/>
        </w:rPr>
      </w:pPr>
      <w:r w:rsidRPr="00116D95">
        <w:rPr>
          <w:szCs w:val="20"/>
        </w:rPr>
        <w:t xml:space="preserve">the intersection of the interiors of </w:t>
      </w:r>
      <w:r w:rsidRPr="00116D95">
        <w:rPr>
          <w:b/>
          <w:szCs w:val="20"/>
        </w:rPr>
        <w:t>a</w:t>
      </w:r>
      <w:r w:rsidRPr="00116D95">
        <w:rPr>
          <w:szCs w:val="20"/>
        </w:rPr>
        <w:t xml:space="preserve"> and </w:t>
      </w:r>
      <w:r w:rsidRPr="00116D95">
        <w:rPr>
          <w:b/>
          <w:szCs w:val="20"/>
        </w:rPr>
        <w:t>b</w:t>
      </w:r>
    </w:p>
    <w:p w14:paraId="0239F4B3" w14:textId="77777777" w:rsidR="003E0B96" w:rsidRPr="00116D95" w:rsidRDefault="003E0B96" w:rsidP="0067660C">
      <w:pPr>
        <w:widowControl w:val="0"/>
        <w:snapToGrid w:val="0"/>
        <w:spacing w:before="0"/>
        <w:rPr>
          <w:szCs w:val="20"/>
        </w:rPr>
      </w:pPr>
      <w:r w:rsidRPr="00116D95">
        <w:rPr>
          <w:szCs w:val="20"/>
        </w:rPr>
        <w:t xml:space="preserve">are all equal AND the intersection of </w:t>
      </w:r>
      <w:r w:rsidRPr="00116D95">
        <w:rPr>
          <w:b/>
          <w:szCs w:val="20"/>
        </w:rPr>
        <w:t>a</w:t>
      </w:r>
      <w:r w:rsidRPr="00116D95">
        <w:rPr>
          <w:szCs w:val="20"/>
        </w:rPr>
        <w:t xml:space="preserve"> and </w:t>
      </w:r>
      <w:r w:rsidRPr="00116D95">
        <w:rPr>
          <w:b/>
          <w:szCs w:val="20"/>
        </w:rPr>
        <w:t>b</w:t>
      </w:r>
      <w:r w:rsidRPr="00116D95">
        <w:rPr>
          <w:szCs w:val="20"/>
        </w:rPr>
        <w:t xml:space="preserve"> does not equal either </w:t>
      </w:r>
      <w:r w:rsidRPr="00116D95">
        <w:rPr>
          <w:b/>
          <w:szCs w:val="20"/>
        </w:rPr>
        <w:t>a</w:t>
      </w:r>
      <w:r w:rsidRPr="00116D95">
        <w:rPr>
          <w:szCs w:val="20"/>
        </w:rPr>
        <w:t xml:space="preserve"> or </w:t>
      </w:r>
      <w:r w:rsidRPr="00116D95">
        <w:rPr>
          <w:b/>
          <w:szCs w:val="20"/>
        </w:rPr>
        <w:t>b</w:t>
      </w:r>
      <w:r w:rsidRPr="00116D95">
        <w:rPr>
          <w:szCs w:val="20"/>
        </w:rPr>
        <w:t>.</w:t>
      </w:r>
    </w:p>
    <w:p w14:paraId="6C09FCC4" w14:textId="77777777" w:rsidR="003E0B96" w:rsidRDefault="003E0B96" w:rsidP="003E0B96">
      <w:pPr>
        <w:rPr>
          <w:szCs w:val="20"/>
        </w:rPr>
      </w:pPr>
      <w:r>
        <w:rPr>
          <w:szCs w:val="20"/>
        </w:rPr>
        <w:tab/>
      </w:r>
      <w:r w:rsidR="00493791">
        <w:rPr>
          <w:szCs w:val="20"/>
        </w:rPr>
        <w:tab/>
      </w:r>
      <w:r w:rsidR="00493791">
        <w:rPr>
          <w:szCs w:val="20"/>
        </w:rPr>
        <w:tab/>
      </w:r>
      <w:r>
        <w:rPr>
          <w:szCs w:val="20"/>
        </w:rPr>
        <w:tab/>
      </w:r>
      <w:r>
        <w:rPr>
          <w:noProof/>
          <w:lang w:val="en-US" w:eastAsia="ko-KR"/>
        </w:rPr>
        <w:drawing>
          <wp:inline distT="0" distB="0" distL="0" distR="0" wp14:anchorId="534CF0AF" wp14:editId="49BA5446">
            <wp:extent cx="3219450" cy="1314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9450" cy="1314450"/>
                    </a:xfrm>
                    <a:prstGeom prst="rect">
                      <a:avLst/>
                    </a:prstGeom>
                  </pic:spPr>
                </pic:pic>
              </a:graphicData>
            </a:graphic>
          </wp:inline>
        </w:drawing>
      </w:r>
    </w:p>
    <w:p w14:paraId="796976EE" w14:textId="62B58147" w:rsidR="003E0B96" w:rsidRPr="0067660C" w:rsidRDefault="0067660C" w:rsidP="0067660C">
      <w:pPr>
        <w:widowControl w:val="0"/>
        <w:snapToGrid w:val="0"/>
        <w:spacing w:after="120"/>
        <w:ind w:left="1440" w:firstLine="720"/>
        <w:rPr>
          <w:b/>
          <w:i/>
          <w:spacing w:val="-1"/>
          <w:sz w:val="18"/>
          <w:szCs w:val="18"/>
        </w:rPr>
      </w:pPr>
      <w:r>
        <w:rPr>
          <w:b/>
          <w:i/>
          <w:spacing w:val="-1"/>
          <w:sz w:val="18"/>
          <w:szCs w:val="18"/>
        </w:rPr>
        <w:t xml:space="preserve">Figure F-6 – </w:t>
      </w:r>
      <w:r w:rsidR="003E0B96" w:rsidRPr="0067660C">
        <w:rPr>
          <w:b/>
          <w:i/>
          <w:spacing w:val="-1"/>
          <w:sz w:val="18"/>
          <w:szCs w:val="18"/>
        </w:rPr>
        <w:t>Examples of the OVERLAPS relationship</w:t>
      </w:r>
    </w:p>
    <w:p w14:paraId="5E0472B5" w14:textId="77777777" w:rsidR="003E0B96" w:rsidRDefault="003E0B96" w:rsidP="0067660C">
      <w:pPr>
        <w:widowControl w:val="0"/>
        <w:snapToGrid w:val="0"/>
        <w:spacing w:before="0"/>
        <w:ind w:right="102"/>
        <w:rPr>
          <w:spacing w:val="-1"/>
          <w:szCs w:val="20"/>
        </w:rPr>
      </w:pPr>
      <w:r w:rsidRPr="00116D95">
        <w:rPr>
          <w:spacing w:val="-1"/>
          <w:szCs w:val="20"/>
        </w:rPr>
        <w:t>Note Lines that OVERLAP are also COINCIDENT.</w:t>
      </w:r>
    </w:p>
    <w:p w14:paraId="128DEA21" w14:textId="77777777" w:rsidR="00A746E5" w:rsidRDefault="003E0B96" w:rsidP="0069490B">
      <w:pPr>
        <w:pStyle w:val="Annex-Heading3"/>
        <w:rPr>
          <w:snapToGrid w:val="0"/>
          <w:spacing w:val="-1"/>
        </w:rPr>
      </w:pPr>
      <w:r w:rsidRPr="00BA782B">
        <w:rPr>
          <w:snapToGrid w:val="0"/>
        </w:rPr>
        <w:lastRenderedPageBreak/>
        <w:t>CROSSES</w:t>
      </w:r>
    </w:p>
    <w:p w14:paraId="695BBF70" w14:textId="77777777" w:rsidR="003E0B96" w:rsidRPr="00BA782B" w:rsidRDefault="003E0B96" w:rsidP="002D3102">
      <w:pPr>
        <w:widowControl w:val="0"/>
        <w:spacing w:before="0"/>
        <w:rPr>
          <w:snapToGrid w:val="0"/>
          <w:spacing w:val="-1"/>
          <w:szCs w:val="20"/>
        </w:rPr>
      </w:pPr>
      <w:r w:rsidRPr="00BA782B">
        <w:rPr>
          <w:snapToGrid w:val="0"/>
          <w:szCs w:val="20"/>
        </w:rPr>
        <w:t>The</w:t>
      </w:r>
      <w:r w:rsidRPr="00BA782B">
        <w:rPr>
          <w:snapToGrid w:val="0"/>
          <w:spacing w:val="-1"/>
          <w:szCs w:val="20"/>
        </w:rPr>
        <w:t xml:space="preserve"> intersection </w:t>
      </w:r>
      <w:r w:rsidRPr="00BA782B">
        <w:rPr>
          <w:snapToGrid w:val="0"/>
          <w:szCs w:val="20"/>
        </w:rPr>
        <w:t>of</w:t>
      </w:r>
      <w:r w:rsidRPr="00BA782B">
        <w:rPr>
          <w:snapToGrid w:val="0"/>
          <w:spacing w:val="-1"/>
          <w:szCs w:val="20"/>
        </w:rPr>
        <w:t xml:space="preserve"> geometric object </w:t>
      </w:r>
      <w:r w:rsidRPr="00BA782B">
        <w:rPr>
          <w:b/>
          <w:snapToGrid w:val="0"/>
          <w:szCs w:val="20"/>
        </w:rPr>
        <w:t>a</w:t>
      </w:r>
      <w:r w:rsidRPr="00BA782B">
        <w:rPr>
          <w:snapToGrid w:val="0"/>
          <w:spacing w:val="-1"/>
          <w:szCs w:val="20"/>
        </w:rPr>
        <w:t xml:space="preserve"> </w:t>
      </w:r>
      <w:r w:rsidRPr="00BA782B">
        <w:rPr>
          <w:snapToGrid w:val="0"/>
          <w:szCs w:val="20"/>
        </w:rPr>
        <w:t>and</w:t>
      </w:r>
      <w:r w:rsidRPr="00BA782B">
        <w:rPr>
          <w:snapToGrid w:val="0"/>
          <w:spacing w:val="-1"/>
          <w:szCs w:val="20"/>
        </w:rPr>
        <w:t xml:space="preserve"> geometric object </w:t>
      </w:r>
      <w:r w:rsidRPr="00BA782B">
        <w:rPr>
          <w:b/>
          <w:snapToGrid w:val="0"/>
          <w:szCs w:val="20"/>
        </w:rPr>
        <w:t>b</w:t>
      </w:r>
      <w:r w:rsidRPr="00BA782B">
        <w:rPr>
          <w:snapToGrid w:val="0"/>
          <w:spacing w:val="-1"/>
          <w:szCs w:val="20"/>
        </w:rPr>
        <w:t xml:space="preserve"> returns </w:t>
      </w:r>
      <w:r w:rsidRPr="00BA782B">
        <w:rPr>
          <w:snapToGrid w:val="0"/>
          <w:szCs w:val="20"/>
        </w:rPr>
        <w:t>geometry</w:t>
      </w:r>
      <w:r w:rsidRPr="00BA782B">
        <w:rPr>
          <w:snapToGrid w:val="0"/>
          <w:spacing w:val="-1"/>
          <w:szCs w:val="20"/>
        </w:rPr>
        <w:t xml:space="preserve"> </w:t>
      </w:r>
      <w:r w:rsidRPr="00BA782B">
        <w:rPr>
          <w:snapToGrid w:val="0"/>
          <w:szCs w:val="20"/>
        </w:rPr>
        <w:t xml:space="preserve">with a dimension less than the largest dimension between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w:t>
      </w:r>
      <w:r w:rsidRPr="00BA782B">
        <w:rPr>
          <w:snapToGrid w:val="0"/>
          <w:spacing w:val="-1"/>
          <w:szCs w:val="20"/>
        </w:rPr>
        <w:t xml:space="preserve">but is not the </w:t>
      </w:r>
      <w:r w:rsidRPr="00BA782B">
        <w:rPr>
          <w:snapToGrid w:val="0"/>
          <w:szCs w:val="20"/>
        </w:rPr>
        <w:t xml:space="preserve">same </w:t>
      </w:r>
      <w:r w:rsidRPr="00BA782B">
        <w:rPr>
          <w:snapToGrid w:val="0"/>
          <w:spacing w:val="-1"/>
          <w:szCs w:val="20"/>
        </w:rPr>
        <w:t>as geometric</w:t>
      </w:r>
      <w:r w:rsidRPr="00BA782B">
        <w:rPr>
          <w:snapToGrid w:val="0"/>
          <w:spacing w:val="-2"/>
          <w:szCs w:val="20"/>
        </w:rPr>
        <w:t xml:space="preserve"> </w:t>
      </w:r>
      <w:r w:rsidRPr="00BA782B">
        <w:rPr>
          <w:snapToGrid w:val="0"/>
          <w:spacing w:val="-1"/>
          <w:szCs w:val="20"/>
        </w:rPr>
        <w:t xml:space="preserve">object </w:t>
      </w:r>
      <w:r w:rsidRPr="00BA782B">
        <w:rPr>
          <w:b/>
          <w:snapToGrid w:val="0"/>
          <w:szCs w:val="20"/>
        </w:rPr>
        <w:t>a</w:t>
      </w:r>
      <w:r w:rsidRPr="00BA782B">
        <w:rPr>
          <w:snapToGrid w:val="0"/>
          <w:spacing w:val="-1"/>
          <w:szCs w:val="20"/>
        </w:rPr>
        <w:t xml:space="preserve"> or </w:t>
      </w:r>
      <w:r w:rsidRPr="00BA782B">
        <w:rPr>
          <w:b/>
          <w:snapToGrid w:val="0"/>
          <w:spacing w:val="-1"/>
          <w:szCs w:val="20"/>
        </w:rPr>
        <w:t>b</w:t>
      </w:r>
      <w:r w:rsidRPr="00BA782B">
        <w:rPr>
          <w:snapToGrid w:val="0"/>
          <w:spacing w:val="-1"/>
          <w:szCs w:val="20"/>
        </w:rPr>
        <w:t>.</w:t>
      </w:r>
    </w:p>
    <w:p w14:paraId="7FCC2884" w14:textId="77777777" w:rsidR="003E0B96" w:rsidRPr="00BA782B" w:rsidRDefault="003E0B96" w:rsidP="002D3102">
      <w:pPr>
        <w:widowControl w:val="0"/>
        <w:spacing w:before="0"/>
        <w:rPr>
          <w:i/>
          <w:snapToGrid w:val="0"/>
          <w:spacing w:val="-1"/>
          <w:szCs w:val="20"/>
        </w:rPr>
      </w:pPr>
      <w:r w:rsidRPr="00BA782B">
        <w:rPr>
          <w:i/>
          <w:snapToGrid w:val="0"/>
          <w:spacing w:val="-1"/>
          <w:szCs w:val="20"/>
        </w:rPr>
        <w:t>Two LineStrings cross each other if they meet on an interior point</w:t>
      </w:r>
      <w:r w:rsidR="0066549D">
        <w:rPr>
          <w:i/>
          <w:snapToGrid w:val="0"/>
          <w:spacing w:val="-1"/>
          <w:szCs w:val="20"/>
        </w:rPr>
        <w:t xml:space="preserve">. </w:t>
      </w:r>
      <w:r w:rsidRPr="00BA782B">
        <w:rPr>
          <w:i/>
          <w:snapToGrid w:val="0"/>
          <w:spacing w:val="-1"/>
          <w:szCs w:val="20"/>
        </w:rPr>
        <w:t>A LineString crosses a Polygon if the LineString is partly inside the Polygon and partly outside.</w:t>
      </w:r>
    </w:p>
    <w:p w14:paraId="3A45B9E3" w14:textId="77777777" w:rsidR="003E0B96" w:rsidRPr="00BA782B" w:rsidRDefault="003E0B96" w:rsidP="002D3102">
      <w:pPr>
        <w:widowControl w:val="0"/>
        <w:spacing w:before="0"/>
        <w:rPr>
          <w:snapToGrid w:val="0"/>
          <w:szCs w:val="20"/>
        </w:rPr>
      </w:pPr>
      <w:r w:rsidRPr="00BA782B">
        <w:rPr>
          <w:snapToGrid w:val="0"/>
          <w:szCs w:val="20"/>
        </w:rPr>
        <w:t xml:space="preserve">The definition of </w:t>
      </w:r>
      <w:r w:rsidRPr="00E9187C">
        <w:rPr>
          <w:snapToGrid w:val="0"/>
          <w:szCs w:val="20"/>
        </w:rPr>
        <w:t>CROSSES is</w:t>
      </w:r>
      <w:r w:rsidRPr="00BA782B">
        <w:rPr>
          <w:snapToGrid w:val="0"/>
          <w:szCs w:val="20"/>
        </w:rPr>
        <w:t>:</w:t>
      </w:r>
    </w:p>
    <w:p w14:paraId="2E2D6E20" w14:textId="77777777" w:rsidR="003E0B96" w:rsidRDefault="003E0B96" w:rsidP="002D3102">
      <w:pPr>
        <w:widowControl w:val="0"/>
        <w:spacing w:before="0"/>
        <w:rPr>
          <w:i/>
          <w:snapToGrid w:val="0"/>
          <w:szCs w:val="20"/>
        </w:rPr>
      </w:pPr>
      <w:r w:rsidRPr="00BA782B">
        <w:rPr>
          <w:b/>
          <w:i/>
          <w:snapToGrid w:val="0"/>
          <w:szCs w:val="20"/>
        </w:rPr>
        <w:t>a</w:t>
      </w:r>
      <w:r w:rsidRPr="00BA782B">
        <w:rPr>
          <w:i/>
          <w:snapToGrid w:val="0"/>
          <w:szCs w:val="20"/>
        </w:rPr>
        <w:t>.Cross(</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w:t>
      </w:r>
      <w:r w:rsidRPr="00BA782B">
        <w:rPr>
          <w:rFonts w:ascii="Symbol" w:hAnsi="Symbol"/>
          <w:snapToGrid w:val="0"/>
          <w:sz w:val="21"/>
          <w:szCs w:val="20"/>
        </w:rPr>
        <w:t></w:t>
      </w:r>
      <w:r w:rsidRPr="00BA782B">
        <w:rPr>
          <w:i/>
          <w:snapToGrid w:val="0"/>
          <w:szCs w:val="20"/>
        </w:rPr>
        <w:t xml:space="preserve"> (dim(I(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&lt; max(dim(I(</w:t>
      </w:r>
      <w:r w:rsidRPr="00BA782B">
        <w:rPr>
          <w:b/>
          <w:i/>
          <w:snapToGrid w:val="0"/>
          <w:szCs w:val="20"/>
        </w:rPr>
        <w:t>a</w:t>
      </w:r>
      <w:r w:rsidRPr="00BA782B">
        <w:rPr>
          <w:i/>
          <w:snapToGrid w:val="0"/>
          <w:szCs w:val="20"/>
        </w:rPr>
        <w:t>)), dim(I(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a</w:t>
      </w:r>
      <w:r w:rsidRPr="00BA782B">
        <w:rPr>
          <w:i/>
          <w:snapToGrid w:val="0"/>
          <w:szCs w:val="20"/>
        </w:rPr>
        <w:t xml:space="preserve"> )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b</w:t>
      </w:r>
      <w:r w:rsidRPr="00BA782B">
        <w:rPr>
          <w:i/>
          <w:snapToGrid w:val="0"/>
          <w:szCs w:val="20"/>
        </w:rPr>
        <w:t>)</w:t>
      </w:r>
    </w:p>
    <w:p w14:paraId="6BDBA1ED" w14:textId="77777777" w:rsidR="003E0B96" w:rsidRPr="00BA782B" w:rsidRDefault="003E0B96" w:rsidP="002D3102">
      <w:pPr>
        <w:widowControl w:val="0"/>
        <w:spacing w:before="0"/>
        <w:rPr>
          <w:snapToGrid w:val="0"/>
          <w:szCs w:val="20"/>
          <w:lang w:val="en-CA"/>
        </w:rPr>
      </w:pPr>
      <w:r w:rsidRPr="00BA782B">
        <w:rPr>
          <w:snapToGrid w:val="0"/>
          <w:szCs w:val="20"/>
        </w:rPr>
        <w:t xml:space="preserve">This translates to: </w:t>
      </w:r>
      <w:r w:rsidRPr="00BA782B">
        <w:rPr>
          <w:b/>
          <w:snapToGrid w:val="0"/>
          <w:szCs w:val="20"/>
        </w:rPr>
        <w:t xml:space="preserve">a </w:t>
      </w:r>
      <w:r w:rsidRPr="00BA782B">
        <w:rPr>
          <w:snapToGrid w:val="0"/>
          <w:szCs w:val="20"/>
        </w:rPr>
        <w:t xml:space="preserve">crosses </w:t>
      </w:r>
      <w:r w:rsidRPr="00BA782B">
        <w:rPr>
          <w:b/>
          <w:snapToGrid w:val="0"/>
          <w:szCs w:val="20"/>
        </w:rPr>
        <w:t xml:space="preserve">b </w:t>
      </w:r>
      <w:r w:rsidRPr="00BA782B">
        <w:rPr>
          <w:snapToGrid w:val="0"/>
          <w:szCs w:val="20"/>
        </w:rPr>
        <w:t xml:space="preserve">if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not the empty set AND the dimension of the result of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less than the largest dimension between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AND the intersection of </w:t>
      </w:r>
      <w:r w:rsidRPr="00BA782B">
        <w:rPr>
          <w:b/>
          <w:snapToGrid w:val="0"/>
          <w:szCs w:val="20"/>
        </w:rPr>
        <w:t>a</w:t>
      </w:r>
      <w:r w:rsidRPr="00BA782B">
        <w:rPr>
          <w:snapToGrid w:val="0"/>
          <w:szCs w:val="20"/>
        </w:rPr>
        <w:t xml:space="preserve"> and</w:t>
      </w:r>
      <w:r w:rsidRPr="00BA782B">
        <w:rPr>
          <w:b/>
          <w:snapToGrid w:val="0"/>
          <w:szCs w:val="20"/>
        </w:rPr>
        <w:t xml:space="preserve"> b</w:t>
      </w:r>
      <w:r w:rsidRPr="00BA782B">
        <w:rPr>
          <w:snapToGrid w:val="0"/>
          <w:szCs w:val="20"/>
        </w:rPr>
        <w:t xml:space="preserve"> does not equal either </w:t>
      </w:r>
      <w:r w:rsidRPr="00BA782B">
        <w:rPr>
          <w:b/>
          <w:snapToGrid w:val="0"/>
          <w:szCs w:val="20"/>
        </w:rPr>
        <w:t>a</w:t>
      </w:r>
      <w:r w:rsidRPr="00BA782B">
        <w:rPr>
          <w:snapToGrid w:val="0"/>
          <w:szCs w:val="20"/>
        </w:rPr>
        <w:t xml:space="preserve"> or </w:t>
      </w:r>
      <w:r w:rsidRPr="00BA782B">
        <w:rPr>
          <w:b/>
          <w:snapToGrid w:val="0"/>
          <w:szCs w:val="20"/>
        </w:rPr>
        <w:t>b</w:t>
      </w:r>
      <w:r w:rsidR="0066549D">
        <w:rPr>
          <w:snapToGrid w:val="0"/>
          <w:szCs w:val="20"/>
        </w:rPr>
        <w:t>.</w:t>
      </w:r>
    </w:p>
    <w:p w14:paraId="237F1A12" w14:textId="77777777" w:rsidR="003E0B96" w:rsidRDefault="003E0B96" w:rsidP="002D3102">
      <w:pPr>
        <w:widowControl w:val="0"/>
        <w:snapToGrid w:val="0"/>
        <w:spacing w:before="0"/>
        <w:ind w:right="102"/>
        <w:rPr>
          <w:szCs w:val="20"/>
          <w:lang w:val="en-CA" w:eastAsia="en-CA"/>
        </w:rPr>
      </w:pPr>
      <w:r w:rsidRPr="00BA782B">
        <w:rPr>
          <w:szCs w:val="20"/>
          <w:lang w:eastAsia="en-CA"/>
        </w:rPr>
        <w:t>Note that “</w:t>
      </w:r>
      <w:r w:rsidRPr="00BA782B">
        <w:rPr>
          <w:i/>
          <w:szCs w:val="20"/>
          <w:lang w:eastAsia="en-CA"/>
        </w:rPr>
        <w:t>(I(</w:t>
      </w:r>
      <w:r w:rsidRPr="00BA782B">
        <w:rPr>
          <w:b/>
          <w:i/>
          <w:szCs w:val="20"/>
          <w:lang w:eastAsia="en-CA"/>
        </w:rPr>
        <w:t>a</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I(</w:t>
      </w:r>
      <w:r w:rsidRPr="00BA782B">
        <w:rPr>
          <w:b/>
          <w:i/>
          <w:szCs w:val="20"/>
          <w:lang w:eastAsia="en-CA"/>
        </w:rPr>
        <w:t>b</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szCs w:val="20"/>
          <w:lang w:val="en-CA" w:eastAsia="en-CA"/>
        </w:rPr>
        <w:t>“ was added to the beginning of the ISO 19125-1 formula so that it would not be true for disjoint geometry.</w:t>
      </w:r>
    </w:p>
    <w:p w14:paraId="5E17DE88" w14:textId="77777777" w:rsidR="003E0B96" w:rsidRDefault="003E0B96" w:rsidP="002D3102">
      <w:pPr>
        <w:widowControl w:val="0"/>
        <w:snapToGrid w:val="0"/>
        <w:spacing w:before="0"/>
        <w:ind w:right="102"/>
        <w:rPr>
          <w:szCs w:val="20"/>
          <w:lang w:val="en-CA" w:eastAsia="en-CA"/>
        </w:rPr>
      </w:pPr>
      <w:r w:rsidRPr="00BA782B">
        <w:rPr>
          <w:szCs w:val="20"/>
          <w:lang w:val="en-CA" w:eastAsia="en-CA"/>
        </w:rPr>
        <w:t xml:space="preserve">The </w:t>
      </w:r>
      <w:r w:rsidRPr="00BA782B">
        <w:rPr>
          <w:szCs w:val="20"/>
          <w:lang w:eastAsia="en-CA"/>
        </w:rPr>
        <w:t xml:space="preserve">CROSSES </w:t>
      </w:r>
      <w:r w:rsidRPr="00BA782B">
        <w:rPr>
          <w:szCs w:val="20"/>
          <w:lang w:val="en-CA" w:eastAsia="en-CA"/>
        </w:rPr>
        <w:t>operator only applies Line/Line and Line/Area relationships.</w:t>
      </w:r>
    </w:p>
    <w:p w14:paraId="09F21881" w14:textId="77777777" w:rsidR="003E0B96" w:rsidRDefault="003E0B96" w:rsidP="003E0B96">
      <w:pPr>
        <w:widowControl w:val="0"/>
        <w:snapToGrid w:val="0"/>
        <w:ind w:right="102"/>
        <w:rPr>
          <w:spacing w:val="-1"/>
          <w:szCs w:val="20"/>
        </w:rPr>
      </w:pPr>
      <w:r>
        <w:rPr>
          <w:spacing w:val="-1"/>
          <w:szCs w:val="20"/>
        </w:rPr>
        <w:tab/>
      </w:r>
      <w:r>
        <w:rPr>
          <w:spacing w:val="-1"/>
          <w:szCs w:val="20"/>
        </w:rPr>
        <w:tab/>
      </w:r>
      <w:r>
        <w:rPr>
          <w:spacing w:val="-1"/>
          <w:szCs w:val="20"/>
        </w:rPr>
        <w:tab/>
      </w:r>
      <w:r>
        <w:rPr>
          <w:spacing w:val="-1"/>
          <w:szCs w:val="20"/>
        </w:rPr>
        <w:tab/>
      </w:r>
      <w:r>
        <w:rPr>
          <w:spacing w:val="-1"/>
          <w:szCs w:val="20"/>
        </w:rPr>
        <w:tab/>
      </w:r>
      <w:r>
        <w:rPr>
          <w:noProof/>
          <w:lang w:val="en-US" w:eastAsia="ko-KR"/>
        </w:rPr>
        <w:drawing>
          <wp:inline distT="0" distB="0" distL="0" distR="0" wp14:anchorId="0C3FCE16" wp14:editId="06D1CE81">
            <wp:extent cx="3695700" cy="237265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03579" cy="2377716"/>
                    </a:xfrm>
                    <a:prstGeom prst="rect">
                      <a:avLst/>
                    </a:prstGeom>
                  </pic:spPr>
                </pic:pic>
              </a:graphicData>
            </a:graphic>
          </wp:inline>
        </w:drawing>
      </w:r>
    </w:p>
    <w:p w14:paraId="27A2D552" w14:textId="3F0D82A0" w:rsidR="003E0B96" w:rsidRPr="002D3102" w:rsidRDefault="002D3102" w:rsidP="002D3102">
      <w:pPr>
        <w:widowControl w:val="0"/>
        <w:spacing w:after="120"/>
        <w:jc w:val="center"/>
        <w:rPr>
          <w:b/>
          <w:i/>
          <w:snapToGrid w:val="0"/>
          <w:spacing w:val="-1"/>
          <w:sz w:val="18"/>
          <w:szCs w:val="18"/>
        </w:rPr>
      </w:pPr>
      <w:r>
        <w:rPr>
          <w:b/>
          <w:i/>
          <w:snapToGrid w:val="0"/>
          <w:spacing w:val="-1"/>
          <w:sz w:val="18"/>
          <w:szCs w:val="18"/>
        </w:rPr>
        <w:t xml:space="preserve">Figure F-7 – </w:t>
      </w:r>
      <w:r w:rsidR="003E0B96" w:rsidRPr="002D3102">
        <w:rPr>
          <w:b/>
          <w:i/>
          <w:snapToGrid w:val="0"/>
          <w:spacing w:val="-1"/>
          <w:sz w:val="18"/>
          <w:szCs w:val="18"/>
        </w:rPr>
        <w:t>Examples of the CROSSES relationship</w:t>
      </w:r>
    </w:p>
    <w:p w14:paraId="6D8A9D91" w14:textId="77777777" w:rsidR="003E0B96" w:rsidRPr="00BA782B" w:rsidRDefault="003E0B96" w:rsidP="002D3102">
      <w:pPr>
        <w:widowControl w:val="0"/>
        <w:spacing w:before="0"/>
        <w:rPr>
          <w:i/>
          <w:snapToGrid w:val="0"/>
          <w:szCs w:val="20"/>
        </w:rPr>
      </w:pPr>
      <w:r w:rsidRPr="00BA782B">
        <w:rPr>
          <w:i/>
          <w:snapToGrid w:val="0"/>
          <w:szCs w:val="20"/>
        </w:rPr>
        <w:t>Note that example c) shows one solid line and one dashed line – their interiors intersect</w:t>
      </w:r>
      <w:r w:rsidR="0066549D">
        <w:rPr>
          <w:i/>
          <w:snapToGrid w:val="0"/>
          <w:szCs w:val="20"/>
        </w:rPr>
        <w:t xml:space="preserve">. </w:t>
      </w:r>
      <w:r w:rsidRPr="00BA782B">
        <w:rPr>
          <w:i/>
          <w:snapToGrid w:val="0"/>
          <w:szCs w:val="20"/>
        </w:rPr>
        <w:t>If any Line were split into two separate Line features at the intersection point then the relationship would be TOUCHES because a boundary would be involved.</w:t>
      </w:r>
    </w:p>
    <w:p w14:paraId="15E1E60C" w14:textId="77777777" w:rsidR="00A746E5" w:rsidRDefault="003E0B96" w:rsidP="0069490B">
      <w:pPr>
        <w:pStyle w:val="Annex-Heading3"/>
        <w:rPr>
          <w:snapToGrid w:val="0"/>
        </w:rPr>
      </w:pPr>
      <w:r w:rsidRPr="00E9187C">
        <w:rPr>
          <w:snapToGrid w:val="0"/>
        </w:rPr>
        <w:t>INTERSECTS</w:t>
      </w:r>
    </w:p>
    <w:p w14:paraId="1643176E" w14:textId="77777777" w:rsidR="003E0B96" w:rsidRPr="00BA782B" w:rsidRDefault="003E0B96" w:rsidP="002D3102">
      <w:pPr>
        <w:widowControl w:val="0"/>
        <w:spacing w:before="0"/>
        <w:rPr>
          <w:snapToGrid w:val="0"/>
          <w:szCs w:val="20"/>
        </w:rPr>
      </w:pPr>
      <w:r w:rsidRPr="00BA782B">
        <w:rPr>
          <w:snapToGrid w:val="0"/>
          <w:szCs w:val="20"/>
        </w:rPr>
        <w:t>is the</w:t>
      </w:r>
      <w:r w:rsidRPr="00BA782B">
        <w:rPr>
          <w:snapToGrid w:val="0"/>
          <w:spacing w:val="-1"/>
          <w:szCs w:val="20"/>
        </w:rPr>
        <w:t xml:space="preserve"> reciprocal of DISJOINT.</w:t>
      </w:r>
    </w:p>
    <w:p w14:paraId="26E68BDD" w14:textId="77777777" w:rsidR="003E0B96" w:rsidRPr="00BA782B" w:rsidRDefault="003E0B96" w:rsidP="002D3102">
      <w:pPr>
        <w:widowControl w:val="0"/>
        <w:spacing w:before="0"/>
        <w:rPr>
          <w:snapToGrid w:val="0"/>
          <w:szCs w:val="20"/>
        </w:rPr>
      </w:pPr>
      <w:r w:rsidRPr="00BA782B">
        <w:rPr>
          <w:i/>
          <w:snapToGrid w:val="0"/>
          <w:spacing w:val="-1"/>
          <w:szCs w:val="20"/>
        </w:rPr>
        <w:t xml:space="preserve">The two </w:t>
      </w:r>
      <w:r w:rsidRPr="00BA782B">
        <w:rPr>
          <w:i/>
          <w:snapToGrid w:val="0"/>
          <w:spacing w:val="-2"/>
          <w:szCs w:val="20"/>
        </w:rPr>
        <w:t>geometric objects</w:t>
      </w:r>
      <w:r w:rsidRPr="00BA782B">
        <w:rPr>
          <w:i/>
          <w:snapToGrid w:val="0"/>
          <w:spacing w:val="-1"/>
          <w:szCs w:val="20"/>
        </w:rPr>
        <w:t xml:space="preserve"> </w:t>
      </w:r>
      <w:r w:rsidRPr="00BA782B">
        <w:rPr>
          <w:i/>
          <w:snapToGrid w:val="0"/>
          <w:spacing w:val="-2"/>
          <w:szCs w:val="20"/>
        </w:rPr>
        <w:t>cross, overlap or touch, or one is within (or is contained by) the other</w:t>
      </w:r>
      <w:r w:rsidR="0066549D">
        <w:rPr>
          <w:i/>
          <w:snapToGrid w:val="0"/>
          <w:spacing w:val="-2"/>
          <w:szCs w:val="20"/>
        </w:rPr>
        <w:t xml:space="preserve">. </w:t>
      </w:r>
      <w:r w:rsidRPr="00BA782B">
        <w:rPr>
          <w:i/>
          <w:snapToGrid w:val="0"/>
          <w:szCs w:val="20"/>
        </w:rPr>
        <w:t>They have at least one common point.</w:t>
      </w:r>
    </w:p>
    <w:p w14:paraId="3DD5CABC" w14:textId="77777777" w:rsidR="00A746E5" w:rsidRDefault="003E0B96" w:rsidP="0069490B">
      <w:pPr>
        <w:pStyle w:val="Annex-Heading3"/>
        <w:rPr>
          <w:snapToGrid w:val="0"/>
        </w:rPr>
      </w:pPr>
      <w:r w:rsidRPr="00E9187C">
        <w:rPr>
          <w:snapToGrid w:val="0"/>
        </w:rPr>
        <w:t>CONTAINS</w:t>
      </w:r>
    </w:p>
    <w:p w14:paraId="4DCF63A4" w14:textId="77777777" w:rsidR="003E0B96" w:rsidRPr="00BA782B" w:rsidRDefault="003E0B96" w:rsidP="002D3102">
      <w:pPr>
        <w:widowControl w:val="0"/>
        <w:spacing w:before="0"/>
        <w:rPr>
          <w:snapToGrid w:val="0"/>
          <w:spacing w:val="-1"/>
          <w:szCs w:val="20"/>
        </w:rPr>
      </w:pPr>
      <w:r w:rsidRPr="00BA782B">
        <w:rPr>
          <w:snapToGrid w:val="0"/>
          <w:spacing w:val="-1"/>
          <w:szCs w:val="20"/>
        </w:rPr>
        <w:t>is</w:t>
      </w:r>
      <w:r w:rsidRPr="00BA782B">
        <w:rPr>
          <w:snapToGrid w:val="0"/>
          <w:szCs w:val="20"/>
        </w:rPr>
        <w:t xml:space="preserve"> </w:t>
      </w:r>
      <w:r w:rsidRPr="00BA782B">
        <w:rPr>
          <w:snapToGrid w:val="0"/>
          <w:spacing w:val="-1"/>
          <w:szCs w:val="20"/>
        </w:rPr>
        <w:t>the reciprocal of WITHIN.</w:t>
      </w:r>
    </w:p>
    <w:p w14:paraId="282E6026" w14:textId="77777777" w:rsidR="003E0B96" w:rsidRPr="00BA782B" w:rsidRDefault="003E0B96" w:rsidP="002D3102">
      <w:pPr>
        <w:widowControl w:val="0"/>
        <w:spacing w:before="0"/>
        <w:rPr>
          <w:i/>
          <w:snapToGrid w:val="0"/>
          <w:spacing w:val="-1"/>
          <w:szCs w:val="20"/>
        </w:rPr>
      </w:pPr>
      <w:r w:rsidRPr="00BA782B">
        <w:rPr>
          <w:i/>
          <w:snapToGrid w:val="0"/>
          <w:spacing w:val="-1"/>
          <w:szCs w:val="20"/>
        </w:rPr>
        <w:t xml:space="preserve">Given two geometric objects, </w:t>
      </w:r>
      <w:r w:rsidRPr="00BA782B">
        <w:rPr>
          <w:b/>
          <w:i/>
          <w:snapToGrid w:val="0"/>
          <w:spacing w:val="-1"/>
          <w:szCs w:val="20"/>
        </w:rPr>
        <w:t>a</w:t>
      </w:r>
      <w:r w:rsidRPr="00BA782B">
        <w:rPr>
          <w:i/>
          <w:snapToGrid w:val="0"/>
          <w:spacing w:val="-1"/>
          <w:szCs w:val="20"/>
        </w:rPr>
        <w:t xml:space="preserve"> and </w:t>
      </w:r>
      <w:r w:rsidRPr="00BA782B">
        <w:rPr>
          <w:b/>
          <w:i/>
          <w:snapToGrid w:val="0"/>
          <w:spacing w:val="-1"/>
          <w:szCs w:val="20"/>
        </w:rPr>
        <w:t>b</w:t>
      </w:r>
      <w:r w:rsidRPr="00BA782B">
        <w:rPr>
          <w:i/>
          <w:snapToGrid w:val="0"/>
          <w:spacing w:val="-1"/>
          <w:szCs w:val="20"/>
        </w:rPr>
        <w:t xml:space="preserve">, if </w:t>
      </w:r>
      <w:r w:rsidRPr="00BA782B">
        <w:rPr>
          <w:b/>
          <w:i/>
          <w:snapToGrid w:val="0"/>
          <w:spacing w:val="-1"/>
          <w:szCs w:val="20"/>
        </w:rPr>
        <w:t>a</w:t>
      </w:r>
      <w:r w:rsidRPr="00BA782B">
        <w:rPr>
          <w:i/>
          <w:snapToGrid w:val="0"/>
          <w:spacing w:val="-1"/>
          <w:szCs w:val="20"/>
        </w:rPr>
        <w:t xml:space="preserve"> is within </w:t>
      </w:r>
      <w:r w:rsidRPr="00BA782B">
        <w:rPr>
          <w:b/>
          <w:i/>
          <w:snapToGrid w:val="0"/>
          <w:spacing w:val="-1"/>
          <w:szCs w:val="20"/>
        </w:rPr>
        <w:t>b</w:t>
      </w:r>
      <w:r w:rsidRPr="00BA782B">
        <w:rPr>
          <w:i/>
          <w:snapToGrid w:val="0"/>
          <w:spacing w:val="-1"/>
          <w:szCs w:val="20"/>
        </w:rPr>
        <w:t xml:space="preserve"> then </w:t>
      </w:r>
      <w:r w:rsidRPr="00BA782B">
        <w:rPr>
          <w:b/>
          <w:i/>
          <w:snapToGrid w:val="0"/>
          <w:spacing w:val="-1"/>
          <w:szCs w:val="20"/>
        </w:rPr>
        <w:t>b</w:t>
      </w:r>
      <w:r w:rsidRPr="00BA782B">
        <w:rPr>
          <w:i/>
          <w:snapToGrid w:val="0"/>
          <w:spacing w:val="-1"/>
          <w:szCs w:val="20"/>
        </w:rPr>
        <w:t xml:space="preserve"> must contain </w:t>
      </w:r>
      <w:r w:rsidRPr="00BA782B">
        <w:rPr>
          <w:b/>
          <w:i/>
          <w:snapToGrid w:val="0"/>
          <w:spacing w:val="-1"/>
          <w:szCs w:val="20"/>
        </w:rPr>
        <w:t>a</w:t>
      </w:r>
      <w:r w:rsidRPr="00BA782B">
        <w:rPr>
          <w:i/>
          <w:snapToGrid w:val="0"/>
          <w:spacing w:val="-1"/>
          <w:szCs w:val="20"/>
        </w:rPr>
        <w:t>.</w:t>
      </w:r>
    </w:p>
    <w:p w14:paraId="178BD01F" w14:textId="77777777" w:rsidR="00A746E5" w:rsidRDefault="003E0B96" w:rsidP="0069490B">
      <w:pPr>
        <w:pStyle w:val="Annex-Heading3"/>
        <w:rPr>
          <w:snapToGrid w:val="0"/>
        </w:rPr>
      </w:pPr>
      <w:r w:rsidRPr="00E9187C">
        <w:rPr>
          <w:snapToGrid w:val="0"/>
        </w:rPr>
        <w:t>COVERED_BY</w:t>
      </w:r>
    </w:p>
    <w:p w14:paraId="69BBEE21" w14:textId="77777777" w:rsidR="003E0B96" w:rsidRPr="00BA782B" w:rsidRDefault="003E0B96" w:rsidP="002D3102">
      <w:pPr>
        <w:widowControl w:val="0"/>
        <w:spacing w:before="0"/>
        <w:rPr>
          <w:snapToGrid w:val="0"/>
          <w:spacing w:val="-1"/>
          <w:szCs w:val="20"/>
        </w:rPr>
      </w:pPr>
      <w:r w:rsidRPr="00BA782B">
        <w:rPr>
          <w:snapToGrid w:val="0"/>
          <w:szCs w:val="20"/>
        </w:rPr>
        <w:t>(not</w:t>
      </w:r>
      <w:r w:rsidRPr="00BA782B">
        <w:rPr>
          <w:snapToGrid w:val="0"/>
          <w:spacing w:val="-1"/>
          <w:szCs w:val="20"/>
        </w:rPr>
        <w:t xml:space="preserve"> a standard </w:t>
      </w:r>
      <w:r w:rsidRPr="00BA782B">
        <w:rPr>
          <w:snapToGrid w:val="0"/>
          <w:szCs w:val="20"/>
        </w:rPr>
        <w:t>ISO</w:t>
      </w:r>
      <w:r w:rsidRPr="00BA782B">
        <w:rPr>
          <w:snapToGrid w:val="0"/>
          <w:spacing w:val="-1"/>
          <w:szCs w:val="20"/>
        </w:rPr>
        <w:t xml:space="preserve"> 19125-1 operator)</w:t>
      </w:r>
    </w:p>
    <w:p w14:paraId="6F029A65" w14:textId="77777777" w:rsidR="003E0B96" w:rsidRPr="00BA782B" w:rsidRDefault="003E0B96" w:rsidP="002D3102">
      <w:pPr>
        <w:spacing w:before="0"/>
        <w:rPr>
          <w:szCs w:val="20"/>
          <w:lang w:eastAsia="en-CA"/>
        </w:rPr>
      </w:pPr>
      <w:r w:rsidRPr="00BA782B">
        <w:rPr>
          <w:szCs w:val="20"/>
          <w:lang w:eastAsia="en-CA"/>
        </w:rPr>
        <w:lastRenderedPageBreak/>
        <w:t xml:space="preserve">No point of geometry </w:t>
      </w:r>
      <w:r w:rsidRPr="00BA782B">
        <w:rPr>
          <w:b/>
          <w:szCs w:val="20"/>
          <w:lang w:eastAsia="en-CA"/>
        </w:rPr>
        <w:t>a</w:t>
      </w:r>
      <w:r w:rsidRPr="00BA782B">
        <w:rPr>
          <w:szCs w:val="20"/>
          <w:lang w:eastAsia="en-CA"/>
        </w:rPr>
        <w:t xml:space="preserve"> is outside geometry </w:t>
      </w:r>
      <w:r w:rsidRPr="00BA782B">
        <w:rPr>
          <w:b/>
          <w:szCs w:val="20"/>
          <w:lang w:eastAsia="en-CA"/>
        </w:rPr>
        <w:t>b</w:t>
      </w:r>
      <w:r w:rsidRPr="00BA782B">
        <w:rPr>
          <w:szCs w:val="20"/>
          <w:lang w:eastAsia="en-CA"/>
        </w:rPr>
        <w:t>.</w:t>
      </w:r>
    </w:p>
    <w:p w14:paraId="18BDEE92" w14:textId="77777777" w:rsidR="003E0B96" w:rsidRDefault="003E0B96" w:rsidP="002D3102">
      <w:pPr>
        <w:widowControl w:val="0"/>
        <w:spacing w:before="0"/>
        <w:rPr>
          <w:snapToGrid w:val="0"/>
          <w:szCs w:val="20"/>
        </w:rPr>
      </w:pPr>
      <w:r w:rsidRPr="00BA782B">
        <w:rPr>
          <w:snapToGrid w:val="0"/>
          <w:szCs w:val="20"/>
        </w:rPr>
        <w:t>The definition of COVERED_BY is:</w:t>
      </w:r>
    </w:p>
    <w:p w14:paraId="4976093E" w14:textId="77777777" w:rsidR="003E0B96" w:rsidRDefault="003E0B96" w:rsidP="002D3102">
      <w:pPr>
        <w:widowControl w:val="0"/>
        <w:spacing w:before="0"/>
        <w:ind w:firstLine="720"/>
        <w:rPr>
          <w:snapToGrid w:val="0"/>
          <w:szCs w:val="20"/>
        </w:rPr>
      </w:pPr>
      <w:r w:rsidRPr="00BA782B">
        <w:rPr>
          <w:b/>
          <w:snapToGrid w:val="0"/>
          <w:szCs w:val="20"/>
        </w:rPr>
        <w:t>a</w:t>
      </w:r>
      <w:r w:rsidR="0066549D">
        <w:rPr>
          <w:snapToGrid w:val="0"/>
          <w:szCs w:val="20"/>
        </w:rPr>
        <w:t xml:space="preserve">. </w:t>
      </w:r>
      <w:r w:rsidRPr="00BA782B">
        <w:rPr>
          <w:snapToGrid w:val="0"/>
          <w:szCs w:val="20"/>
        </w:rPr>
        <w:t>COVERED_BY (</w:t>
      </w:r>
      <w:r w:rsidRPr="00BA782B">
        <w:rPr>
          <w:b/>
          <w:snapToGrid w:val="0"/>
          <w:szCs w:val="20"/>
        </w:rPr>
        <w:t>b</w:t>
      </w:r>
      <w:r w:rsidRPr="00BA782B">
        <w:rPr>
          <w:snapToGrid w:val="0"/>
          <w:szCs w:val="20"/>
        </w:rPr>
        <w:t xml:space="preserve">) </w:t>
      </w:r>
      <w:r w:rsidRPr="00BA782B">
        <w:rPr>
          <w:rFonts w:ascii="Cambria Math" w:hAnsi="Cambria Math" w:cs="Cambria Math"/>
          <w:snapToGrid w:val="0"/>
          <w:szCs w:val="20"/>
        </w:rPr>
        <w:t>⇔</w:t>
      </w:r>
      <w:r w:rsidRPr="00BA782B">
        <w:rPr>
          <w:snapToGrid w:val="0"/>
          <w:szCs w:val="20"/>
        </w:rPr>
        <w:t xml:space="preserve"> (</w:t>
      </w:r>
      <w:r w:rsidRPr="00BA782B">
        <w:rPr>
          <w:b/>
          <w:snapToGrid w:val="0"/>
          <w:szCs w:val="20"/>
        </w:rPr>
        <w:t>a</w:t>
      </w:r>
      <w:r w:rsidRPr="00BA782B">
        <w:rPr>
          <w:snapToGrid w:val="0"/>
          <w:szCs w:val="20"/>
        </w:rPr>
        <w:t xml:space="preserve"> ∩ </w:t>
      </w:r>
      <w:r w:rsidRPr="00BA782B">
        <w:rPr>
          <w:b/>
          <w:snapToGrid w:val="0"/>
          <w:szCs w:val="20"/>
        </w:rPr>
        <w:t>b</w:t>
      </w:r>
      <w:r w:rsidRPr="00BA782B">
        <w:rPr>
          <w:snapToGrid w:val="0"/>
          <w:szCs w:val="20"/>
        </w:rPr>
        <w:t xml:space="preserve"> = </w:t>
      </w:r>
      <w:r w:rsidRPr="00BA782B">
        <w:rPr>
          <w:b/>
          <w:snapToGrid w:val="0"/>
          <w:szCs w:val="20"/>
        </w:rPr>
        <w:t>a</w:t>
      </w:r>
      <w:r w:rsidRPr="00BA782B">
        <w:rPr>
          <w:snapToGrid w:val="0"/>
          <w:szCs w:val="20"/>
        </w:rPr>
        <w:t>)</w:t>
      </w:r>
    </w:p>
    <w:p w14:paraId="504D5DD3" w14:textId="77777777" w:rsidR="003E0B96" w:rsidRDefault="003E0B96" w:rsidP="002D3102">
      <w:pPr>
        <w:widowControl w:val="0"/>
        <w:spacing w:before="0"/>
        <w:rPr>
          <w:snapToGrid w:val="0"/>
          <w:szCs w:val="20"/>
        </w:rPr>
      </w:pPr>
    </w:p>
    <w:p w14:paraId="43153A60" w14:textId="77777777" w:rsidR="003E0B96" w:rsidRDefault="003E0B96" w:rsidP="002D3102">
      <w:pPr>
        <w:widowControl w:val="0"/>
        <w:spacing w:before="0"/>
        <w:rPr>
          <w:snapToGrid w:val="0"/>
          <w:szCs w:val="20"/>
        </w:rPr>
      </w:pPr>
      <w:r w:rsidRPr="00BA782B">
        <w:rPr>
          <w:snapToGrid w:val="0"/>
          <w:szCs w:val="20"/>
        </w:rPr>
        <w:t xml:space="preserve">This translates to: </w:t>
      </w:r>
      <w:r w:rsidRPr="00BA782B">
        <w:rPr>
          <w:b/>
          <w:snapToGrid w:val="0"/>
          <w:szCs w:val="20"/>
        </w:rPr>
        <w:t>a</w:t>
      </w:r>
      <w:r w:rsidRPr="00BA782B">
        <w:rPr>
          <w:snapToGrid w:val="0"/>
          <w:szCs w:val="20"/>
        </w:rPr>
        <w:t xml:space="preserve"> is COVERED_BY </w:t>
      </w:r>
      <w:r w:rsidRPr="00BA782B">
        <w:rPr>
          <w:b/>
          <w:snapToGrid w:val="0"/>
          <w:szCs w:val="20"/>
        </w:rPr>
        <w:t>b</w:t>
      </w:r>
      <w:r w:rsidRPr="00BA782B">
        <w:rPr>
          <w:snapToGrid w:val="0"/>
          <w:szCs w:val="20"/>
        </w:rPr>
        <w:t xml:space="preserve"> if the intersection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equals </w:t>
      </w:r>
      <w:r w:rsidRPr="00BA782B">
        <w:rPr>
          <w:b/>
          <w:snapToGrid w:val="0"/>
          <w:szCs w:val="20"/>
        </w:rPr>
        <w:t>a</w:t>
      </w:r>
      <w:r w:rsidRPr="00BA782B">
        <w:rPr>
          <w:snapToGrid w:val="0"/>
          <w:szCs w:val="20"/>
        </w:rPr>
        <w:t>.</w:t>
      </w:r>
    </w:p>
    <w:p w14:paraId="19BFB331" w14:textId="77777777" w:rsidR="003E0B96" w:rsidRPr="00BA782B" w:rsidRDefault="003E0B96" w:rsidP="002D3102">
      <w:pPr>
        <w:spacing w:before="0" w:after="60"/>
        <w:rPr>
          <w:szCs w:val="20"/>
          <w:lang w:eastAsia="en-CA"/>
        </w:rPr>
      </w:pPr>
      <w:r w:rsidRPr="00BA782B">
        <w:rPr>
          <w:szCs w:val="20"/>
          <w:lang w:eastAsia="en-CA"/>
        </w:rPr>
        <w:t xml:space="preserve">The following expressions are equivalent to </w:t>
      </w:r>
      <w:r w:rsidRPr="00BA782B">
        <w:rPr>
          <w:b/>
          <w:szCs w:val="20"/>
          <w:lang w:eastAsia="en-CA"/>
        </w:rPr>
        <w:t>a</w:t>
      </w:r>
      <w:r w:rsidRPr="00BA782B">
        <w:rPr>
          <w:szCs w:val="20"/>
          <w:lang w:eastAsia="en-CA"/>
        </w:rPr>
        <w:t xml:space="preserve"> is COVERED_BY </w:t>
      </w:r>
      <w:r w:rsidRPr="00BA782B">
        <w:rPr>
          <w:b/>
          <w:szCs w:val="20"/>
          <w:lang w:eastAsia="en-CA"/>
        </w:rPr>
        <w:t>b</w:t>
      </w:r>
      <w:r w:rsidRPr="00BA782B">
        <w:rPr>
          <w:szCs w:val="20"/>
          <w:lang w:eastAsia="en-CA"/>
        </w:rPr>
        <w:t>:</w:t>
      </w:r>
    </w:p>
    <w:p w14:paraId="3B188C83"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Polygon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Polygon </w:t>
      </w:r>
      <w:r w:rsidRPr="00BA782B">
        <w:rPr>
          <w:b/>
          <w:szCs w:val="20"/>
          <w:lang w:eastAsia="en-CA"/>
        </w:rPr>
        <w:t>a</w:t>
      </w:r>
      <w:r w:rsidRPr="00BA782B">
        <w:rPr>
          <w:szCs w:val="20"/>
          <w:lang w:eastAsia="en-CA"/>
        </w:rPr>
        <w:t xml:space="preserve"> is WITHIN a polygon </w:t>
      </w:r>
      <w:r w:rsidRPr="00BA782B">
        <w:rPr>
          <w:b/>
          <w:szCs w:val="20"/>
          <w:lang w:eastAsia="en-CA"/>
        </w:rPr>
        <w:t>b</w:t>
      </w:r>
      <w:r w:rsidRPr="00BA782B">
        <w:rPr>
          <w:szCs w:val="20"/>
          <w:lang w:eastAsia="en-CA"/>
        </w:rPr>
        <w:t xml:space="preserve"> (WITHIN includes EQUALS)</w:t>
      </w:r>
    </w:p>
    <w:p w14:paraId="37D34A8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Point </w:t>
      </w:r>
      <w:r w:rsidRPr="00BA782B">
        <w:rPr>
          <w:b/>
          <w:szCs w:val="20"/>
          <w:lang w:eastAsia="en-CA"/>
        </w:rPr>
        <w:t xml:space="preserve">a </w:t>
      </w:r>
      <w:r w:rsidRPr="00BA782B">
        <w:rPr>
          <w:szCs w:val="20"/>
          <w:lang w:eastAsia="en-CA"/>
        </w:rPr>
        <w:t xml:space="preserve">is WITHIN or TOUCHES polygon </w:t>
      </w:r>
      <w:r w:rsidRPr="00BA782B">
        <w:rPr>
          <w:b/>
          <w:szCs w:val="20"/>
          <w:lang w:eastAsia="en-CA"/>
        </w:rPr>
        <w:t>b</w:t>
      </w:r>
    </w:p>
    <w:p w14:paraId="3FDF7EE1"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polygon </w:t>
      </w:r>
      <w:r w:rsidRPr="00BA782B">
        <w:rPr>
          <w:b/>
          <w:szCs w:val="20"/>
          <w:lang w:eastAsia="en-CA"/>
        </w:rPr>
        <w:t xml:space="preserve">b </w:t>
      </w:r>
      <w:r w:rsidRPr="00BA782B">
        <w:rPr>
          <w:szCs w:val="20"/>
          <w:lang w:eastAsia="en-CA"/>
        </w:rPr>
        <w:t xml:space="preserve">or WITHIN the boundary of Polygon </w:t>
      </w:r>
      <w:r w:rsidRPr="00BA782B">
        <w:rPr>
          <w:b/>
          <w:szCs w:val="20"/>
          <w:lang w:eastAsia="en-CA"/>
        </w:rPr>
        <w:t>b</w:t>
      </w:r>
    </w:p>
    <w:p w14:paraId="7C13430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Line </w:t>
      </w:r>
      <w:r w:rsidRPr="00BA782B">
        <w:rPr>
          <w:b/>
          <w:szCs w:val="20"/>
          <w:lang w:eastAsia="en-CA"/>
        </w:rPr>
        <w:t>b</w:t>
      </w:r>
      <w:r w:rsidRPr="00BA782B">
        <w:rPr>
          <w:szCs w:val="20"/>
          <w:lang w:eastAsia="en-CA"/>
        </w:rPr>
        <w:t xml:space="preserve"> (WITHIN includes EQUALS)</w:t>
      </w:r>
    </w:p>
    <w:p w14:paraId="09FFFDE0" w14:textId="77777777" w:rsidR="003E0B96" w:rsidRPr="002144B1"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Point </w:t>
      </w:r>
      <w:r w:rsidRPr="00BA782B">
        <w:rPr>
          <w:b/>
          <w:szCs w:val="20"/>
          <w:lang w:eastAsia="en-CA"/>
        </w:rPr>
        <w:t>a</w:t>
      </w:r>
      <w:r w:rsidRPr="00BA782B">
        <w:rPr>
          <w:szCs w:val="20"/>
          <w:lang w:eastAsia="en-CA"/>
        </w:rPr>
        <w:t xml:space="preserve"> is WITHIN or TOUCHES Line </w:t>
      </w:r>
      <w:r w:rsidRPr="00BA782B">
        <w:rPr>
          <w:b/>
          <w:szCs w:val="20"/>
          <w:lang w:eastAsia="en-CA"/>
        </w:rPr>
        <w:t>b</w:t>
      </w:r>
    </w:p>
    <w:p w14:paraId="3CBB3E09" w14:textId="77777777" w:rsidR="003E0B96" w:rsidRPr="00BA782B" w:rsidRDefault="003E0B96" w:rsidP="002D3102">
      <w:pPr>
        <w:numPr>
          <w:ilvl w:val="0"/>
          <w:numId w:val="74"/>
        </w:numPr>
        <w:tabs>
          <w:tab w:val="num" w:pos="426"/>
        </w:tabs>
        <w:spacing w:before="0"/>
        <w:ind w:left="426" w:hanging="426"/>
        <w:rPr>
          <w:szCs w:val="20"/>
          <w:lang w:eastAsia="en-CA"/>
        </w:rPr>
      </w:pPr>
      <w:r>
        <w:rPr>
          <w:szCs w:val="20"/>
          <w:lang w:eastAsia="en-CA"/>
        </w:rPr>
        <w:t>Point (</w:t>
      </w:r>
      <w:r w:rsidRPr="002144B1">
        <w:rPr>
          <w:b/>
          <w:szCs w:val="20"/>
          <w:lang w:eastAsia="en-CA"/>
        </w:rPr>
        <w:t>a</w:t>
      </w:r>
      <w:r>
        <w:rPr>
          <w:szCs w:val="20"/>
          <w:lang w:eastAsia="en-CA"/>
        </w:rPr>
        <w:t>) is COVERED_BY Poiint (</w:t>
      </w:r>
      <w:r w:rsidRPr="002144B1">
        <w:rPr>
          <w:b/>
          <w:szCs w:val="20"/>
          <w:lang w:eastAsia="en-CA"/>
        </w:rPr>
        <w:t>b</w:t>
      </w:r>
      <w:r>
        <w:rPr>
          <w:szCs w:val="20"/>
          <w:lang w:eastAsia="en-CA"/>
        </w:rPr>
        <w:t xml:space="preserve">): Point </w:t>
      </w:r>
      <w:r w:rsidRPr="002144B1">
        <w:rPr>
          <w:b/>
          <w:szCs w:val="20"/>
          <w:lang w:eastAsia="en-CA"/>
        </w:rPr>
        <w:t>a</w:t>
      </w:r>
      <w:r>
        <w:rPr>
          <w:szCs w:val="20"/>
          <w:lang w:eastAsia="en-CA"/>
        </w:rPr>
        <w:t xml:space="preserve"> EQUALS Point </w:t>
      </w:r>
      <w:r w:rsidRPr="002144B1">
        <w:rPr>
          <w:b/>
          <w:szCs w:val="20"/>
          <w:lang w:eastAsia="en-CA"/>
        </w:rPr>
        <w:t>b</w:t>
      </w:r>
    </w:p>
    <w:p w14:paraId="38B4D76C" w14:textId="77777777" w:rsidR="003E0B96" w:rsidRPr="00BA782B" w:rsidRDefault="003E0B96" w:rsidP="002D3102">
      <w:pPr>
        <w:spacing w:before="0"/>
        <w:rPr>
          <w:i/>
          <w:szCs w:val="20"/>
          <w:lang w:eastAsia="en-CA"/>
        </w:rPr>
      </w:pPr>
      <w:r w:rsidRPr="00BA782B">
        <w:rPr>
          <w:i/>
          <w:szCs w:val="20"/>
          <w:lang w:eastAsia="en-CA"/>
        </w:rPr>
        <w:t>Note that the figure below on the left is an example of Lines that are COVERED_BY a polygon.</w:t>
      </w:r>
    </w:p>
    <w:p w14:paraId="0CB91CBC" w14:textId="77777777" w:rsidR="003E0B96" w:rsidRPr="00BA782B" w:rsidRDefault="003E0B96" w:rsidP="002D3102">
      <w:pPr>
        <w:spacing w:before="0"/>
        <w:rPr>
          <w:i/>
          <w:szCs w:val="20"/>
          <w:lang w:eastAsia="en-CA"/>
        </w:rPr>
      </w:pPr>
      <w:r w:rsidRPr="00BA782B">
        <w:rPr>
          <w:i/>
          <w:szCs w:val="20"/>
          <w:lang w:eastAsia="en-CA"/>
        </w:rPr>
        <w:t>The figure on the right is NOT an example of a Line that is covered by a Polygon – it is an example of a Line that TOUCHES a Polygon</w:t>
      </w:r>
      <w:r w:rsidR="0066549D">
        <w:rPr>
          <w:i/>
          <w:szCs w:val="20"/>
          <w:lang w:eastAsia="en-CA"/>
        </w:rPr>
        <w:t xml:space="preserve">. </w:t>
      </w:r>
      <w:r w:rsidRPr="00BA782B">
        <w:rPr>
          <w:i/>
          <w:szCs w:val="20"/>
          <w:lang w:eastAsia="en-CA"/>
        </w:rPr>
        <w:t>In both cases the Lines are COINCIDENT with the Polygon boundary.</w:t>
      </w:r>
    </w:p>
    <w:p w14:paraId="150C5D82" w14:textId="6B5D071A" w:rsidR="003E0B96" w:rsidRDefault="003E0B96" w:rsidP="00BE6000">
      <w:pPr>
        <w:widowControl w:val="0"/>
        <w:jc w:val="center"/>
        <w:rPr>
          <w:snapToGrid w:val="0"/>
          <w:szCs w:val="20"/>
        </w:rPr>
      </w:pPr>
      <w:r>
        <w:rPr>
          <w:noProof/>
          <w:lang w:val="en-US" w:eastAsia="ko-KR"/>
        </w:rPr>
        <w:drawing>
          <wp:inline distT="0" distB="0" distL="0" distR="0" wp14:anchorId="39EBDA4B" wp14:editId="28224843">
            <wp:extent cx="3924300" cy="16852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31430" cy="1688344"/>
                    </a:xfrm>
                    <a:prstGeom prst="rect">
                      <a:avLst/>
                    </a:prstGeom>
                  </pic:spPr>
                </pic:pic>
              </a:graphicData>
            </a:graphic>
          </wp:inline>
        </w:drawing>
      </w:r>
    </w:p>
    <w:p w14:paraId="33A81403" w14:textId="4D852166" w:rsidR="00BE6000" w:rsidRDefault="00BE6000" w:rsidP="00BE6000">
      <w:pPr>
        <w:spacing w:after="120"/>
        <w:jc w:val="center"/>
        <w:rPr>
          <w:b/>
          <w:i/>
          <w:sz w:val="18"/>
          <w:szCs w:val="18"/>
        </w:rPr>
      </w:pPr>
      <w:r w:rsidRPr="00BE6000">
        <w:rPr>
          <w:b/>
          <w:i/>
          <w:sz w:val="18"/>
          <w:szCs w:val="18"/>
        </w:rPr>
        <w:t>Figure F-</w:t>
      </w:r>
      <w:r>
        <w:rPr>
          <w:b/>
          <w:i/>
          <w:sz w:val="18"/>
          <w:szCs w:val="18"/>
        </w:rPr>
        <w:t>8</w:t>
      </w:r>
      <w:r w:rsidRPr="00BE6000">
        <w:rPr>
          <w:b/>
          <w:i/>
          <w:sz w:val="18"/>
          <w:szCs w:val="18"/>
        </w:rPr>
        <w:t xml:space="preserve"> – </w:t>
      </w:r>
      <w:r>
        <w:rPr>
          <w:b/>
          <w:i/>
          <w:sz w:val="18"/>
          <w:szCs w:val="18"/>
        </w:rPr>
        <w:t>COVERED_BY</w:t>
      </w:r>
      <w:r w:rsidRPr="00BE6000">
        <w:rPr>
          <w:b/>
          <w:i/>
          <w:sz w:val="18"/>
          <w:szCs w:val="18"/>
        </w:rPr>
        <w:t xml:space="preserve"> relationship</w:t>
      </w:r>
    </w:p>
    <w:p w14:paraId="2DBCA3FF" w14:textId="77777777" w:rsidR="00BE6000" w:rsidRPr="00BE6000" w:rsidRDefault="00BE6000" w:rsidP="00BE6000">
      <w:pPr>
        <w:spacing w:before="0" w:after="0"/>
        <w:rPr>
          <w:szCs w:val="20"/>
        </w:rPr>
      </w:pPr>
    </w:p>
    <w:p w14:paraId="4B4BF50C" w14:textId="77777777" w:rsidR="00A746E5" w:rsidRDefault="003E0B96" w:rsidP="0069490B">
      <w:pPr>
        <w:pStyle w:val="Annex-Heading3"/>
        <w:rPr>
          <w:snapToGrid w:val="0"/>
        </w:rPr>
      </w:pPr>
      <w:r w:rsidRPr="00E9187C">
        <w:rPr>
          <w:snapToGrid w:val="0"/>
        </w:rPr>
        <w:t>COVERS</w:t>
      </w:r>
    </w:p>
    <w:p w14:paraId="3C04B1C4" w14:textId="77777777" w:rsidR="003E0B96" w:rsidRPr="00E9187C" w:rsidRDefault="003E0B96" w:rsidP="00BE6000">
      <w:pPr>
        <w:widowControl w:val="0"/>
        <w:spacing w:before="0"/>
        <w:rPr>
          <w:snapToGrid w:val="0"/>
          <w:spacing w:val="-1"/>
          <w:szCs w:val="20"/>
        </w:rPr>
      </w:pPr>
      <w:r w:rsidRPr="00E9187C">
        <w:rPr>
          <w:snapToGrid w:val="0"/>
          <w:szCs w:val="20"/>
        </w:rPr>
        <w:t>(not</w:t>
      </w:r>
      <w:r w:rsidRPr="00E9187C">
        <w:rPr>
          <w:snapToGrid w:val="0"/>
          <w:spacing w:val="-1"/>
          <w:szCs w:val="20"/>
        </w:rPr>
        <w:t xml:space="preserve"> a standard </w:t>
      </w:r>
      <w:r w:rsidRPr="00E9187C">
        <w:rPr>
          <w:snapToGrid w:val="0"/>
          <w:szCs w:val="20"/>
        </w:rPr>
        <w:t>ISO</w:t>
      </w:r>
      <w:r w:rsidRPr="00E9187C">
        <w:rPr>
          <w:snapToGrid w:val="0"/>
          <w:spacing w:val="-1"/>
          <w:szCs w:val="20"/>
        </w:rPr>
        <w:t xml:space="preserve"> 19125-1 operator)</w:t>
      </w:r>
    </w:p>
    <w:p w14:paraId="5FC1CD80" w14:textId="77777777" w:rsidR="003E0B96" w:rsidRPr="00E9187C" w:rsidRDefault="003E0B96" w:rsidP="00BE6000">
      <w:pPr>
        <w:widowControl w:val="0"/>
        <w:spacing w:before="0"/>
        <w:rPr>
          <w:snapToGrid w:val="0"/>
          <w:spacing w:val="-1"/>
          <w:szCs w:val="20"/>
        </w:rPr>
      </w:pPr>
      <w:r w:rsidRPr="00E9187C">
        <w:rPr>
          <w:snapToGrid w:val="0"/>
          <w:spacing w:val="-1"/>
          <w:szCs w:val="20"/>
        </w:rPr>
        <w:t>COVERS is</w:t>
      </w:r>
      <w:r w:rsidRPr="00E9187C">
        <w:rPr>
          <w:snapToGrid w:val="0"/>
          <w:szCs w:val="20"/>
        </w:rPr>
        <w:t xml:space="preserve"> </w:t>
      </w:r>
      <w:r w:rsidRPr="00E9187C">
        <w:rPr>
          <w:snapToGrid w:val="0"/>
          <w:spacing w:val="-1"/>
          <w:szCs w:val="20"/>
        </w:rPr>
        <w:t>the reciprocal of COVERED_BY.</w:t>
      </w:r>
    </w:p>
    <w:p w14:paraId="50710D07" w14:textId="711E9208" w:rsidR="00A746E5" w:rsidRDefault="003E0B96" w:rsidP="00C2373D">
      <w:pPr>
        <w:widowControl w:val="0"/>
        <w:spacing w:before="0"/>
        <w:rPr>
          <w:snapToGrid w:val="0"/>
        </w:rPr>
      </w:pPr>
      <w:r w:rsidRPr="00E9187C">
        <w:rPr>
          <w:i/>
          <w:snapToGrid w:val="0"/>
          <w:spacing w:val="-1"/>
          <w:szCs w:val="20"/>
        </w:rPr>
        <w:t xml:space="preserve">Given two geometric objects, </w:t>
      </w:r>
      <w:r w:rsidRPr="00E9187C">
        <w:rPr>
          <w:b/>
          <w:i/>
          <w:snapToGrid w:val="0"/>
          <w:spacing w:val="-1"/>
          <w:szCs w:val="20"/>
        </w:rPr>
        <w:t>a</w:t>
      </w:r>
      <w:r w:rsidRPr="00E9187C">
        <w:rPr>
          <w:i/>
          <w:snapToGrid w:val="0"/>
          <w:spacing w:val="-1"/>
          <w:szCs w:val="20"/>
        </w:rPr>
        <w:t xml:space="preserve"> and </w:t>
      </w:r>
      <w:r w:rsidRPr="00E9187C">
        <w:rPr>
          <w:b/>
          <w:i/>
          <w:snapToGrid w:val="0"/>
          <w:spacing w:val="-1"/>
          <w:szCs w:val="20"/>
        </w:rPr>
        <w:t>b</w:t>
      </w:r>
      <w:r w:rsidRPr="00E9187C">
        <w:rPr>
          <w:i/>
          <w:snapToGrid w:val="0"/>
          <w:spacing w:val="-1"/>
          <w:szCs w:val="20"/>
        </w:rPr>
        <w:t xml:space="preserve">, if </w:t>
      </w:r>
      <w:r w:rsidRPr="00E9187C">
        <w:rPr>
          <w:b/>
          <w:i/>
          <w:snapToGrid w:val="0"/>
          <w:spacing w:val="-1"/>
          <w:szCs w:val="20"/>
        </w:rPr>
        <w:t>a</w:t>
      </w:r>
      <w:r w:rsidRPr="00E9187C">
        <w:rPr>
          <w:i/>
          <w:snapToGrid w:val="0"/>
          <w:spacing w:val="-1"/>
          <w:szCs w:val="20"/>
        </w:rPr>
        <w:t xml:space="preserve"> is </w:t>
      </w:r>
      <w:r w:rsidRPr="00E9187C">
        <w:rPr>
          <w:snapToGrid w:val="0"/>
          <w:szCs w:val="20"/>
        </w:rPr>
        <w:t xml:space="preserve">COVERED_BY </w:t>
      </w:r>
      <w:r w:rsidRPr="00E9187C">
        <w:rPr>
          <w:b/>
          <w:i/>
          <w:snapToGrid w:val="0"/>
          <w:spacing w:val="-1"/>
          <w:szCs w:val="20"/>
        </w:rPr>
        <w:t>b</w:t>
      </w:r>
      <w:r w:rsidRPr="00E9187C">
        <w:rPr>
          <w:i/>
          <w:snapToGrid w:val="0"/>
          <w:spacing w:val="-1"/>
          <w:szCs w:val="20"/>
        </w:rPr>
        <w:t xml:space="preserve"> then </w:t>
      </w:r>
      <w:r w:rsidRPr="00E9187C">
        <w:rPr>
          <w:b/>
          <w:i/>
          <w:snapToGrid w:val="0"/>
          <w:spacing w:val="-1"/>
          <w:szCs w:val="20"/>
        </w:rPr>
        <w:t>b</w:t>
      </w:r>
      <w:r w:rsidRPr="00E9187C">
        <w:rPr>
          <w:i/>
          <w:snapToGrid w:val="0"/>
          <w:spacing w:val="-1"/>
          <w:szCs w:val="20"/>
        </w:rPr>
        <w:t xml:space="preserve"> must cover </w:t>
      </w:r>
      <w:r w:rsidRPr="00E9187C">
        <w:rPr>
          <w:b/>
          <w:i/>
          <w:snapToGrid w:val="0"/>
          <w:spacing w:val="-1"/>
          <w:szCs w:val="20"/>
        </w:rPr>
        <w:t>a</w:t>
      </w:r>
      <w:r w:rsidRPr="00E9187C">
        <w:rPr>
          <w:i/>
          <w:snapToGrid w:val="0"/>
          <w:spacing w:val="-1"/>
          <w:szCs w:val="20"/>
        </w:rPr>
        <w:t>.</w:t>
      </w:r>
      <w:r w:rsidR="00C2373D" w:rsidRPr="00E9187C">
        <w:rPr>
          <w:snapToGrid w:val="0"/>
        </w:rPr>
        <w:t xml:space="preserve"> </w:t>
      </w:r>
      <w:r w:rsidRPr="00E9187C">
        <w:rPr>
          <w:snapToGrid w:val="0"/>
        </w:rPr>
        <w:t>COINCIDENT</w:t>
      </w:r>
    </w:p>
    <w:p w14:paraId="1C0DA215" w14:textId="77777777" w:rsidR="003E0B96" w:rsidRPr="00E9187C" w:rsidRDefault="003E0B96" w:rsidP="00BE6000">
      <w:pPr>
        <w:spacing w:before="52"/>
        <w:rPr>
          <w:snapToGrid w:val="0"/>
          <w:spacing w:val="-1"/>
          <w:szCs w:val="20"/>
        </w:rPr>
      </w:pPr>
      <w:r w:rsidRPr="00E9187C">
        <w:rPr>
          <w:snapToGrid w:val="0"/>
          <w:szCs w:val="20"/>
        </w:rPr>
        <w:t>(not</w:t>
      </w:r>
      <w:r w:rsidRPr="00E9187C">
        <w:rPr>
          <w:snapToGrid w:val="0"/>
          <w:spacing w:val="-1"/>
          <w:szCs w:val="20"/>
        </w:rPr>
        <w:t xml:space="preserve"> an </w:t>
      </w:r>
      <w:r w:rsidRPr="00E9187C">
        <w:rPr>
          <w:snapToGrid w:val="0"/>
          <w:szCs w:val="20"/>
        </w:rPr>
        <w:t>ISO</w:t>
      </w:r>
      <w:r w:rsidRPr="00E9187C">
        <w:rPr>
          <w:snapToGrid w:val="0"/>
          <w:spacing w:val="-1"/>
          <w:szCs w:val="20"/>
        </w:rPr>
        <w:t xml:space="preserve"> 19125-1 operator)</w:t>
      </w:r>
    </w:p>
    <w:p w14:paraId="172DCEDC" w14:textId="77777777" w:rsidR="00C2373D" w:rsidRDefault="00C2373D" w:rsidP="0069490B">
      <w:pPr>
        <w:pStyle w:val="Annex-Heading3"/>
        <w:rPr>
          <w:snapToGrid w:val="0"/>
        </w:rPr>
      </w:pPr>
      <w:r w:rsidRPr="00E9187C">
        <w:rPr>
          <w:snapToGrid w:val="0"/>
        </w:rPr>
        <w:t>COINCIDENT</w:t>
      </w:r>
    </w:p>
    <w:p w14:paraId="4136EEE2" w14:textId="77777777" w:rsidR="003E0B96" w:rsidRPr="00E9187C" w:rsidRDefault="003E0B96" w:rsidP="00C2373D">
      <w:pPr>
        <w:spacing w:before="0"/>
        <w:rPr>
          <w:snapToGrid w:val="0"/>
          <w:spacing w:val="-1"/>
          <w:szCs w:val="20"/>
        </w:rPr>
      </w:pPr>
      <w:r w:rsidRPr="00E9187C">
        <w:rPr>
          <w:snapToGrid w:val="0"/>
          <w:spacing w:val="-1"/>
          <w:szCs w:val="20"/>
        </w:rPr>
        <w:t>Two geometric Lines OVERLAP or one geometric Line is WITHIN the other</w:t>
      </w:r>
      <w:r w:rsidR="0066549D">
        <w:rPr>
          <w:snapToGrid w:val="0"/>
          <w:spacing w:val="-1"/>
          <w:szCs w:val="20"/>
        </w:rPr>
        <w:t xml:space="preserve">. </w:t>
      </w:r>
      <w:r w:rsidRPr="00E9187C">
        <w:rPr>
          <w:snapToGrid w:val="0"/>
          <w:szCs w:val="20"/>
        </w:rPr>
        <w:t>Note that EQUAL Lines are also COINCIDENT by this definition.</w:t>
      </w:r>
    </w:p>
    <w:p w14:paraId="73772FD0" w14:textId="77777777" w:rsidR="003E0B96" w:rsidRPr="00E9187C" w:rsidRDefault="003E0B96" w:rsidP="00C2373D">
      <w:pPr>
        <w:spacing w:before="0"/>
        <w:rPr>
          <w:i/>
          <w:snapToGrid w:val="0"/>
          <w:spacing w:val="-1"/>
          <w:szCs w:val="20"/>
        </w:rPr>
      </w:pPr>
      <w:r w:rsidRPr="00E9187C">
        <w:rPr>
          <w:i/>
          <w:snapToGrid w:val="0"/>
          <w:spacing w:val="-1"/>
          <w:szCs w:val="20"/>
        </w:rPr>
        <w:t>The intersection of two geometric Lines results in one or more Lines.</w:t>
      </w:r>
    </w:p>
    <w:p w14:paraId="3C01E370" w14:textId="77777777" w:rsidR="003E0B96" w:rsidRPr="00E9187C" w:rsidRDefault="003E0B96" w:rsidP="00C2373D">
      <w:pPr>
        <w:spacing w:before="0"/>
        <w:rPr>
          <w:snapToGrid w:val="0"/>
          <w:spacing w:val="-1"/>
          <w:szCs w:val="20"/>
        </w:rPr>
      </w:pPr>
      <w:r w:rsidRPr="00E9187C">
        <w:rPr>
          <w:snapToGrid w:val="0"/>
          <w:spacing w:val="-1"/>
          <w:szCs w:val="20"/>
        </w:rPr>
        <w:lastRenderedPageBreak/>
        <w:t>This operator is only to be used to compare a Line with another Line</w:t>
      </w:r>
      <w:r w:rsidR="0066549D">
        <w:rPr>
          <w:snapToGrid w:val="0"/>
          <w:spacing w:val="-1"/>
          <w:szCs w:val="20"/>
        </w:rPr>
        <w:t xml:space="preserve">. </w:t>
      </w:r>
      <w:r w:rsidRPr="00E9187C">
        <w:rPr>
          <w:snapToGrid w:val="0"/>
          <w:spacing w:val="-1"/>
          <w:szCs w:val="20"/>
        </w:rPr>
        <w:t>Note that normally the boundary of a Polygon is not the same as a Line but for this operation the boundary of a Polygon, exterior and interior rings, is treated as Lines for the COINCIDENT test.</w:t>
      </w:r>
    </w:p>
    <w:p w14:paraId="3AB83991" w14:textId="77777777" w:rsidR="003E0B96" w:rsidRPr="00E9187C" w:rsidRDefault="003E0B96" w:rsidP="00C2373D">
      <w:pPr>
        <w:spacing w:before="0" w:after="60"/>
        <w:rPr>
          <w:snapToGrid w:val="0"/>
          <w:spacing w:val="-1"/>
          <w:szCs w:val="20"/>
        </w:rPr>
      </w:pPr>
      <w:r w:rsidRPr="00E9187C">
        <w:rPr>
          <w:snapToGrid w:val="0"/>
          <w:spacing w:val="-1"/>
          <w:szCs w:val="20"/>
        </w:rPr>
        <w:t xml:space="preserve">The following expressions are equivalent to </w:t>
      </w:r>
      <w:r w:rsidRPr="00E9187C">
        <w:rPr>
          <w:b/>
          <w:snapToGrid w:val="0"/>
          <w:spacing w:val="-1"/>
          <w:szCs w:val="20"/>
        </w:rPr>
        <w:t>a</w:t>
      </w:r>
      <w:r w:rsidRPr="00E9187C">
        <w:rPr>
          <w:snapToGrid w:val="0"/>
          <w:spacing w:val="-1"/>
          <w:szCs w:val="20"/>
        </w:rPr>
        <w:t xml:space="preserve"> is COINCIDENT with </w:t>
      </w:r>
      <w:r w:rsidRPr="00E9187C">
        <w:rPr>
          <w:b/>
          <w:snapToGrid w:val="0"/>
          <w:spacing w:val="-1"/>
          <w:szCs w:val="20"/>
        </w:rPr>
        <w:t>b</w:t>
      </w:r>
      <w:r w:rsidRPr="00E9187C">
        <w:rPr>
          <w:snapToGrid w:val="0"/>
          <w:spacing w:val="-1"/>
          <w:szCs w:val="20"/>
        </w:rPr>
        <w:t>:</w:t>
      </w:r>
    </w:p>
    <w:p w14:paraId="3DA6F003" w14:textId="79AAC684"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1</w:t>
      </w:r>
      <w:r w:rsidR="0066549D">
        <w:rPr>
          <w:snapToGrid w:val="0"/>
          <w:spacing w:val="-1"/>
          <w:szCs w:val="20"/>
        </w:rPr>
        <w:t xml:space="preserve">. </w:t>
      </w:r>
      <w:r w:rsidR="00C2373D">
        <w:rPr>
          <w:snapToGrid w:val="0"/>
          <w:spacing w:val="-1"/>
          <w:szCs w:val="20"/>
        </w:rPr>
        <w:tab/>
      </w:r>
      <w:r w:rsidRPr="00E9187C">
        <w:rPr>
          <w:snapToGrid w:val="0"/>
          <w:spacing w:val="-1"/>
          <w:szCs w:val="20"/>
        </w:rPr>
        <w:t>Polygon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Pr="00E9187C">
        <w:rPr>
          <w:snapToGrid w:val="0"/>
          <w:spacing w:val="-1"/>
          <w:szCs w:val="20"/>
        </w:rPr>
        <w:t xml:space="preserve">): The boundary of Polygon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48527729" w14:textId="278EA8BF"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2</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00493791">
        <w:rPr>
          <w:snapToGrid w:val="0"/>
          <w:spacing w:val="-1"/>
          <w:szCs w:val="20"/>
        </w:rPr>
        <w:t>)</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1EB23218" w14:textId="26EC655B" w:rsidR="003E0B96" w:rsidRPr="00E9187C" w:rsidRDefault="003E0B96" w:rsidP="00C2373D">
      <w:pPr>
        <w:tabs>
          <w:tab w:val="left" w:pos="426"/>
        </w:tabs>
        <w:spacing w:before="0"/>
        <w:ind w:left="426" w:hanging="426"/>
        <w:rPr>
          <w:snapToGrid w:val="0"/>
          <w:spacing w:val="-1"/>
          <w:szCs w:val="20"/>
        </w:rPr>
      </w:pPr>
      <w:r w:rsidRPr="00E9187C">
        <w:rPr>
          <w:snapToGrid w:val="0"/>
          <w:spacing w:val="-1"/>
          <w:szCs w:val="20"/>
        </w:rPr>
        <w:t>3</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Line (</w:t>
      </w:r>
      <w:r w:rsidRPr="00E9187C">
        <w:rPr>
          <w:b/>
          <w:snapToGrid w:val="0"/>
          <w:spacing w:val="-1"/>
          <w:szCs w:val="20"/>
        </w:rPr>
        <w:t>b</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Line </w:t>
      </w:r>
      <w:r w:rsidRPr="00E9187C">
        <w:rPr>
          <w:b/>
          <w:snapToGrid w:val="0"/>
          <w:spacing w:val="-1"/>
          <w:szCs w:val="20"/>
        </w:rPr>
        <w:t>b</w:t>
      </w:r>
    </w:p>
    <w:p w14:paraId="53997CA2" w14:textId="77777777" w:rsidR="003E0B96" w:rsidRDefault="003E0B96" w:rsidP="00BE6000">
      <w:pPr>
        <w:rPr>
          <w:snapToGrid w:val="0"/>
          <w:szCs w:val="20"/>
        </w:rPr>
      </w:pPr>
      <w:r>
        <w:rPr>
          <w:snapToGrid w:val="0"/>
          <w:szCs w:val="20"/>
        </w:rPr>
        <w:tab/>
      </w:r>
      <w:r>
        <w:rPr>
          <w:snapToGrid w:val="0"/>
          <w:szCs w:val="20"/>
        </w:rPr>
        <w:tab/>
      </w:r>
      <w:r>
        <w:rPr>
          <w:snapToGrid w:val="0"/>
          <w:szCs w:val="20"/>
        </w:rPr>
        <w:tab/>
      </w:r>
      <w:r>
        <w:rPr>
          <w:noProof/>
          <w:lang w:val="en-US" w:eastAsia="ko-KR"/>
        </w:rPr>
        <w:drawing>
          <wp:inline distT="0" distB="0" distL="0" distR="0" wp14:anchorId="463B0416" wp14:editId="6118A059">
            <wp:extent cx="3773357"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84626" cy="1939349"/>
                    </a:xfrm>
                    <a:prstGeom prst="rect">
                      <a:avLst/>
                    </a:prstGeom>
                  </pic:spPr>
                </pic:pic>
              </a:graphicData>
            </a:graphic>
          </wp:inline>
        </w:drawing>
      </w:r>
    </w:p>
    <w:p w14:paraId="0228F837" w14:textId="635BB620" w:rsidR="00FC6A48" w:rsidRDefault="00FC6A48" w:rsidP="00FC6A48">
      <w:pPr>
        <w:spacing w:after="120"/>
        <w:jc w:val="center"/>
        <w:rPr>
          <w:b/>
          <w:i/>
          <w:sz w:val="18"/>
          <w:szCs w:val="18"/>
        </w:rPr>
      </w:pPr>
      <w:r w:rsidRPr="00BE6000">
        <w:rPr>
          <w:b/>
          <w:i/>
          <w:sz w:val="18"/>
          <w:szCs w:val="18"/>
        </w:rPr>
        <w:t>Figure F-</w:t>
      </w:r>
      <w:r>
        <w:rPr>
          <w:b/>
          <w:i/>
          <w:sz w:val="18"/>
          <w:szCs w:val="18"/>
        </w:rPr>
        <w:t>9</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(line geometry)</w:t>
      </w:r>
    </w:p>
    <w:p w14:paraId="4BCACF98" w14:textId="77777777" w:rsidR="003E0B96" w:rsidRPr="00E9187C" w:rsidRDefault="003E0B96" w:rsidP="003E0B96">
      <w:pPr>
        <w:pStyle w:val="BodyText"/>
        <w:spacing w:line="200" w:lineRule="atLeast"/>
        <w:rPr>
          <w:snapToGrid w:val="0"/>
          <w:sz w:val="20"/>
          <w:lang w:eastAsia="en-US"/>
        </w:rPr>
      </w:pPr>
      <w:r>
        <w:rPr>
          <w:snapToGrid w:val="0"/>
          <w:sz w:val="20"/>
          <w:lang w:eastAsia="en-US"/>
        </w:rPr>
        <w:tab/>
      </w:r>
      <w:r>
        <w:rPr>
          <w:snapToGrid w:val="0"/>
          <w:sz w:val="20"/>
          <w:lang w:eastAsia="en-US"/>
        </w:rPr>
        <w:tab/>
      </w:r>
      <w:r w:rsidR="00493791">
        <w:rPr>
          <w:snapToGrid w:val="0"/>
          <w:sz w:val="20"/>
          <w:lang w:eastAsia="en-US"/>
        </w:rPr>
        <w:tab/>
      </w:r>
      <w:r w:rsidR="00493791">
        <w:rPr>
          <w:snapToGrid w:val="0"/>
          <w:sz w:val="20"/>
          <w:lang w:eastAsia="en-US"/>
        </w:rPr>
        <w:tab/>
      </w:r>
      <w:r>
        <w:rPr>
          <w:noProof/>
          <w:lang w:val="en-US" w:eastAsia="ko-KR"/>
        </w:rPr>
        <w:drawing>
          <wp:inline distT="0" distB="0" distL="0" distR="0" wp14:anchorId="08CC66CE" wp14:editId="2490929A">
            <wp:extent cx="3581400" cy="2162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81400" cy="2162175"/>
                    </a:xfrm>
                    <a:prstGeom prst="rect">
                      <a:avLst/>
                    </a:prstGeom>
                  </pic:spPr>
                </pic:pic>
              </a:graphicData>
            </a:graphic>
          </wp:inline>
        </w:drawing>
      </w:r>
    </w:p>
    <w:p w14:paraId="13FAA029" w14:textId="1F95E45F" w:rsidR="00FC6A48" w:rsidRDefault="00FC6A48" w:rsidP="00FC6A48">
      <w:pPr>
        <w:spacing w:after="120"/>
        <w:jc w:val="center"/>
        <w:rPr>
          <w:b/>
          <w:i/>
          <w:sz w:val="18"/>
          <w:szCs w:val="18"/>
        </w:rPr>
      </w:pPr>
      <w:r w:rsidRPr="00BE6000">
        <w:rPr>
          <w:b/>
          <w:i/>
          <w:sz w:val="18"/>
          <w:szCs w:val="18"/>
        </w:rPr>
        <w:t>Figure F-</w:t>
      </w:r>
      <w:r>
        <w:rPr>
          <w:b/>
          <w:i/>
          <w:sz w:val="18"/>
          <w:szCs w:val="18"/>
        </w:rPr>
        <w:t>10</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(polygon boundary)</w:t>
      </w:r>
    </w:p>
    <w:p w14:paraId="702107AB" w14:textId="77777777" w:rsidR="003E0B96" w:rsidRPr="00E9187C" w:rsidRDefault="003E0B96" w:rsidP="00FC6A48">
      <w:pPr>
        <w:widowControl w:val="0"/>
        <w:spacing w:before="0"/>
        <w:rPr>
          <w:snapToGrid w:val="0"/>
          <w:szCs w:val="20"/>
        </w:rPr>
      </w:pPr>
      <w:r w:rsidRPr="00E9187C">
        <w:rPr>
          <w:snapToGrid w:val="0"/>
          <w:szCs w:val="20"/>
        </w:rPr>
        <w:t>Above are other examples of objects COINCIDENT with the boundary of a Polygon</w:t>
      </w:r>
      <w:r w:rsidR="0066549D">
        <w:rPr>
          <w:snapToGrid w:val="0"/>
          <w:szCs w:val="20"/>
        </w:rPr>
        <w:t xml:space="preserve">. </w:t>
      </w:r>
      <w:r w:rsidRPr="00E9187C">
        <w:rPr>
          <w:snapToGrid w:val="0"/>
          <w:szCs w:val="20"/>
        </w:rPr>
        <w:t>LineStrings following a portion of a Polygon boundary or Polygons sharing a boundaryportion.</w:t>
      </w:r>
    </w:p>
    <w:p w14:paraId="3E302448" w14:textId="77777777" w:rsidR="003E0B96" w:rsidRPr="00E9187C" w:rsidRDefault="003E0B96" w:rsidP="00FC6A48">
      <w:pPr>
        <w:widowControl w:val="0"/>
        <w:spacing w:before="0"/>
        <w:rPr>
          <w:snapToGrid w:val="0"/>
          <w:szCs w:val="20"/>
        </w:rPr>
      </w:pPr>
      <w:r w:rsidRPr="00E9187C">
        <w:rPr>
          <w:i/>
          <w:snapToGrid w:val="0"/>
          <w:szCs w:val="20"/>
        </w:rPr>
        <w:t>Note that by definition a Line can be COINCIDENT with an interior boundary of a Polygon</w:t>
      </w:r>
      <w:r w:rsidRPr="00E9187C">
        <w:rPr>
          <w:snapToGrid w:val="0"/>
          <w:szCs w:val="20"/>
        </w:rPr>
        <w:t>.</w:t>
      </w:r>
    </w:p>
    <w:p w14:paraId="57ECAD0E" w14:textId="77777777" w:rsidR="003E0B96" w:rsidRPr="00683BAD" w:rsidRDefault="003E0B96" w:rsidP="0069490B">
      <w:pPr>
        <w:pStyle w:val="Annex-Heading3"/>
        <w:numPr>
          <w:ilvl w:val="0"/>
          <w:numId w:val="0"/>
        </w:numPr>
        <w:rPr>
          <w:snapToGrid w:val="0"/>
        </w:rPr>
      </w:pPr>
      <w:r w:rsidRPr="00E9187C">
        <w:rPr>
          <w:snapToGrid w:val="0"/>
        </w:rPr>
        <w:t>Note that other relationships may also be true such as COVERED_BY or TOUCHES since COINCIDENT is not mutually exclusi</w:t>
      </w:r>
      <w:bookmarkStart w:id="3810" w:name="_Toc516391"/>
      <w:r w:rsidR="00683BAD" w:rsidRPr="00683BAD">
        <w:rPr>
          <w:snapToGrid w:val="0"/>
        </w:rPr>
        <w:t xml:space="preserve">F.3 </w:t>
      </w:r>
      <w:r w:rsidRPr="00683BAD">
        <w:rPr>
          <w:snapToGrid w:val="0"/>
        </w:rPr>
        <w:t>Bibliography</w:t>
      </w:r>
      <w:bookmarkEnd w:id="3810"/>
    </w:p>
    <w:p w14:paraId="5AEEAE3C" w14:textId="76291C17" w:rsidR="00661F2F" w:rsidRDefault="00661F2F">
      <w:pPr>
        <w:spacing w:before="0" w:after="0"/>
        <w:jc w:val="left"/>
        <w:rPr>
          <w:rFonts w:cs="Arial"/>
          <w:b/>
          <w:bCs/>
          <w:color w:val="000000"/>
          <w:sz w:val="24"/>
          <w:szCs w:val="20"/>
          <w:lang w:val="en-GB"/>
        </w:rPr>
      </w:pPr>
      <w:r>
        <w:br w:type="page"/>
      </w:r>
    </w:p>
    <w:p w14:paraId="0DB815AB" w14:textId="77777777" w:rsidR="004471B6" w:rsidRPr="00E61AD8" w:rsidRDefault="004471B6" w:rsidP="004471B6">
      <w:pPr>
        <w:rPr>
          <w:lang w:val="en-US"/>
        </w:rPr>
      </w:pPr>
    </w:p>
    <w:p w14:paraId="6A23F040" w14:textId="77777777" w:rsidR="004471B6" w:rsidRPr="00E61AD8" w:rsidRDefault="004471B6" w:rsidP="004471B6">
      <w:pPr>
        <w:rPr>
          <w:lang w:val="en-US"/>
        </w:rPr>
      </w:pPr>
    </w:p>
    <w:p w14:paraId="7FC4AAC0" w14:textId="77777777" w:rsidR="004471B6" w:rsidRPr="00E61AD8" w:rsidRDefault="004471B6" w:rsidP="004471B6">
      <w:pPr>
        <w:rPr>
          <w:lang w:val="en-US"/>
        </w:rPr>
      </w:pPr>
    </w:p>
    <w:p w14:paraId="36D79058" w14:textId="77777777" w:rsidR="004471B6" w:rsidRPr="00E61AD8" w:rsidRDefault="004471B6" w:rsidP="004471B6">
      <w:pPr>
        <w:rPr>
          <w:lang w:val="en-US"/>
        </w:rPr>
      </w:pPr>
    </w:p>
    <w:p w14:paraId="06C95EE8" w14:textId="77777777" w:rsidR="004471B6" w:rsidRPr="00E61AD8" w:rsidRDefault="004471B6" w:rsidP="004471B6">
      <w:pPr>
        <w:rPr>
          <w:lang w:val="en-US"/>
        </w:rPr>
      </w:pPr>
    </w:p>
    <w:p w14:paraId="764AA313" w14:textId="77777777" w:rsidR="004471B6" w:rsidRPr="00E61AD8" w:rsidRDefault="004471B6" w:rsidP="004471B6">
      <w:pPr>
        <w:rPr>
          <w:lang w:val="en-US"/>
        </w:rPr>
      </w:pPr>
    </w:p>
    <w:p w14:paraId="285F03F8" w14:textId="77777777" w:rsidR="004471B6" w:rsidRPr="00E61AD8" w:rsidRDefault="004471B6" w:rsidP="004471B6">
      <w:pPr>
        <w:rPr>
          <w:lang w:val="en-US"/>
        </w:rPr>
      </w:pPr>
    </w:p>
    <w:p w14:paraId="60280281" w14:textId="77777777" w:rsidR="004471B6" w:rsidRPr="00E61AD8" w:rsidRDefault="004471B6" w:rsidP="004471B6">
      <w:pPr>
        <w:rPr>
          <w:lang w:val="en-US"/>
        </w:rPr>
      </w:pPr>
    </w:p>
    <w:p w14:paraId="79F4FEA7" w14:textId="77777777" w:rsidR="004471B6" w:rsidRPr="00E61AD8" w:rsidRDefault="004471B6" w:rsidP="004471B6">
      <w:pPr>
        <w:rPr>
          <w:lang w:val="en-US"/>
        </w:rPr>
      </w:pPr>
    </w:p>
    <w:p w14:paraId="46DA4D2B" w14:textId="77777777" w:rsidR="004471B6" w:rsidRPr="00E61AD8" w:rsidRDefault="004471B6" w:rsidP="004471B6">
      <w:pPr>
        <w:rPr>
          <w:lang w:val="en-US"/>
        </w:rPr>
      </w:pPr>
    </w:p>
    <w:p w14:paraId="3FCF583E" w14:textId="77777777" w:rsidR="004471B6" w:rsidRPr="00E61AD8" w:rsidRDefault="004471B6" w:rsidP="004471B6">
      <w:pPr>
        <w:rPr>
          <w:lang w:val="en-US"/>
        </w:rPr>
      </w:pPr>
    </w:p>
    <w:p w14:paraId="10791266" w14:textId="77777777" w:rsidR="004471B6" w:rsidRPr="00E61AD8" w:rsidRDefault="004471B6" w:rsidP="004471B6">
      <w:pPr>
        <w:rPr>
          <w:lang w:val="en-US"/>
        </w:rPr>
      </w:pPr>
    </w:p>
    <w:p w14:paraId="0FC39EA9" w14:textId="77777777" w:rsidR="004471B6" w:rsidRPr="00E61AD8" w:rsidRDefault="004471B6" w:rsidP="004471B6">
      <w:pPr>
        <w:rPr>
          <w:lang w:val="en-US"/>
        </w:rPr>
      </w:pPr>
    </w:p>
    <w:p w14:paraId="5EAA776F" w14:textId="77777777" w:rsidR="004471B6" w:rsidRPr="00E61AD8" w:rsidRDefault="004471B6" w:rsidP="004471B6">
      <w:pPr>
        <w:rPr>
          <w:lang w:val="en-US"/>
        </w:rPr>
      </w:pPr>
    </w:p>
    <w:p w14:paraId="4CB4C673" w14:textId="77777777" w:rsidR="004471B6" w:rsidRPr="00E61AD8" w:rsidRDefault="004471B6" w:rsidP="004471B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E2DFD8C" w14:textId="77777777" w:rsidR="004471B6" w:rsidRPr="00E61AD8" w:rsidRDefault="004471B6" w:rsidP="004471B6">
      <w:pPr>
        <w:rPr>
          <w:lang w:val="en-US"/>
        </w:rPr>
      </w:pPr>
    </w:p>
    <w:p w14:paraId="22279917" w14:textId="77777777" w:rsidR="003E0B96" w:rsidRPr="00D129DC" w:rsidRDefault="003E0B96" w:rsidP="002721B0">
      <w:pPr>
        <w:pStyle w:val="Annex0"/>
        <w:numPr>
          <w:ilvl w:val="0"/>
          <w:numId w:val="0"/>
        </w:numPr>
        <w:ind w:left="720"/>
      </w:pPr>
    </w:p>
    <w:sectPr w:rsidR="003E0B96" w:rsidRPr="00D129DC" w:rsidSect="008200D9">
      <w:headerReference w:type="even" r:id="rId96"/>
      <w:headerReference w:type="default" r:id="rId97"/>
      <w:footerReference w:type="even" r:id="rId98"/>
      <w:footerReference w:type="default" r:id="rId99"/>
      <w:headerReference w:type="first" r:id="rId100"/>
      <w:footerReference w:type="first" r:id="rId101"/>
      <w:pgSz w:w="11906" w:h="16838"/>
      <w:pgMar w:top="1134" w:right="1418" w:bottom="1418" w:left="1418" w:header="709" w:footer="788"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28" w:author="Jason Rhee" w:date="2024-02-29T13:33:00Z" w:initials="JR">
    <w:p w14:paraId="3A2DA350" w14:textId="77777777" w:rsidR="00070B5E" w:rsidRDefault="00070B5E" w:rsidP="00070B5E">
      <w:pPr>
        <w:pStyle w:val="CommentText"/>
        <w:jc w:val="left"/>
      </w:pPr>
      <w:r>
        <w:rPr>
          <w:rStyle w:val="CommentReference"/>
        </w:rPr>
        <w:annotationRef/>
      </w:r>
      <w:r>
        <w:t>LP: Need for this clause? Does the subsequent explanation of the PS make it irrelevant?</w:t>
      </w:r>
    </w:p>
  </w:comment>
  <w:comment w:id="229" w:author="Jason Rhee" w:date="2024-07-21T21:17:00Z" w:initials="JR">
    <w:p w14:paraId="739D5B92" w14:textId="77777777" w:rsidR="006936AA" w:rsidRDefault="006936AA" w:rsidP="006936AA">
      <w:pPr>
        <w:pStyle w:val="CommentText"/>
        <w:jc w:val="left"/>
      </w:pPr>
      <w:r>
        <w:rPr>
          <w:rStyle w:val="CommentReference"/>
        </w:rPr>
        <w:annotationRef/>
      </w:r>
      <w:r>
        <w:t>Removed</w:t>
      </w:r>
    </w:p>
  </w:comment>
  <w:comment w:id="233" w:author="Jason Rhee" w:date="2024-02-29T13:33:00Z" w:initials="JR">
    <w:p w14:paraId="06F03533" w14:textId="6BBB24FF" w:rsidR="00070B5E" w:rsidRDefault="00070B5E" w:rsidP="00070B5E">
      <w:pPr>
        <w:pStyle w:val="CommentText"/>
        <w:jc w:val="left"/>
      </w:pPr>
      <w:r>
        <w:rPr>
          <w:rStyle w:val="CommentReference"/>
        </w:rPr>
        <w:annotationRef/>
      </w:r>
      <w:r>
        <w:t>To be superseded by up-top-date mock-up when available</w:t>
      </w:r>
    </w:p>
  </w:comment>
  <w:comment w:id="244" w:author="Jason Rhee" w:date="2024-02-29T13:32:00Z" w:initials="JR">
    <w:p w14:paraId="28C0A1C6" w14:textId="62076562" w:rsidR="00386678" w:rsidRDefault="00386678" w:rsidP="00386678">
      <w:pPr>
        <w:pStyle w:val="CommentText"/>
        <w:jc w:val="left"/>
      </w:pPr>
      <w:r>
        <w:rPr>
          <w:rStyle w:val="CommentReference"/>
        </w:rPr>
        <w:annotationRef/>
      </w:r>
      <w:r>
        <w:t>LP: currently no definition of UKCM Service Provider in PS</w:t>
      </w:r>
    </w:p>
  </w:comment>
  <w:comment w:id="250" w:author="Jason Rhee" w:date="2024-02-29T13:34:00Z" w:initials="JR">
    <w:p w14:paraId="435933BF" w14:textId="77777777" w:rsidR="00A91985" w:rsidRDefault="00A91985" w:rsidP="00A91985">
      <w:pPr>
        <w:pStyle w:val="CommentText"/>
        <w:jc w:val="left"/>
      </w:pPr>
      <w:r>
        <w:rPr>
          <w:rStyle w:val="CommentReference"/>
        </w:rPr>
        <w:annotationRef/>
      </w:r>
      <w:r>
        <w:t>LP: Alternatively - 'for a ship's master to choose from'. Or, “. . . for a specified ship’s draught that a master can choose from.”</w:t>
      </w:r>
    </w:p>
  </w:comment>
  <w:comment w:id="251" w:author="Jason Rhee" w:date="2024-07-21T21:17:00Z" w:initials="JR">
    <w:p w14:paraId="78ED81C4" w14:textId="77777777" w:rsidR="006936AA" w:rsidRDefault="006936AA" w:rsidP="006936AA">
      <w:pPr>
        <w:pStyle w:val="CommentText"/>
        <w:jc w:val="left"/>
      </w:pPr>
      <w:r>
        <w:rPr>
          <w:rStyle w:val="CommentReference"/>
        </w:rPr>
        <w:annotationRef/>
      </w:r>
      <w:r>
        <w:t>Amended to “for a ship’s master to choose from”</w:t>
      </w:r>
    </w:p>
  </w:comment>
  <w:comment w:id="289" w:author="Jason Rhee" w:date="2024-02-29T13:36:00Z" w:initials="JR">
    <w:p w14:paraId="5030C3BE" w14:textId="6FA7E184" w:rsidR="00FA7102" w:rsidRDefault="00FA7102" w:rsidP="00FA7102">
      <w:pPr>
        <w:pStyle w:val="CommentText"/>
        <w:jc w:val="left"/>
      </w:pPr>
      <w:r>
        <w:rPr>
          <w:rStyle w:val="CommentReference"/>
        </w:rPr>
        <w:annotationRef/>
      </w:r>
      <w:r>
        <w:t>LP: relevance? TBD</w:t>
      </w:r>
    </w:p>
  </w:comment>
  <w:comment w:id="290" w:author="Jason Rhee" w:date="2024-07-25T16:20:00Z" w:initials="JR">
    <w:p w14:paraId="6E330B5B" w14:textId="77777777" w:rsidR="000B0FF2" w:rsidRDefault="000B0FF2" w:rsidP="000B0FF2">
      <w:pPr>
        <w:pStyle w:val="CommentText"/>
        <w:jc w:val="left"/>
      </w:pPr>
      <w:r>
        <w:rPr>
          <w:rStyle w:val="CommentReference"/>
        </w:rPr>
        <w:annotationRef/>
      </w:r>
      <w:r>
        <w:t>Reworded</w:t>
      </w:r>
    </w:p>
  </w:comment>
  <w:comment w:id="310" w:author="Jason Rhee" w:date="2024-02-29T13:37:00Z" w:initials="JR">
    <w:p w14:paraId="114233E2" w14:textId="734B5EDC" w:rsidR="00E54BDB" w:rsidRDefault="00E54BDB" w:rsidP="00E54BDB">
      <w:pPr>
        <w:pStyle w:val="CommentText"/>
        <w:jc w:val="left"/>
      </w:pPr>
      <w:r>
        <w:rPr>
          <w:rStyle w:val="CommentReference"/>
        </w:rPr>
        <w:annotationRef/>
      </w:r>
      <w:r>
        <w:t>LP: This needs to be considered noting the conflicitng definitions in the PS (see definitions for Actual Update and UKC Plan (which refers to an Actual Plan Update)).</w:t>
      </w:r>
    </w:p>
  </w:comment>
  <w:comment w:id="311" w:author="Jason Rhee" w:date="2024-07-21T21:36:00Z" w:initials="JR">
    <w:p w14:paraId="0E069E58" w14:textId="77777777" w:rsidR="00BC7E83" w:rsidRDefault="00BC7E83" w:rsidP="00BC7E83">
      <w:pPr>
        <w:pStyle w:val="CommentText"/>
        <w:jc w:val="left"/>
      </w:pPr>
      <w:r>
        <w:rPr>
          <w:rStyle w:val="CommentReference"/>
        </w:rPr>
        <w:annotationRef/>
      </w:r>
      <w:r>
        <w:t>Going with “Actual Update”, as more consistent with actual listedValue label for enumeration</w:t>
      </w:r>
    </w:p>
  </w:comment>
  <w:comment w:id="323" w:author="Jason Rhee" w:date="2024-02-29T13:38:00Z" w:initials="JR">
    <w:p w14:paraId="53A2BCAD" w14:textId="07DD548F" w:rsidR="00726AE6" w:rsidRDefault="00726AE6" w:rsidP="00726AE6">
      <w:pPr>
        <w:pStyle w:val="CommentText"/>
        <w:jc w:val="left"/>
      </w:pPr>
      <w:r>
        <w:rPr>
          <w:rStyle w:val="CommentReference"/>
        </w:rPr>
        <w:annotationRef/>
      </w:r>
      <w:r>
        <w:t>LP: Does this need to include, ". . . within the UKCMS operational area."?</w:t>
      </w:r>
    </w:p>
  </w:comment>
  <w:comment w:id="324" w:author="Jason Rhee" w:date="2024-07-21T22:11:00Z" w:initials="JR">
    <w:p w14:paraId="38867853" w14:textId="77777777" w:rsidR="00976B86" w:rsidRDefault="00976B86" w:rsidP="00976B86">
      <w:pPr>
        <w:pStyle w:val="CommentText"/>
        <w:jc w:val="left"/>
      </w:pPr>
      <w:r>
        <w:rPr>
          <w:rStyle w:val="CommentReference"/>
        </w:rPr>
        <w:annotationRef/>
      </w:r>
      <w:r>
        <w:t>Added</w:t>
      </w:r>
    </w:p>
  </w:comment>
  <w:comment w:id="351" w:author="Jason Rhee" w:date="2024-02-29T13:40:00Z" w:initials="JR">
    <w:p w14:paraId="18622901" w14:textId="60EEE389" w:rsidR="00215D0F" w:rsidRDefault="00215D0F" w:rsidP="00215D0F">
      <w:pPr>
        <w:pStyle w:val="CommentText"/>
        <w:jc w:val="left"/>
      </w:pPr>
      <w:r>
        <w:rPr>
          <w:rStyle w:val="CommentReference"/>
        </w:rPr>
        <w:annotationRef/>
      </w:r>
      <w:r>
        <w:t>LP: So, it is implied, but not stated, that the VTS will have received from he UKCM service provider. Does the provision of Actual Plans and Actual Plan Updates to the VTS need to be explicitly mentioned?</w:t>
      </w:r>
    </w:p>
  </w:comment>
  <w:comment w:id="352" w:author="Jason Rhee" w:date="2024-02-29T13:40:00Z" w:initials="JR">
    <w:p w14:paraId="1B886987" w14:textId="77777777" w:rsidR="00215D0F" w:rsidRDefault="00215D0F" w:rsidP="00215D0F">
      <w:pPr>
        <w:pStyle w:val="CommentText"/>
        <w:jc w:val="left"/>
      </w:pPr>
      <w:r>
        <w:rPr>
          <w:rStyle w:val="CommentReference"/>
        </w:rPr>
        <w:annotationRef/>
      </w:r>
      <w:r>
        <w:t>TBD</w:t>
      </w:r>
    </w:p>
  </w:comment>
  <w:comment w:id="353" w:author="Jason Rhee" w:date="2024-07-25T16:24:00Z" w:initials="JR">
    <w:p w14:paraId="4919DE8E" w14:textId="77777777" w:rsidR="00B025E3" w:rsidRDefault="00B025E3" w:rsidP="00B025E3">
      <w:pPr>
        <w:pStyle w:val="CommentText"/>
        <w:jc w:val="left"/>
      </w:pPr>
      <w:r>
        <w:rPr>
          <w:rStyle w:val="CommentReference"/>
        </w:rPr>
        <w:annotationRef/>
      </w:r>
      <w:r>
        <w:t>Reworded/added, for review</w:t>
      </w:r>
    </w:p>
  </w:comment>
  <w:comment w:id="378" w:author="Jason Rhee" w:date="2024-02-29T13:41:00Z" w:initials="JR">
    <w:p w14:paraId="269D433C" w14:textId="64A9CCEB" w:rsidR="00436616" w:rsidRDefault="00436616" w:rsidP="00436616">
      <w:pPr>
        <w:pStyle w:val="CommentText"/>
        <w:jc w:val="left"/>
      </w:pPr>
      <w:r>
        <w:rPr>
          <w:rStyle w:val="CommentReference"/>
        </w:rPr>
        <w:annotationRef/>
      </w:r>
      <w:r>
        <w:t>LP: Has there been a recent check performed to verify the currency of these reference doc's?</w:t>
      </w:r>
    </w:p>
  </w:comment>
  <w:comment w:id="379" w:author="Jason Rhee" w:date="2024-02-29T13:41:00Z" w:initials="JR">
    <w:p w14:paraId="53F98E0C" w14:textId="77777777" w:rsidR="00436616" w:rsidRDefault="00436616" w:rsidP="00436616">
      <w:pPr>
        <w:pStyle w:val="CommentText"/>
        <w:jc w:val="left"/>
      </w:pPr>
      <w:r>
        <w:rPr>
          <w:rStyle w:val="CommentReference"/>
        </w:rPr>
        <w:annotationRef/>
      </w:r>
      <w:r>
        <w:t>Need to review (periodically)</w:t>
      </w:r>
    </w:p>
  </w:comment>
  <w:comment w:id="422" w:author="Jason Rhee" w:date="2024-02-29T13:43:00Z" w:initials="JR">
    <w:p w14:paraId="17827B06" w14:textId="664B5AC2" w:rsidR="003668DB" w:rsidRDefault="003668DB" w:rsidP="003668DB">
      <w:pPr>
        <w:pStyle w:val="CommentText"/>
        <w:jc w:val="left"/>
      </w:pPr>
      <w:r>
        <w:rPr>
          <w:rStyle w:val="CommentReference"/>
        </w:rPr>
        <w:annotationRef/>
      </w:r>
      <w:r>
        <w:t>LP: Note earlier comment about this definition.</w:t>
      </w:r>
    </w:p>
  </w:comment>
  <w:comment w:id="423" w:author="Jason Rhee" w:date="2024-02-29T13:43:00Z" w:initials="JR">
    <w:p w14:paraId="287DE52D" w14:textId="77777777" w:rsidR="00821DA3" w:rsidRDefault="003668DB" w:rsidP="00821DA3">
      <w:pPr>
        <w:pStyle w:val="CommentText"/>
        <w:jc w:val="left"/>
      </w:pPr>
      <w:r>
        <w:rPr>
          <w:rStyle w:val="CommentReference"/>
        </w:rPr>
        <w:annotationRef/>
      </w:r>
      <w:r w:rsidR="00821DA3">
        <w:t>To be discussed</w:t>
      </w:r>
      <w:r w:rsidR="00821DA3">
        <w:br/>
        <w:t>"actual update" vs "actual plan update"?</w:t>
      </w:r>
    </w:p>
    <w:p w14:paraId="7F0AD18E" w14:textId="77777777" w:rsidR="00821DA3" w:rsidRDefault="00821DA3" w:rsidP="00821DA3">
      <w:pPr>
        <w:pStyle w:val="CommentText"/>
        <w:jc w:val="left"/>
      </w:pPr>
      <w:r>
        <w:t>Enumeration currently named "actualUpdate".</w:t>
      </w:r>
    </w:p>
  </w:comment>
  <w:comment w:id="424" w:author="Jason Rhee" w:date="2024-07-21T21:36:00Z" w:initials="JR">
    <w:p w14:paraId="66E19A3C" w14:textId="77777777" w:rsidR="00821DA3" w:rsidRDefault="00821DA3" w:rsidP="00821DA3">
      <w:pPr>
        <w:pStyle w:val="CommentText"/>
        <w:jc w:val="left"/>
      </w:pPr>
      <w:r>
        <w:rPr>
          <w:rStyle w:val="CommentReference"/>
        </w:rPr>
        <w:annotationRef/>
      </w:r>
      <w:r>
        <w:t>Going with “Actual Update”, as more consistent with actual listedValue label for enumeration</w:t>
      </w:r>
    </w:p>
  </w:comment>
  <w:comment w:id="434" w:author="Jason Rhee" w:date="2024-02-29T13:45:00Z" w:initials="JR">
    <w:p w14:paraId="0BA3F039" w14:textId="0CDF060C" w:rsidR="00D62589" w:rsidRDefault="006244FC" w:rsidP="00D62589">
      <w:pPr>
        <w:pStyle w:val="CommentText"/>
        <w:jc w:val="left"/>
      </w:pPr>
      <w:r>
        <w:rPr>
          <w:rStyle w:val="CommentReference"/>
        </w:rPr>
        <w:annotationRef/>
      </w:r>
      <w:r w:rsidR="00D62589">
        <w:t>LP: "Is used", or "must be used"? See nomenclature under 'Feature' definition.</w:t>
      </w:r>
    </w:p>
  </w:comment>
  <w:comment w:id="435" w:author="Jason Rhee" w:date="2024-02-29T13:45:00Z" w:initials="JR">
    <w:p w14:paraId="19B2BACF" w14:textId="17B99305" w:rsidR="006244FC" w:rsidRDefault="006244FC" w:rsidP="006244FC">
      <w:pPr>
        <w:pStyle w:val="CommentText"/>
        <w:jc w:val="left"/>
      </w:pPr>
      <w:r>
        <w:rPr>
          <w:rStyle w:val="CommentReference"/>
        </w:rPr>
        <w:annotationRef/>
      </w:r>
      <w:r>
        <w:t>TBD</w:t>
      </w:r>
    </w:p>
  </w:comment>
  <w:comment w:id="436" w:author="Jason Rhee" w:date="2024-07-21T22:01:00Z" w:initials="JR">
    <w:p w14:paraId="62156E3F" w14:textId="77777777" w:rsidR="00D32FBB" w:rsidRDefault="00D32FBB" w:rsidP="00D32FBB">
      <w:pPr>
        <w:pStyle w:val="CommentText"/>
        <w:jc w:val="left"/>
      </w:pPr>
      <w:r>
        <w:rPr>
          <w:rStyle w:val="CommentReference"/>
        </w:rPr>
        <w:annotationRef/>
      </w:r>
      <w:r>
        <w:t>Based on other PSs (e.g. S-101), it looks like it’s “is used” in this case.</w:t>
      </w:r>
      <w:r>
        <w:br/>
      </w:r>
      <w:r>
        <w:br/>
        <w:t>Nomenclature for “Feature” instead needs to reflect “should” - amended accordingly.</w:t>
      </w:r>
    </w:p>
  </w:comment>
  <w:comment w:id="437" w:author="Jason Rhee" w:date="2024-02-29T13:46:00Z" w:initials="JR">
    <w:p w14:paraId="1F907DBA" w14:textId="71ACFDC4" w:rsidR="00D62589" w:rsidRDefault="00140852" w:rsidP="00D62589">
      <w:pPr>
        <w:pStyle w:val="CommentText"/>
        <w:jc w:val="left"/>
      </w:pPr>
      <w:r>
        <w:rPr>
          <w:rStyle w:val="CommentReference"/>
        </w:rPr>
        <w:annotationRef/>
      </w:r>
      <w:r w:rsidR="00D62589">
        <w:t>LP: Does this need to include something along the lines of, "while satisfying minimum UKC requirements"?</w:t>
      </w:r>
    </w:p>
  </w:comment>
  <w:comment w:id="438" w:author="Jason Rhee" w:date="2024-07-21T22:02:00Z" w:initials="JR">
    <w:p w14:paraId="2D0D0362" w14:textId="77777777" w:rsidR="00D2073B" w:rsidRDefault="00D2073B" w:rsidP="00D2073B">
      <w:pPr>
        <w:pStyle w:val="CommentText"/>
        <w:jc w:val="left"/>
      </w:pPr>
      <w:r>
        <w:rPr>
          <w:rStyle w:val="CommentReference"/>
        </w:rPr>
        <w:annotationRef/>
      </w:r>
      <w:r>
        <w:t>Added at end of sentence</w:t>
      </w:r>
    </w:p>
  </w:comment>
  <w:comment w:id="520" w:author="Jason Rhee" w:date="2024-02-29T13:47:00Z" w:initials="JR">
    <w:p w14:paraId="26C03C95" w14:textId="06A96F82" w:rsidR="006B3888" w:rsidRDefault="006B3888" w:rsidP="006B3888">
      <w:pPr>
        <w:pStyle w:val="CommentText"/>
        <w:jc w:val="left"/>
      </w:pPr>
      <w:r>
        <w:rPr>
          <w:rStyle w:val="CommentReference"/>
        </w:rPr>
        <w:annotationRef/>
      </w:r>
      <w:r>
        <w:t>LP: Again, this would benefit from a definition.</w:t>
      </w:r>
    </w:p>
  </w:comment>
  <w:comment w:id="524" w:author="Jason Rhee" w:date="2024-02-29T13:48:00Z" w:initials="JR">
    <w:p w14:paraId="53A35732" w14:textId="77777777" w:rsidR="00DC416A" w:rsidRDefault="00DC416A" w:rsidP="00DC416A">
      <w:pPr>
        <w:pStyle w:val="CommentText"/>
        <w:jc w:val="left"/>
      </w:pPr>
      <w:r>
        <w:rPr>
          <w:rStyle w:val="CommentReference"/>
        </w:rPr>
        <w:annotationRef/>
      </w:r>
      <w:r>
        <w:t>LP: Is this title appropriately ordered in this section? i.e. should it appear prior to the abstract?</w:t>
      </w:r>
    </w:p>
  </w:comment>
  <w:comment w:id="525" w:author="Jason Rhee" w:date="2024-07-21T22:04:00Z" w:initials="JR">
    <w:p w14:paraId="70E9FAF4" w14:textId="77777777" w:rsidR="00935581" w:rsidRDefault="00935581" w:rsidP="00935581">
      <w:pPr>
        <w:pStyle w:val="CommentText"/>
        <w:jc w:val="left"/>
      </w:pPr>
      <w:r>
        <w:rPr>
          <w:rStyle w:val="CommentReference"/>
        </w:rPr>
        <w:annotationRef/>
      </w:r>
      <w:r>
        <w:t>Will retain ordering, consistent with other PSs.</w:t>
      </w:r>
    </w:p>
  </w:comment>
  <w:comment w:id="556" w:author="Jason Rhee" w:date="2024-02-29T13:58:00Z" w:initials="JR">
    <w:p w14:paraId="244B9735" w14:textId="786D7108" w:rsidR="00396D01" w:rsidRDefault="00396D01" w:rsidP="00396D01">
      <w:pPr>
        <w:pStyle w:val="CommentText"/>
        <w:jc w:val="left"/>
      </w:pPr>
      <w:r>
        <w:rPr>
          <w:rStyle w:val="CommentReference"/>
        </w:rPr>
        <w:annotationRef/>
      </w:r>
      <w:r>
        <w:t>LP: Should this read Under Keel Clearance Management Information datasets, to reflect the title?</w:t>
      </w:r>
    </w:p>
  </w:comment>
  <w:comment w:id="557" w:author="Jason Rhee" w:date="2024-07-25T17:49:00Z" w:initials="JR">
    <w:p w14:paraId="1744AD09" w14:textId="77777777" w:rsidR="004D4A89" w:rsidRDefault="004D4A89" w:rsidP="004D4A89">
      <w:pPr>
        <w:pStyle w:val="CommentText"/>
        <w:jc w:val="left"/>
      </w:pPr>
      <w:r>
        <w:rPr>
          <w:rStyle w:val="CommentReference"/>
        </w:rPr>
        <w:annotationRef/>
      </w:r>
      <w:r>
        <w:t>Will remove “Information”, i.e. rename to “Under Keel Clearance Management”, consistent with other published information</w:t>
      </w:r>
    </w:p>
  </w:comment>
  <w:comment w:id="585" w:author="Jason Rhee" w:date="2024-02-29T13:59:00Z" w:initials="JR">
    <w:p w14:paraId="07EE7FD5" w14:textId="0F1FB28C" w:rsidR="00BC76E4" w:rsidRDefault="00BC76E4" w:rsidP="00BC76E4">
      <w:pPr>
        <w:pStyle w:val="CommentText"/>
        <w:jc w:val="left"/>
      </w:pPr>
      <w:r>
        <w:rPr>
          <w:rStyle w:val="CommentReference"/>
        </w:rPr>
        <w:annotationRef/>
      </w:r>
      <w:r>
        <w:t>LP: Does this need a little more 'meat on the bone', or will it be readily understood?</w:t>
      </w:r>
    </w:p>
  </w:comment>
  <w:comment w:id="586" w:author="Jason Rhee" w:date="2024-07-21T22:07:00Z" w:initials="JR">
    <w:p w14:paraId="29B2D17A" w14:textId="77777777" w:rsidR="004261A2" w:rsidRDefault="00E6153E" w:rsidP="004261A2">
      <w:pPr>
        <w:pStyle w:val="CommentText"/>
        <w:jc w:val="left"/>
      </w:pPr>
      <w:r>
        <w:rPr>
          <w:rStyle w:val="CommentReference"/>
        </w:rPr>
        <w:annotationRef/>
      </w:r>
      <w:r w:rsidR="004261A2">
        <w:t>Replaced with a new (and 4th) dot point)</w:t>
      </w:r>
    </w:p>
  </w:comment>
  <w:comment w:id="588" w:author="Jason Rhee" w:date="2024-07-25T23:27:00Z" w:initials="JR">
    <w:p w14:paraId="2D962328" w14:textId="77777777" w:rsidR="00686AD5" w:rsidRDefault="00686AD5" w:rsidP="00686AD5">
      <w:pPr>
        <w:pStyle w:val="CommentText"/>
        <w:jc w:val="left"/>
      </w:pPr>
      <w:r>
        <w:rPr>
          <w:rStyle w:val="CommentReference"/>
        </w:rPr>
        <w:annotationRef/>
      </w:r>
      <w:r>
        <w:t>Needs to be updated</w:t>
      </w:r>
    </w:p>
  </w:comment>
  <w:comment w:id="636" w:author="Jason Rhee" w:date="2024-02-29T14:05:00Z" w:initials="JR">
    <w:p w14:paraId="5FCAC4F9" w14:textId="2927FCF5" w:rsidR="004B71B7" w:rsidRDefault="004B71B7" w:rsidP="004B71B7">
      <w:pPr>
        <w:pStyle w:val="CommentText"/>
        <w:jc w:val="left"/>
      </w:pPr>
      <w:r>
        <w:rPr>
          <w:rStyle w:val="CommentReference"/>
        </w:rPr>
        <w:annotationRef/>
      </w:r>
      <w:r>
        <w:t>LP: ??</w:t>
      </w:r>
    </w:p>
  </w:comment>
  <w:comment w:id="637" w:author="Jason Rhee" w:date="2024-07-21T22:09:00Z" w:initials="JR">
    <w:p w14:paraId="6A310287" w14:textId="77777777" w:rsidR="00B71A99" w:rsidRDefault="00B71A99" w:rsidP="00B71A99">
      <w:pPr>
        <w:pStyle w:val="CommentText"/>
        <w:jc w:val="left"/>
      </w:pPr>
      <w:r>
        <w:rPr>
          <w:rStyle w:val="CommentReference"/>
        </w:rPr>
        <w:annotationRef/>
      </w:r>
      <w:r>
        <w:t>Amended to “if available”</w:t>
      </w:r>
    </w:p>
  </w:comment>
  <w:comment w:id="653" w:author="Jason Rhee" w:date="2024-02-29T14:05:00Z" w:initials="JR">
    <w:p w14:paraId="03F59CE3" w14:textId="75CE6CEC" w:rsidR="00535476" w:rsidRDefault="00535476" w:rsidP="00535476">
      <w:pPr>
        <w:pStyle w:val="CommentText"/>
        <w:jc w:val="left"/>
      </w:pPr>
      <w:r>
        <w:rPr>
          <w:rStyle w:val="CommentReference"/>
        </w:rPr>
        <w:annotationRef/>
      </w:r>
      <w:r>
        <w:t>LP: Here's the approximately thing, again.</w:t>
      </w:r>
    </w:p>
  </w:comment>
  <w:comment w:id="654" w:author="Jason Rhee" w:date="2024-07-25T17:58:00Z" w:initials="JR">
    <w:p w14:paraId="1BF37129" w14:textId="77777777" w:rsidR="0024407C" w:rsidRDefault="0024407C" w:rsidP="0024407C">
      <w:pPr>
        <w:pStyle w:val="CommentText"/>
        <w:jc w:val="left"/>
      </w:pPr>
      <w:r>
        <w:rPr>
          <w:rStyle w:val="CommentReference"/>
        </w:rPr>
        <w:annotationRef/>
      </w:r>
      <w:r>
        <w:t>Amended to “for example”</w:t>
      </w:r>
    </w:p>
  </w:comment>
  <w:comment w:id="658" w:author="Jason Rhee" w:date="2024-02-29T14:06:00Z" w:initials="JR">
    <w:p w14:paraId="4238C17B" w14:textId="3C34BBED" w:rsidR="00AD0967" w:rsidRDefault="00AD0967" w:rsidP="00AD0967">
      <w:pPr>
        <w:pStyle w:val="CommentText"/>
        <w:jc w:val="left"/>
      </w:pPr>
      <w:r>
        <w:rPr>
          <w:rStyle w:val="CommentReference"/>
        </w:rPr>
        <w:annotationRef/>
      </w:r>
      <w:r>
        <w:t>LP: Here's the approximately thing, again.</w:t>
      </w:r>
    </w:p>
  </w:comment>
  <w:comment w:id="659" w:author="Jason Rhee" w:date="2024-07-25T17:58:00Z" w:initials="JR">
    <w:p w14:paraId="56BC54D4" w14:textId="77777777" w:rsidR="0024407C" w:rsidRDefault="0024407C" w:rsidP="0024407C">
      <w:pPr>
        <w:pStyle w:val="CommentText"/>
        <w:jc w:val="left"/>
      </w:pPr>
      <w:r>
        <w:rPr>
          <w:rStyle w:val="CommentReference"/>
        </w:rPr>
        <w:annotationRef/>
      </w:r>
      <w:r>
        <w:t>Amended to “for example”</w:t>
      </w:r>
    </w:p>
  </w:comment>
  <w:comment w:id="690" w:author="Jason Rhee" w:date="2024-02-29T14:06:00Z" w:initials="JR">
    <w:p w14:paraId="15DA7B29" w14:textId="35F4B3B6" w:rsidR="00002424" w:rsidRDefault="00002424" w:rsidP="00002424">
      <w:pPr>
        <w:pStyle w:val="CommentText"/>
        <w:jc w:val="left"/>
      </w:pPr>
      <w:r>
        <w:rPr>
          <w:rStyle w:val="CommentReference"/>
        </w:rPr>
        <w:annotationRef/>
      </w:r>
      <w:r>
        <w:t>LP: Over what time period? Do we need to specify over the length of the transit through the UKCM area?</w:t>
      </w:r>
    </w:p>
  </w:comment>
  <w:comment w:id="717" w:author="Jason Rhee" w:date="2024-02-29T14:09:00Z" w:initials="JR">
    <w:p w14:paraId="4EFD1735" w14:textId="77777777" w:rsidR="00AE766A" w:rsidRDefault="00AE766A" w:rsidP="00AE766A">
      <w:pPr>
        <w:pStyle w:val="CommentText"/>
        <w:jc w:val="left"/>
      </w:pPr>
      <w:r>
        <w:rPr>
          <w:rStyle w:val="CommentReference"/>
        </w:rPr>
        <w:annotationRef/>
      </w:r>
      <w:r>
        <w:t>LP: Looks like all of these will need a 'sanity check'. What's your priority for that?</w:t>
      </w:r>
    </w:p>
  </w:comment>
  <w:comment w:id="718" w:author="Jason Rhee" w:date="2024-02-29T14:08:00Z" w:initials="JR">
    <w:p w14:paraId="0872D035" w14:textId="75D151BC" w:rsidR="005F198E" w:rsidRDefault="005F198E" w:rsidP="005F198E">
      <w:pPr>
        <w:pStyle w:val="CommentText"/>
        <w:jc w:val="left"/>
      </w:pPr>
      <w:r>
        <w:rPr>
          <w:rStyle w:val="CommentReference"/>
        </w:rPr>
        <w:annotationRef/>
      </w:r>
      <w:r>
        <w:t xml:space="preserve">LP: This is at odds with the IHO Data Dictionary Register which cites the definition as: </w:t>
      </w:r>
      <w:r>
        <w:rPr>
          <w:color w:val="676A6C"/>
        </w:rPr>
        <w:t>A UKC plan calculated for a particular vessel, for a particular passage.</w:t>
      </w:r>
    </w:p>
  </w:comment>
  <w:comment w:id="719" w:author="Jason Rhee" w:date="2024-07-21T21:41:00Z" w:initials="JR">
    <w:p w14:paraId="6914DA0C" w14:textId="77777777" w:rsidR="00DA0A58" w:rsidRDefault="00DA0A58" w:rsidP="00DA0A58">
      <w:pPr>
        <w:pStyle w:val="CommentText"/>
        <w:jc w:val="left"/>
      </w:pPr>
      <w:r>
        <w:rPr>
          <w:rStyle w:val="CommentReference"/>
        </w:rPr>
        <w:annotationRef/>
      </w:r>
      <w:r>
        <w:t>Corrected accordingly.</w:t>
      </w:r>
    </w:p>
  </w:comment>
  <w:comment w:id="740" w:author="Jason Rhee" w:date="2024-03-06T17:26:00Z" w:initials="JR">
    <w:p w14:paraId="7C8949E7" w14:textId="33BFF926" w:rsidR="009862D6" w:rsidRDefault="008A36B6" w:rsidP="009862D6">
      <w:pPr>
        <w:pStyle w:val="CommentText"/>
        <w:jc w:val="left"/>
      </w:pPr>
      <w:r>
        <w:rPr>
          <w:rStyle w:val="CommentReference"/>
        </w:rPr>
        <w:annotationRef/>
      </w:r>
      <w:r w:rsidR="009862D6">
        <w:t xml:space="preserve">Should this be </w:t>
      </w:r>
      <w:r w:rsidR="009862D6">
        <w:br/>
      </w:r>
      <w:r w:rsidR="009862D6">
        <w:br/>
      </w:r>
      <w:r w:rsidR="009862D6">
        <w:rPr>
          <w:b/>
          <w:bCs/>
        </w:rPr>
        <w:t>“</w:t>
      </w:r>
      <w:r w:rsidR="009862D6">
        <w:rPr>
          <w:b/>
          <w:bCs/>
          <w:i/>
          <w:iCs/>
        </w:rPr>
        <w:t>S-421.</w:t>
      </w:r>
      <w:r w:rsidR="009862D6">
        <w:rPr>
          <w:b/>
          <w:bCs/>
          <w:i/>
          <w:iCs/>
          <w:color w:val="FF0000"/>
        </w:rPr>
        <w:t>RouteInfo</w:t>
      </w:r>
      <w:r w:rsidR="009862D6">
        <w:rPr>
          <w:b/>
          <w:bCs/>
          <w:i/>
          <w:iCs/>
        </w:rPr>
        <w:t>.routeInforName</w:t>
      </w:r>
      <w:r w:rsidR="009862D6">
        <w:t>”</w:t>
      </w:r>
      <w:r w:rsidR="009862D6">
        <w:br/>
      </w:r>
      <w:r w:rsidR="009862D6">
        <w:br/>
        <w:t>instead?</w:t>
      </w:r>
      <w:r w:rsidR="009862D6">
        <w:br/>
        <w:t xml:space="preserve">If so, </w:t>
      </w:r>
      <w:r w:rsidR="009862D6">
        <w:rPr>
          <w:b/>
          <w:bCs/>
          <w:i/>
          <w:iCs/>
        </w:rPr>
        <w:t>sourceRouteName</w:t>
      </w:r>
      <w:r w:rsidR="009862D6">
        <w:t xml:space="preserve"> needs updating in IHO GI Registry.</w:t>
      </w:r>
    </w:p>
    <w:p w14:paraId="39E52F56" w14:textId="77777777" w:rsidR="009862D6" w:rsidRDefault="009862D6" w:rsidP="009862D6">
      <w:pPr>
        <w:pStyle w:val="CommentText"/>
        <w:jc w:val="left"/>
      </w:pPr>
    </w:p>
    <w:p w14:paraId="2855B901" w14:textId="77777777" w:rsidR="009862D6" w:rsidRDefault="009862D6" w:rsidP="009862D6">
      <w:pPr>
        <w:pStyle w:val="CommentText"/>
        <w:jc w:val="left"/>
      </w:pPr>
      <w:r>
        <w:t>Also, there were talks within the S-129 PT about using MRNs for this in the future.</w:t>
      </w:r>
      <w:r>
        <w:br/>
        <w:t>However, S-421’s routeInfoName currently seems to be text.</w:t>
      </w:r>
    </w:p>
    <w:p w14:paraId="594DD6DE" w14:textId="77777777" w:rsidR="009862D6" w:rsidRDefault="009862D6" w:rsidP="009862D6">
      <w:pPr>
        <w:pStyle w:val="CommentText"/>
        <w:jc w:val="left"/>
      </w:pPr>
      <w:r>
        <w:t>Inclined to keep the data type consistent b/w the two, until S-421 matures (and maybe adopts MRN for routeInfoName).</w:t>
      </w:r>
    </w:p>
  </w:comment>
  <w:comment w:id="758" w:author="Jason Rhee" w:date="2024-02-29T14:10:00Z" w:initials="JR">
    <w:p w14:paraId="7B744260" w14:textId="57C80809" w:rsidR="00E13E48" w:rsidRDefault="00E13E48" w:rsidP="00E13E48">
      <w:pPr>
        <w:pStyle w:val="CommentText"/>
        <w:jc w:val="left"/>
      </w:pPr>
      <w:r>
        <w:rPr>
          <w:rStyle w:val="CommentReference"/>
        </w:rPr>
        <w:annotationRef/>
      </w:r>
      <w:r>
        <w:t>Need to update to be more generic (i.e. including, but not limited to, using S-421)</w:t>
      </w:r>
    </w:p>
  </w:comment>
  <w:comment w:id="761" w:author="Jason Rhee" w:date="2024-03-06T17:36:00Z" w:initials="JR">
    <w:p w14:paraId="5D33C9C0" w14:textId="77777777" w:rsidR="001C0EC0" w:rsidRDefault="001C0EC0" w:rsidP="001C0EC0">
      <w:pPr>
        <w:pStyle w:val="CommentText"/>
        <w:jc w:val="left"/>
      </w:pPr>
      <w:r>
        <w:rPr>
          <w:rStyle w:val="CommentReference"/>
        </w:rPr>
        <w:annotationRef/>
      </w:r>
      <w:r>
        <w:t xml:space="preserve">Should this be </w:t>
      </w:r>
      <w:r>
        <w:br/>
      </w:r>
      <w:r>
        <w:br/>
      </w:r>
      <w:r>
        <w:rPr>
          <w:b/>
          <w:bCs/>
        </w:rPr>
        <w:t>“</w:t>
      </w:r>
      <w:r>
        <w:rPr>
          <w:b/>
          <w:bCs/>
          <w:i/>
          <w:iCs/>
        </w:rPr>
        <w:t>S-421.</w:t>
      </w:r>
      <w:r>
        <w:rPr>
          <w:b/>
          <w:bCs/>
          <w:i/>
          <w:iCs/>
          <w:color w:val="FF0000"/>
        </w:rPr>
        <w:t>Route.routeEditionNo</w:t>
      </w:r>
      <w:r>
        <w:t>”</w:t>
      </w:r>
      <w:r>
        <w:br/>
      </w:r>
      <w:r>
        <w:br/>
        <w:t>instead?</w:t>
      </w:r>
      <w:r>
        <w:br/>
        <w:t xml:space="preserve">If so, </w:t>
      </w:r>
      <w:r>
        <w:rPr>
          <w:b/>
          <w:bCs/>
          <w:i/>
          <w:iCs/>
        </w:rPr>
        <w:t>sourceRouteVersion</w:t>
      </w:r>
      <w:r>
        <w:t xml:space="preserve"> needs updating in IHO GI Registry.</w:t>
      </w:r>
    </w:p>
  </w:comment>
  <w:comment w:id="808" w:author="Jason Rhee" w:date="2024-02-29T14:09:00Z" w:initials="JR">
    <w:p w14:paraId="0021CA4D" w14:textId="77777777" w:rsidR="00B6081B" w:rsidRDefault="00B6081B" w:rsidP="00B6081B">
      <w:pPr>
        <w:pStyle w:val="CommentText"/>
        <w:jc w:val="left"/>
      </w:pPr>
      <w:r>
        <w:rPr>
          <w:rStyle w:val="CommentReference"/>
        </w:rPr>
        <w:annotationRef/>
      </w:r>
      <w:r>
        <w:t>LP: Looks like all of these will need a 'sanity check'. What's your priority for that?</w:t>
      </w:r>
    </w:p>
  </w:comment>
  <w:comment w:id="867" w:author="Jason Rhee" w:date="2024-03-07T17:12:00Z" w:initials="JR">
    <w:p w14:paraId="0FC8D41B" w14:textId="77777777" w:rsidR="00BA3C2B" w:rsidRDefault="00BA3C2B" w:rsidP="00BA3C2B">
      <w:pPr>
        <w:pStyle w:val="CommentText"/>
        <w:jc w:val="left"/>
      </w:pPr>
      <w:r>
        <w:rPr>
          <w:rStyle w:val="CommentReference"/>
        </w:rPr>
        <w:annotationRef/>
      </w:r>
      <w:r>
        <w:t>PT9-04</w:t>
      </w:r>
    </w:p>
    <w:p w14:paraId="267DB786" w14:textId="77777777" w:rsidR="00BA3C2B" w:rsidRDefault="00BA3C2B" w:rsidP="00BA3C2B">
      <w:pPr>
        <w:pStyle w:val="CommentText"/>
        <w:jc w:val="left"/>
      </w:pPr>
    </w:p>
    <w:p w14:paraId="3FF64D7F" w14:textId="77777777" w:rsidR="00BA3C2B" w:rsidRDefault="00BA3C2B" w:rsidP="00BA3C2B">
      <w:pPr>
        <w:pStyle w:val="CommentText"/>
        <w:jc w:val="left"/>
      </w:pPr>
      <w:r>
        <w:t>I didn’t devide Section 7.1.2 into sub-sections, as it looked like the intention of 7.1.2 was to provide an overall “start to end” progress/transition of vessel from prePlan to actualUpdate.</w:t>
      </w:r>
      <w:r>
        <w:br/>
      </w:r>
      <w:r>
        <w:br/>
        <w:t>But happy to be suggested otherwise.</w:t>
      </w:r>
    </w:p>
  </w:comment>
  <w:comment w:id="973" w:author="Jason Rhee" w:date="2024-07-16T17:58:00Z" w:initials="JR">
    <w:p w14:paraId="1C5B7E3D" w14:textId="77777777" w:rsidR="006B468E" w:rsidRDefault="006B468E" w:rsidP="006B468E">
      <w:pPr>
        <w:pStyle w:val="CommentText"/>
        <w:jc w:val="left"/>
      </w:pPr>
      <w:r>
        <w:rPr>
          <w:rStyle w:val="CommentReference"/>
        </w:rPr>
        <w:annotationRef/>
      </w:r>
      <w:r>
        <w:t>To amend, if updating to Compositions</w:t>
      </w:r>
    </w:p>
  </w:comment>
  <w:comment w:id="1045" w:author="Jason Rhee" w:date="2024-07-22T13:31:00Z" w:initials="JR">
    <w:p w14:paraId="2212D295" w14:textId="77777777" w:rsidR="00A74FD4" w:rsidRDefault="00A74FD4" w:rsidP="00A74FD4">
      <w:pPr>
        <w:pStyle w:val="CommentText"/>
        <w:jc w:val="left"/>
      </w:pPr>
      <w:r>
        <w:rPr>
          <w:rStyle w:val="CommentReference"/>
        </w:rPr>
        <w:annotationRef/>
      </w:r>
      <w:r>
        <w:t>Amended as feature relationships are now Compositions.</w:t>
      </w:r>
      <w:r>
        <w:br/>
        <w:t>However, as Compositions are strong Aggregations, retaining subsection for Aggregation to supplement subsequent subsection for Composition.</w:t>
      </w:r>
    </w:p>
  </w:comment>
  <w:comment w:id="1078" w:author="Jason Rhee" w:date="2024-07-16T17:00:00Z" w:initials="JR">
    <w:p w14:paraId="598C6256" w14:textId="34F230E2" w:rsidR="00E1024D" w:rsidRDefault="00E1024D" w:rsidP="00E1024D">
      <w:pPr>
        <w:pStyle w:val="CommentText"/>
        <w:jc w:val="left"/>
      </w:pPr>
      <w:r>
        <w:rPr>
          <w:rStyle w:val="CommentReference"/>
        </w:rPr>
        <w:annotationRef/>
      </w:r>
      <w:r>
        <w:t>I don’t think ship length (LOA nor LBP) is included in S-129?</w:t>
      </w:r>
    </w:p>
  </w:comment>
  <w:comment w:id="1085" w:author="Jason Rhee" w:date="2024-07-01T17:36:00Z" w:initials="JR">
    <w:p w14:paraId="1805615B" w14:textId="3C57DD46" w:rsidR="0082443F" w:rsidRDefault="0082443F" w:rsidP="0082443F">
      <w:pPr>
        <w:pStyle w:val="CommentText"/>
        <w:jc w:val="left"/>
      </w:pPr>
      <w:r>
        <w:rPr>
          <w:rStyle w:val="CommentReference"/>
        </w:rPr>
        <w:annotationRef/>
      </w:r>
      <w:r>
        <w:t>I don’t think depth and direction are actually included as attributes in S-129?</w:t>
      </w:r>
    </w:p>
  </w:comment>
  <w:comment w:id="1178" w:author="Jason Rhee" w:date="2024-02-29T16:07:00Z" w:initials="JR">
    <w:p w14:paraId="15DF1CDE" w14:textId="6E7719F5" w:rsidR="00BE5F21" w:rsidRDefault="00BE5F21" w:rsidP="00BE5F21">
      <w:pPr>
        <w:pStyle w:val="CommentText"/>
        <w:jc w:val="left"/>
      </w:pPr>
      <w:r>
        <w:rPr>
          <w:rStyle w:val="CommentReference"/>
        </w:rPr>
        <w:annotationRef/>
      </w:r>
      <w:r>
        <w:t>LP: Somewhat subjective.</w:t>
      </w:r>
    </w:p>
  </w:comment>
  <w:comment w:id="1179" w:author="Jason Rhee" w:date="2024-07-16T17:22:00Z" w:initials="JR">
    <w:p w14:paraId="0ACCF16D" w14:textId="77777777" w:rsidR="002C6C72" w:rsidRDefault="002C6C72" w:rsidP="002C6C72">
      <w:pPr>
        <w:pStyle w:val="CommentText"/>
        <w:jc w:val="left"/>
      </w:pPr>
      <w:r>
        <w:rPr>
          <w:rStyle w:val="CommentReference"/>
        </w:rPr>
        <w:annotationRef/>
      </w:r>
      <w:r>
        <w:t>Can remove</w:t>
      </w:r>
    </w:p>
  </w:comment>
  <w:comment w:id="1378" w:author="Jason Rhee" w:date="2024-03-07T17:23:00Z" w:initials="JR">
    <w:p w14:paraId="1FAC1A27" w14:textId="065467D7" w:rsidR="003572D3" w:rsidRDefault="003572D3" w:rsidP="003572D3">
      <w:pPr>
        <w:pStyle w:val="CommentText"/>
        <w:jc w:val="left"/>
      </w:pPr>
      <w:r>
        <w:rPr>
          <w:rStyle w:val="CommentReference"/>
        </w:rPr>
        <w:annotationRef/>
      </w:r>
      <w:r>
        <w:t>Action Item PT9-11</w:t>
      </w:r>
    </w:p>
  </w:comment>
  <w:comment w:id="1393" w:author="Jason Rhee" w:date="2024-07-21T19:10:00Z" w:initials="JR">
    <w:p w14:paraId="7C7BB364" w14:textId="77777777" w:rsidR="00DA29BF" w:rsidRDefault="00DA29BF" w:rsidP="00DA29BF">
      <w:pPr>
        <w:pStyle w:val="CommentText"/>
        <w:jc w:val="left"/>
      </w:pPr>
      <w:r>
        <w:rPr>
          <w:rStyle w:val="CommentReference"/>
        </w:rPr>
        <w:annotationRef/>
      </w:r>
      <w:r>
        <w:t>??</w:t>
      </w:r>
    </w:p>
  </w:comment>
  <w:comment w:id="1398" w:author="Jason Rhee" w:date="2024-03-07T17:23:00Z" w:initials="JR">
    <w:p w14:paraId="636DDF54" w14:textId="0FD46804" w:rsidR="003572D3" w:rsidRDefault="003572D3" w:rsidP="003572D3">
      <w:pPr>
        <w:pStyle w:val="CommentText"/>
        <w:jc w:val="left"/>
      </w:pPr>
      <w:r>
        <w:rPr>
          <w:rStyle w:val="CommentReference"/>
        </w:rPr>
        <w:annotationRef/>
      </w:r>
      <w:r>
        <w:t>Action Item PT9-11</w:t>
      </w:r>
    </w:p>
  </w:comment>
  <w:comment w:id="1521" w:author="Jason Rhee" w:date="2024-03-07T17:16:00Z" w:initials="JR">
    <w:p w14:paraId="4027C758" w14:textId="77777777" w:rsidR="00A4099F" w:rsidRDefault="00986F0D" w:rsidP="00A4099F">
      <w:pPr>
        <w:pStyle w:val="CommentText"/>
        <w:jc w:val="left"/>
      </w:pPr>
      <w:r>
        <w:rPr>
          <w:rStyle w:val="CommentReference"/>
        </w:rPr>
        <w:annotationRef/>
      </w:r>
      <w:r w:rsidR="00A4099F">
        <w:t>Mandatory, as per PT9-09</w:t>
      </w:r>
    </w:p>
  </w:comment>
  <w:comment w:id="1523" w:author="Jason Rhee" w:date="2024-03-07T17:15:00Z" w:initials="JR">
    <w:p w14:paraId="63865896" w14:textId="77777777" w:rsidR="00A4099F" w:rsidRDefault="00C87A36" w:rsidP="00A4099F">
      <w:pPr>
        <w:pStyle w:val="CommentText"/>
        <w:jc w:val="left"/>
      </w:pPr>
      <w:r>
        <w:rPr>
          <w:rStyle w:val="CommentReference"/>
        </w:rPr>
        <w:annotationRef/>
      </w:r>
      <w:r w:rsidR="00A4099F">
        <w:t>Mandatory, as per PT9-09</w:t>
      </w:r>
    </w:p>
  </w:comment>
  <w:comment w:id="1746" w:author="Jason Rhee" w:date="2024-07-16T17:30:00Z" w:initials="JR">
    <w:p w14:paraId="18D8BB31" w14:textId="77777777" w:rsidR="002816F9" w:rsidRDefault="002816F9" w:rsidP="002816F9">
      <w:pPr>
        <w:pStyle w:val="CommentText"/>
        <w:jc w:val="left"/>
      </w:pPr>
      <w:r>
        <w:rPr>
          <w:rStyle w:val="CommentReference"/>
        </w:rPr>
        <w:annotationRef/>
      </w:r>
      <w:r>
        <w:t>To amend, if Compositions are to be used instead</w:t>
      </w:r>
    </w:p>
  </w:comment>
  <w:comment w:id="1812" w:author="Jason Rhee" w:date="2024-07-03T17:13:00Z" w:initials="JR">
    <w:p w14:paraId="0B3D3ECB" w14:textId="1F820549" w:rsidR="00105106" w:rsidRDefault="00105106" w:rsidP="00105106">
      <w:pPr>
        <w:pStyle w:val="CommentText"/>
        <w:jc w:val="left"/>
      </w:pPr>
      <w:r>
        <w:rPr>
          <w:rStyle w:val="CommentReference"/>
        </w:rPr>
        <w:annotationRef/>
      </w:r>
      <w:r>
        <w:t>Need to add new subsection for “UnderKeelClearancePlanArea”, with accompanyind diagram.</w:t>
      </w:r>
    </w:p>
    <w:p w14:paraId="07DF152E" w14:textId="77777777" w:rsidR="00105106" w:rsidRDefault="00105106" w:rsidP="00105106">
      <w:pPr>
        <w:pStyle w:val="CommentText"/>
        <w:jc w:val="left"/>
      </w:pPr>
      <w:r>
        <w:t>This should probably be placed after B.2.6 (UnderKeelClearancePlan)</w:t>
      </w:r>
    </w:p>
  </w:comment>
  <w:comment w:id="1891" w:author="Jason Rhee" w:date="2024-07-21T17:42:00Z" w:initials="JR">
    <w:p w14:paraId="727E268D" w14:textId="77777777" w:rsidR="00CC4FCD" w:rsidRDefault="00CC4FCD" w:rsidP="00CC4FCD">
      <w:pPr>
        <w:pStyle w:val="CommentText"/>
        <w:jc w:val="left"/>
      </w:pPr>
      <w:r>
        <w:rPr>
          <w:rStyle w:val="CommentReference"/>
        </w:rPr>
        <w:annotationRef/>
      </w:r>
      <w:r>
        <w:t>Diagram required here</w:t>
      </w:r>
    </w:p>
  </w:comment>
  <w:comment w:id="3021" w:author="Jason Rhee" w:date="2024-03-06T13:55:00Z" w:initials="JR">
    <w:p w14:paraId="12334EAB" w14:textId="5AEF05E7" w:rsidR="00E26FFB" w:rsidRDefault="00E26FFB" w:rsidP="00E26FFB">
      <w:pPr>
        <w:pStyle w:val="CommentText"/>
        <w:jc w:val="left"/>
      </w:pPr>
      <w:r>
        <w:rPr>
          <w:rStyle w:val="CommentReference"/>
        </w:rPr>
        <w:annotationRef/>
      </w:r>
      <w:r>
        <w:t>Will need to add new symbols</w:t>
      </w:r>
    </w:p>
  </w:comment>
  <w:comment w:id="3022" w:author="Jason Rhee" w:date="2024-07-21T20:30:00Z" w:initials="JR">
    <w:p w14:paraId="00E71701" w14:textId="77777777" w:rsidR="00746FEA" w:rsidRDefault="00746FEA" w:rsidP="00746FEA">
      <w:pPr>
        <w:pStyle w:val="CommentText"/>
        <w:jc w:val="left"/>
      </w:pPr>
      <w:r>
        <w:rPr>
          <w:rStyle w:val="CommentReference"/>
        </w:rPr>
        <w:annotationRef/>
      </w:r>
      <w:r>
        <w:t>Add DIAMOND1P if implemented</w:t>
      </w:r>
    </w:p>
  </w:comment>
  <w:comment w:id="3059" w:author="Jason Rhee" w:date="2024-04-30T16:40:00Z" w:initials="JR">
    <w:p w14:paraId="30023614" w14:textId="77777777" w:rsidR="00B57833" w:rsidRDefault="00B57833" w:rsidP="00B57833">
      <w:pPr>
        <w:pStyle w:val="CommentText"/>
        <w:jc w:val="left"/>
      </w:pPr>
      <w:r>
        <w:rPr>
          <w:rStyle w:val="CommentReference"/>
        </w:rPr>
        <w:annotationRef/>
      </w:r>
      <w:r>
        <w:t>Filename TBC pending NCWG feedback</w:t>
      </w:r>
    </w:p>
  </w:comment>
  <w:comment w:id="3089" w:author="Jason Rhee" w:date="2024-04-30T16:40:00Z" w:initials="JR">
    <w:p w14:paraId="126FC394" w14:textId="77777777" w:rsidR="00ED1CF6" w:rsidRDefault="00ED1CF6" w:rsidP="00ED1CF6">
      <w:pPr>
        <w:pStyle w:val="CommentText"/>
        <w:jc w:val="left"/>
      </w:pPr>
      <w:r>
        <w:rPr>
          <w:rStyle w:val="CommentReference"/>
        </w:rPr>
        <w:annotationRef/>
      </w:r>
      <w:r>
        <w:t>Filename TBC pending NCWG feedback</w:t>
      </w:r>
    </w:p>
  </w:comment>
  <w:comment w:id="3107" w:author="Jason Rhee" w:date="2024-03-06T13:55:00Z" w:initials="JR">
    <w:p w14:paraId="0AC33098" w14:textId="79561824" w:rsidR="00E26FFB" w:rsidRPr="00DD0FB8" w:rsidRDefault="00E26FFB" w:rsidP="00E26FFB">
      <w:pPr>
        <w:pStyle w:val="CommentText"/>
        <w:jc w:val="left"/>
        <w:rPr>
          <w:rFonts w:eastAsiaTheme="minorEastAsia"/>
          <w:lang w:eastAsia="ko-KR"/>
        </w:rPr>
      </w:pPr>
      <w:r>
        <w:rPr>
          <w:rStyle w:val="CommentReference"/>
        </w:rPr>
        <w:annotationRef/>
      </w:r>
      <w:r>
        <w:t>Will need to add new Line Style for UKCM Plan area boundary</w:t>
      </w:r>
    </w:p>
  </w:comment>
  <w:comment w:id="3157" w:author="Jason Rhee" w:date="2024-07-21T20:30:00Z" w:initials="JR">
    <w:p w14:paraId="5AFFC2A9" w14:textId="77777777" w:rsidR="00746FEA" w:rsidRDefault="00746FEA" w:rsidP="00746FEA">
      <w:pPr>
        <w:pStyle w:val="CommentText"/>
        <w:jc w:val="left"/>
      </w:pPr>
      <w:r>
        <w:rPr>
          <w:rStyle w:val="CommentReference"/>
        </w:rPr>
        <w:annotationRef/>
      </w:r>
      <w:r>
        <w:t>Add DIAMOND1 if implemented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A2DA350" w15:done="1"/>
  <w15:commentEx w15:paraId="739D5B92" w15:paraIdParent="3A2DA350" w15:done="1"/>
  <w15:commentEx w15:paraId="06F03533" w15:done="1"/>
  <w15:commentEx w15:paraId="28C0A1C6" w15:done="1"/>
  <w15:commentEx w15:paraId="435933BF" w15:done="1"/>
  <w15:commentEx w15:paraId="78ED81C4" w15:paraIdParent="435933BF" w15:done="1"/>
  <w15:commentEx w15:paraId="5030C3BE" w15:done="0"/>
  <w15:commentEx w15:paraId="6E330B5B" w15:paraIdParent="5030C3BE" w15:done="0"/>
  <w15:commentEx w15:paraId="114233E2" w15:done="1"/>
  <w15:commentEx w15:paraId="0E069E58" w15:paraIdParent="114233E2" w15:done="1"/>
  <w15:commentEx w15:paraId="53A2BCAD" w15:done="1"/>
  <w15:commentEx w15:paraId="38867853" w15:paraIdParent="53A2BCAD" w15:done="1"/>
  <w15:commentEx w15:paraId="18622901" w15:done="0"/>
  <w15:commentEx w15:paraId="1B886987" w15:paraIdParent="18622901" w15:done="0"/>
  <w15:commentEx w15:paraId="4919DE8E" w15:paraIdParent="18622901" w15:done="0"/>
  <w15:commentEx w15:paraId="269D433C" w15:done="0"/>
  <w15:commentEx w15:paraId="53F98E0C" w15:paraIdParent="269D433C" w15:done="0"/>
  <w15:commentEx w15:paraId="17827B06" w15:done="1"/>
  <w15:commentEx w15:paraId="7F0AD18E" w15:paraIdParent="17827B06" w15:done="1"/>
  <w15:commentEx w15:paraId="66E19A3C" w15:paraIdParent="17827B06" w15:done="1"/>
  <w15:commentEx w15:paraId="0BA3F039" w15:done="1"/>
  <w15:commentEx w15:paraId="19B2BACF" w15:paraIdParent="0BA3F039" w15:done="1"/>
  <w15:commentEx w15:paraId="62156E3F" w15:paraIdParent="0BA3F039" w15:done="1"/>
  <w15:commentEx w15:paraId="1F907DBA" w15:done="1"/>
  <w15:commentEx w15:paraId="2D0D0362" w15:paraIdParent="1F907DBA" w15:done="1"/>
  <w15:commentEx w15:paraId="26C03C95" w15:done="1"/>
  <w15:commentEx w15:paraId="53A35732" w15:done="1"/>
  <w15:commentEx w15:paraId="70E9FAF4" w15:paraIdParent="53A35732" w15:done="1"/>
  <w15:commentEx w15:paraId="244B9735" w15:done="1"/>
  <w15:commentEx w15:paraId="1744AD09" w15:paraIdParent="244B9735" w15:done="1"/>
  <w15:commentEx w15:paraId="07EE7FD5" w15:done="1"/>
  <w15:commentEx w15:paraId="29B2D17A" w15:paraIdParent="07EE7FD5" w15:done="1"/>
  <w15:commentEx w15:paraId="2D962328" w15:done="1"/>
  <w15:commentEx w15:paraId="5FCAC4F9" w15:done="1"/>
  <w15:commentEx w15:paraId="6A310287" w15:paraIdParent="5FCAC4F9" w15:done="1"/>
  <w15:commentEx w15:paraId="03F59CE3" w15:done="1"/>
  <w15:commentEx w15:paraId="1BF37129" w15:paraIdParent="03F59CE3" w15:done="1"/>
  <w15:commentEx w15:paraId="4238C17B" w15:done="1"/>
  <w15:commentEx w15:paraId="56BC54D4" w15:paraIdParent="4238C17B" w15:done="1"/>
  <w15:commentEx w15:paraId="15DA7B29" w15:done="1"/>
  <w15:commentEx w15:paraId="4EFD1735" w15:done="0"/>
  <w15:commentEx w15:paraId="0872D035" w15:done="1"/>
  <w15:commentEx w15:paraId="6914DA0C" w15:paraIdParent="0872D035" w15:done="1"/>
  <w15:commentEx w15:paraId="594DD6DE" w15:done="1"/>
  <w15:commentEx w15:paraId="7B744260" w15:done="1"/>
  <w15:commentEx w15:paraId="5D33C9C0" w15:done="1"/>
  <w15:commentEx w15:paraId="0021CA4D" w15:done="0"/>
  <w15:commentEx w15:paraId="3FF64D7F" w15:done="1"/>
  <w15:commentEx w15:paraId="1C5B7E3D" w15:done="1"/>
  <w15:commentEx w15:paraId="2212D295" w15:done="1"/>
  <w15:commentEx w15:paraId="598C6256" w15:done="1"/>
  <w15:commentEx w15:paraId="1805615B" w15:done="1"/>
  <w15:commentEx w15:paraId="15DF1CDE" w15:done="1"/>
  <w15:commentEx w15:paraId="0ACCF16D" w15:paraIdParent="15DF1CDE" w15:done="1"/>
  <w15:commentEx w15:paraId="1FAC1A27" w15:done="1"/>
  <w15:commentEx w15:paraId="7C7BB364" w15:done="1"/>
  <w15:commentEx w15:paraId="636DDF54" w15:done="1"/>
  <w15:commentEx w15:paraId="4027C758" w15:done="1"/>
  <w15:commentEx w15:paraId="63865896" w15:done="1"/>
  <w15:commentEx w15:paraId="18D8BB31" w15:done="1"/>
  <w15:commentEx w15:paraId="07DF152E" w15:done="1"/>
  <w15:commentEx w15:paraId="727E268D" w15:done="1"/>
  <w15:commentEx w15:paraId="12334EAB" w15:done="1"/>
  <w15:commentEx w15:paraId="00E71701" w15:done="0"/>
  <w15:commentEx w15:paraId="30023614" w15:done="1"/>
  <w15:commentEx w15:paraId="126FC394" w15:done="1"/>
  <w15:commentEx w15:paraId="0AC33098" w15:done="1"/>
  <w15:commentEx w15:paraId="5AFFC2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D39F48" w16cex:dateUtc="2024-02-29T02:33:00Z"/>
  <w16cex:commentExtensible w16cex:durableId="3DD3E143" w16cex:dateUtc="2024-07-21T11:17:00Z"/>
  <w16cex:commentExtensible w16cex:durableId="2B80E996" w16cex:dateUtc="2024-02-29T02:33:00Z"/>
  <w16cex:commentExtensible w16cex:durableId="3589C891" w16cex:dateUtc="2024-02-29T02:32:00Z"/>
  <w16cex:commentExtensible w16cex:durableId="298FD1B7" w16cex:dateUtc="2024-02-29T02:34:00Z"/>
  <w16cex:commentExtensible w16cex:durableId="166954AE" w16cex:dateUtc="2024-07-21T11:17:00Z"/>
  <w16cex:commentExtensible w16cex:durableId="6E1726D2" w16cex:dateUtc="2024-02-29T02:36:00Z"/>
  <w16cex:commentExtensible w16cex:durableId="30BE6E64" w16cex:dateUtc="2024-07-25T06:20:00Z"/>
  <w16cex:commentExtensible w16cex:durableId="3DA35DD4" w16cex:dateUtc="2024-02-29T02:37:00Z"/>
  <w16cex:commentExtensible w16cex:durableId="5FE4DDF3" w16cex:dateUtc="2024-07-21T11:36:00Z"/>
  <w16cex:commentExtensible w16cex:durableId="364B03C8" w16cex:dateUtc="2024-02-29T02:38:00Z"/>
  <w16cex:commentExtensible w16cex:durableId="7ADECF9A" w16cex:dateUtc="2024-07-21T12:11:00Z"/>
  <w16cex:commentExtensible w16cex:durableId="448E79F9" w16cex:dateUtc="2024-02-29T02:40:00Z"/>
  <w16cex:commentExtensible w16cex:durableId="4AD5F772" w16cex:dateUtc="2024-02-29T02:40:00Z"/>
  <w16cex:commentExtensible w16cex:durableId="59DB432B" w16cex:dateUtc="2024-07-25T06:24:00Z"/>
  <w16cex:commentExtensible w16cex:durableId="183415A0" w16cex:dateUtc="2024-02-29T02:41:00Z"/>
  <w16cex:commentExtensible w16cex:durableId="29AEC070" w16cex:dateUtc="2024-02-29T02:41:00Z"/>
  <w16cex:commentExtensible w16cex:durableId="2C4B64E4" w16cex:dateUtc="2024-02-29T02:43:00Z"/>
  <w16cex:commentExtensible w16cex:durableId="2F7F2310" w16cex:dateUtc="2024-02-29T02:43:00Z"/>
  <w16cex:commentExtensible w16cex:durableId="0C452E44" w16cex:dateUtc="2024-07-21T11:36:00Z"/>
  <w16cex:commentExtensible w16cex:durableId="30B015A6" w16cex:dateUtc="2024-02-29T02:45:00Z"/>
  <w16cex:commentExtensible w16cex:durableId="2E35CC99" w16cex:dateUtc="2024-02-29T02:45:00Z"/>
  <w16cex:commentExtensible w16cex:durableId="27B066D7" w16cex:dateUtc="2024-07-21T12:01:00Z"/>
  <w16cex:commentExtensible w16cex:durableId="1078AC09" w16cex:dateUtc="2024-02-29T02:46:00Z"/>
  <w16cex:commentExtensible w16cex:durableId="507141BF" w16cex:dateUtc="2024-07-21T12:02:00Z"/>
  <w16cex:commentExtensible w16cex:durableId="4B99D912" w16cex:dateUtc="2024-02-29T02:47:00Z"/>
  <w16cex:commentExtensible w16cex:durableId="09E78C95" w16cex:dateUtc="2024-02-29T02:48:00Z"/>
  <w16cex:commentExtensible w16cex:durableId="2D6A61FC" w16cex:dateUtc="2024-07-21T12:04:00Z"/>
  <w16cex:commentExtensible w16cex:durableId="6F7FEF65" w16cex:dateUtc="2024-02-29T02:58:00Z"/>
  <w16cex:commentExtensible w16cex:durableId="11199F6C" w16cex:dateUtc="2024-07-25T07:49:00Z"/>
  <w16cex:commentExtensible w16cex:durableId="654E3070" w16cex:dateUtc="2024-02-29T02:59:00Z"/>
  <w16cex:commentExtensible w16cex:durableId="42DC17E7" w16cex:dateUtc="2024-07-21T12:07:00Z"/>
  <w16cex:commentExtensible w16cex:durableId="5FBB5AA2" w16cex:dateUtc="2024-07-25T13:27:00Z"/>
  <w16cex:commentExtensible w16cex:durableId="53971FD0" w16cex:dateUtc="2024-02-29T03:05:00Z"/>
  <w16cex:commentExtensible w16cex:durableId="02784E6D" w16cex:dateUtc="2024-07-21T12:09:00Z"/>
  <w16cex:commentExtensible w16cex:durableId="7668A57B" w16cex:dateUtc="2024-02-29T03:05:00Z"/>
  <w16cex:commentExtensible w16cex:durableId="3909881D" w16cex:dateUtc="2024-07-25T07:58:00Z"/>
  <w16cex:commentExtensible w16cex:durableId="3CCCE453" w16cex:dateUtc="2024-02-29T03:06:00Z"/>
  <w16cex:commentExtensible w16cex:durableId="1D6C3F32" w16cex:dateUtc="2024-07-25T07:58:00Z"/>
  <w16cex:commentExtensible w16cex:durableId="149F2F9A" w16cex:dateUtc="2024-02-29T03:06:00Z"/>
  <w16cex:commentExtensible w16cex:durableId="5680BEC1" w16cex:dateUtc="2024-02-29T03:09:00Z"/>
  <w16cex:commentExtensible w16cex:durableId="1D8980D7" w16cex:dateUtc="2024-02-29T03:08:00Z"/>
  <w16cex:commentExtensible w16cex:durableId="10860F41" w16cex:dateUtc="2024-07-21T11:41:00Z"/>
  <w16cex:commentExtensible w16cex:durableId="68362941" w16cex:dateUtc="2024-03-06T06:26:00Z"/>
  <w16cex:commentExtensible w16cex:durableId="016A9799" w16cex:dateUtc="2024-02-29T03:10:00Z"/>
  <w16cex:commentExtensible w16cex:durableId="288AF0F4" w16cex:dateUtc="2024-03-06T06:36:00Z"/>
  <w16cex:commentExtensible w16cex:durableId="0D3E8E68" w16cex:dateUtc="2024-02-29T03:09:00Z"/>
  <w16cex:commentExtensible w16cex:durableId="78B300DE" w16cex:dateUtc="2024-03-07T06:12:00Z"/>
  <w16cex:commentExtensible w16cex:durableId="06819C36" w16cex:dateUtc="2024-07-16T07:58:00Z"/>
  <w16cex:commentExtensible w16cex:durableId="2A02D4CF" w16cex:dateUtc="2024-07-22T03:31:00Z"/>
  <w16cex:commentExtensible w16cex:durableId="7270D35B" w16cex:dateUtc="2024-07-16T07:00:00Z"/>
  <w16cex:commentExtensible w16cex:durableId="4FADEC53" w16cex:dateUtc="2024-07-01T07:36:00Z"/>
  <w16cex:commentExtensible w16cex:durableId="294B4EF1" w16cex:dateUtc="2024-02-29T05:07:00Z"/>
  <w16cex:commentExtensible w16cex:durableId="5E81A0AE" w16cex:dateUtc="2024-07-16T07:22:00Z"/>
  <w16cex:commentExtensible w16cex:durableId="5143BB11" w16cex:dateUtc="2024-03-07T06:23:00Z"/>
  <w16cex:commentExtensible w16cex:durableId="064262B9" w16cex:dateUtc="2024-07-21T09:10:00Z"/>
  <w16cex:commentExtensible w16cex:durableId="7D020075" w16cex:dateUtc="2024-03-07T06:23:00Z"/>
  <w16cex:commentExtensible w16cex:durableId="627C12A2" w16cex:dateUtc="2024-03-07T06:16:00Z"/>
  <w16cex:commentExtensible w16cex:durableId="54484C26" w16cex:dateUtc="2024-03-07T06:15:00Z"/>
  <w16cex:commentExtensible w16cex:durableId="2E973B76" w16cex:dateUtc="2024-07-16T07:30:00Z"/>
  <w16cex:commentExtensible w16cex:durableId="78C06FD9" w16cex:dateUtc="2024-07-03T07:13:00Z"/>
  <w16cex:commentExtensible w16cex:durableId="0BE1D003" w16cex:dateUtc="2024-07-21T07:42:00Z"/>
  <w16cex:commentExtensible w16cex:durableId="44C142D5" w16cex:dateUtc="2024-03-06T02:55:00Z"/>
  <w16cex:commentExtensible w16cex:durableId="2C5B24B2" w16cex:dateUtc="2024-07-21T10:30:00Z"/>
  <w16cex:commentExtensible w16cex:durableId="285B03DD" w16cex:dateUtc="2024-04-30T06:40:00Z"/>
  <w16cex:commentExtensible w16cex:durableId="5C7CCA40" w16cex:dateUtc="2024-04-30T06:40:00Z"/>
  <w16cex:commentExtensible w16cex:durableId="6F82E4CE" w16cex:dateUtc="2024-03-06T02:55:00Z"/>
  <w16cex:commentExtensible w16cex:durableId="1BAB0515" w16cex:dateUtc="2024-07-21T10: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A2DA350" w16cid:durableId="76D39F48"/>
  <w16cid:commentId w16cid:paraId="739D5B92" w16cid:durableId="3DD3E143"/>
  <w16cid:commentId w16cid:paraId="06F03533" w16cid:durableId="2B80E996"/>
  <w16cid:commentId w16cid:paraId="28C0A1C6" w16cid:durableId="3589C891"/>
  <w16cid:commentId w16cid:paraId="435933BF" w16cid:durableId="298FD1B7"/>
  <w16cid:commentId w16cid:paraId="78ED81C4" w16cid:durableId="166954AE"/>
  <w16cid:commentId w16cid:paraId="5030C3BE" w16cid:durableId="6E1726D2"/>
  <w16cid:commentId w16cid:paraId="6E330B5B" w16cid:durableId="30BE6E64"/>
  <w16cid:commentId w16cid:paraId="114233E2" w16cid:durableId="3DA35DD4"/>
  <w16cid:commentId w16cid:paraId="0E069E58" w16cid:durableId="5FE4DDF3"/>
  <w16cid:commentId w16cid:paraId="53A2BCAD" w16cid:durableId="364B03C8"/>
  <w16cid:commentId w16cid:paraId="38867853" w16cid:durableId="7ADECF9A"/>
  <w16cid:commentId w16cid:paraId="18622901" w16cid:durableId="448E79F9"/>
  <w16cid:commentId w16cid:paraId="1B886987" w16cid:durableId="4AD5F772"/>
  <w16cid:commentId w16cid:paraId="4919DE8E" w16cid:durableId="59DB432B"/>
  <w16cid:commentId w16cid:paraId="269D433C" w16cid:durableId="183415A0"/>
  <w16cid:commentId w16cid:paraId="53F98E0C" w16cid:durableId="29AEC070"/>
  <w16cid:commentId w16cid:paraId="17827B06" w16cid:durableId="2C4B64E4"/>
  <w16cid:commentId w16cid:paraId="7F0AD18E" w16cid:durableId="2F7F2310"/>
  <w16cid:commentId w16cid:paraId="66E19A3C" w16cid:durableId="0C452E44"/>
  <w16cid:commentId w16cid:paraId="0BA3F039" w16cid:durableId="30B015A6"/>
  <w16cid:commentId w16cid:paraId="19B2BACF" w16cid:durableId="2E35CC99"/>
  <w16cid:commentId w16cid:paraId="62156E3F" w16cid:durableId="27B066D7"/>
  <w16cid:commentId w16cid:paraId="1F907DBA" w16cid:durableId="1078AC09"/>
  <w16cid:commentId w16cid:paraId="2D0D0362" w16cid:durableId="507141BF"/>
  <w16cid:commentId w16cid:paraId="26C03C95" w16cid:durableId="4B99D912"/>
  <w16cid:commentId w16cid:paraId="53A35732" w16cid:durableId="09E78C95"/>
  <w16cid:commentId w16cid:paraId="70E9FAF4" w16cid:durableId="2D6A61FC"/>
  <w16cid:commentId w16cid:paraId="244B9735" w16cid:durableId="6F7FEF65"/>
  <w16cid:commentId w16cid:paraId="1744AD09" w16cid:durableId="11199F6C"/>
  <w16cid:commentId w16cid:paraId="07EE7FD5" w16cid:durableId="654E3070"/>
  <w16cid:commentId w16cid:paraId="29B2D17A" w16cid:durableId="42DC17E7"/>
  <w16cid:commentId w16cid:paraId="2D962328" w16cid:durableId="5FBB5AA2"/>
  <w16cid:commentId w16cid:paraId="5FCAC4F9" w16cid:durableId="53971FD0"/>
  <w16cid:commentId w16cid:paraId="6A310287" w16cid:durableId="02784E6D"/>
  <w16cid:commentId w16cid:paraId="03F59CE3" w16cid:durableId="7668A57B"/>
  <w16cid:commentId w16cid:paraId="1BF37129" w16cid:durableId="3909881D"/>
  <w16cid:commentId w16cid:paraId="4238C17B" w16cid:durableId="3CCCE453"/>
  <w16cid:commentId w16cid:paraId="56BC54D4" w16cid:durableId="1D6C3F32"/>
  <w16cid:commentId w16cid:paraId="15DA7B29" w16cid:durableId="149F2F9A"/>
  <w16cid:commentId w16cid:paraId="4EFD1735" w16cid:durableId="5680BEC1"/>
  <w16cid:commentId w16cid:paraId="0872D035" w16cid:durableId="1D8980D7"/>
  <w16cid:commentId w16cid:paraId="6914DA0C" w16cid:durableId="10860F41"/>
  <w16cid:commentId w16cid:paraId="594DD6DE" w16cid:durableId="68362941"/>
  <w16cid:commentId w16cid:paraId="7B744260" w16cid:durableId="016A9799"/>
  <w16cid:commentId w16cid:paraId="5D33C9C0" w16cid:durableId="288AF0F4"/>
  <w16cid:commentId w16cid:paraId="0021CA4D" w16cid:durableId="0D3E8E68"/>
  <w16cid:commentId w16cid:paraId="3FF64D7F" w16cid:durableId="78B300DE"/>
  <w16cid:commentId w16cid:paraId="1C5B7E3D" w16cid:durableId="06819C36"/>
  <w16cid:commentId w16cid:paraId="2212D295" w16cid:durableId="2A02D4CF"/>
  <w16cid:commentId w16cid:paraId="598C6256" w16cid:durableId="7270D35B"/>
  <w16cid:commentId w16cid:paraId="1805615B" w16cid:durableId="4FADEC53"/>
  <w16cid:commentId w16cid:paraId="15DF1CDE" w16cid:durableId="294B4EF1"/>
  <w16cid:commentId w16cid:paraId="0ACCF16D" w16cid:durableId="5E81A0AE"/>
  <w16cid:commentId w16cid:paraId="1FAC1A27" w16cid:durableId="5143BB11"/>
  <w16cid:commentId w16cid:paraId="7C7BB364" w16cid:durableId="064262B9"/>
  <w16cid:commentId w16cid:paraId="636DDF54" w16cid:durableId="7D020075"/>
  <w16cid:commentId w16cid:paraId="4027C758" w16cid:durableId="627C12A2"/>
  <w16cid:commentId w16cid:paraId="63865896" w16cid:durableId="54484C26"/>
  <w16cid:commentId w16cid:paraId="18D8BB31" w16cid:durableId="2E973B76"/>
  <w16cid:commentId w16cid:paraId="07DF152E" w16cid:durableId="78C06FD9"/>
  <w16cid:commentId w16cid:paraId="727E268D" w16cid:durableId="0BE1D003"/>
  <w16cid:commentId w16cid:paraId="12334EAB" w16cid:durableId="44C142D5"/>
  <w16cid:commentId w16cid:paraId="00E71701" w16cid:durableId="2C5B24B2"/>
  <w16cid:commentId w16cid:paraId="30023614" w16cid:durableId="285B03DD"/>
  <w16cid:commentId w16cid:paraId="126FC394" w16cid:durableId="5C7CCA40"/>
  <w16cid:commentId w16cid:paraId="0AC33098" w16cid:durableId="6F82E4CE"/>
  <w16cid:commentId w16cid:paraId="5AFFC2A9" w16cid:durableId="1BAB05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CD3611" w14:textId="77777777" w:rsidR="0043181F" w:rsidRDefault="0043181F">
      <w:r>
        <w:separator/>
      </w:r>
    </w:p>
  </w:endnote>
  <w:endnote w:type="continuationSeparator" w:id="0">
    <w:p w14:paraId="6323067F" w14:textId="77777777" w:rsidR="0043181F" w:rsidRDefault="004318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87CC1" w14:textId="1B628B6D" w:rsidR="00997DC0" w:rsidRPr="00AB4346" w:rsidRDefault="00997DC0" w:rsidP="00AB4346">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33" w:author="Jason Rhee" w:date="2024-07-26T12:23:00Z" w16du:dateUtc="2024-07-26T02:23:00Z">
      <w:r w:rsidR="00F05598" w:rsidDel="00DF7643">
        <w:rPr>
          <w:rFonts w:cs="Arial"/>
          <w:sz w:val="16"/>
        </w:rPr>
        <w:delText>November</w:delText>
      </w:r>
      <w:r w:rsidRPr="007F6DC7" w:rsidDel="00DF7643">
        <w:rPr>
          <w:rFonts w:cs="Arial"/>
          <w:sz w:val="16"/>
        </w:rPr>
        <w:delText xml:space="preserve"> 20</w:delText>
      </w:r>
      <w:r w:rsidDel="00DF7643">
        <w:rPr>
          <w:rFonts w:cs="Arial"/>
          <w:sz w:val="16"/>
        </w:rPr>
        <w:delText>23</w:delText>
      </w:r>
    </w:del>
    <w:ins w:id="34" w:author="Jason Rhee" w:date="2024-07-26T12:23:00Z" w16du:dateUtc="2024-07-26T02:23:00Z">
      <w:r w:rsidR="00DF7643">
        <w:rPr>
          <w:rFonts w:eastAsiaTheme="minorEastAsia" w:cs="Arial" w:hint="eastAsia"/>
          <w:sz w:val="16"/>
          <w:lang w:eastAsia="ko-KR"/>
        </w:rPr>
        <w:t>July 2024</w:t>
      </w:r>
    </w:ins>
    <w:r w:rsidRPr="007F6DC7">
      <w:rPr>
        <w:rFonts w:cs="Arial"/>
        <w:sz w:val="16"/>
      </w:rPr>
      <w:tab/>
    </w:r>
    <w:del w:id="35"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36" w:author="Jason Rhee" w:date="2024-07-26T12:24:00Z" w16du:dateUtc="2024-07-26T02:24:00Z">
      <w:r w:rsidR="008F108C">
        <w:rPr>
          <w:rFonts w:cs="Arial"/>
          <w:sz w:val="16"/>
        </w:rPr>
        <w:t>Edition 1.2.0</w:t>
      </w:r>
    </w:ins>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5F97C" w14:textId="628041D4"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Pr="00AB4346">
      <w:rPr>
        <w:rFonts w:cs="Arial"/>
        <w:color w:val="FF0000"/>
        <w:sz w:val="16"/>
      </w:rPr>
      <w:t>Xxxx</w:t>
    </w:r>
    <w:r w:rsidRPr="007F6DC7">
      <w:rPr>
        <w:rFonts w:cs="Arial"/>
        <w:sz w:val="16"/>
      </w:rPr>
      <w:t xml:space="preserve"> 201</w:t>
    </w:r>
    <w:r>
      <w:rPr>
        <w:rFonts w:cs="Arial"/>
        <w:sz w:val="16"/>
      </w:rPr>
      <w:t>9</w:t>
    </w:r>
    <w:r w:rsidRPr="007F6DC7">
      <w:rPr>
        <w:rFonts w:cs="Arial"/>
        <w:sz w:val="16"/>
      </w:rPr>
      <w:tab/>
      <w:t>Edition 1.0.0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D07A2" w14:textId="11A75CE7" w:rsidR="00997DC0" w:rsidRPr="000B6A0F" w:rsidRDefault="00997DC0" w:rsidP="000B6A0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37" w:author="Jason Rhee" w:date="2024-07-26T12:24:00Z" w16du:dateUtc="2024-07-26T02:24:00Z">
      <w:r w:rsidR="00F05598" w:rsidDel="00902A20">
        <w:rPr>
          <w:rFonts w:cs="Arial"/>
          <w:sz w:val="16"/>
        </w:rPr>
        <w:delText>November</w:delText>
      </w:r>
      <w:r w:rsidRPr="00850866" w:rsidDel="00902A20">
        <w:rPr>
          <w:rFonts w:cs="Arial"/>
          <w:sz w:val="16"/>
        </w:rPr>
        <w:delText xml:space="preserve"> </w:delText>
      </w:r>
      <w:r w:rsidRPr="007F6DC7" w:rsidDel="00902A20">
        <w:rPr>
          <w:rFonts w:cs="Arial"/>
          <w:sz w:val="16"/>
        </w:rPr>
        <w:delText>20</w:delText>
      </w:r>
      <w:r w:rsidDel="00902A20">
        <w:rPr>
          <w:rFonts w:cs="Arial"/>
          <w:sz w:val="16"/>
        </w:rPr>
        <w:delText>23</w:delText>
      </w:r>
    </w:del>
    <w:ins w:id="38" w:author="Jason Rhee" w:date="2024-07-26T12:24:00Z" w16du:dateUtc="2024-07-26T02:24:00Z">
      <w:r w:rsidR="00902A20">
        <w:rPr>
          <w:rFonts w:cs="Arial"/>
          <w:sz w:val="16"/>
        </w:rPr>
        <w:t>July 2024</w:t>
      </w:r>
    </w:ins>
    <w:r w:rsidRPr="007F6DC7">
      <w:rPr>
        <w:rFonts w:cs="Arial"/>
        <w:sz w:val="16"/>
      </w:rPr>
      <w:tab/>
    </w:r>
    <w:del w:id="39"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40" w:author="Jason Rhee" w:date="2024-07-26T12:24:00Z" w16du:dateUtc="2024-07-26T02:24:00Z">
      <w:r w:rsidR="008F108C">
        <w:rPr>
          <w:rFonts w:cs="Arial"/>
          <w:sz w:val="16"/>
        </w:rPr>
        <w:t>Edition 1.2.0</w:t>
      </w:r>
    </w:ins>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675FF" w14:textId="64329E9B" w:rsidR="00997DC0" w:rsidRPr="009D72AB" w:rsidRDefault="00997DC0" w:rsidP="009D72A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213" w:author="Jason Rhee" w:date="2024-07-26T12:24:00Z" w16du:dateUtc="2024-07-26T02:24:00Z">
      <w:r w:rsidR="00F05598" w:rsidDel="00902A20">
        <w:rPr>
          <w:rFonts w:cs="Arial"/>
          <w:sz w:val="16"/>
        </w:rPr>
        <w:delText>November</w:delText>
      </w:r>
      <w:r w:rsidRPr="007F6DC7" w:rsidDel="00902A20">
        <w:rPr>
          <w:rFonts w:cs="Arial"/>
          <w:sz w:val="16"/>
        </w:rPr>
        <w:delText xml:space="preserve"> 20</w:delText>
      </w:r>
      <w:r w:rsidDel="00902A20">
        <w:rPr>
          <w:rFonts w:cs="Arial"/>
          <w:sz w:val="16"/>
        </w:rPr>
        <w:delText>23</w:delText>
      </w:r>
    </w:del>
    <w:ins w:id="214" w:author="Jason Rhee" w:date="2024-07-26T12:24:00Z" w16du:dateUtc="2024-07-26T02:24:00Z">
      <w:r w:rsidR="00902A20">
        <w:rPr>
          <w:rFonts w:cs="Arial"/>
          <w:sz w:val="16"/>
        </w:rPr>
        <w:t>July 2024</w:t>
      </w:r>
    </w:ins>
    <w:r w:rsidRPr="007F6DC7">
      <w:rPr>
        <w:rFonts w:cs="Arial"/>
        <w:sz w:val="16"/>
      </w:rPr>
      <w:tab/>
    </w:r>
    <w:del w:id="215"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216" w:author="Jason Rhee" w:date="2024-07-26T12:24:00Z" w16du:dateUtc="2024-07-26T02:24:00Z">
      <w:r w:rsidR="008F108C">
        <w:rPr>
          <w:rFonts w:cs="Arial"/>
          <w:sz w:val="16"/>
        </w:rPr>
        <w:t>Edition 1.2.0</w:t>
      </w:r>
    </w:ins>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4FF84" w14:textId="5F979DCA" w:rsidR="00997DC0" w:rsidRPr="00AB4346" w:rsidRDefault="00997DC0" w:rsidP="00AF15D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217" w:author="Jason Rhee" w:date="2024-07-26T12:24:00Z" w16du:dateUtc="2024-07-26T02:24:00Z">
      <w:r w:rsidR="00F05598" w:rsidDel="00902A20">
        <w:rPr>
          <w:rFonts w:cs="Arial"/>
          <w:sz w:val="16"/>
        </w:rPr>
        <w:delText>November</w:delText>
      </w:r>
      <w:r w:rsidRPr="007F6DC7" w:rsidDel="00902A20">
        <w:rPr>
          <w:rFonts w:cs="Arial"/>
          <w:sz w:val="16"/>
        </w:rPr>
        <w:delText xml:space="preserve"> 20</w:delText>
      </w:r>
      <w:r w:rsidDel="00902A20">
        <w:rPr>
          <w:rFonts w:cs="Arial"/>
          <w:sz w:val="16"/>
        </w:rPr>
        <w:delText>23</w:delText>
      </w:r>
    </w:del>
    <w:ins w:id="218" w:author="Jason Rhee" w:date="2024-07-26T12:24:00Z" w16du:dateUtc="2024-07-26T02:24:00Z">
      <w:r w:rsidR="00902A20">
        <w:rPr>
          <w:rFonts w:cs="Arial"/>
          <w:sz w:val="16"/>
        </w:rPr>
        <w:t>July 2024</w:t>
      </w:r>
    </w:ins>
    <w:r w:rsidRPr="007F6DC7">
      <w:rPr>
        <w:rFonts w:cs="Arial"/>
        <w:sz w:val="16"/>
      </w:rPr>
      <w:tab/>
    </w:r>
    <w:del w:id="219"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220" w:author="Jason Rhee" w:date="2024-07-26T12:24:00Z" w16du:dateUtc="2024-07-26T02:24:00Z">
      <w:r w:rsidR="008F108C">
        <w:rPr>
          <w:rFonts w:cs="Arial"/>
          <w:sz w:val="16"/>
        </w:rPr>
        <w:t>Edition 1.2.0</w:t>
      </w:r>
    </w:ins>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4B1C3" w14:textId="77777777" w:rsidR="00997DC0" w:rsidRPr="00487533" w:rsidRDefault="00997DC0" w:rsidP="0048753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34540" w14:textId="7E1C4A1B"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del w:id="1548" w:author="Jason Rhee" w:date="2024-07-26T12:24:00Z" w16du:dateUtc="2024-07-26T02:24:00Z">
      <w:r w:rsidR="00F05598" w:rsidDel="00902A20">
        <w:rPr>
          <w:rFonts w:cs="Arial"/>
          <w:sz w:val="16"/>
        </w:rPr>
        <w:delText>November</w:delText>
      </w:r>
      <w:r w:rsidDel="00902A20">
        <w:rPr>
          <w:rFonts w:cs="Arial"/>
          <w:sz w:val="16"/>
        </w:rPr>
        <w:delText xml:space="preserve"> 2023</w:delText>
      </w:r>
    </w:del>
    <w:ins w:id="1549" w:author="Jason Rhee" w:date="2024-07-26T12:24:00Z" w16du:dateUtc="2024-07-26T02:24:00Z">
      <w:r w:rsidR="00902A20">
        <w:rPr>
          <w:rFonts w:cs="Arial"/>
          <w:sz w:val="16"/>
        </w:rPr>
        <w:t>July 2024</w:t>
      </w:r>
    </w:ins>
    <w:r>
      <w:rPr>
        <w:rFonts w:cs="Arial"/>
        <w:sz w:val="16"/>
      </w:rPr>
      <w:tab/>
    </w:r>
    <w:del w:id="1550" w:author="Jason Rhee" w:date="2024-07-26T12:24:00Z" w16du:dateUtc="2024-07-26T02:24:00Z">
      <w:r w:rsidDel="008F108C">
        <w:rPr>
          <w:rFonts w:cs="Arial"/>
          <w:sz w:val="16"/>
        </w:rPr>
        <w:delText>Edition 1.1.0</w:delText>
      </w:r>
    </w:del>
    <w:ins w:id="1551" w:author="Jason Rhee" w:date="2024-07-26T12:24:00Z" w16du:dateUtc="2024-07-26T02:24:00Z">
      <w:r w:rsidR="008F108C">
        <w:rPr>
          <w:rFonts w:cs="Arial"/>
          <w:sz w:val="16"/>
        </w:rPr>
        <w:t>Edition 1.2.0</w:t>
      </w:r>
    </w:ins>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2FB0F" w14:textId="68E8E908"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del w:id="1552" w:author="Jason Rhee" w:date="2024-07-26T12:24:00Z" w16du:dateUtc="2024-07-26T02:24:00Z">
      <w:r w:rsidR="00F05598" w:rsidDel="00902A20">
        <w:rPr>
          <w:rFonts w:cs="Arial"/>
          <w:sz w:val="16"/>
        </w:rPr>
        <w:delText>November</w:delText>
      </w:r>
      <w:r w:rsidDel="00902A20">
        <w:rPr>
          <w:rFonts w:cs="Arial"/>
          <w:sz w:val="16"/>
        </w:rPr>
        <w:delText xml:space="preserve"> 2023</w:delText>
      </w:r>
    </w:del>
    <w:ins w:id="1553" w:author="Jason Rhee" w:date="2024-07-26T12:24:00Z" w16du:dateUtc="2024-07-26T02:24:00Z">
      <w:r w:rsidR="00902A20">
        <w:rPr>
          <w:rFonts w:cs="Arial"/>
          <w:sz w:val="16"/>
        </w:rPr>
        <w:t>July 2024</w:t>
      </w:r>
    </w:ins>
    <w:r>
      <w:rPr>
        <w:rFonts w:cs="Arial"/>
        <w:sz w:val="16"/>
      </w:rPr>
      <w:tab/>
    </w:r>
    <w:del w:id="1554" w:author="Jason Rhee" w:date="2024-07-26T12:24:00Z" w16du:dateUtc="2024-07-26T02:24:00Z">
      <w:r w:rsidDel="008F108C">
        <w:rPr>
          <w:rFonts w:cs="Arial"/>
          <w:sz w:val="16"/>
        </w:rPr>
        <w:delText>Edition 1.1.0</w:delText>
      </w:r>
    </w:del>
    <w:ins w:id="1555" w:author="Jason Rhee" w:date="2024-07-26T12:24:00Z" w16du:dateUtc="2024-07-26T02:24:00Z">
      <w:r w:rsidR="008F108C">
        <w:rPr>
          <w:rFonts w:cs="Arial"/>
          <w:sz w:val="16"/>
        </w:rPr>
        <w:t>Edition 1.2.0</w:t>
      </w:r>
    </w:ins>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77677" w14:textId="638D2244" w:rsidR="00997DC0" w:rsidRPr="00634884" w:rsidRDefault="00997DC0" w:rsidP="00634884">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3813" w:author="Jason Rhee" w:date="2024-07-26T12:24:00Z" w16du:dateUtc="2024-07-26T02:24:00Z">
      <w:r w:rsidR="00890FFC" w:rsidDel="00902A20">
        <w:rPr>
          <w:rFonts w:cs="Arial"/>
          <w:sz w:val="16"/>
        </w:rPr>
        <w:delText>November</w:delText>
      </w:r>
      <w:r w:rsidRPr="007F6DC7" w:rsidDel="00902A20">
        <w:rPr>
          <w:rFonts w:cs="Arial"/>
          <w:sz w:val="16"/>
        </w:rPr>
        <w:delText xml:space="preserve"> 20</w:delText>
      </w:r>
      <w:r w:rsidDel="00902A20">
        <w:rPr>
          <w:rFonts w:cs="Arial"/>
          <w:sz w:val="16"/>
        </w:rPr>
        <w:delText>23</w:delText>
      </w:r>
    </w:del>
    <w:ins w:id="3814" w:author="Jason Rhee" w:date="2024-07-26T12:24:00Z" w16du:dateUtc="2024-07-26T02:24:00Z">
      <w:r w:rsidR="00902A20">
        <w:rPr>
          <w:rFonts w:cs="Arial"/>
          <w:sz w:val="16"/>
        </w:rPr>
        <w:t>July 2024</w:t>
      </w:r>
    </w:ins>
    <w:r w:rsidRPr="007F6DC7">
      <w:rPr>
        <w:rFonts w:cs="Arial"/>
        <w:sz w:val="16"/>
      </w:rPr>
      <w:tab/>
    </w:r>
    <w:del w:id="3815"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3816" w:author="Jason Rhee" w:date="2024-07-26T12:24:00Z" w16du:dateUtc="2024-07-26T02:24:00Z">
      <w:r w:rsidR="008F108C">
        <w:rPr>
          <w:rFonts w:cs="Arial"/>
          <w:sz w:val="16"/>
        </w:rPr>
        <w:t>Edition 1.2.0</w:t>
      </w:r>
    </w:ins>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8510E" w14:textId="6A9403F0"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3817" w:author="Jason Rhee" w:date="2024-07-26T12:24:00Z" w16du:dateUtc="2024-07-26T02:24:00Z">
      <w:r w:rsidR="00890FFC" w:rsidDel="00902A20">
        <w:rPr>
          <w:rFonts w:cs="Arial"/>
          <w:sz w:val="16"/>
        </w:rPr>
        <w:delText>November</w:delText>
      </w:r>
      <w:r w:rsidRPr="007F6DC7" w:rsidDel="00902A20">
        <w:rPr>
          <w:rFonts w:cs="Arial"/>
          <w:sz w:val="16"/>
        </w:rPr>
        <w:delText xml:space="preserve"> 20</w:delText>
      </w:r>
      <w:r w:rsidDel="00902A20">
        <w:rPr>
          <w:rFonts w:cs="Arial"/>
          <w:sz w:val="16"/>
        </w:rPr>
        <w:delText>23</w:delText>
      </w:r>
    </w:del>
    <w:ins w:id="3818" w:author="Jason Rhee" w:date="2024-07-26T12:24:00Z" w16du:dateUtc="2024-07-26T02:24:00Z">
      <w:r w:rsidR="00902A20">
        <w:rPr>
          <w:rFonts w:cs="Arial"/>
          <w:sz w:val="16"/>
        </w:rPr>
        <w:t>July 2024</w:t>
      </w:r>
    </w:ins>
    <w:r w:rsidRPr="007F6DC7">
      <w:rPr>
        <w:rFonts w:cs="Arial"/>
        <w:sz w:val="16"/>
      </w:rPr>
      <w:tab/>
    </w:r>
    <w:del w:id="3819"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3820" w:author="Jason Rhee" w:date="2024-07-26T12:24:00Z" w16du:dateUtc="2024-07-26T02:24:00Z">
      <w:r w:rsidR="008F108C">
        <w:rPr>
          <w:rFonts w:cs="Arial"/>
          <w:sz w:val="16"/>
        </w:rPr>
        <w:t>Edition 1.2.0</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B3DB4B" w14:textId="77777777" w:rsidR="0043181F" w:rsidRDefault="0043181F">
      <w:r>
        <w:separator/>
      </w:r>
    </w:p>
  </w:footnote>
  <w:footnote w:type="continuationSeparator" w:id="0">
    <w:p w14:paraId="36974B6C" w14:textId="77777777" w:rsidR="0043181F" w:rsidRDefault="004318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5B992" w14:textId="189A6BC7" w:rsidR="00997DC0" w:rsidRPr="00AB4346" w:rsidRDefault="00997DC0" w:rsidP="000B6A0F">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26</w:t>
    </w:r>
    <w:r>
      <w:rPr>
        <w:rFonts w:cs="Arial"/>
        <w:sz w:val="16"/>
        <w:szCs w:val="16"/>
        <w:lang w:val="en-US"/>
      </w:rPr>
      <w:fldChar w:fldCharType="end"/>
    </w:r>
    <w:r>
      <w:rPr>
        <w:rFonts w:cs="Arial"/>
        <w:sz w:val="16"/>
        <w:szCs w:val="16"/>
        <w:lang w:val="en-US"/>
      </w:rPr>
      <w:tab/>
      <w:t xml:space="preserve">Under Keel Clearance Management </w:t>
    </w:r>
    <w:del w:id="31" w:author="Jason Rhee" w:date="2024-07-25T17:50:00Z" w16du:dateUtc="2024-07-25T07:50: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56FF9" w14:textId="280C7978" w:rsidR="00997DC0" w:rsidRPr="00AB4346" w:rsidRDefault="00997DC0" w:rsidP="000B6A0F">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 xml:space="preserve">Under Keel Clearance Management </w:t>
    </w:r>
    <w:del w:id="32" w:author="Jason Rhee" w:date="2024-07-25T17:51:00Z" w16du:dateUtc="2024-07-25T07:51: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27</w:t>
    </w:r>
    <w:r>
      <w:rPr>
        <w:rFonts w:cs="Arial"/>
        <w:sz w:val="16"/>
        <w:szCs w:val="16"/>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2322B" w14:textId="77777777" w:rsidR="00997DC0" w:rsidRPr="00487533" w:rsidRDefault="00997DC0" w:rsidP="004875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9935F" w14:textId="76656E34" w:rsidR="00997DC0" w:rsidRPr="00CA2262" w:rsidRDefault="00997DC0" w:rsidP="00CA2262">
    <w:pPr>
      <w:tabs>
        <w:tab w:val="center" w:pos="6946"/>
        <w:tab w:val="right" w:pos="8640"/>
      </w:tabs>
      <w:spacing w:after="0"/>
      <w:ind w:right="360" w:firstLine="360"/>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38</w:t>
    </w:r>
    <w:r>
      <w:rPr>
        <w:rFonts w:cs="Arial"/>
        <w:sz w:val="16"/>
        <w:szCs w:val="16"/>
        <w:lang w:val="en-US"/>
      </w:rPr>
      <w:fldChar w:fldCharType="end"/>
    </w:r>
    <w:r>
      <w:rPr>
        <w:rFonts w:cs="Arial"/>
        <w:sz w:val="16"/>
        <w:szCs w:val="16"/>
        <w:lang w:val="en-US"/>
      </w:rPr>
      <w:tab/>
      <w:t xml:space="preserve">Under Keel Clearance Management </w:t>
    </w:r>
    <w:del w:id="1546" w:author="Jason Rhee" w:date="2024-07-25T17:51:00Z" w16du:dateUtc="2024-07-25T07:51: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C3E7E" w14:textId="20649BC4" w:rsidR="00997DC0" w:rsidRPr="00CA2262" w:rsidRDefault="00997DC0" w:rsidP="00CA2262">
    <w:pPr>
      <w:tabs>
        <w:tab w:val="center" w:pos="6946"/>
        <w:tab w:val="right" w:pos="13750"/>
      </w:tabs>
      <w:spacing w:after="0"/>
      <w:ind w:right="360" w:firstLine="360"/>
      <w:jc w:val="right"/>
      <w:rPr>
        <w:rFonts w:cs="Arial"/>
        <w:sz w:val="16"/>
        <w:szCs w:val="16"/>
        <w:lang w:val="en-US"/>
      </w:rPr>
    </w:pPr>
    <w:r>
      <w:rPr>
        <w:rStyle w:val="PageNumber"/>
        <w:b/>
        <w:sz w:val="16"/>
        <w:szCs w:val="16"/>
      </w:rPr>
      <w:tab/>
    </w:r>
    <w:r>
      <w:rPr>
        <w:rFonts w:cs="Arial"/>
        <w:sz w:val="16"/>
        <w:szCs w:val="16"/>
        <w:lang w:val="en-US"/>
      </w:rPr>
      <w:t xml:space="preserve">Under Keel Clearance Management </w:t>
    </w:r>
    <w:del w:id="1547" w:author="Jason Rhee" w:date="2024-07-25T17:51:00Z" w16du:dateUtc="2024-07-25T07:51:00Z">
      <w:r w:rsidDel="00BC7DFA">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39</w:t>
    </w:r>
    <w:r>
      <w:rPr>
        <w:rFonts w:cs="Arial"/>
        <w:sz w:val="16"/>
        <w:szCs w:val="16"/>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5BBC3" w14:textId="4D071B98" w:rsidR="00997DC0" w:rsidRPr="00CA2262" w:rsidRDefault="00997DC0" w:rsidP="00634884">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46</w:t>
    </w:r>
    <w:r>
      <w:rPr>
        <w:rFonts w:cs="Arial"/>
        <w:sz w:val="16"/>
        <w:szCs w:val="16"/>
        <w:lang w:val="en-US"/>
      </w:rPr>
      <w:fldChar w:fldCharType="end"/>
    </w:r>
    <w:r>
      <w:rPr>
        <w:rFonts w:cs="Arial"/>
        <w:sz w:val="16"/>
        <w:szCs w:val="16"/>
        <w:lang w:val="en-US"/>
      </w:rPr>
      <w:tab/>
      <w:t xml:space="preserve">Under Keel Clearance Management </w:t>
    </w:r>
    <w:del w:id="3811" w:author="Jason Rhee" w:date="2024-07-25T17:51:00Z" w16du:dateUtc="2024-07-25T07:51:00Z">
      <w:r w:rsidDel="009D16E1">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13A8C" w14:textId="282AFD43" w:rsidR="00997DC0" w:rsidRPr="00634884" w:rsidRDefault="00997DC0" w:rsidP="00634884">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 xml:space="preserve">Under Keel Clearance Management </w:t>
    </w:r>
    <w:del w:id="3812" w:author="Jason Rhee" w:date="2024-07-25T17:51:00Z" w16du:dateUtc="2024-07-25T07:51:00Z">
      <w:r w:rsidDel="004D15D8">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47</w:t>
    </w:r>
    <w:r>
      <w:rPr>
        <w:rFonts w:cs="Arial"/>
        <w:sz w:val="16"/>
        <w:szCs w:val="16"/>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C812C" w14:textId="77777777" w:rsidR="00997DC0" w:rsidRPr="00487533" w:rsidRDefault="00997DC0" w:rsidP="0048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003"/>
    <w:multiLevelType w:val="multilevel"/>
    <w:tmpl w:val="00000003"/>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15:restartNumberingAfterBreak="0">
    <w:nsid w:val="0000000B"/>
    <w:multiLevelType w:val="multilevel"/>
    <w:tmpl w:val="748237F6"/>
    <w:name w:val="WW8Num11"/>
    <w:lvl w:ilvl="0">
      <w:start w:val="1"/>
      <w:numFmt w:val="bullet"/>
      <w:lvlText w:val=""/>
      <w:lvlJc w:val="left"/>
      <w:pPr>
        <w:tabs>
          <w:tab w:val="num" w:pos="0"/>
        </w:tabs>
        <w:ind w:left="720" w:hanging="360"/>
      </w:pPr>
      <w:rPr>
        <w:rFonts w:ascii="Symbol" w:hAnsi="Symbol" w:cs="Symbol"/>
        <w:color w:val="auto"/>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color w:val="FF0000"/>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color w:val="FF0000"/>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15:restartNumberingAfterBreak="0">
    <w:nsid w:val="0000004B"/>
    <w:multiLevelType w:val="multilevel"/>
    <w:tmpl w:val="0000004B"/>
    <w:lvl w:ilvl="0">
      <w:start w:val="1"/>
      <w:numFmt w:val="bullet"/>
      <w:pStyle w:val="ANNEX1"/>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2" w15:restartNumberingAfterBreak="0">
    <w:nsid w:val="0000005B"/>
    <w:multiLevelType w:val="multilevel"/>
    <w:tmpl w:val="9418FBCC"/>
    <w:lvl w:ilvl="0">
      <w:start w:val="1"/>
      <w:numFmt w:val="decimal"/>
      <w:pStyle w:val="AppendixC2"/>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13" w15:restartNumberingAfterBreak="0">
    <w:nsid w:val="0000008A"/>
    <w:multiLevelType w:val="multilevel"/>
    <w:tmpl w:val="0000008A"/>
    <w:lvl w:ilvl="0">
      <w:start w:val="1"/>
      <w:numFmt w:val="decimal"/>
      <w:pStyle w:val="LBullet"/>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4" w15:restartNumberingAfterBreak="0">
    <w:nsid w:val="021F1432"/>
    <w:multiLevelType w:val="hybridMultilevel"/>
    <w:tmpl w:val="C9764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25C4031"/>
    <w:multiLevelType w:val="hybridMultilevel"/>
    <w:tmpl w:val="FE4A2BAA"/>
    <w:lvl w:ilvl="0" w:tplc="9C0848DE">
      <w:start w:val="1"/>
      <w:numFmt w:val="bullet"/>
      <w:lvlText w:val=""/>
      <w:lvlJc w:val="left"/>
      <w:pPr>
        <w:tabs>
          <w:tab w:val="num" w:pos="360"/>
        </w:tabs>
        <w:ind w:left="36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5F00B26"/>
    <w:multiLevelType w:val="multilevel"/>
    <w:tmpl w:val="42C4C90C"/>
    <w:lvl w:ilvl="0">
      <w:start w:val="1"/>
      <w:numFmt w:val="upperLetter"/>
      <w:pStyle w:val="ANNEX"/>
      <w:lvlText w:val="Annex %1."/>
      <w:lvlJc w:val="left"/>
      <w:pPr>
        <w:ind w:left="0" w:firstLine="0"/>
      </w:pPr>
      <w:rPr>
        <w:rFonts w:hint="default"/>
      </w:rPr>
    </w:lvl>
    <w:lvl w:ilvl="1">
      <w:start w:val="1"/>
      <w:numFmt w:val="lowerLetter"/>
      <w:lvlText w:val="%2."/>
      <w:lvlJc w:val="left"/>
      <w:pPr>
        <w:ind w:left="3420" w:hanging="360"/>
      </w:pPr>
      <w:rPr>
        <w:rFonts w:hint="default"/>
      </w:rPr>
    </w:lvl>
    <w:lvl w:ilvl="2">
      <w:start w:val="1"/>
      <w:numFmt w:val="lowerRoman"/>
      <w:lvlText w:val="%3."/>
      <w:lvlJc w:val="right"/>
      <w:pPr>
        <w:ind w:left="4140" w:hanging="180"/>
      </w:pPr>
      <w:rPr>
        <w:rFonts w:hint="default"/>
      </w:rPr>
    </w:lvl>
    <w:lvl w:ilvl="3">
      <w:start w:val="1"/>
      <w:numFmt w:val="decimal"/>
      <w:lvlText w:val="%4."/>
      <w:lvlJc w:val="left"/>
      <w:pPr>
        <w:ind w:left="4860" w:hanging="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17"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8" w15:restartNumberingAfterBreak="0">
    <w:nsid w:val="07A044EA"/>
    <w:multiLevelType w:val="hybridMultilevel"/>
    <w:tmpl w:val="F5346FE6"/>
    <w:lvl w:ilvl="0" w:tplc="30C69D1A">
      <w:start w:val="1"/>
      <w:numFmt w:val="decimal"/>
      <w:lvlText w:val="%1."/>
      <w:lvlJc w:val="left"/>
      <w:pPr>
        <w:ind w:left="720" w:hanging="360"/>
      </w:pPr>
    </w:lvl>
    <w:lvl w:ilvl="1" w:tplc="5F886CBE">
      <w:start w:val="1"/>
      <w:numFmt w:val="decimal"/>
      <w:lvlText w:val="%2."/>
      <w:lvlJc w:val="left"/>
      <w:pPr>
        <w:ind w:left="720" w:hanging="360"/>
      </w:pPr>
    </w:lvl>
    <w:lvl w:ilvl="2" w:tplc="115A0A16">
      <w:start w:val="1"/>
      <w:numFmt w:val="decimal"/>
      <w:lvlText w:val="%3."/>
      <w:lvlJc w:val="left"/>
      <w:pPr>
        <w:ind w:left="720" w:hanging="360"/>
      </w:pPr>
    </w:lvl>
    <w:lvl w:ilvl="3" w:tplc="2D06C004">
      <w:start w:val="1"/>
      <w:numFmt w:val="decimal"/>
      <w:lvlText w:val="%4."/>
      <w:lvlJc w:val="left"/>
      <w:pPr>
        <w:ind w:left="720" w:hanging="360"/>
      </w:pPr>
    </w:lvl>
    <w:lvl w:ilvl="4" w:tplc="0BC24D26">
      <w:start w:val="1"/>
      <w:numFmt w:val="decimal"/>
      <w:lvlText w:val="%5."/>
      <w:lvlJc w:val="left"/>
      <w:pPr>
        <w:ind w:left="720" w:hanging="360"/>
      </w:pPr>
    </w:lvl>
    <w:lvl w:ilvl="5" w:tplc="23303A52">
      <w:start w:val="1"/>
      <w:numFmt w:val="decimal"/>
      <w:lvlText w:val="%6."/>
      <w:lvlJc w:val="left"/>
      <w:pPr>
        <w:ind w:left="720" w:hanging="360"/>
      </w:pPr>
    </w:lvl>
    <w:lvl w:ilvl="6" w:tplc="C3426338">
      <w:start w:val="1"/>
      <w:numFmt w:val="decimal"/>
      <w:lvlText w:val="%7."/>
      <w:lvlJc w:val="left"/>
      <w:pPr>
        <w:ind w:left="720" w:hanging="360"/>
      </w:pPr>
    </w:lvl>
    <w:lvl w:ilvl="7" w:tplc="EFDC534A">
      <w:start w:val="1"/>
      <w:numFmt w:val="decimal"/>
      <w:lvlText w:val="%8."/>
      <w:lvlJc w:val="left"/>
      <w:pPr>
        <w:ind w:left="720" w:hanging="360"/>
      </w:pPr>
    </w:lvl>
    <w:lvl w:ilvl="8" w:tplc="A2B0B976">
      <w:start w:val="1"/>
      <w:numFmt w:val="decimal"/>
      <w:lvlText w:val="%9."/>
      <w:lvlJc w:val="left"/>
      <w:pPr>
        <w:ind w:left="720" w:hanging="360"/>
      </w:pPr>
    </w:lvl>
  </w:abstractNum>
  <w:abstractNum w:abstractNumId="19" w15:restartNumberingAfterBreak="0">
    <w:nsid w:val="0A854E85"/>
    <w:multiLevelType w:val="hybridMultilevel"/>
    <w:tmpl w:val="FCE23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5D22C5"/>
    <w:multiLevelType w:val="hybridMultilevel"/>
    <w:tmpl w:val="2A288C40"/>
    <w:lvl w:ilvl="0" w:tplc="A692D754">
      <w:start w:val="1"/>
      <w:numFmt w:val="decimal"/>
      <w:lvlText w:val="%1)"/>
      <w:lvlJc w:val="left"/>
      <w:pPr>
        <w:tabs>
          <w:tab w:val="num" w:pos="360"/>
        </w:tabs>
        <w:ind w:left="360" w:hanging="360"/>
      </w:pPr>
      <w:rPr>
        <w:rFonts w:hint="default"/>
        <w:b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994A75"/>
    <w:multiLevelType w:val="hybridMultilevel"/>
    <w:tmpl w:val="6136B390"/>
    <w:lvl w:ilvl="0" w:tplc="3ADEC54A">
      <w:start w:val="1"/>
      <w:numFmt w:val="bullet"/>
      <w:lvlText w:val="•"/>
      <w:lvlJc w:val="left"/>
      <w:pPr>
        <w:ind w:left="197" w:hanging="160"/>
      </w:pPr>
      <w:rPr>
        <w:rFonts w:ascii="Times New Roman" w:eastAsia="Times New Roman" w:hAnsi="Times New Roman" w:hint="default"/>
        <w:sz w:val="16"/>
        <w:szCs w:val="16"/>
      </w:rPr>
    </w:lvl>
    <w:lvl w:ilvl="1" w:tplc="4F9C8582">
      <w:start w:val="1"/>
      <w:numFmt w:val="bullet"/>
      <w:lvlText w:val="•"/>
      <w:lvlJc w:val="left"/>
      <w:pPr>
        <w:ind w:left="357" w:hanging="160"/>
      </w:pPr>
      <w:rPr>
        <w:rFonts w:ascii="Times New Roman" w:eastAsia="Times New Roman" w:hAnsi="Times New Roman" w:hint="default"/>
        <w:sz w:val="16"/>
        <w:szCs w:val="16"/>
      </w:rPr>
    </w:lvl>
    <w:lvl w:ilvl="2" w:tplc="3D428284">
      <w:start w:val="1"/>
      <w:numFmt w:val="bullet"/>
      <w:lvlText w:val="•"/>
      <w:lvlJc w:val="left"/>
      <w:pPr>
        <w:ind w:left="517" w:hanging="160"/>
      </w:pPr>
      <w:rPr>
        <w:rFonts w:ascii="Times New Roman" w:eastAsia="Times New Roman" w:hAnsi="Times New Roman" w:hint="default"/>
        <w:sz w:val="16"/>
        <w:szCs w:val="16"/>
      </w:rPr>
    </w:lvl>
    <w:lvl w:ilvl="3" w:tplc="8E98D34E">
      <w:start w:val="1"/>
      <w:numFmt w:val="bullet"/>
      <w:lvlText w:val="•"/>
      <w:lvlJc w:val="left"/>
      <w:pPr>
        <w:ind w:left="677" w:hanging="160"/>
      </w:pPr>
      <w:rPr>
        <w:rFonts w:ascii="Times New Roman" w:eastAsia="Times New Roman" w:hAnsi="Times New Roman" w:hint="default"/>
        <w:sz w:val="16"/>
        <w:szCs w:val="16"/>
      </w:rPr>
    </w:lvl>
    <w:lvl w:ilvl="4" w:tplc="E95C2298">
      <w:start w:val="1"/>
      <w:numFmt w:val="bullet"/>
      <w:lvlText w:val="•"/>
      <w:lvlJc w:val="left"/>
      <w:pPr>
        <w:ind w:left="837" w:hanging="160"/>
      </w:pPr>
      <w:rPr>
        <w:rFonts w:ascii="Times New Roman" w:eastAsia="Times New Roman" w:hAnsi="Times New Roman" w:hint="default"/>
        <w:sz w:val="16"/>
        <w:szCs w:val="16"/>
      </w:rPr>
    </w:lvl>
    <w:lvl w:ilvl="5" w:tplc="7178A934">
      <w:start w:val="1"/>
      <w:numFmt w:val="bullet"/>
      <w:lvlText w:val="•"/>
      <w:lvlJc w:val="left"/>
      <w:pPr>
        <w:ind w:left="2124" w:hanging="160"/>
      </w:pPr>
      <w:rPr>
        <w:rFonts w:hint="default"/>
      </w:rPr>
    </w:lvl>
    <w:lvl w:ilvl="6" w:tplc="DDB4DC46">
      <w:start w:val="1"/>
      <w:numFmt w:val="bullet"/>
      <w:lvlText w:val="•"/>
      <w:lvlJc w:val="left"/>
      <w:pPr>
        <w:ind w:left="3411" w:hanging="160"/>
      </w:pPr>
      <w:rPr>
        <w:rFonts w:hint="default"/>
      </w:rPr>
    </w:lvl>
    <w:lvl w:ilvl="7" w:tplc="E7CAC298">
      <w:start w:val="1"/>
      <w:numFmt w:val="bullet"/>
      <w:lvlText w:val="•"/>
      <w:lvlJc w:val="left"/>
      <w:pPr>
        <w:ind w:left="4698" w:hanging="160"/>
      </w:pPr>
      <w:rPr>
        <w:rFonts w:hint="default"/>
      </w:rPr>
    </w:lvl>
    <w:lvl w:ilvl="8" w:tplc="DBD86614">
      <w:start w:val="1"/>
      <w:numFmt w:val="bullet"/>
      <w:lvlText w:val="•"/>
      <w:lvlJc w:val="left"/>
      <w:pPr>
        <w:ind w:left="5985" w:hanging="160"/>
      </w:pPr>
      <w:rPr>
        <w:rFonts w:hint="default"/>
      </w:rPr>
    </w:lvl>
  </w:abstractNum>
  <w:abstractNum w:abstractNumId="22" w15:restartNumberingAfterBreak="0">
    <w:nsid w:val="26345092"/>
    <w:multiLevelType w:val="hybridMultilevel"/>
    <w:tmpl w:val="9072E5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6C87F1F"/>
    <w:multiLevelType w:val="hybridMultilevel"/>
    <w:tmpl w:val="29D65DA8"/>
    <w:lvl w:ilvl="0" w:tplc="63D09938">
      <w:start w:val="1"/>
      <w:numFmt w:val="bullet"/>
      <w:lvlText w:val="•"/>
      <w:lvlJc w:val="left"/>
      <w:pPr>
        <w:ind w:left="197" w:hanging="160"/>
      </w:pPr>
      <w:rPr>
        <w:rFonts w:ascii="Times New Roman" w:eastAsia="Times New Roman" w:hAnsi="Times New Roman" w:hint="default"/>
        <w:sz w:val="16"/>
        <w:szCs w:val="16"/>
      </w:rPr>
    </w:lvl>
    <w:lvl w:ilvl="1" w:tplc="8522EEEC">
      <w:start w:val="1"/>
      <w:numFmt w:val="bullet"/>
      <w:lvlText w:val="•"/>
      <w:lvlJc w:val="left"/>
      <w:pPr>
        <w:ind w:left="357" w:hanging="160"/>
      </w:pPr>
      <w:rPr>
        <w:rFonts w:ascii="Times New Roman" w:eastAsia="Times New Roman" w:hAnsi="Times New Roman" w:hint="default"/>
        <w:sz w:val="16"/>
        <w:szCs w:val="16"/>
      </w:rPr>
    </w:lvl>
    <w:lvl w:ilvl="2" w:tplc="554834FA">
      <w:start w:val="1"/>
      <w:numFmt w:val="bullet"/>
      <w:lvlText w:val="•"/>
      <w:lvlJc w:val="left"/>
      <w:pPr>
        <w:ind w:left="517" w:hanging="160"/>
      </w:pPr>
      <w:rPr>
        <w:rFonts w:ascii="Times New Roman" w:eastAsia="Times New Roman" w:hAnsi="Times New Roman" w:hint="default"/>
        <w:sz w:val="16"/>
        <w:szCs w:val="16"/>
      </w:rPr>
    </w:lvl>
    <w:lvl w:ilvl="3" w:tplc="B1024C80">
      <w:start w:val="1"/>
      <w:numFmt w:val="bullet"/>
      <w:lvlText w:val="•"/>
      <w:lvlJc w:val="left"/>
      <w:pPr>
        <w:ind w:left="1522" w:hanging="160"/>
      </w:pPr>
      <w:rPr>
        <w:rFonts w:hint="default"/>
      </w:rPr>
    </w:lvl>
    <w:lvl w:ilvl="4" w:tplc="621094D0">
      <w:start w:val="1"/>
      <w:numFmt w:val="bullet"/>
      <w:lvlText w:val="•"/>
      <w:lvlJc w:val="left"/>
      <w:pPr>
        <w:ind w:left="2528" w:hanging="160"/>
      </w:pPr>
      <w:rPr>
        <w:rFonts w:hint="default"/>
      </w:rPr>
    </w:lvl>
    <w:lvl w:ilvl="5" w:tplc="9D72B4A6">
      <w:start w:val="1"/>
      <w:numFmt w:val="bullet"/>
      <w:lvlText w:val="•"/>
      <w:lvlJc w:val="left"/>
      <w:pPr>
        <w:ind w:left="3533" w:hanging="160"/>
      </w:pPr>
      <w:rPr>
        <w:rFonts w:hint="default"/>
      </w:rPr>
    </w:lvl>
    <w:lvl w:ilvl="6" w:tplc="CFF2FECE">
      <w:start w:val="1"/>
      <w:numFmt w:val="bullet"/>
      <w:lvlText w:val="•"/>
      <w:lvlJc w:val="left"/>
      <w:pPr>
        <w:ind w:left="4538" w:hanging="160"/>
      </w:pPr>
      <w:rPr>
        <w:rFonts w:hint="default"/>
      </w:rPr>
    </w:lvl>
    <w:lvl w:ilvl="7" w:tplc="B8ECE304">
      <w:start w:val="1"/>
      <w:numFmt w:val="bullet"/>
      <w:lvlText w:val="•"/>
      <w:lvlJc w:val="left"/>
      <w:pPr>
        <w:ind w:left="5544" w:hanging="160"/>
      </w:pPr>
      <w:rPr>
        <w:rFonts w:hint="default"/>
      </w:rPr>
    </w:lvl>
    <w:lvl w:ilvl="8" w:tplc="ACDE56DA">
      <w:start w:val="1"/>
      <w:numFmt w:val="bullet"/>
      <w:lvlText w:val="•"/>
      <w:lvlJc w:val="left"/>
      <w:pPr>
        <w:ind w:left="6549" w:hanging="160"/>
      </w:pPr>
      <w:rPr>
        <w:rFonts w:hint="default"/>
      </w:rPr>
    </w:lvl>
  </w:abstractNum>
  <w:abstractNum w:abstractNumId="24" w15:restartNumberingAfterBreak="0">
    <w:nsid w:val="293A5307"/>
    <w:multiLevelType w:val="multilevel"/>
    <w:tmpl w:val="96D61960"/>
    <w:name w:val="s100-outline"/>
    <w:lvl w:ilvl="0">
      <w:start w:val="1"/>
      <w:numFmt w:val="decimal"/>
      <w:pStyle w:val="Heading1"/>
      <w:lvlText w:val="%1"/>
      <w:lvlJc w:val="left"/>
      <w:pPr>
        <w:ind w:left="43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auto"/>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2BAE795A"/>
    <w:multiLevelType w:val="multilevel"/>
    <w:tmpl w:val="D94A6950"/>
    <w:lvl w:ilvl="0">
      <w:start w:val="1"/>
      <w:numFmt w:val="decimal"/>
      <w:pStyle w:val="AppendixD1"/>
      <w:lvlText w:val="D-%1"/>
      <w:lvlJc w:val="left"/>
      <w:pPr>
        <w:tabs>
          <w:tab w:val="num" w:pos="0"/>
        </w:tabs>
        <w:ind w:left="0" w:firstLine="0"/>
      </w:pPr>
      <w:rPr>
        <w:rFonts w:ascii="Arial" w:eastAsia="MS Mincho" w:hAnsi="Arial" w:hint="default"/>
        <w:lang w:val="de-DE" w:eastAsia="ar-SA" w:bidi="ar-SA"/>
      </w:rPr>
    </w:lvl>
    <w:lvl w:ilvl="1">
      <w:start w:val="1"/>
      <w:numFmt w:val="decimal"/>
      <w:lvlText w:val="D-%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26" w15:restartNumberingAfterBreak="0">
    <w:nsid w:val="2DDA44D8"/>
    <w:multiLevelType w:val="hybridMultilevel"/>
    <w:tmpl w:val="9F1C62FE"/>
    <w:lvl w:ilvl="0" w:tplc="040C0001">
      <w:start w:val="1"/>
      <w:numFmt w:val="bullet"/>
      <w:lvlText w:val=""/>
      <w:lvlJc w:val="left"/>
      <w:pPr>
        <w:ind w:left="1080" w:hanging="360"/>
      </w:pPr>
      <w:rPr>
        <w:rFonts w:ascii="Symbol" w:hAnsi="Symbol" w:hint="default"/>
      </w:rPr>
    </w:lvl>
    <w:lvl w:ilvl="1" w:tplc="775475D8" w:tentative="1">
      <w:start w:val="1"/>
      <w:numFmt w:val="lowerLetter"/>
      <w:lvlText w:val="%2."/>
      <w:lvlJc w:val="left"/>
      <w:pPr>
        <w:ind w:left="1800" w:hanging="360"/>
      </w:pPr>
    </w:lvl>
    <w:lvl w:ilvl="2" w:tplc="6CE87FAA" w:tentative="1">
      <w:start w:val="1"/>
      <w:numFmt w:val="lowerRoman"/>
      <w:lvlText w:val="%3."/>
      <w:lvlJc w:val="right"/>
      <w:pPr>
        <w:ind w:left="2520" w:hanging="180"/>
      </w:pPr>
    </w:lvl>
    <w:lvl w:ilvl="3" w:tplc="FE04A9AE" w:tentative="1">
      <w:start w:val="1"/>
      <w:numFmt w:val="decimal"/>
      <w:lvlText w:val="%4."/>
      <w:lvlJc w:val="left"/>
      <w:pPr>
        <w:ind w:left="3240" w:hanging="360"/>
      </w:pPr>
    </w:lvl>
    <w:lvl w:ilvl="4" w:tplc="0532B80E" w:tentative="1">
      <w:start w:val="1"/>
      <w:numFmt w:val="lowerLetter"/>
      <w:lvlText w:val="%5."/>
      <w:lvlJc w:val="left"/>
      <w:pPr>
        <w:ind w:left="3960" w:hanging="360"/>
      </w:pPr>
    </w:lvl>
    <w:lvl w:ilvl="5" w:tplc="A7C8584C" w:tentative="1">
      <w:start w:val="1"/>
      <w:numFmt w:val="lowerRoman"/>
      <w:lvlText w:val="%6."/>
      <w:lvlJc w:val="right"/>
      <w:pPr>
        <w:ind w:left="4680" w:hanging="180"/>
      </w:pPr>
    </w:lvl>
    <w:lvl w:ilvl="6" w:tplc="C930D95E" w:tentative="1">
      <w:start w:val="1"/>
      <w:numFmt w:val="decimal"/>
      <w:lvlText w:val="%7."/>
      <w:lvlJc w:val="left"/>
      <w:pPr>
        <w:ind w:left="5400" w:hanging="360"/>
      </w:pPr>
    </w:lvl>
    <w:lvl w:ilvl="7" w:tplc="94167916" w:tentative="1">
      <w:start w:val="1"/>
      <w:numFmt w:val="lowerLetter"/>
      <w:lvlText w:val="%8."/>
      <w:lvlJc w:val="left"/>
      <w:pPr>
        <w:ind w:left="6120" w:hanging="360"/>
      </w:pPr>
    </w:lvl>
    <w:lvl w:ilvl="8" w:tplc="E5381D14" w:tentative="1">
      <w:start w:val="1"/>
      <w:numFmt w:val="lowerRoman"/>
      <w:lvlText w:val="%9."/>
      <w:lvlJc w:val="right"/>
      <w:pPr>
        <w:ind w:left="6840" w:hanging="180"/>
      </w:pPr>
    </w:lvl>
  </w:abstractNum>
  <w:abstractNum w:abstractNumId="27" w15:restartNumberingAfterBreak="0">
    <w:nsid w:val="2E9A758F"/>
    <w:multiLevelType w:val="multilevel"/>
    <w:tmpl w:val="65B40E5C"/>
    <w:lvl w:ilvl="0">
      <w:start w:val="1"/>
      <w:numFmt w:val="lowerRoman"/>
      <w:lvlText w:val="%1."/>
      <w:lvlJc w:val="left"/>
      <w:pPr>
        <w:ind w:left="643" w:hanging="360"/>
      </w:pPr>
      <w:rPr>
        <w:rFonts w:hint="default"/>
      </w:rPr>
    </w:lvl>
    <w:lvl w:ilvl="1">
      <w:start w:val="1"/>
      <w:numFmt w:val="decimal"/>
      <w:lvlText w:val="%1.%2."/>
      <w:lvlJc w:val="left"/>
      <w:pPr>
        <w:ind w:left="1075" w:hanging="432"/>
      </w:pPr>
      <w:rPr>
        <w:rFonts w:hint="default"/>
      </w:rPr>
    </w:lvl>
    <w:lvl w:ilvl="2">
      <w:start w:val="1"/>
      <w:numFmt w:val="decimal"/>
      <w:lvlText w:val="%1.%2.%3."/>
      <w:lvlJc w:val="left"/>
      <w:pPr>
        <w:ind w:left="1507" w:hanging="504"/>
      </w:pPr>
      <w:rPr>
        <w:rFonts w:hint="default"/>
      </w:rPr>
    </w:lvl>
    <w:lvl w:ilvl="3">
      <w:start w:val="1"/>
      <w:numFmt w:val="decimal"/>
      <w:lvlText w:val="%1.%2.%3.%4."/>
      <w:lvlJc w:val="left"/>
      <w:pPr>
        <w:ind w:left="2011" w:hanging="648"/>
      </w:pPr>
      <w:rPr>
        <w:rFonts w:hint="default"/>
      </w:rPr>
    </w:lvl>
    <w:lvl w:ilvl="4">
      <w:start w:val="1"/>
      <w:numFmt w:val="decimal"/>
      <w:lvlText w:val="%1.%2.%3.%4.%5."/>
      <w:lvlJc w:val="left"/>
      <w:pPr>
        <w:ind w:left="2515" w:hanging="792"/>
      </w:pPr>
      <w:rPr>
        <w:rFonts w:hint="default"/>
      </w:rPr>
    </w:lvl>
    <w:lvl w:ilvl="5">
      <w:start w:val="1"/>
      <w:numFmt w:val="decimal"/>
      <w:lvlText w:val="%1.%2.%3.%4.%5.%6."/>
      <w:lvlJc w:val="left"/>
      <w:pPr>
        <w:ind w:left="3019" w:hanging="936"/>
      </w:pPr>
      <w:rPr>
        <w:rFonts w:hint="default"/>
      </w:rPr>
    </w:lvl>
    <w:lvl w:ilvl="6">
      <w:start w:val="1"/>
      <w:numFmt w:val="decimal"/>
      <w:lvlText w:val="%1.%2.%3.%4.%5.%6.%7."/>
      <w:lvlJc w:val="left"/>
      <w:pPr>
        <w:ind w:left="3523" w:hanging="1080"/>
      </w:pPr>
      <w:rPr>
        <w:rFonts w:hint="default"/>
      </w:rPr>
    </w:lvl>
    <w:lvl w:ilvl="7">
      <w:start w:val="1"/>
      <w:numFmt w:val="decimal"/>
      <w:lvlText w:val="%1.%2.%3.%4.%5.%6.%7.%8."/>
      <w:lvlJc w:val="left"/>
      <w:pPr>
        <w:ind w:left="4027" w:hanging="1224"/>
      </w:pPr>
      <w:rPr>
        <w:rFonts w:hint="default"/>
      </w:rPr>
    </w:lvl>
    <w:lvl w:ilvl="8">
      <w:start w:val="1"/>
      <w:numFmt w:val="decimal"/>
      <w:lvlText w:val="%1.%2.%3.%4.%5.%6.%7.%8.%9."/>
      <w:lvlJc w:val="left"/>
      <w:pPr>
        <w:ind w:left="4603" w:hanging="1440"/>
      </w:pPr>
      <w:rPr>
        <w:rFonts w:hint="default"/>
      </w:rPr>
    </w:lvl>
  </w:abstractNum>
  <w:abstractNum w:abstractNumId="28" w15:restartNumberingAfterBreak="0">
    <w:nsid w:val="2ED02FA1"/>
    <w:multiLevelType w:val="hybridMultilevel"/>
    <w:tmpl w:val="DF3A66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30F30B49"/>
    <w:multiLevelType w:val="hybridMultilevel"/>
    <w:tmpl w:val="CB0E6EBE"/>
    <w:lvl w:ilvl="0" w:tplc="09E865EE">
      <w:numFmt w:val="bullet"/>
      <w:lvlText w:val="-"/>
      <w:lvlJc w:val="left"/>
      <w:pPr>
        <w:ind w:left="760" w:hanging="360"/>
      </w:pPr>
      <w:rPr>
        <w:rFonts w:ascii="Arial" w:eastAsia="MS Mincho"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ListContinue2"/>
      <w:lvlText w:val="B%1.%2"/>
      <w:lvlJc w:val="left"/>
      <w:pPr>
        <w:tabs>
          <w:tab w:val="num" w:pos="450"/>
        </w:tabs>
        <w:ind w:left="90" w:hanging="9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ListContinue3"/>
      <w:lvlText w:val="B%1.%2.%3"/>
      <w:lvlJc w:val="left"/>
      <w:pPr>
        <w:tabs>
          <w:tab w:val="num" w:pos="720"/>
        </w:tabs>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1" w15:restartNumberingAfterBreak="0">
    <w:nsid w:val="3639584E"/>
    <w:multiLevelType w:val="singleLevel"/>
    <w:tmpl w:val="0054D796"/>
    <w:lvl w:ilvl="0">
      <w:start w:val="1"/>
      <w:numFmt w:val="decimal"/>
      <w:lvlText w:val="(%1)"/>
      <w:lvlJc w:val="left"/>
      <w:pPr>
        <w:tabs>
          <w:tab w:val="num" w:pos="360"/>
        </w:tabs>
        <w:ind w:left="360" w:hanging="360"/>
      </w:pPr>
    </w:lvl>
  </w:abstractNum>
  <w:abstractNum w:abstractNumId="32" w15:restartNumberingAfterBreak="0">
    <w:nsid w:val="387D4433"/>
    <w:multiLevelType w:val="multilevel"/>
    <w:tmpl w:val="2D70A7B4"/>
    <w:name w:val="heading"/>
    <w:lvl w:ilvl="0">
      <w:start w:val="1"/>
      <w:numFmt w:val="bullet"/>
      <w:lvlText w:val=""/>
      <w:lvlJc w:val="left"/>
      <w:pPr>
        <w:ind w:left="400" w:hanging="400"/>
      </w:pPr>
      <w:rPr>
        <w:rFonts w:ascii="Symbol" w:hAnsi="Symbol"/>
      </w:rPr>
    </w:lvl>
    <w:lvl w:ilvl="1">
      <w:start w:val="1"/>
      <w:numFmt w:val="bullet"/>
      <w:pStyle w:val="a2"/>
      <w:lvlText w:val=""/>
      <w:lvlJc w:val="left"/>
      <w:pPr>
        <w:ind w:left="800" w:hanging="400"/>
      </w:pPr>
      <w:rPr>
        <w:rFonts w:ascii="Symbol" w:hAnsi="Symbol"/>
      </w:rPr>
    </w:lvl>
    <w:lvl w:ilvl="2">
      <w:start w:val="1"/>
      <w:numFmt w:val="bullet"/>
      <w:pStyle w:val="a3"/>
      <w:lvlText w:val=""/>
      <w:lvlJc w:val="left"/>
      <w:pPr>
        <w:ind w:left="1200" w:hanging="400"/>
      </w:pPr>
      <w:rPr>
        <w:rFonts w:ascii="Symbol" w:hAnsi="Symbol"/>
      </w:rPr>
    </w:lvl>
    <w:lvl w:ilvl="3">
      <w:start w:val="1"/>
      <w:numFmt w:val="bullet"/>
      <w:pStyle w:val="a4"/>
      <w:lvlText w:val=""/>
      <w:lvlJc w:val="left"/>
      <w:pPr>
        <w:ind w:left="1600" w:hanging="400"/>
      </w:pPr>
      <w:rPr>
        <w:rFonts w:ascii="Symbol" w:hAnsi="Symbol"/>
      </w:rPr>
    </w:lvl>
    <w:lvl w:ilvl="4">
      <w:start w:val="1"/>
      <w:numFmt w:val="none"/>
      <w:pStyle w:val="a5"/>
      <w:suff w:val="nothing"/>
      <w:lvlText w:val=""/>
      <w:lvlJc w:val="left"/>
      <w:pPr>
        <w:ind w:left="0" w:firstLine="0"/>
      </w:pPr>
    </w:lvl>
    <w:lvl w:ilvl="5">
      <w:start w:val="1"/>
      <w:numFmt w:val="none"/>
      <w:pStyle w:val="a6"/>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15:restartNumberingAfterBreak="0">
    <w:nsid w:val="3E893BD4"/>
    <w:multiLevelType w:val="hybridMultilevel"/>
    <w:tmpl w:val="E6EA3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0280960"/>
    <w:multiLevelType w:val="multilevel"/>
    <w:tmpl w:val="C35667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47CA4D3D"/>
    <w:multiLevelType w:val="hybridMultilevel"/>
    <w:tmpl w:val="734A4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3E0544"/>
    <w:multiLevelType w:val="multilevel"/>
    <w:tmpl w:val="97145EF4"/>
    <w:name w:val="s100-outline"/>
    <w:lvl w:ilvl="0">
      <w:start w:val="1"/>
      <w:numFmt w:val="decimal"/>
      <w:lvlText w:val="%1"/>
      <w:lvlJc w:val="center"/>
      <w:pPr>
        <w:ind w:left="0" w:firstLine="0"/>
      </w:pPr>
      <w:rPr>
        <w:rFonts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0" w:firstLine="0"/>
      </w:pPr>
      <w:rPr>
        <w:rFonts w:ascii="Arial" w:hAnsi="Arial" w:cs="Arial" w:hint="default"/>
      </w:rPr>
    </w:lvl>
    <w:lvl w:ilvl="2">
      <w:start w:val="1"/>
      <w:numFmt w:val="decimal"/>
      <w:lvlText w:val="%1.%2.%3"/>
      <w:lvlJc w:val="left"/>
      <w:pPr>
        <w:ind w:left="0" w:firstLine="0"/>
      </w:pPr>
      <w:rPr>
        <w:rFonts w:ascii="Arial" w:hAnsi="Arial" w:cs="Arial" w:hint="default"/>
      </w:rPr>
    </w:lvl>
    <w:lvl w:ilvl="3">
      <w:start w:val="1"/>
      <w:numFmt w:val="decimal"/>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37" w15:restartNumberingAfterBreak="0">
    <w:nsid w:val="4E5E3521"/>
    <w:multiLevelType w:val="hybridMultilevel"/>
    <w:tmpl w:val="F418DCAC"/>
    <w:lvl w:ilvl="0" w:tplc="722A257C">
      <w:start w:val="1"/>
      <w:numFmt w:val="bullet"/>
      <w:lvlText w:val="•"/>
      <w:lvlJc w:val="left"/>
      <w:pPr>
        <w:ind w:left="197" w:hanging="160"/>
      </w:pPr>
      <w:rPr>
        <w:rFonts w:ascii="Times New Roman" w:eastAsia="Times New Roman" w:hAnsi="Times New Roman" w:hint="default"/>
        <w:sz w:val="16"/>
        <w:szCs w:val="16"/>
      </w:rPr>
    </w:lvl>
    <w:lvl w:ilvl="1" w:tplc="77D6B204">
      <w:start w:val="1"/>
      <w:numFmt w:val="bullet"/>
      <w:lvlText w:val="•"/>
      <w:lvlJc w:val="left"/>
      <w:pPr>
        <w:ind w:left="357" w:hanging="160"/>
      </w:pPr>
      <w:rPr>
        <w:rFonts w:ascii="Times New Roman" w:eastAsia="Times New Roman" w:hAnsi="Times New Roman" w:hint="default"/>
        <w:sz w:val="16"/>
        <w:szCs w:val="16"/>
      </w:rPr>
    </w:lvl>
    <w:lvl w:ilvl="2" w:tplc="DF009A9A">
      <w:start w:val="1"/>
      <w:numFmt w:val="bullet"/>
      <w:lvlText w:val="•"/>
      <w:lvlJc w:val="left"/>
      <w:pPr>
        <w:ind w:left="517" w:hanging="160"/>
      </w:pPr>
      <w:rPr>
        <w:rFonts w:ascii="Times New Roman" w:eastAsia="Times New Roman" w:hAnsi="Times New Roman" w:hint="default"/>
        <w:sz w:val="16"/>
        <w:szCs w:val="16"/>
      </w:rPr>
    </w:lvl>
    <w:lvl w:ilvl="3" w:tplc="AEC2C0A2">
      <w:start w:val="1"/>
      <w:numFmt w:val="bullet"/>
      <w:lvlText w:val="•"/>
      <w:lvlJc w:val="left"/>
      <w:pPr>
        <w:ind w:left="677" w:hanging="160"/>
      </w:pPr>
      <w:rPr>
        <w:rFonts w:ascii="Times New Roman" w:eastAsia="Times New Roman" w:hAnsi="Times New Roman" w:hint="default"/>
        <w:sz w:val="16"/>
        <w:szCs w:val="16"/>
      </w:rPr>
    </w:lvl>
    <w:lvl w:ilvl="4" w:tplc="9064C15E">
      <w:start w:val="1"/>
      <w:numFmt w:val="bullet"/>
      <w:lvlText w:val="•"/>
      <w:lvlJc w:val="left"/>
      <w:pPr>
        <w:ind w:left="837" w:hanging="160"/>
      </w:pPr>
      <w:rPr>
        <w:rFonts w:ascii="Times New Roman" w:eastAsia="Times New Roman" w:hAnsi="Times New Roman" w:hint="default"/>
        <w:sz w:val="16"/>
        <w:szCs w:val="16"/>
      </w:rPr>
    </w:lvl>
    <w:lvl w:ilvl="5" w:tplc="BB1A6C9A">
      <w:start w:val="1"/>
      <w:numFmt w:val="bullet"/>
      <w:lvlText w:val="•"/>
      <w:lvlJc w:val="left"/>
      <w:pPr>
        <w:ind w:left="2124" w:hanging="160"/>
      </w:pPr>
      <w:rPr>
        <w:rFonts w:hint="default"/>
      </w:rPr>
    </w:lvl>
    <w:lvl w:ilvl="6" w:tplc="F1C229C8">
      <w:start w:val="1"/>
      <w:numFmt w:val="bullet"/>
      <w:lvlText w:val="•"/>
      <w:lvlJc w:val="left"/>
      <w:pPr>
        <w:ind w:left="3411" w:hanging="160"/>
      </w:pPr>
      <w:rPr>
        <w:rFonts w:hint="default"/>
      </w:rPr>
    </w:lvl>
    <w:lvl w:ilvl="7" w:tplc="341204F4">
      <w:start w:val="1"/>
      <w:numFmt w:val="bullet"/>
      <w:lvlText w:val="•"/>
      <w:lvlJc w:val="left"/>
      <w:pPr>
        <w:ind w:left="4698" w:hanging="160"/>
      </w:pPr>
      <w:rPr>
        <w:rFonts w:hint="default"/>
      </w:rPr>
    </w:lvl>
    <w:lvl w:ilvl="8" w:tplc="44ACDA06">
      <w:start w:val="1"/>
      <w:numFmt w:val="bullet"/>
      <w:lvlText w:val="•"/>
      <w:lvlJc w:val="left"/>
      <w:pPr>
        <w:ind w:left="5985" w:hanging="160"/>
      </w:pPr>
      <w:rPr>
        <w:rFonts w:hint="default"/>
      </w:rPr>
    </w:lvl>
  </w:abstractNum>
  <w:abstractNum w:abstractNumId="38" w15:restartNumberingAfterBreak="0">
    <w:nsid w:val="510D2927"/>
    <w:multiLevelType w:val="hybridMultilevel"/>
    <w:tmpl w:val="055CFD66"/>
    <w:lvl w:ilvl="0" w:tplc="F10632BE">
      <w:start w:val="1"/>
      <w:numFmt w:val="bullet"/>
      <w:lvlText w:val="•"/>
      <w:lvlJc w:val="left"/>
      <w:pPr>
        <w:ind w:left="197" w:hanging="160"/>
      </w:pPr>
      <w:rPr>
        <w:rFonts w:ascii="Times New Roman" w:eastAsia="Times New Roman" w:hAnsi="Times New Roman" w:hint="default"/>
        <w:sz w:val="16"/>
        <w:szCs w:val="16"/>
      </w:rPr>
    </w:lvl>
    <w:lvl w:ilvl="1" w:tplc="F7B0DA32">
      <w:start w:val="1"/>
      <w:numFmt w:val="bullet"/>
      <w:lvlText w:val="•"/>
      <w:lvlJc w:val="left"/>
      <w:pPr>
        <w:ind w:left="357" w:hanging="160"/>
      </w:pPr>
      <w:rPr>
        <w:rFonts w:ascii="Times New Roman" w:eastAsia="Times New Roman" w:hAnsi="Times New Roman" w:hint="default"/>
        <w:sz w:val="16"/>
        <w:szCs w:val="16"/>
      </w:rPr>
    </w:lvl>
    <w:lvl w:ilvl="2" w:tplc="676E6A6C">
      <w:start w:val="1"/>
      <w:numFmt w:val="bullet"/>
      <w:lvlText w:val="•"/>
      <w:lvlJc w:val="left"/>
      <w:pPr>
        <w:ind w:left="517" w:hanging="160"/>
      </w:pPr>
      <w:rPr>
        <w:rFonts w:ascii="Times New Roman" w:eastAsia="Times New Roman" w:hAnsi="Times New Roman" w:hint="default"/>
        <w:sz w:val="16"/>
        <w:szCs w:val="16"/>
      </w:rPr>
    </w:lvl>
    <w:lvl w:ilvl="3" w:tplc="33769998">
      <w:start w:val="1"/>
      <w:numFmt w:val="bullet"/>
      <w:lvlText w:val="•"/>
      <w:lvlJc w:val="left"/>
      <w:pPr>
        <w:ind w:left="677" w:hanging="160"/>
      </w:pPr>
      <w:rPr>
        <w:rFonts w:ascii="Times New Roman" w:eastAsia="Times New Roman" w:hAnsi="Times New Roman" w:hint="default"/>
        <w:sz w:val="16"/>
        <w:szCs w:val="16"/>
      </w:rPr>
    </w:lvl>
    <w:lvl w:ilvl="4" w:tplc="C15A1BEA">
      <w:start w:val="1"/>
      <w:numFmt w:val="bullet"/>
      <w:lvlText w:val="•"/>
      <w:lvlJc w:val="left"/>
      <w:pPr>
        <w:ind w:left="837" w:hanging="160"/>
      </w:pPr>
      <w:rPr>
        <w:rFonts w:ascii="Times New Roman" w:eastAsia="Times New Roman" w:hAnsi="Times New Roman" w:hint="default"/>
        <w:sz w:val="16"/>
        <w:szCs w:val="16"/>
      </w:rPr>
    </w:lvl>
    <w:lvl w:ilvl="5" w:tplc="2BE0A012">
      <w:start w:val="1"/>
      <w:numFmt w:val="bullet"/>
      <w:lvlText w:val="•"/>
      <w:lvlJc w:val="left"/>
      <w:pPr>
        <w:ind w:left="2124" w:hanging="160"/>
      </w:pPr>
      <w:rPr>
        <w:rFonts w:hint="default"/>
      </w:rPr>
    </w:lvl>
    <w:lvl w:ilvl="6" w:tplc="6DD87E06">
      <w:start w:val="1"/>
      <w:numFmt w:val="bullet"/>
      <w:lvlText w:val="•"/>
      <w:lvlJc w:val="left"/>
      <w:pPr>
        <w:ind w:left="3411" w:hanging="160"/>
      </w:pPr>
      <w:rPr>
        <w:rFonts w:hint="default"/>
      </w:rPr>
    </w:lvl>
    <w:lvl w:ilvl="7" w:tplc="12F82142">
      <w:start w:val="1"/>
      <w:numFmt w:val="bullet"/>
      <w:lvlText w:val="•"/>
      <w:lvlJc w:val="left"/>
      <w:pPr>
        <w:ind w:left="4698" w:hanging="160"/>
      </w:pPr>
      <w:rPr>
        <w:rFonts w:hint="default"/>
      </w:rPr>
    </w:lvl>
    <w:lvl w:ilvl="8" w:tplc="6B2E527C">
      <w:start w:val="1"/>
      <w:numFmt w:val="bullet"/>
      <w:lvlText w:val="•"/>
      <w:lvlJc w:val="left"/>
      <w:pPr>
        <w:ind w:left="5985" w:hanging="160"/>
      </w:pPr>
      <w:rPr>
        <w:rFonts w:hint="default"/>
      </w:rPr>
    </w:lvl>
  </w:abstractNum>
  <w:abstractNum w:abstractNumId="39" w15:restartNumberingAfterBreak="0">
    <w:nsid w:val="53EB1EAC"/>
    <w:multiLevelType w:val="hybridMultilevel"/>
    <w:tmpl w:val="B860D7F2"/>
    <w:lvl w:ilvl="0" w:tplc="FB5ED6B2">
      <w:start w:val="1"/>
      <w:numFmt w:val="bullet"/>
      <w:lvlText w:val="•"/>
      <w:lvlJc w:val="left"/>
      <w:pPr>
        <w:ind w:left="197" w:hanging="160"/>
      </w:pPr>
      <w:rPr>
        <w:rFonts w:ascii="Times New Roman" w:eastAsia="Times New Roman" w:hAnsi="Times New Roman" w:hint="default"/>
        <w:sz w:val="16"/>
        <w:szCs w:val="16"/>
      </w:rPr>
    </w:lvl>
    <w:lvl w:ilvl="1" w:tplc="0D7222AC">
      <w:start w:val="1"/>
      <w:numFmt w:val="bullet"/>
      <w:lvlText w:val="•"/>
      <w:lvlJc w:val="left"/>
      <w:pPr>
        <w:ind w:left="357" w:hanging="160"/>
      </w:pPr>
      <w:rPr>
        <w:rFonts w:ascii="Times New Roman" w:eastAsia="Times New Roman" w:hAnsi="Times New Roman" w:hint="default"/>
        <w:sz w:val="16"/>
        <w:szCs w:val="16"/>
      </w:rPr>
    </w:lvl>
    <w:lvl w:ilvl="2" w:tplc="AC084C7A">
      <w:start w:val="1"/>
      <w:numFmt w:val="bullet"/>
      <w:lvlText w:val="•"/>
      <w:lvlJc w:val="left"/>
      <w:pPr>
        <w:ind w:left="1268" w:hanging="160"/>
      </w:pPr>
      <w:rPr>
        <w:rFonts w:hint="default"/>
      </w:rPr>
    </w:lvl>
    <w:lvl w:ilvl="3" w:tplc="501497BE">
      <w:start w:val="1"/>
      <w:numFmt w:val="bullet"/>
      <w:lvlText w:val="•"/>
      <w:lvlJc w:val="left"/>
      <w:pPr>
        <w:ind w:left="2180" w:hanging="160"/>
      </w:pPr>
      <w:rPr>
        <w:rFonts w:hint="default"/>
      </w:rPr>
    </w:lvl>
    <w:lvl w:ilvl="4" w:tplc="D6C02C80">
      <w:start w:val="1"/>
      <w:numFmt w:val="bullet"/>
      <w:lvlText w:val="•"/>
      <w:lvlJc w:val="left"/>
      <w:pPr>
        <w:ind w:left="3091" w:hanging="160"/>
      </w:pPr>
      <w:rPr>
        <w:rFonts w:hint="default"/>
      </w:rPr>
    </w:lvl>
    <w:lvl w:ilvl="5" w:tplc="8E607058">
      <w:start w:val="1"/>
      <w:numFmt w:val="bullet"/>
      <w:lvlText w:val="•"/>
      <w:lvlJc w:val="left"/>
      <w:pPr>
        <w:ind w:left="4003" w:hanging="160"/>
      </w:pPr>
      <w:rPr>
        <w:rFonts w:hint="default"/>
      </w:rPr>
    </w:lvl>
    <w:lvl w:ilvl="6" w:tplc="78B4304C">
      <w:start w:val="1"/>
      <w:numFmt w:val="bullet"/>
      <w:lvlText w:val="•"/>
      <w:lvlJc w:val="left"/>
      <w:pPr>
        <w:ind w:left="4914" w:hanging="160"/>
      </w:pPr>
      <w:rPr>
        <w:rFonts w:hint="default"/>
      </w:rPr>
    </w:lvl>
    <w:lvl w:ilvl="7" w:tplc="5B5C423A">
      <w:start w:val="1"/>
      <w:numFmt w:val="bullet"/>
      <w:lvlText w:val="•"/>
      <w:lvlJc w:val="left"/>
      <w:pPr>
        <w:ind w:left="5825" w:hanging="160"/>
      </w:pPr>
      <w:rPr>
        <w:rFonts w:hint="default"/>
      </w:rPr>
    </w:lvl>
    <w:lvl w:ilvl="8" w:tplc="F9EC6C1C">
      <w:start w:val="1"/>
      <w:numFmt w:val="bullet"/>
      <w:lvlText w:val="•"/>
      <w:lvlJc w:val="left"/>
      <w:pPr>
        <w:ind w:left="6737" w:hanging="160"/>
      </w:pPr>
      <w:rPr>
        <w:rFonts w:hint="default"/>
      </w:rPr>
    </w:lvl>
  </w:abstractNum>
  <w:abstractNum w:abstractNumId="40" w15:restartNumberingAfterBreak="0">
    <w:nsid w:val="53FC431D"/>
    <w:multiLevelType w:val="singleLevel"/>
    <w:tmpl w:val="F46422E2"/>
    <w:lvl w:ilvl="0">
      <w:start w:val="1"/>
      <w:numFmt w:val="bullet"/>
      <w:lvlText w:val="-"/>
      <w:lvlJc w:val="left"/>
      <w:pPr>
        <w:tabs>
          <w:tab w:val="num" w:pos="360"/>
        </w:tabs>
        <w:ind w:left="360" w:hanging="360"/>
      </w:pPr>
      <w:rPr>
        <w:rFonts w:ascii="Times New Roman" w:hAnsi="Times New Roman" w:hint="default"/>
      </w:rPr>
    </w:lvl>
  </w:abstractNum>
  <w:abstractNum w:abstractNumId="41" w15:restartNumberingAfterBreak="0">
    <w:nsid w:val="5459253E"/>
    <w:multiLevelType w:val="multilevel"/>
    <w:tmpl w:val="BB425704"/>
    <w:lvl w:ilvl="0">
      <w:start w:val="1"/>
      <w:numFmt w:val="lowerLetter"/>
      <w:lvlText w:val="%1"/>
      <w:lvlJc w:val="left"/>
      <w:pPr>
        <w:tabs>
          <w:tab w:val="num" w:pos="0"/>
        </w:tabs>
        <w:ind w:left="0" w:firstLine="0"/>
      </w:pPr>
      <w:rPr>
        <w:rFonts w:hint="default"/>
        <w:b/>
        <w:i w:val="0"/>
      </w:rPr>
    </w:lvl>
    <w:lvl w:ilvl="1">
      <w:start w:val="1"/>
      <w:numFmt w:val="decimal"/>
      <w:lvlText w:val="12-%1.%2"/>
      <w:lvlJc w:val="left"/>
      <w:pPr>
        <w:tabs>
          <w:tab w:val="num" w:pos="907"/>
        </w:tabs>
        <w:ind w:left="907" w:hanging="907"/>
      </w:pPr>
      <w:rPr>
        <w:rFonts w:hint="default"/>
        <w:b/>
        <w:i w:val="0"/>
      </w:rPr>
    </w:lvl>
    <w:lvl w:ilvl="2">
      <w:start w:val="1"/>
      <w:numFmt w:val="decimal"/>
      <w:pStyle w:val="Heading12-4"/>
      <w:lvlText w:val="12-%1.%2.%3"/>
      <w:lvlJc w:val="left"/>
      <w:pPr>
        <w:tabs>
          <w:tab w:val="num" w:pos="907"/>
        </w:tabs>
        <w:ind w:left="907" w:hanging="907"/>
      </w:pPr>
      <w:rPr>
        <w:rFonts w:hint="default"/>
        <w:b/>
        <w:i w:val="0"/>
      </w:rPr>
    </w:lvl>
    <w:lvl w:ilvl="3">
      <w:start w:val="1"/>
      <w:numFmt w:val="decimal"/>
      <w:pStyle w:val="Heading12-4"/>
      <w:lvlText w:val="12-%1.%2.%3.%4"/>
      <w:lvlJc w:val="left"/>
      <w:pPr>
        <w:tabs>
          <w:tab w:val="num" w:pos="964"/>
        </w:tabs>
        <w:ind w:left="964" w:hanging="964"/>
      </w:pPr>
      <w:rPr>
        <w:rFonts w:hint="default"/>
        <w:b/>
        <w:i w:val="0"/>
      </w:rPr>
    </w:lvl>
    <w:lvl w:ilvl="4">
      <w:start w:val="1"/>
      <w:numFmt w:val="decimal"/>
      <w:lvlText w:val="11-%1.%2.%3.%4.%5"/>
      <w:lvlJc w:val="left"/>
      <w:pPr>
        <w:tabs>
          <w:tab w:val="num" w:pos="1077"/>
        </w:tabs>
        <w:ind w:left="1077" w:hanging="1077"/>
      </w:pPr>
      <w:rPr>
        <w:rFonts w:hint="default"/>
        <w:b/>
        <w:i w:val="0"/>
      </w:rPr>
    </w:lvl>
    <w:lvl w:ilvl="5">
      <w:start w:val="1"/>
      <w:numFmt w:val="decimal"/>
      <w:lvlText w:val="%1.%2.%3.%4.%5.%6"/>
      <w:lvlJc w:val="left"/>
      <w:pPr>
        <w:tabs>
          <w:tab w:val="num" w:pos="1640"/>
        </w:tabs>
        <w:ind w:left="200" w:firstLine="0"/>
      </w:pPr>
      <w:rPr>
        <w:rFonts w:hint="default"/>
        <w:b/>
        <w:i w:val="0"/>
      </w:rPr>
    </w:lvl>
    <w:lvl w:ilvl="6">
      <w:start w:val="1"/>
      <w:numFmt w:val="decimal"/>
      <w:lvlText w:val="%1.%2.%3.%4.%5.%6.%7"/>
      <w:lvlJc w:val="left"/>
      <w:pPr>
        <w:tabs>
          <w:tab w:val="num" w:pos="1640"/>
        </w:tabs>
        <w:ind w:left="200" w:firstLine="0"/>
      </w:pPr>
      <w:rPr>
        <w:rFonts w:hint="default"/>
      </w:rPr>
    </w:lvl>
    <w:lvl w:ilvl="7">
      <w:start w:val="1"/>
      <w:numFmt w:val="decimal"/>
      <w:lvlText w:val="%1.%2.%3.%4.%5.%6.%7.%8"/>
      <w:lvlJc w:val="left"/>
      <w:pPr>
        <w:tabs>
          <w:tab w:val="num" w:pos="2000"/>
        </w:tabs>
        <w:ind w:left="200" w:firstLine="0"/>
      </w:pPr>
      <w:rPr>
        <w:rFonts w:hint="default"/>
      </w:rPr>
    </w:lvl>
    <w:lvl w:ilvl="8">
      <w:start w:val="1"/>
      <w:numFmt w:val="decimal"/>
      <w:lvlText w:val="%1.%2.%3.%4.%5.%6.%7.%8.%9"/>
      <w:lvlJc w:val="left"/>
      <w:pPr>
        <w:tabs>
          <w:tab w:val="num" w:pos="2000"/>
        </w:tabs>
        <w:ind w:left="200" w:firstLine="0"/>
      </w:pPr>
      <w:rPr>
        <w:rFonts w:hint="default"/>
      </w:rPr>
    </w:lvl>
  </w:abstractNum>
  <w:abstractNum w:abstractNumId="42" w15:restartNumberingAfterBreak="0">
    <w:nsid w:val="54CF449E"/>
    <w:multiLevelType w:val="hybridMultilevel"/>
    <w:tmpl w:val="52BA05A4"/>
    <w:lvl w:ilvl="0" w:tplc="B890E3E0">
      <w:start w:val="1"/>
      <w:numFmt w:val="bullet"/>
      <w:lvlText w:val="•"/>
      <w:lvlJc w:val="left"/>
      <w:pPr>
        <w:ind w:left="197" w:hanging="160"/>
      </w:pPr>
      <w:rPr>
        <w:rFonts w:ascii="Times New Roman" w:eastAsia="Times New Roman" w:hAnsi="Times New Roman" w:hint="default"/>
        <w:sz w:val="16"/>
        <w:szCs w:val="16"/>
      </w:rPr>
    </w:lvl>
    <w:lvl w:ilvl="1" w:tplc="9192FB44">
      <w:start w:val="1"/>
      <w:numFmt w:val="bullet"/>
      <w:lvlText w:val="•"/>
      <w:lvlJc w:val="left"/>
      <w:pPr>
        <w:ind w:left="357" w:hanging="160"/>
      </w:pPr>
      <w:rPr>
        <w:rFonts w:ascii="Times New Roman" w:eastAsia="Times New Roman" w:hAnsi="Times New Roman" w:hint="default"/>
        <w:sz w:val="16"/>
        <w:szCs w:val="16"/>
      </w:rPr>
    </w:lvl>
    <w:lvl w:ilvl="2" w:tplc="2A6492EA">
      <w:start w:val="1"/>
      <w:numFmt w:val="bullet"/>
      <w:lvlText w:val="•"/>
      <w:lvlJc w:val="left"/>
      <w:pPr>
        <w:ind w:left="517" w:hanging="160"/>
      </w:pPr>
      <w:rPr>
        <w:rFonts w:ascii="Times New Roman" w:eastAsia="Times New Roman" w:hAnsi="Times New Roman" w:hint="default"/>
        <w:sz w:val="16"/>
        <w:szCs w:val="16"/>
      </w:rPr>
    </w:lvl>
    <w:lvl w:ilvl="3" w:tplc="7EEA6CE6">
      <w:start w:val="1"/>
      <w:numFmt w:val="bullet"/>
      <w:lvlText w:val="•"/>
      <w:lvlJc w:val="left"/>
      <w:pPr>
        <w:ind w:left="677" w:hanging="160"/>
      </w:pPr>
      <w:rPr>
        <w:rFonts w:ascii="Times New Roman" w:eastAsia="Times New Roman" w:hAnsi="Times New Roman" w:hint="default"/>
        <w:sz w:val="16"/>
        <w:szCs w:val="16"/>
      </w:rPr>
    </w:lvl>
    <w:lvl w:ilvl="4" w:tplc="3BEE7C52">
      <w:start w:val="1"/>
      <w:numFmt w:val="bullet"/>
      <w:lvlText w:val="•"/>
      <w:lvlJc w:val="left"/>
      <w:pPr>
        <w:ind w:left="1803" w:hanging="160"/>
      </w:pPr>
      <w:rPr>
        <w:rFonts w:hint="default"/>
      </w:rPr>
    </w:lvl>
    <w:lvl w:ilvl="5" w:tplc="DA76931A">
      <w:start w:val="1"/>
      <w:numFmt w:val="bullet"/>
      <w:lvlText w:val="•"/>
      <w:lvlJc w:val="left"/>
      <w:pPr>
        <w:ind w:left="2929" w:hanging="160"/>
      </w:pPr>
      <w:rPr>
        <w:rFonts w:hint="default"/>
      </w:rPr>
    </w:lvl>
    <w:lvl w:ilvl="6" w:tplc="D7BCD254">
      <w:start w:val="1"/>
      <w:numFmt w:val="bullet"/>
      <w:lvlText w:val="•"/>
      <w:lvlJc w:val="left"/>
      <w:pPr>
        <w:ind w:left="4055" w:hanging="160"/>
      </w:pPr>
      <w:rPr>
        <w:rFonts w:hint="default"/>
      </w:rPr>
    </w:lvl>
    <w:lvl w:ilvl="7" w:tplc="98FA459A">
      <w:start w:val="1"/>
      <w:numFmt w:val="bullet"/>
      <w:lvlText w:val="•"/>
      <w:lvlJc w:val="left"/>
      <w:pPr>
        <w:ind w:left="5181" w:hanging="160"/>
      </w:pPr>
      <w:rPr>
        <w:rFonts w:hint="default"/>
      </w:rPr>
    </w:lvl>
    <w:lvl w:ilvl="8" w:tplc="7FE047DC">
      <w:start w:val="1"/>
      <w:numFmt w:val="bullet"/>
      <w:lvlText w:val="•"/>
      <w:lvlJc w:val="left"/>
      <w:pPr>
        <w:ind w:left="6307" w:hanging="160"/>
      </w:pPr>
      <w:rPr>
        <w:rFonts w:hint="default"/>
      </w:rPr>
    </w:lvl>
  </w:abstractNum>
  <w:abstractNum w:abstractNumId="43" w15:restartNumberingAfterBreak="0">
    <w:nsid w:val="550D0BE6"/>
    <w:multiLevelType w:val="hybridMultilevel"/>
    <w:tmpl w:val="66FE7FDE"/>
    <w:lvl w:ilvl="0" w:tplc="EC4E13F4">
      <w:start w:val="1"/>
      <w:numFmt w:val="bullet"/>
      <w:lvlText w:val="•"/>
      <w:lvlJc w:val="left"/>
      <w:pPr>
        <w:ind w:left="197" w:hanging="160"/>
      </w:pPr>
      <w:rPr>
        <w:rFonts w:ascii="Times New Roman" w:eastAsia="Times New Roman" w:hAnsi="Times New Roman" w:hint="default"/>
        <w:sz w:val="16"/>
        <w:szCs w:val="16"/>
      </w:rPr>
    </w:lvl>
    <w:lvl w:ilvl="1" w:tplc="FE64CBCE">
      <w:start w:val="1"/>
      <w:numFmt w:val="bullet"/>
      <w:lvlText w:val="•"/>
      <w:lvlJc w:val="left"/>
      <w:pPr>
        <w:ind w:left="357" w:hanging="160"/>
      </w:pPr>
      <w:rPr>
        <w:rFonts w:ascii="Times New Roman" w:eastAsia="Times New Roman" w:hAnsi="Times New Roman" w:hint="default"/>
        <w:sz w:val="16"/>
        <w:szCs w:val="16"/>
      </w:rPr>
    </w:lvl>
    <w:lvl w:ilvl="2" w:tplc="5D12F16C">
      <w:start w:val="1"/>
      <w:numFmt w:val="bullet"/>
      <w:lvlText w:val="•"/>
      <w:lvlJc w:val="left"/>
      <w:pPr>
        <w:ind w:left="517" w:hanging="160"/>
      </w:pPr>
      <w:rPr>
        <w:rFonts w:ascii="Times New Roman" w:eastAsia="Times New Roman" w:hAnsi="Times New Roman" w:hint="default"/>
        <w:sz w:val="16"/>
        <w:szCs w:val="16"/>
      </w:rPr>
    </w:lvl>
    <w:lvl w:ilvl="3" w:tplc="7B0E5560">
      <w:start w:val="1"/>
      <w:numFmt w:val="bullet"/>
      <w:lvlText w:val="•"/>
      <w:lvlJc w:val="left"/>
      <w:pPr>
        <w:ind w:left="677" w:hanging="160"/>
      </w:pPr>
      <w:rPr>
        <w:rFonts w:ascii="Times New Roman" w:eastAsia="Times New Roman" w:hAnsi="Times New Roman" w:hint="default"/>
        <w:sz w:val="16"/>
        <w:szCs w:val="16"/>
      </w:rPr>
    </w:lvl>
    <w:lvl w:ilvl="4" w:tplc="9F168BB0">
      <w:start w:val="1"/>
      <w:numFmt w:val="bullet"/>
      <w:lvlText w:val="•"/>
      <w:lvlJc w:val="left"/>
      <w:pPr>
        <w:ind w:left="1803" w:hanging="160"/>
      </w:pPr>
      <w:rPr>
        <w:rFonts w:hint="default"/>
      </w:rPr>
    </w:lvl>
    <w:lvl w:ilvl="5" w:tplc="82208D70">
      <w:start w:val="1"/>
      <w:numFmt w:val="bullet"/>
      <w:lvlText w:val="•"/>
      <w:lvlJc w:val="left"/>
      <w:pPr>
        <w:ind w:left="2929" w:hanging="160"/>
      </w:pPr>
      <w:rPr>
        <w:rFonts w:hint="default"/>
      </w:rPr>
    </w:lvl>
    <w:lvl w:ilvl="6" w:tplc="9D984A6A">
      <w:start w:val="1"/>
      <w:numFmt w:val="bullet"/>
      <w:lvlText w:val="•"/>
      <w:lvlJc w:val="left"/>
      <w:pPr>
        <w:ind w:left="4055" w:hanging="160"/>
      </w:pPr>
      <w:rPr>
        <w:rFonts w:hint="default"/>
      </w:rPr>
    </w:lvl>
    <w:lvl w:ilvl="7" w:tplc="482C2390">
      <w:start w:val="1"/>
      <w:numFmt w:val="bullet"/>
      <w:lvlText w:val="•"/>
      <w:lvlJc w:val="left"/>
      <w:pPr>
        <w:ind w:left="5181" w:hanging="160"/>
      </w:pPr>
      <w:rPr>
        <w:rFonts w:hint="default"/>
      </w:rPr>
    </w:lvl>
    <w:lvl w:ilvl="8" w:tplc="D0AE2AB4">
      <w:start w:val="1"/>
      <w:numFmt w:val="bullet"/>
      <w:lvlText w:val="•"/>
      <w:lvlJc w:val="left"/>
      <w:pPr>
        <w:ind w:left="6307" w:hanging="160"/>
      </w:pPr>
      <w:rPr>
        <w:rFonts w:hint="default"/>
      </w:rPr>
    </w:lvl>
  </w:abstractNum>
  <w:abstractNum w:abstractNumId="44" w15:restartNumberingAfterBreak="0">
    <w:nsid w:val="5B290A62"/>
    <w:multiLevelType w:val="hybridMultilevel"/>
    <w:tmpl w:val="F7506674"/>
    <w:lvl w:ilvl="0" w:tplc="E8209E9A">
      <w:start w:val="1"/>
      <w:numFmt w:val="decimal"/>
      <w:lvlText w:val="%1."/>
      <w:lvlJc w:val="left"/>
      <w:pPr>
        <w:ind w:left="720" w:hanging="360"/>
      </w:pPr>
    </w:lvl>
    <w:lvl w:ilvl="1" w:tplc="1A4C3C70">
      <w:start w:val="1"/>
      <w:numFmt w:val="decimal"/>
      <w:lvlText w:val="%2."/>
      <w:lvlJc w:val="left"/>
      <w:pPr>
        <w:ind w:left="720" w:hanging="360"/>
      </w:pPr>
    </w:lvl>
    <w:lvl w:ilvl="2" w:tplc="EFA2DFE0">
      <w:start w:val="1"/>
      <w:numFmt w:val="decimal"/>
      <w:lvlText w:val="%3."/>
      <w:lvlJc w:val="left"/>
      <w:pPr>
        <w:ind w:left="720" w:hanging="360"/>
      </w:pPr>
    </w:lvl>
    <w:lvl w:ilvl="3" w:tplc="56F6A164">
      <w:start w:val="1"/>
      <w:numFmt w:val="decimal"/>
      <w:lvlText w:val="%4."/>
      <w:lvlJc w:val="left"/>
      <w:pPr>
        <w:ind w:left="720" w:hanging="360"/>
      </w:pPr>
    </w:lvl>
    <w:lvl w:ilvl="4" w:tplc="F9A4B29E">
      <w:start w:val="1"/>
      <w:numFmt w:val="decimal"/>
      <w:lvlText w:val="%5."/>
      <w:lvlJc w:val="left"/>
      <w:pPr>
        <w:ind w:left="720" w:hanging="360"/>
      </w:pPr>
    </w:lvl>
    <w:lvl w:ilvl="5" w:tplc="D28E3DC4">
      <w:start w:val="1"/>
      <w:numFmt w:val="decimal"/>
      <w:lvlText w:val="%6."/>
      <w:lvlJc w:val="left"/>
      <w:pPr>
        <w:ind w:left="720" w:hanging="360"/>
      </w:pPr>
    </w:lvl>
    <w:lvl w:ilvl="6" w:tplc="EEF0FF62">
      <w:start w:val="1"/>
      <w:numFmt w:val="decimal"/>
      <w:lvlText w:val="%7."/>
      <w:lvlJc w:val="left"/>
      <w:pPr>
        <w:ind w:left="720" w:hanging="360"/>
      </w:pPr>
    </w:lvl>
    <w:lvl w:ilvl="7" w:tplc="0CAC911E">
      <w:start w:val="1"/>
      <w:numFmt w:val="decimal"/>
      <w:lvlText w:val="%8."/>
      <w:lvlJc w:val="left"/>
      <w:pPr>
        <w:ind w:left="720" w:hanging="360"/>
      </w:pPr>
    </w:lvl>
    <w:lvl w:ilvl="8" w:tplc="A18E64A0">
      <w:start w:val="1"/>
      <w:numFmt w:val="decimal"/>
      <w:lvlText w:val="%9."/>
      <w:lvlJc w:val="left"/>
      <w:pPr>
        <w:ind w:left="720" w:hanging="360"/>
      </w:pPr>
    </w:lvl>
  </w:abstractNum>
  <w:abstractNum w:abstractNumId="45" w15:restartNumberingAfterBreak="0">
    <w:nsid w:val="627E47EC"/>
    <w:multiLevelType w:val="hybridMultilevel"/>
    <w:tmpl w:val="E0AA9228"/>
    <w:lvl w:ilvl="0" w:tplc="72E2D762">
      <w:start w:val="1"/>
      <w:numFmt w:val="bullet"/>
      <w:lvlText w:val="•"/>
      <w:lvlJc w:val="left"/>
      <w:pPr>
        <w:ind w:left="197" w:hanging="160"/>
      </w:pPr>
      <w:rPr>
        <w:rFonts w:ascii="Times New Roman" w:eastAsia="Times New Roman" w:hAnsi="Times New Roman" w:hint="default"/>
        <w:sz w:val="16"/>
        <w:szCs w:val="16"/>
      </w:rPr>
    </w:lvl>
    <w:lvl w:ilvl="1" w:tplc="58ECD9D4">
      <w:start w:val="1"/>
      <w:numFmt w:val="bullet"/>
      <w:lvlText w:val="•"/>
      <w:lvlJc w:val="left"/>
      <w:pPr>
        <w:ind w:left="357" w:hanging="160"/>
      </w:pPr>
      <w:rPr>
        <w:rFonts w:ascii="Times New Roman" w:eastAsia="Times New Roman" w:hAnsi="Times New Roman" w:hint="default"/>
        <w:sz w:val="16"/>
        <w:szCs w:val="16"/>
      </w:rPr>
    </w:lvl>
    <w:lvl w:ilvl="2" w:tplc="5032E0AE">
      <w:start w:val="1"/>
      <w:numFmt w:val="bullet"/>
      <w:lvlText w:val="•"/>
      <w:lvlJc w:val="left"/>
      <w:pPr>
        <w:ind w:left="1268" w:hanging="160"/>
      </w:pPr>
      <w:rPr>
        <w:rFonts w:hint="default"/>
      </w:rPr>
    </w:lvl>
    <w:lvl w:ilvl="3" w:tplc="ECECCE2C">
      <w:start w:val="1"/>
      <w:numFmt w:val="bullet"/>
      <w:lvlText w:val="•"/>
      <w:lvlJc w:val="left"/>
      <w:pPr>
        <w:ind w:left="2180" w:hanging="160"/>
      </w:pPr>
      <w:rPr>
        <w:rFonts w:hint="default"/>
      </w:rPr>
    </w:lvl>
    <w:lvl w:ilvl="4" w:tplc="215C0DC4">
      <w:start w:val="1"/>
      <w:numFmt w:val="bullet"/>
      <w:lvlText w:val="•"/>
      <w:lvlJc w:val="left"/>
      <w:pPr>
        <w:ind w:left="3091" w:hanging="160"/>
      </w:pPr>
      <w:rPr>
        <w:rFonts w:hint="default"/>
      </w:rPr>
    </w:lvl>
    <w:lvl w:ilvl="5" w:tplc="9294DB96">
      <w:start w:val="1"/>
      <w:numFmt w:val="bullet"/>
      <w:lvlText w:val="•"/>
      <w:lvlJc w:val="left"/>
      <w:pPr>
        <w:ind w:left="4003" w:hanging="160"/>
      </w:pPr>
      <w:rPr>
        <w:rFonts w:hint="default"/>
      </w:rPr>
    </w:lvl>
    <w:lvl w:ilvl="6" w:tplc="ACA4C4C2">
      <w:start w:val="1"/>
      <w:numFmt w:val="bullet"/>
      <w:lvlText w:val="•"/>
      <w:lvlJc w:val="left"/>
      <w:pPr>
        <w:ind w:left="4914" w:hanging="160"/>
      </w:pPr>
      <w:rPr>
        <w:rFonts w:hint="default"/>
      </w:rPr>
    </w:lvl>
    <w:lvl w:ilvl="7" w:tplc="BADACD36">
      <w:start w:val="1"/>
      <w:numFmt w:val="bullet"/>
      <w:lvlText w:val="•"/>
      <w:lvlJc w:val="left"/>
      <w:pPr>
        <w:ind w:left="5825" w:hanging="160"/>
      </w:pPr>
      <w:rPr>
        <w:rFonts w:hint="default"/>
      </w:rPr>
    </w:lvl>
    <w:lvl w:ilvl="8" w:tplc="2AF2EC32">
      <w:start w:val="1"/>
      <w:numFmt w:val="bullet"/>
      <w:lvlText w:val="•"/>
      <w:lvlJc w:val="left"/>
      <w:pPr>
        <w:ind w:left="6737" w:hanging="160"/>
      </w:pPr>
      <w:rPr>
        <w:rFonts w:hint="default"/>
      </w:rPr>
    </w:lvl>
  </w:abstractNum>
  <w:abstractNum w:abstractNumId="46" w15:restartNumberingAfterBreak="0">
    <w:nsid w:val="62B620EA"/>
    <w:multiLevelType w:val="hybridMultilevel"/>
    <w:tmpl w:val="CD246AA8"/>
    <w:lvl w:ilvl="0" w:tplc="2EF4AF60">
      <w:start w:val="1"/>
      <w:numFmt w:val="bullet"/>
      <w:lvlText w:val="•"/>
      <w:lvlJc w:val="left"/>
      <w:pPr>
        <w:ind w:left="197" w:hanging="160"/>
      </w:pPr>
      <w:rPr>
        <w:rFonts w:ascii="Times New Roman" w:eastAsia="Times New Roman" w:hAnsi="Times New Roman" w:hint="default"/>
        <w:sz w:val="16"/>
        <w:szCs w:val="16"/>
      </w:rPr>
    </w:lvl>
    <w:lvl w:ilvl="1" w:tplc="727A5014">
      <w:start w:val="1"/>
      <w:numFmt w:val="bullet"/>
      <w:lvlText w:val="•"/>
      <w:lvlJc w:val="left"/>
      <w:pPr>
        <w:ind w:left="357" w:hanging="160"/>
      </w:pPr>
      <w:rPr>
        <w:rFonts w:ascii="Times New Roman" w:eastAsia="Times New Roman" w:hAnsi="Times New Roman" w:hint="default"/>
        <w:sz w:val="16"/>
        <w:szCs w:val="16"/>
      </w:rPr>
    </w:lvl>
    <w:lvl w:ilvl="2" w:tplc="93F20E3A">
      <w:start w:val="1"/>
      <w:numFmt w:val="bullet"/>
      <w:lvlText w:val="•"/>
      <w:lvlJc w:val="left"/>
      <w:pPr>
        <w:ind w:left="517" w:hanging="160"/>
      </w:pPr>
      <w:rPr>
        <w:rFonts w:ascii="Times New Roman" w:eastAsia="Times New Roman" w:hAnsi="Times New Roman" w:hint="default"/>
        <w:sz w:val="16"/>
        <w:szCs w:val="16"/>
      </w:rPr>
    </w:lvl>
    <w:lvl w:ilvl="3" w:tplc="1C9E3B44">
      <w:start w:val="1"/>
      <w:numFmt w:val="bullet"/>
      <w:lvlText w:val="•"/>
      <w:lvlJc w:val="left"/>
      <w:pPr>
        <w:ind w:left="1522" w:hanging="160"/>
      </w:pPr>
      <w:rPr>
        <w:rFonts w:hint="default"/>
      </w:rPr>
    </w:lvl>
    <w:lvl w:ilvl="4" w:tplc="2BE41EA8">
      <w:start w:val="1"/>
      <w:numFmt w:val="bullet"/>
      <w:lvlText w:val="•"/>
      <w:lvlJc w:val="left"/>
      <w:pPr>
        <w:ind w:left="2528" w:hanging="160"/>
      </w:pPr>
      <w:rPr>
        <w:rFonts w:hint="default"/>
      </w:rPr>
    </w:lvl>
    <w:lvl w:ilvl="5" w:tplc="73A61C12">
      <w:start w:val="1"/>
      <w:numFmt w:val="bullet"/>
      <w:lvlText w:val="•"/>
      <w:lvlJc w:val="left"/>
      <w:pPr>
        <w:ind w:left="3533" w:hanging="160"/>
      </w:pPr>
      <w:rPr>
        <w:rFonts w:hint="default"/>
      </w:rPr>
    </w:lvl>
    <w:lvl w:ilvl="6" w:tplc="380EE8FC">
      <w:start w:val="1"/>
      <w:numFmt w:val="bullet"/>
      <w:lvlText w:val="•"/>
      <w:lvlJc w:val="left"/>
      <w:pPr>
        <w:ind w:left="4538" w:hanging="160"/>
      </w:pPr>
      <w:rPr>
        <w:rFonts w:hint="default"/>
      </w:rPr>
    </w:lvl>
    <w:lvl w:ilvl="7" w:tplc="93CC9D16">
      <w:start w:val="1"/>
      <w:numFmt w:val="bullet"/>
      <w:lvlText w:val="•"/>
      <w:lvlJc w:val="left"/>
      <w:pPr>
        <w:ind w:left="5544" w:hanging="160"/>
      </w:pPr>
      <w:rPr>
        <w:rFonts w:hint="default"/>
      </w:rPr>
    </w:lvl>
    <w:lvl w:ilvl="8" w:tplc="D220A166">
      <w:start w:val="1"/>
      <w:numFmt w:val="bullet"/>
      <w:lvlText w:val="•"/>
      <w:lvlJc w:val="left"/>
      <w:pPr>
        <w:ind w:left="6549" w:hanging="160"/>
      </w:pPr>
      <w:rPr>
        <w:rFonts w:hint="default"/>
      </w:rPr>
    </w:lvl>
  </w:abstractNum>
  <w:abstractNum w:abstractNumId="47" w15:restartNumberingAfterBreak="0">
    <w:nsid w:val="69A94FA5"/>
    <w:multiLevelType w:val="multilevel"/>
    <w:tmpl w:val="974CAC48"/>
    <w:lvl w:ilvl="0">
      <w:start w:val="1"/>
      <w:numFmt w:val="upperLetter"/>
      <w:pStyle w:val="Annex0"/>
      <w:lvlText w:val="Annex %1. "/>
      <w:lvlJc w:val="center"/>
      <w:pPr>
        <w:ind w:left="0" w:firstLine="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nnexheader-level2"/>
      <w:lvlText w:val="%1.%2"/>
      <w:lvlJc w:val="left"/>
      <w:pPr>
        <w:ind w:left="0" w:firstLine="0"/>
      </w:pPr>
      <w:rPr>
        <w:rFonts w:ascii="Arial" w:hAnsi="Arial" w:cs="Arial" w:hint="default"/>
      </w:rPr>
    </w:lvl>
    <w:lvl w:ilvl="2">
      <w:start w:val="1"/>
      <w:numFmt w:val="decimal"/>
      <w:pStyle w:val="Annex-Heading3"/>
      <w:lvlText w:val="%1.%2.%3"/>
      <w:lvlJc w:val="left"/>
      <w:pPr>
        <w:ind w:left="0" w:firstLine="0"/>
      </w:pPr>
      <w:rPr>
        <w:rFonts w:ascii="Arial" w:hAnsi="Arial" w:cs="Arial" w:hint="default"/>
      </w:rPr>
    </w:lvl>
    <w:lvl w:ilvl="3">
      <w:start w:val="1"/>
      <w:numFmt w:val="decimal"/>
      <w:pStyle w:val="Annex-Heading4"/>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48" w15:restartNumberingAfterBreak="0">
    <w:nsid w:val="6D6A3D43"/>
    <w:multiLevelType w:val="singleLevel"/>
    <w:tmpl w:val="D2966CFC"/>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49" w15:restartNumberingAfterBreak="0">
    <w:nsid w:val="6F432724"/>
    <w:multiLevelType w:val="hybridMultilevel"/>
    <w:tmpl w:val="AA3AFE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54E7401"/>
    <w:multiLevelType w:val="singleLevel"/>
    <w:tmpl w:val="3AAE8F4E"/>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51" w15:restartNumberingAfterBreak="0">
    <w:nsid w:val="76D10768"/>
    <w:multiLevelType w:val="hybridMultilevel"/>
    <w:tmpl w:val="BC664B38"/>
    <w:lvl w:ilvl="0" w:tplc="0D3E7790">
      <w:start w:val="1"/>
      <w:numFmt w:val="bullet"/>
      <w:lvlText w:val="•"/>
      <w:lvlJc w:val="left"/>
      <w:pPr>
        <w:ind w:left="197" w:hanging="160"/>
      </w:pPr>
      <w:rPr>
        <w:rFonts w:ascii="Times New Roman" w:eastAsia="Times New Roman" w:hAnsi="Times New Roman" w:hint="default"/>
        <w:sz w:val="16"/>
        <w:szCs w:val="16"/>
      </w:rPr>
    </w:lvl>
    <w:lvl w:ilvl="1" w:tplc="48322C68">
      <w:start w:val="1"/>
      <w:numFmt w:val="bullet"/>
      <w:lvlText w:val="•"/>
      <w:lvlJc w:val="left"/>
      <w:pPr>
        <w:ind w:left="357" w:hanging="160"/>
      </w:pPr>
      <w:rPr>
        <w:rFonts w:ascii="Times New Roman" w:eastAsia="Times New Roman" w:hAnsi="Times New Roman" w:hint="default"/>
        <w:sz w:val="16"/>
        <w:szCs w:val="16"/>
      </w:rPr>
    </w:lvl>
    <w:lvl w:ilvl="2" w:tplc="0194E1DA">
      <w:start w:val="1"/>
      <w:numFmt w:val="bullet"/>
      <w:lvlText w:val="•"/>
      <w:lvlJc w:val="left"/>
      <w:pPr>
        <w:ind w:left="517" w:hanging="160"/>
      </w:pPr>
      <w:rPr>
        <w:rFonts w:ascii="Times New Roman" w:eastAsia="Times New Roman" w:hAnsi="Times New Roman" w:hint="default"/>
        <w:sz w:val="16"/>
        <w:szCs w:val="16"/>
      </w:rPr>
    </w:lvl>
    <w:lvl w:ilvl="3" w:tplc="E2FC6376">
      <w:start w:val="1"/>
      <w:numFmt w:val="bullet"/>
      <w:lvlText w:val="•"/>
      <w:lvlJc w:val="left"/>
      <w:pPr>
        <w:ind w:left="677" w:hanging="160"/>
      </w:pPr>
      <w:rPr>
        <w:rFonts w:ascii="Times New Roman" w:eastAsia="Times New Roman" w:hAnsi="Times New Roman" w:hint="default"/>
        <w:sz w:val="16"/>
        <w:szCs w:val="16"/>
      </w:rPr>
    </w:lvl>
    <w:lvl w:ilvl="4" w:tplc="351CC354">
      <w:start w:val="1"/>
      <w:numFmt w:val="bullet"/>
      <w:lvlText w:val="•"/>
      <w:lvlJc w:val="left"/>
      <w:pPr>
        <w:ind w:left="837" w:hanging="160"/>
      </w:pPr>
      <w:rPr>
        <w:rFonts w:ascii="Times New Roman" w:eastAsia="Times New Roman" w:hAnsi="Times New Roman" w:hint="default"/>
        <w:sz w:val="16"/>
        <w:szCs w:val="16"/>
      </w:rPr>
    </w:lvl>
    <w:lvl w:ilvl="5" w:tplc="1090C7E0">
      <w:start w:val="1"/>
      <w:numFmt w:val="bullet"/>
      <w:lvlText w:val="•"/>
      <w:lvlJc w:val="left"/>
      <w:pPr>
        <w:ind w:left="2124" w:hanging="160"/>
      </w:pPr>
      <w:rPr>
        <w:rFonts w:hint="default"/>
      </w:rPr>
    </w:lvl>
    <w:lvl w:ilvl="6" w:tplc="78EC817C">
      <w:start w:val="1"/>
      <w:numFmt w:val="bullet"/>
      <w:lvlText w:val="•"/>
      <w:lvlJc w:val="left"/>
      <w:pPr>
        <w:ind w:left="3411" w:hanging="160"/>
      </w:pPr>
      <w:rPr>
        <w:rFonts w:hint="default"/>
      </w:rPr>
    </w:lvl>
    <w:lvl w:ilvl="7" w:tplc="04F0CC8A">
      <w:start w:val="1"/>
      <w:numFmt w:val="bullet"/>
      <w:lvlText w:val="•"/>
      <w:lvlJc w:val="left"/>
      <w:pPr>
        <w:ind w:left="4698" w:hanging="160"/>
      </w:pPr>
      <w:rPr>
        <w:rFonts w:hint="default"/>
      </w:rPr>
    </w:lvl>
    <w:lvl w:ilvl="8" w:tplc="5FA011BC">
      <w:start w:val="1"/>
      <w:numFmt w:val="bullet"/>
      <w:lvlText w:val="•"/>
      <w:lvlJc w:val="left"/>
      <w:pPr>
        <w:ind w:left="5985" w:hanging="160"/>
      </w:pPr>
      <w:rPr>
        <w:rFonts w:hint="default"/>
      </w:rPr>
    </w:lvl>
  </w:abstractNum>
  <w:num w:numId="1" w16cid:durableId="1168640754">
    <w:abstractNumId w:val="30"/>
  </w:num>
  <w:num w:numId="2" w16cid:durableId="1317416853">
    <w:abstractNumId w:val="17"/>
  </w:num>
  <w:num w:numId="3" w16cid:durableId="949969977">
    <w:abstractNumId w:val="4"/>
  </w:num>
  <w:num w:numId="4" w16cid:durableId="1968773458">
    <w:abstractNumId w:val="3"/>
  </w:num>
  <w:num w:numId="5" w16cid:durableId="1715348681">
    <w:abstractNumId w:val="2"/>
  </w:num>
  <w:num w:numId="6" w16cid:durableId="1200435028">
    <w:abstractNumId w:val="1"/>
  </w:num>
  <w:num w:numId="7" w16cid:durableId="1246068655">
    <w:abstractNumId w:val="0"/>
  </w:num>
  <w:num w:numId="8" w16cid:durableId="1589465863">
    <w:abstractNumId w:val="32"/>
  </w:num>
  <w:num w:numId="9" w16cid:durableId="1905213438">
    <w:abstractNumId w:val="35"/>
  </w:num>
  <w:num w:numId="10" w16cid:durableId="1567715507">
    <w:abstractNumId w:val="24"/>
  </w:num>
  <w:num w:numId="11" w16cid:durableId="1921330706">
    <w:abstractNumId w:val="15"/>
  </w:num>
  <w:num w:numId="12" w16cid:durableId="1978948612">
    <w:abstractNumId w:val="20"/>
  </w:num>
  <w:num w:numId="13" w16cid:durableId="1555315249">
    <w:abstractNumId w:val="49"/>
  </w:num>
  <w:num w:numId="14" w16cid:durableId="1415083557">
    <w:abstractNumId w:val="47"/>
  </w:num>
  <w:num w:numId="15" w16cid:durableId="1173835668">
    <w:abstractNumId w:val="6"/>
  </w:num>
  <w:num w:numId="16" w16cid:durableId="995843596">
    <w:abstractNumId w:val="27"/>
  </w:num>
  <w:num w:numId="17" w16cid:durableId="2088333446">
    <w:abstractNumId w:val="7"/>
  </w:num>
  <w:num w:numId="18" w16cid:durableId="885601547">
    <w:abstractNumId w:val="8"/>
  </w:num>
  <w:num w:numId="19" w16cid:durableId="1335960803">
    <w:abstractNumId w:val="9"/>
  </w:num>
  <w:num w:numId="20" w16cid:durableId="218127084">
    <w:abstractNumId w:val="10"/>
  </w:num>
  <w:num w:numId="21" w16cid:durableId="850879606">
    <w:abstractNumId w:val="24"/>
  </w:num>
  <w:num w:numId="22" w16cid:durableId="1807506822">
    <w:abstractNumId w:val="19"/>
  </w:num>
  <w:num w:numId="23" w16cid:durableId="989794200">
    <w:abstractNumId w:val="40"/>
  </w:num>
  <w:num w:numId="24" w16cid:durableId="2073313963">
    <w:abstractNumId w:val="50"/>
  </w:num>
  <w:num w:numId="25" w16cid:durableId="1679775349">
    <w:abstractNumId w:val="48"/>
  </w:num>
  <w:num w:numId="26" w16cid:durableId="2114323266">
    <w:abstractNumId w:val="31"/>
    <w:lvlOverride w:ilvl="0">
      <w:startOverride w:val="1"/>
    </w:lvlOverride>
  </w:num>
  <w:num w:numId="27" w16cid:durableId="169681950">
    <w:abstractNumId w:val="26"/>
  </w:num>
  <w:num w:numId="28" w16cid:durableId="1169447394">
    <w:abstractNumId w:val="33"/>
  </w:num>
  <w:num w:numId="29" w16cid:durableId="560098012">
    <w:abstractNumId w:val="28"/>
  </w:num>
  <w:num w:numId="30" w16cid:durableId="767165770">
    <w:abstractNumId w:val="16"/>
  </w:num>
  <w:num w:numId="31" w16cid:durableId="208949333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6607543">
    <w:abstractNumId w:val="12"/>
  </w:num>
  <w:num w:numId="33" w16cid:durableId="573855974">
    <w:abstractNumId w:val="11"/>
  </w:num>
  <w:num w:numId="34" w16cid:durableId="947784397">
    <w:abstractNumId w:val="13"/>
  </w:num>
  <w:num w:numId="35" w16cid:durableId="895160679">
    <w:abstractNumId w:val="41"/>
  </w:num>
  <w:num w:numId="36" w16cid:durableId="524832156">
    <w:abstractNumId w:val="25"/>
  </w:num>
  <w:num w:numId="37" w16cid:durableId="607082425">
    <w:abstractNumId w:val="43"/>
  </w:num>
  <w:num w:numId="38" w16cid:durableId="482283132">
    <w:abstractNumId w:val="39"/>
  </w:num>
  <w:num w:numId="39" w16cid:durableId="1726559795">
    <w:abstractNumId w:val="45"/>
  </w:num>
  <w:num w:numId="40" w16cid:durableId="555245185">
    <w:abstractNumId w:val="46"/>
  </w:num>
  <w:num w:numId="41" w16cid:durableId="1647970304">
    <w:abstractNumId w:val="23"/>
  </w:num>
  <w:num w:numId="42" w16cid:durableId="249194888">
    <w:abstractNumId w:val="21"/>
  </w:num>
  <w:num w:numId="43" w16cid:durableId="1999843470">
    <w:abstractNumId w:val="38"/>
  </w:num>
  <w:num w:numId="44" w16cid:durableId="906844814">
    <w:abstractNumId w:val="51"/>
  </w:num>
  <w:num w:numId="45" w16cid:durableId="672607512">
    <w:abstractNumId w:val="37"/>
  </w:num>
  <w:num w:numId="46" w16cid:durableId="328674250">
    <w:abstractNumId w:val="42"/>
  </w:num>
  <w:num w:numId="47" w16cid:durableId="48193703">
    <w:abstractNumId w:val="34"/>
  </w:num>
  <w:num w:numId="48" w16cid:durableId="19692374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353582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9131778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9627129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768033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8278549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822507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79486425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60152539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9865550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2769640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8540800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443784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894068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4115799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486249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062102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8442148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1569950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8925397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71454230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6813740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7380913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0112560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9570276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7119516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0780029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52286478">
    <w:abstractNumId w:val="24"/>
  </w:num>
  <w:num w:numId="76" w16cid:durableId="797914377">
    <w:abstractNumId w:val="22"/>
  </w:num>
  <w:num w:numId="77" w16cid:durableId="1263607072">
    <w:abstractNumId w:val="29"/>
  </w:num>
  <w:num w:numId="78" w16cid:durableId="670911439">
    <w:abstractNumId w:val="14"/>
  </w:num>
  <w:num w:numId="79" w16cid:durableId="1021854692">
    <w:abstractNumId w:val="44"/>
  </w:num>
  <w:num w:numId="80" w16cid:durableId="182327733">
    <w:abstractNumId w:val="18"/>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son Rhee">
    <w15:presenceInfo w15:providerId="AD" w15:userId="S::j.rhee@omcinternational.com::d4f34667-fc18-4c88-8925-5235a9a8c1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bordersDoNotSurroundHeader/>
  <w:bordersDoNotSurroundFooter/>
  <w:activeWritingStyle w:appName="MSWord" w:lang="fr-FR" w:vendorID="64" w:dllVersion="6" w:nlCheck="1" w:checkStyle="0"/>
  <w:activeWritingStyle w:appName="MSWord" w:lang="en-GB" w:vendorID="64" w:dllVersion="6" w:nlCheck="1" w:checkStyle="0"/>
  <w:activeWritingStyle w:appName="MSWord" w:lang="en-AU" w:vendorID="64" w:dllVersion="6" w:nlCheck="1" w:checkStyle="0"/>
  <w:activeWritingStyle w:appName="MSWord" w:lang="en-US" w:vendorID="64" w:dllVersion="6" w:nlCheck="1" w:checkStyle="0"/>
  <w:activeWritingStyle w:appName="MSWord" w:lang="en-CA" w:vendorID="64" w:dllVersion="6" w:nlCheck="1" w:checkStyle="1"/>
  <w:activeWritingStyle w:appName="MSWord" w:lang="fr-MC" w:vendorID="64" w:dllVersion="6" w:nlCheck="1" w:checkStyle="0"/>
  <w:activeWritingStyle w:appName="MSWord" w:lang="fr-CA" w:vendorID="64" w:dllVersion="6" w:nlCheck="1" w:checkStyle="0"/>
  <w:activeWritingStyle w:appName="MSWord" w:lang="en-AU"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fr-MC" w:vendorID="64" w:dllVersion="0" w:nlCheck="1" w:checkStyle="0"/>
  <w:activeWritingStyle w:appName="MSWord" w:lang="fr-FR" w:vendorID="64" w:dllVersion="0" w:nlCheck="1" w:checkStyle="0"/>
  <w:activeWritingStyle w:appName="MSWord" w:lang="en-US" w:vendorID="64" w:dllVersion="4096" w:nlCheck="1" w:checkStyle="0"/>
  <w:activeWritingStyle w:appName="MSWord" w:lang="en-CA" w:vendorID="64" w:dllVersion="4096" w:nlCheck="1" w:checkStyle="0"/>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0BB7"/>
    <w:rsid w:val="000018A4"/>
    <w:rsid w:val="000020F2"/>
    <w:rsid w:val="00002424"/>
    <w:rsid w:val="00002981"/>
    <w:rsid w:val="0000393C"/>
    <w:rsid w:val="00004989"/>
    <w:rsid w:val="000049AF"/>
    <w:rsid w:val="00004B50"/>
    <w:rsid w:val="000052AD"/>
    <w:rsid w:val="000052BD"/>
    <w:rsid w:val="0000728E"/>
    <w:rsid w:val="0001166A"/>
    <w:rsid w:val="0001207C"/>
    <w:rsid w:val="00014234"/>
    <w:rsid w:val="000148EB"/>
    <w:rsid w:val="000158F8"/>
    <w:rsid w:val="00016BA6"/>
    <w:rsid w:val="00017F0D"/>
    <w:rsid w:val="00020699"/>
    <w:rsid w:val="00021149"/>
    <w:rsid w:val="00021383"/>
    <w:rsid w:val="0002185C"/>
    <w:rsid w:val="00021A37"/>
    <w:rsid w:val="0002483E"/>
    <w:rsid w:val="0002495B"/>
    <w:rsid w:val="0002510D"/>
    <w:rsid w:val="00025BEA"/>
    <w:rsid w:val="00026555"/>
    <w:rsid w:val="00027A8C"/>
    <w:rsid w:val="00031CBC"/>
    <w:rsid w:val="00031CEB"/>
    <w:rsid w:val="00031D91"/>
    <w:rsid w:val="0003240A"/>
    <w:rsid w:val="00032F22"/>
    <w:rsid w:val="000345D9"/>
    <w:rsid w:val="00035108"/>
    <w:rsid w:val="0003528A"/>
    <w:rsid w:val="000356FA"/>
    <w:rsid w:val="00035815"/>
    <w:rsid w:val="00035C11"/>
    <w:rsid w:val="000361AA"/>
    <w:rsid w:val="000362EB"/>
    <w:rsid w:val="00036B75"/>
    <w:rsid w:val="000379ED"/>
    <w:rsid w:val="00037FD9"/>
    <w:rsid w:val="0004063A"/>
    <w:rsid w:val="000406A3"/>
    <w:rsid w:val="00040E13"/>
    <w:rsid w:val="000419AB"/>
    <w:rsid w:val="00041CAC"/>
    <w:rsid w:val="0004420E"/>
    <w:rsid w:val="00044EF9"/>
    <w:rsid w:val="00044FEE"/>
    <w:rsid w:val="000454EF"/>
    <w:rsid w:val="000458FB"/>
    <w:rsid w:val="00045A1E"/>
    <w:rsid w:val="00045DE2"/>
    <w:rsid w:val="00045F37"/>
    <w:rsid w:val="00045F4B"/>
    <w:rsid w:val="0004761E"/>
    <w:rsid w:val="00047C46"/>
    <w:rsid w:val="00047F6B"/>
    <w:rsid w:val="00050202"/>
    <w:rsid w:val="000509BA"/>
    <w:rsid w:val="00050B03"/>
    <w:rsid w:val="000517C1"/>
    <w:rsid w:val="000535CA"/>
    <w:rsid w:val="00053ABB"/>
    <w:rsid w:val="00053F52"/>
    <w:rsid w:val="0005492C"/>
    <w:rsid w:val="0005510C"/>
    <w:rsid w:val="00055244"/>
    <w:rsid w:val="000563DC"/>
    <w:rsid w:val="0005691F"/>
    <w:rsid w:val="00056ECE"/>
    <w:rsid w:val="00057572"/>
    <w:rsid w:val="00060070"/>
    <w:rsid w:val="00060957"/>
    <w:rsid w:val="00060A16"/>
    <w:rsid w:val="00061CED"/>
    <w:rsid w:val="00061CF1"/>
    <w:rsid w:val="00063DA7"/>
    <w:rsid w:val="000640C7"/>
    <w:rsid w:val="0006482A"/>
    <w:rsid w:val="00064E25"/>
    <w:rsid w:val="00066354"/>
    <w:rsid w:val="000664D6"/>
    <w:rsid w:val="00066C71"/>
    <w:rsid w:val="00070080"/>
    <w:rsid w:val="00070569"/>
    <w:rsid w:val="00070B5E"/>
    <w:rsid w:val="000715BE"/>
    <w:rsid w:val="00071706"/>
    <w:rsid w:val="00071EE7"/>
    <w:rsid w:val="00072605"/>
    <w:rsid w:val="00072A9E"/>
    <w:rsid w:val="000738F3"/>
    <w:rsid w:val="000747B3"/>
    <w:rsid w:val="000750E4"/>
    <w:rsid w:val="000753E8"/>
    <w:rsid w:val="00075928"/>
    <w:rsid w:val="00075B2F"/>
    <w:rsid w:val="000760E9"/>
    <w:rsid w:val="00076A6D"/>
    <w:rsid w:val="000771BD"/>
    <w:rsid w:val="000772C2"/>
    <w:rsid w:val="000772D9"/>
    <w:rsid w:val="000773A9"/>
    <w:rsid w:val="00077D48"/>
    <w:rsid w:val="0008064F"/>
    <w:rsid w:val="0008096E"/>
    <w:rsid w:val="00080EBB"/>
    <w:rsid w:val="00081644"/>
    <w:rsid w:val="0008205E"/>
    <w:rsid w:val="000825A2"/>
    <w:rsid w:val="00083C67"/>
    <w:rsid w:val="00083FBE"/>
    <w:rsid w:val="00084948"/>
    <w:rsid w:val="00084C3B"/>
    <w:rsid w:val="00085040"/>
    <w:rsid w:val="000854BF"/>
    <w:rsid w:val="00086AF2"/>
    <w:rsid w:val="00087A13"/>
    <w:rsid w:val="00090219"/>
    <w:rsid w:val="00090A00"/>
    <w:rsid w:val="000913AC"/>
    <w:rsid w:val="0009187F"/>
    <w:rsid w:val="00091D11"/>
    <w:rsid w:val="00094FCC"/>
    <w:rsid w:val="00097E2B"/>
    <w:rsid w:val="000A0417"/>
    <w:rsid w:val="000A060C"/>
    <w:rsid w:val="000A0B2E"/>
    <w:rsid w:val="000A1840"/>
    <w:rsid w:val="000A1A45"/>
    <w:rsid w:val="000A1AC7"/>
    <w:rsid w:val="000A245A"/>
    <w:rsid w:val="000A3DE1"/>
    <w:rsid w:val="000A40D0"/>
    <w:rsid w:val="000A457A"/>
    <w:rsid w:val="000A45DF"/>
    <w:rsid w:val="000A5998"/>
    <w:rsid w:val="000A60E9"/>
    <w:rsid w:val="000A61BE"/>
    <w:rsid w:val="000A6853"/>
    <w:rsid w:val="000A6CF6"/>
    <w:rsid w:val="000A7861"/>
    <w:rsid w:val="000B0FF2"/>
    <w:rsid w:val="000B11CD"/>
    <w:rsid w:val="000B128A"/>
    <w:rsid w:val="000B15B3"/>
    <w:rsid w:val="000B2FB7"/>
    <w:rsid w:val="000B39E5"/>
    <w:rsid w:val="000B3E51"/>
    <w:rsid w:val="000B3F15"/>
    <w:rsid w:val="000B3F51"/>
    <w:rsid w:val="000B3F82"/>
    <w:rsid w:val="000B40A1"/>
    <w:rsid w:val="000B6393"/>
    <w:rsid w:val="000B640E"/>
    <w:rsid w:val="000B6A0F"/>
    <w:rsid w:val="000B7185"/>
    <w:rsid w:val="000B74B9"/>
    <w:rsid w:val="000B750B"/>
    <w:rsid w:val="000B7BFA"/>
    <w:rsid w:val="000C109C"/>
    <w:rsid w:val="000C130D"/>
    <w:rsid w:val="000C1E8F"/>
    <w:rsid w:val="000C2038"/>
    <w:rsid w:val="000C223C"/>
    <w:rsid w:val="000C277E"/>
    <w:rsid w:val="000C2C7C"/>
    <w:rsid w:val="000C75B3"/>
    <w:rsid w:val="000C7798"/>
    <w:rsid w:val="000C7A81"/>
    <w:rsid w:val="000C7B98"/>
    <w:rsid w:val="000D0167"/>
    <w:rsid w:val="000D0422"/>
    <w:rsid w:val="000D0A65"/>
    <w:rsid w:val="000D1858"/>
    <w:rsid w:val="000D23CA"/>
    <w:rsid w:val="000D271F"/>
    <w:rsid w:val="000D3100"/>
    <w:rsid w:val="000D3C93"/>
    <w:rsid w:val="000D3ED3"/>
    <w:rsid w:val="000D40A6"/>
    <w:rsid w:val="000D43BF"/>
    <w:rsid w:val="000D4A00"/>
    <w:rsid w:val="000D4C71"/>
    <w:rsid w:val="000D5E51"/>
    <w:rsid w:val="000D6280"/>
    <w:rsid w:val="000D652B"/>
    <w:rsid w:val="000D7925"/>
    <w:rsid w:val="000E0000"/>
    <w:rsid w:val="000E033C"/>
    <w:rsid w:val="000E086D"/>
    <w:rsid w:val="000E1DFD"/>
    <w:rsid w:val="000E3E32"/>
    <w:rsid w:val="000E458A"/>
    <w:rsid w:val="000E4A26"/>
    <w:rsid w:val="000E5DA7"/>
    <w:rsid w:val="000E5FDA"/>
    <w:rsid w:val="000F0270"/>
    <w:rsid w:val="000F06D2"/>
    <w:rsid w:val="000F094B"/>
    <w:rsid w:val="000F0F20"/>
    <w:rsid w:val="000F1074"/>
    <w:rsid w:val="000F1CB8"/>
    <w:rsid w:val="000F1EC7"/>
    <w:rsid w:val="000F221C"/>
    <w:rsid w:val="000F2AEA"/>
    <w:rsid w:val="000F531B"/>
    <w:rsid w:val="000F6A4D"/>
    <w:rsid w:val="000F7029"/>
    <w:rsid w:val="000F75BD"/>
    <w:rsid w:val="000F7AA3"/>
    <w:rsid w:val="000F7B9F"/>
    <w:rsid w:val="000F7F7E"/>
    <w:rsid w:val="00100367"/>
    <w:rsid w:val="001004B0"/>
    <w:rsid w:val="00100EDD"/>
    <w:rsid w:val="00100FAE"/>
    <w:rsid w:val="00101207"/>
    <w:rsid w:val="00101C6B"/>
    <w:rsid w:val="00101D15"/>
    <w:rsid w:val="001023E1"/>
    <w:rsid w:val="00102D26"/>
    <w:rsid w:val="00102E5B"/>
    <w:rsid w:val="00103764"/>
    <w:rsid w:val="0010376A"/>
    <w:rsid w:val="00103A4B"/>
    <w:rsid w:val="0010463A"/>
    <w:rsid w:val="00105106"/>
    <w:rsid w:val="001056D7"/>
    <w:rsid w:val="00105E08"/>
    <w:rsid w:val="0010600C"/>
    <w:rsid w:val="00106AD7"/>
    <w:rsid w:val="001073C7"/>
    <w:rsid w:val="00107783"/>
    <w:rsid w:val="00107959"/>
    <w:rsid w:val="001100A3"/>
    <w:rsid w:val="00110125"/>
    <w:rsid w:val="00110BF6"/>
    <w:rsid w:val="00110EE3"/>
    <w:rsid w:val="00111549"/>
    <w:rsid w:val="00111A20"/>
    <w:rsid w:val="00111CFF"/>
    <w:rsid w:val="00113B5B"/>
    <w:rsid w:val="00114143"/>
    <w:rsid w:val="0011640D"/>
    <w:rsid w:val="00116CE2"/>
    <w:rsid w:val="0011724A"/>
    <w:rsid w:val="00117EF5"/>
    <w:rsid w:val="00120A87"/>
    <w:rsid w:val="00120D3A"/>
    <w:rsid w:val="001212E4"/>
    <w:rsid w:val="00121682"/>
    <w:rsid w:val="00121999"/>
    <w:rsid w:val="001221F6"/>
    <w:rsid w:val="001223C5"/>
    <w:rsid w:val="00122B61"/>
    <w:rsid w:val="00122BE3"/>
    <w:rsid w:val="00123836"/>
    <w:rsid w:val="0012735E"/>
    <w:rsid w:val="00131EB7"/>
    <w:rsid w:val="00132312"/>
    <w:rsid w:val="00132975"/>
    <w:rsid w:val="0013352C"/>
    <w:rsid w:val="00133B7A"/>
    <w:rsid w:val="00133E56"/>
    <w:rsid w:val="00134179"/>
    <w:rsid w:val="00134DF5"/>
    <w:rsid w:val="00135609"/>
    <w:rsid w:val="00136303"/>
    <w:rsid w:val="00136B15"/>
    <w:rsid w:val="00136C12"/>
    <w:rsid w:val="00137902"/>
    <w:rsid w:val="00140379"/>
    <w:rsid w:val="001406A3"/>
    <w:rsid w:val="00140852"/>
    <w:rsid w:val="00140947"/>
    <w:rsid w:val="00140A32"/>
    <w:rsid w:val="00141486"/>
    <w:rsid w:val="00141BA0"/>
    <w:rsid w:val="00141FF3"/>
    <w:rsid w:val="00142361"/>
    <w:rsid w:val="00142616"/>
    <w:rsid w:val="001437C7"/>
    <w:rsid w:val="00143BA6"/>
    <w:rsid w:val="00143BFC"/>
    <w:rsid w:val="00143F82"/>
    <w:rsid w:val="0014412A"/>
    <w:rsid w:val="00144C2B"/>
    <w:rsid w:val="00145E83"/>
    <w:rsid w:val="00146090"/>
    <w:rsid w:val="00146B46"/>
    <w:rsid w:val="00147227"/>
    <w:rsid w:val="00147600"/>
    <w:rsid w:val="00150B63"/>
    <w:rsid w:val="00150CEE"/>
    <w:rsid w:val="0015154C"/>
    <w:rsid w:val="0015230F"/>
    <w:rsid w:val="00153D38"/>
    <w:rsid w:val="0015421F"/>
    <w:rsid w:val="00155107"/>
    <w:rsid w:val="00155444"/>
    <w:rsid w:val="00156BE3"/>
    <w:rsid w:val="001573C4"/>
    <w:rsid w:val="001600AF"/>
    <w:rsid w:val="00160CE0"/>
    <w:rsid w:val="00160E0F"/>
    <w:rsid w:val="00161FDA"/>
    <w:rsid w:val="001622C2"/>
    <w:rsid w:val="0016254D"/>
    <w:rsid w:val="00162623"/>
    <w:rsid w:val="001628FB"/>
    <w:rsid w:val="00162D7E"/>
    <w:rsid w:val="0016384A"/>
    <w:rsid w:val="00163DFF"/>
    <w:rsid w:val="001647E1"/>
    <w:rsid w:val="001648C9"/>
    <w:rsid w:val="00165620"/>
    <w:rsid w:val="001661A4"/>
    <w:rsid w:val="00166373"/>
    <w:rsid w:val="001671EC"/>
    <w:rsid w:val="00167621"/>
    <w:rsid w:val="00167C2F"/>
    <w:rsid w:val="00167C87"/>
    <w:rsid w:val="00171B32"/>
    <w:rsid w:val="00171C07"/>
    <w:rsid w:val="00173519"/>
    <w:rsid w:val="00173A22"/>
    <w:rsid w:val="001742A9"/>
    <w:rsid w:val="00175254"/>
    <w:rsid w:val="001752D7"/>
    <w:rsid w:val="00176EA9"/>
    <w:rsid w:val="00180410"/>
    <w:rsid w:val="0018141E"/>
    <w:rsid w:val="00181986"/>
    <w:rsid w:val="001823BE"/>
    <w:rsid w:val="0018245A"/>
    <w:rsid w:val="00182E82"/>
    <w:rsid w:val="001831A5"/>
    <w:rsid w:val="001833FC"/>
    <w:rsid w:val="00183503"/>
    <w:rsid w:val="00183DF1"/>
    <w:rsid w:val="00186811"/>
    <w:rsid w:val="001868A1"/>
    <w:rsid w:val="00186CF4"/>
    <w:rsid w:val="0018781B"/>
    <w:rsid w:val="001878CD"/>
    <w:rsid w:val="0019003C"/>
    <w:rsid w:val="00190653"/>
    <w:rsid w:val="00190AF8"/>
    <w:rsid w:val="00190C69"/>
    <w:rsid w:val="00191E6A"/>
    <w:rsid w:val="001922CE"/>
    <w:rsid w:val="00192A1C"/>
    <w:rsid w:val="00193704"/>
    <w:rsid w:val="0019384E"/>
    <w:rsid w:val="00193A8C"/>
    <w:rsid w:val="00193B0E"/>
    <w:rsid w:val="001944BA"/>
    <w:rsid w:val="001947CB"/>
    <w:rsid w:val="00194B2D"/>
    <w:rsid w:val="00195D9D"/>
    <w:rsid w:val="00195FB8"/>
    <w:rsid w:val="0019692E"/>
    <w:rsid w:val="00197B73"/>
    <w:rsid w:val="001A033A"/>
    <w:rsid w:val="001A0BEA"/>
    <w:rsid w:val="001A1248"/>
    <w:rsid w:val="001A26D0"/>
    <w:rsid w:val="001A272F"/>
    <w:rsid w:val="001A296F"/>
    <w:rsid w:val="001A2E3A"/>
    <w:rsid w:val="001A2E9A"/>
    <w:rsid w:val="001A37DE"/>
    <w:rsid w:val="001A3F1B"/>
    <w:rsid w:val="001A3FDC"/>
    <w:rsid w:val="001A4BF3"/>
    <w:rsid w:val="001A5953"/>
    <w:rsid w:val="001A5C72"/>
    <w:rsid w:val="001A5DE3"/>
    <w:rsid w:val="001A6B2A"/>
    <w:rsid w:val="001A6D30"/>
    <w:rsid w:val="001A74C5"/>
    <w:rsid w:val="001A76D2"/>
    <w:rsid w:val="001B03BC"/>
    <w:rsid w:val="001B0A03"/>
    <w:rsid w:val="001B11E9"/>
    <w:rsid w:val="001B121A"/>
    <w:rsid w:val="001B1E64"/>
    <w:rsid w:val="001B3B1F"/>
    <w:rsid w:val="001B3B69"/>
    <w:rsid w:val="001B3C96"/>
    <w:rsid w:val="001B48C3"/>
    <w:rsid w:val="001B4929"/>
    <w:rsid w:val="001B4B89"/>
    <w:rsid w:val="001B4BE4"/>
    <w:rsid w:val="001B54AD"/>
    <w:rsid w:val="001B5653"/>
    <w:rsid w:val="001B582C"/>
    <w:rsid w:val="001B586A"/>
    <w:rsid w:val="001B5C3A"/>
    <w:rsid w:val="001B6CF0"/>
    <w:rsid w:val="001B774A"/>
    <w:rsid w:val="001B77E4"/>
    <w:rsid w:val="001C0863"/>
    <w:rsid w:val="001C0B56"/>
    <w:rsid w:val="001C0EC0"/>
    <w:rsid w:val="001C1487"/>
    <w:rsid w:val="001C153A"/>
    <w:rsid w:val="001C1EB1"/>
    <w:rsid w:val="001C2735"/>
    <w:rsid w:val="001C2B4C"/>
    <w:rsid w:val="001C2D53"/>
    <w:rsid w:val="001C4298"/>
    <w:rsid w:val="001C445F"/>
    <w:rsid w:val="001C554E"/>
    <w:rsid w:val="001C5909"/>
    <w:rsid w:val="001C5BCD"/>
    <w:rsid w:val="001C64E5"/>
    <w:rsid w:val="001C691F"/>
    <w:rsid w:val="001C6D85"/>
    <w:rsid w:val="001C729C"/>
    <w:rsid w:val="001C758C"/>
    <w:rsid w:val="001C7A1B"/>
    <w:rsid w:val="001C7DF5"/>
    <w:rsid w:val="001D010B"/>
    <w:rsid w:val="001D03BF"/>
    <w:rsid w:val="001D065D"/>
    <w:rsid w:val="001D13B7"/>
    <w:rsid w:val="001D16C1"/>
    <w:rsid w:val="001D1B73"/>
    <w:rsid w:val="001D2A3D"/>
    <w:rsid w:val="001D2CEC"/>
    <w:rsid w:val="001D2F35"/>
    <w:rsid w:val="001D3233"/>
    <w:rsid w:val="001D36D7"/>
    <w:rsid w:val="001D444C"/>
    <w:rsid w:val="001D44F5"/>
    <w:rsid w:val="001D502D"/>
    <w:rsid w:val="001D57C7"/>
    <w:rsid w:val="001D6395"/>
    <w:rsid w:val="001D6848"/>
    <w:rsid w:val="001D6C60"/>
    <w:rsid w:val="001D74D7"/>
    <w:rsid w:val="001D7688"/>
    <w:rsid w:val="001E01CA"/>
    <w:rsid w:val="001E0502"/>
    <w:rsid w:val="001E0923"/>
    <w:rsid w:val="001E1A3B"/>
    <w:rsid w:val="001E2283"/>
    <w:rsid w:val="001E2A80"/>
    <w:rsid w:val="001E2B05"/>
    <w:rsid w:val="001E2E6B"/>
    <w:rsid w:val="001E3C99"/>
    <w:rsid w:val="001E4A4E"/>
    <w:rsid w:val="001E4C2C"/>
    <w:rsid w:val="001E5540"/>
    <w:rsid w:val="001E561A"/>
    <w:rsid w:val="001E5C86"/>
    <w:rsid w:val="001E754B"/>
    <w:rsid w:val="001E7856"/>
    <w:rsid w:val="001E78CA"/>
    <w:rsid w:val="001F086A"/>
    <w:rsid w:val="001F0D95"/>
    <w:rsid w:val="001F1025"/>
    <w:rsid w:val="001F127D"/>
    <w:rsid w:val="001F1495"/>
    <w:rsid w:val="001F15CB"/>
    <w:rsid w:val="001F185B"/>
    <w:rsid w:val="001F4052"/>
    <w:rsid w:val="001F420C"/>
    <w:rsid w:val="001F5F7F"/>
    <w:rsid w:val="001F644E"/>
    <w:rsid w:val="001F6D62"/>
    <w:rsid w:val="001F7144"/>
    <w:rsid w:val="001F7C66"/>
    <w:rsid w:val="001F7C83"/>
    <w:rsid w:val="002006DA"/>
    <w:rsid w:val="00201203"/>
    <w:rsid w:val="0020149E"/>
    <w:rsid w:val="00201653"/>
    <w:rsid w:val="00202DCC"/>
    <w:rsid w:val="00203A93"/>
    <w:rsid w:val="002041B2"/>
    <w:rsid w:val="00204764"/>
    <w:rsid w:val="002055B8"/>
    <w:rsid w:val="002055FC"/>
    <w:rsid w:val="00205D9B"/>
    <w:rsid w:val="00205DF7"/>
    <w:rsid w:val="0020711F"/>
    <w:rsid w:val="002078DE"/>
    <w:rsid w:val="002107B5"/>
    <w:rsid w:val="00210A5D"/>
    <w:rsid w:val="00210A7B"/>
    <w:rsid w:val="00211B9A"/>
    <w:rsid w:val="00211F93"/>
    <w:rsid w:val="00213311"/>
    <w:rsid w:val="00213A2E"/>
    <w:rsid w:val="00215D0F"/>
    <w:rsid w:val="0021661B"/>
    <w:rsid w:val="00217DE6"/>
    <w:rsid w:val="00220030"/>
    <w:rsid w:val="002204BA"/>
    <w:rsid w:val="00221993"/>
    <w:rsid w:val="00221A42"/>
    <w:rsid w:val="00222260"/>
    <w:rsid w:val="00222388"/>
    <w:rsid w:val="00222B05"/>
    <w:rsid w:val="002230FF"/>
    <w:rsid w:val="002237E0"/>
    <w:rsid w:val="00223857"/>
    <w:rsid w:val="00224CAB"/>
    <w:rsid w:val="00224DC4"/>
    <w:rsid w:val="00224E0D"/>
    <w:rsid w:val="00225EDC"/>
    <w:rsid w:val="00226688"/>
    <w:rsid w:val="00227018"/>
    <w:rsid w:val="00227314"/>
    <w:rsid w:val="002277CF"/>
    <w:rsid w:val="00231260"/>
    <w:rsid w:val="00231652"/>
    <w:rsid w:val="00231701"/>
    <w:rsid w:val="00231C74"/>
    <w:rsid w:val="0023231F"/>
    <w:rsid w:val="0023277B"/>
    <w:rsid w:val="0023375C"/>
    <w:rsid w:val="00233A0D"/>
    <w:rsid w:val="002348B7"/>
    <w:rsid w:val="00234D7D"/>
    <w:rsid w:val="00235EBB"/>
    <w:rsid w:val="002368D1"/>
    <w:rsid w:val="00237E76"/>
    <w:rsid w:val="0024045C"/>
    <w:rsid w:val="0024149F"/>
    <w:rsid w:val="00241642"/>
    <w:rsid w:val="00241991"/>
    <w:rsid w:val="002429AD"/>
    <w:rsid w:val="0024407C"/>
    <w:rsid w:val="0024485B"/>
    <w:rsid w:val="00245982"/>
    <w:rsid w:val="00245FEC"/>
    <w:rsid w:val="002464F7"/>
    <w:rsid w:val="0024702D"/>
    <w:rsid w:val="00247961"/>
    <w:rsid w:val="00247CD3"/>
    <w:rsid w:val="002502BF"/>
    <w:rsid w:val="002503E1"/>
    <w:rsid w:val="00251A73"/>
    <w:rsid w:val="00252585"/>
    <w:rsid w:val="002536CE"/>
    <w:rsid w:val="00253B2B"/>
    <w:rsid w:val="0025415A"/>
    <w:rsid w:val="0025515F"/>
    <w:rsid w:val="0025598A"/>
    <w:rsid w:val="002566AD"/>
    <w:rsid w:val="002626E4"/>
    <w:rsid w:val="00262E95"/>
    <w:rsid w:val="002633A4"/>
    <w:rsid w:val="002638CA"/>
    <w:rsid w:val="00264204"/>
    <w:rsid w:val="00264725"/>
    <w:rsid w:val="00264BE3"/>
    <w:rsid w:val="002650D4"/>
    <w:rsid w:val="002654A1"/>
    <w:rsid w:val="0026555A"/>
    <w:rsid w:val="00266531"/>
    <w:rsid w:val="002665C8"/>
    <w:rsid w:val="00266912"/>
    <w:rsid w:val="00266D5F"/>
    <w:rsid w:val="00270009"/>
    <w:rsid w:val="00270808"/>
    <w:rsid w:val="00271679"/>
    <w:rsid w:val="00271C89"/>
    <w:rsid w:val="002721B0"/>
    <w:rsid w:val="00272B0A"/>
    <w:rsid w:val="00272BD4"/>
    <w:rsid w:val="00272FDF"/>
    <w:rsid w:val="00273D9B"/>
    <w:rsid w:val="00273F78"/>
    <w:rsid w:val="00273F8C"/>
    <w:rsid w:val="0027508E"/>
    <w:rsid w:val="00275755"/>
    <w:rsid w:val="002757C1"/>
    <w:rsid w:val="00275BDD"/>
    <w:rsid w:val="002762FC"/>
    <w:rsid w:val="00276364"/>
    <w:rsid w:val="002775EF"/>
    <w:rsid w:val="002807DC"/>
    <w:rsid w:val="002816F9"/>
    <w:rsid w:val="002817C0"/>
    <w:rsid w:val="002819C2"/>
    <w:rsid w:val="002825BD"/>
    <w:rsid w:val="002828BE"/>
    <w:rsid w:val="00282CE8"/>
    <w:rsid w:val="00283418"/>
    <w:rsid w:val="00283D4B"/>
    <w:rsid w:val="00283D81"/>
    <w:rsid w:val="002844A3"/>
    <w:rsid w:val="002854B6"/>
    <w:rsid w:val="00285D42"/>
    <w:rsid w:val="0028646B"/>
    <w:rsid w:val="00286A01"/>
    <w:rsid w:val="00287175"/>
    <w:rsid w:val="002875C5"/>
    <w:rsid w:val="00290177"/>
    <w:rsid w:val="0029081E"/>
    <w:rsid w:val="00290AE5"/>
    <w:rsid w:val="00290B09"/>
    <w:rsid w:val="00292B85"/>
    <w:rsid w:val="00292C08"/>
    <w:rsid w:val="00292FF6"/>
    <w:rsid w:val="00293DD0"/>
    <w:rsid w:val="002944F7"/>
    <w:rsid w:val="0029459A"/>
    <w:rsid w:val="002957CE"/>
    <w:rsid w:val="00295AD0"/>
    <w:rsid w:val="00295F56"/>
    <w:rsid w:val="002A0D41"/>
    <w:rsid w:val="002A23D3"/>
    <w:rsid w:val="002A356D"/>
    <w:rsid w:val="002A3FFE"/>
    <w:rsid w:val="002A4ECF"/>
    <w:rsid w:val="002A650C"/>
    <w:rsid w:val="002A6AAC"/>
    <w:rsid w:val="002A709C"/>
    <w:rsid w:val="002A7207"/>
    <w:rsid w:val="002A747D"/>
    <w:rsid w:val="002A77E9"/>
    <w:rsid w:val="002A7A97"/>
    <w:rsid w:val="002A7C0E"/>
    <w:rsid w:val="002B03C6"/>
    <w:rsid w:val="002B06B8"/>
    <w:rsid w:val="002B0C43"/>
    <w:rsid w:val="002B1C31"/>
    <w:rsid w:val="002B1D5F"/>
    <w:rsid w:val="002B3B3B"/>
    <w:rsid w:val="002B3FDC"/>
    <w:rsid w:val="002B4EE2"/>
    <w:rsid w:val="002B4F5C"/>
    <w:rsid w:val="002B545A"/>
    <w:rsid w:val="002B6122"/>
    <w:rsid w:val="002B6C27"/>
    <w:rsid w:val="002B72E5"/>
    <w:rsid w:val="002B75AA"/>
    <w:rsid w:val="002C0ED3"/>
    <w:rsid w:val="002C12E9"/>
    <w:rsid w:val="002C133A"/>
    <w:rsid w:val="002C142D"/>
    <w:rsid w:val="002C2378"/>
    <w:rsid w:val="002C2697"/>
    <w:rsid w:val="002C36EC"/>
    <w:rsid w:val="002C47FB"/>
    <w:rsid w:val="002C4B93"/>
    <w:rsid w:val="002C58F5"/>
    <w:rsid w:val="002C5D6F"/>
    <w:rsid w:val="002C617B"/>
    <w:rsid w:val="002C67FC"/>
    <w:rsid w:val="002C6BEE"/>
    <w:rsid w:val="002C6C72"/>
    <w:rsid w:val="002C6E05"/>
    <w:rsid w:val="002D032B"/>
    <w:rsid w:val="002D1458"/>
    <w:rsid w:val="002D1560"/>
    <w:rsid w:val="002D1728"/>
    <w:rsid w:val="002D27A8"/>
    <w:rsid w:val="002D2F79"/>
    <w:rsid w:val="002D3102"/>
    <w:rsid w:val="002D3282"/>
    <w:rsid w:val="002D3E10"/>
    <w:rsid w:val="002D3F05"/>
    <w:rsid w:val="002D4217"/>
    <w:rsid w:val="002D4719"/>
    <w:rsid w:val="002D4CA5"/>
    <w:rsid w:val="002D4EFC"/>
    <w:rsid w:val="002D4F73"/>
    <w:rsid w:val="002D5102"/>
    <w:rsid w:val="002D53B8"/>
    <w:rsid w:val="002D614D"/>
    <w:rsid w:val="002D62B9"/>
    <w:rsid w:val="002D6611"/>
    <w:rsid w:val="002D6A39"/>
    <w:rsid w:val="002D6C24"/>
    <w:rsid w:val="002E1973"/>
    <w:rsid w:val="002E1CB8"/>
    <w:rsid w:val="002E2409"/>
    <w:rsid w:val="002E2BD9"/>
    <w:rsid w:val="002E2D81"/>
    <w:rsid w:val="002E3A50"/>
    <w:rsid w:val="002E3CDA"/>
    <w:rsid w:val="002E4F2B"/>
    <w:rsid w:val="002E5829"/>
    <w:rsid w:val="002E6D77"/>
    <w:rsid w:val="002E6F40"/>
    <w:rsid w:val="002F035B"/>
    <w:rsid w:val="002F053B"/>
    <w:rsid w:val="002F05AF"/>
    <w:rsid w:val="002F1220"/>
    <w:rsid w:val="002F1355"/>
    <w:rsid w:val="002F191E"/>
    <w:rsid w:val="002F31A6"/>
    <w:rsid w:val="002F3B43"/>
    <w:rsid w:val="002F3E4F"/>
    <w:rsid w:val="002F3F85"/>
    <w:rsid w:val="002F4185"/>
    <w:rsid w:val="002F4516"/>
    <w:rsid w:val="002F4E6B"/>
    <w:rsid w:val="002F4EAB"/>
    <w:rsid w:val="002F5156"/>
    <w:rsid w:val="002F5BE8"/>
    <w:rsid w:val="002F5C11"/>
    <w:rsid w:val="002F6670"/>
    <w:rsid w:val="002F69A9"/>
    <w:rsid w:val="002F6A0C"/>
    <w:rsid w:val="002F6AFA"/>
    <w:rsid w:val="002F6C64"/>
    <w:rsid w:val="003000DC"/>
    <w:rsid w:val="00300898"/>
    <w:rsid w:val="00301519"/>
    <w:rsid w:val="0030169C"/>
    <w:rsid w:val="00301F6D"/>
    <w:rsid w:val="003021C1"/>
    <w:rsid w:val="003026FF"/>
    <w:rsid w:val="00302F86"/>
    <w:rsid w:val="00303687"/>
    <w:rsid w:val="00303A1F"/>
    <w:rsid w:val="00303DB1"/>
    <w:rsid w:val="00304CBC"/>
    <w:rsid w:val="00305BF5"/>
    <w:rsid w:val="003071BD"/>
    <w:rsid w:val="003079DC"/>
    <w:rsid w:val="0031094F"/>
    <w:rsid w:val="00311958"/>
    <w:rsid w:val="00311A75"/>
    <w:rsid w:val="003120FE"/>
    <w:rsid w:val="00312929"/>
    <w:rsid w:val="00312DE4"/>
    <w:rsid w:val="0031303F"/>
    <w:rsid w:val="00313AE8"/>
    <w:rsid w:val="003145B4"/>
    <w:rsid w:val="00314EF9"/>
    <w:rsid w:val="00315DFD"/>
    <w:rsid w:val="00320009"/>
    <w:rsid w:val="00320664"/>
    <w:rsid w:val="00320C38"/>
    <w:rsid w:val="00321141"/>
    <w:rsid w:val="0032195C"/>
    <w:rsid w:val="00321EB2"/>
    <w:rsid w:val="00322151"/>
    <w:rsid w:val="0032261C"/>
    <w:rsid w:val="00322FAF"/>
    <w:rsid w:val="00324223"/>
    <w:rsid w:val="00324E3F"/>
    <w:rsid w:val="00325F61"/>
    <w:rsid w:val="00325F62"/>
    <w:rsid w:val="003265E4"/>
    <w:rsid w:val="00326616"/>
    <w:rsid w:val="00326B39"/>
    <w:rsid w:val="003275BF"/>
    <w:rsid w:val="0032786B"/>
    <w:rsid w:val="00327DCB"/>
    <w:rsid w:val="00330739"/>
    <w:rsid w:val="00330823"/>
    <w:rsid w:val="003314F4"/>
    <w:rsid w:val="00331C2F"/>
    <w:rsid w:val="003328B3"/>
    <w:rsid w:val="00332A8F"/>
    <w:rsid w:val="0033363E"/>
    <w:rsid w:val="00333F3C"/>
    <w:rsid w:val="00334111"/>
    <w:rsid w:val="0033412D"/>
    <w:rsid w:val="003341A0"/>
    <w:rsid w:val="0033594C"/>
    <w:rsid w:val="00335DA9"/>
    <w:rsid w:val="00336114"/>
    <w:rsid w:val="003368E9"/>
    <w:rsid w:val="00336B2A"/>
    <w:rsid w:val="00337617"/>
    <w:rsid w:val="003378F5"/>
    <w:rsid w:val="00337CC6"/>
    <w:rsid w:val="0034022E"/>
    <w:rsid w:val="003402F8"/>
    <w:rsid w:val="00341388"/>
    <w:rsid w:val="00341B46"/>
    <w:rsid w:val="00342193"/>
    <w:rsid w:val="00342827"/>
    <w:rsid w:val="00343D78"/>
    <w:rsid w:val="00343DA6"/>
    <w:rsid w:val="00344184"/>
    <w:rsid w:val="00344884"/>
    <w:rsid w:val="00344BF9"/>
    <w:rsid w:val="00344D0C"/>
    <w:rsid w:val="00344EC3"/>
    <w:rsid w:val="003450AE"/>
    <w:rsid w:val="003450C0"/>
    <w:rsid w:val="003458C9"/>
    <w:rsid w:val="003461F1"/>
    <w:rsid w:val="00346B91"/>
    <w:rsid w:val="00346B9B"/>
    <w:rsid w:val="0034745C"/>
    <w:rsid w:val="003477BE"/>
    <w:rsid w:val="00347FF8"/>
    <w:rsid w:val="0035004D"/>
    <w:rsid w:val="0035120F"/>
    <w:rsid w:val="0035179E"/>
    <w:rsid w:val="003518B2"/>
    <w:rsid w:val="00352BAA"/>
    <w:rsid w:val="00352D10"/>
    <w:rsid w:val="00352D40"/>
    <w:rsid w:val="003530DD"/>
    <w:rsid w:val="003532F0"/>
    <w:rsid w:val="003533D6"/>
    <w:rsid w:val="00353636"/>
    <w:rsid w:val="003538E5"/>
    <w:rsid w:val="003545D9"/>
    <w:rsid w:val="00354B18"/>
    <w:rsid w:val="003559AF"/>
    <w:rsid w:val="0035657C"/>
    <w:rsid w:val="003572D3"/>
    <w:rsid w:val="00357A87"/>
    <w:rsid w:val="00357BE7"/>
    <w:rsid w:val="00360855"/>
    <w:rsid w:val="0036096C"/>
    <w:rsid w:val="00361C76"/>
    <w:rsid w:val="00361CD6"/>
    <w:rsid w:val="0036222C"/>
    <w:rsid w:val="00363D1E"/>
    <w:rsid w:val="003648EA"/>
    <w:rsid w:val="00365679"/>
    <w:rsid w:val="003656C7"/>
    <w:rsid w:val="00365E42"/>
    <w:rsid w:val="003668DB"/>
    <w:rsid w:val="003671D5"/>
    <w:rsid w:val="00367C6D"/>
    <w:rsid w:val="003701F0"/>
    <w:rsid w:val="0037027C"/>
    <w:rsid w:val="003705F1"/>
    <w:rsid w:val="00371553"/>
    <w:rsid w:val="00371853"/>
    <w:rsid w:val="00371A32"/>
    <w:rsid w:val="00372B45"/>
    <w:rsid w:val="00373E37"/>
    <w:rsid w:val="00374404"/>
    <w:rsid w:val="00375D4A"/>
    <w:rsid w:val="00375D8F"/>
    <w:rsid w:val="0037698F"/>
    <w:rsid w:val="00376CCF"/>
    <w:rsid w:val="003772C0"/>
    <w:rsid w:val="00377AF7"/>
    <w:rsid w:val="00377D31"/>
    <w:rsid w:val="00380BDE"/>
    <w:rsid w:val="00382B15"/>
    <w:rsid w:val="00382C0A"/>
    <w:rsid w:val="00382CC5"/>
    <w:rsid w:val="003834B3"/>
    <w:rsid w:val="003835F3"/>
    <w:rsid w:val="00383EF0"/>
    <w:rsid w:val="003845DA"/>
    <w:rsid w:val="003845DE"/>
    <w:rsid w:val="0038569F"/>
    <w:rsid w:val="00386678"/>
    <w:rsid w:val="00386F70"/>
    <w:rsid w:val="00387500"/>
    <w:rsid w:val="00387B2F"/>
    <w:rsid w:val="0039076C"/>
    <w:rsid w:val="003911A8"/>
    <w:rsid w:val="00392A2D"/>
    <w:rsid w:val="00392DE2"/>
    <w:rsid w:val="00393BB1"/>
    <w:rsid w:val="00393C2E"/>
    <w:rsid w:val="0039480C"/>
    <w:rsid w:val="00394A4C"/>
    <w:rsid w:val="00394F33"/>
    <w:rsid w:val="00396269"/>
    <w:rsid w:val="003963F1"/>
    <w:rsid w:val="00396787"/>
    <w:rsid w:val="00396D01"/>
    <w:rsid w:val="00397311"/>
    <w:rsid w:val="003A07B5"/>
    <w:rsid w:val="003A126C"/>
    <w:rsid w:val="003A1398"/>
    <w:rsid w:val="003A144A"/>
    <w:rsid w:val="003A17CD"/>
    <w:rsid w:val="003A1BE9"/>
    <w:rsid w:val="003A1DEA"/>
    <w:rsid w:val="003A2A5C"/>
    <w:rsid w:val="003A2A93"/>
    <w:rsid w:val="003A2D3B"/>
    <w:rsid w:val="003A2F9F"/>
    <w:rsid w:val="003A437B"/>
    <w:rsid w:val="003A552C"/>
    <w:rsid w:val="003A58E5"/>
    <w:rsid w:val="003A5C4E"/>
    <w:rsid w:val="003A6217"/>
    <w:rsid w:val="003A697F"/>
    <w:rsid w:val="003A7C02"/>
    <w:rsid w:val="003A7C25"/>
    <w:rsid w:val="003B05BA"/>
    <w:rsid w:val="003B0C74"/>
    <w:rsid w:val="003B0D74"/>
    <w:rsid w:val="003B0F49"/>
    <w:rsid w:val="003B26B2"/>
    <w:rsid w:val="003B31D6"/>
    <w:rsid w:val="003B3D93"/>
    <w:rsid w:val="003B53C2"/>
    <w:rsid w:val="003B54BD"/>
    <w:rsid w:val="003B582C"/>
    <w:rsid w:val="003B5E21"/>
    <w:rsid w:val="003B63F7"/>
    <w:rsid w:val="003B67D5"/>
    <w:rsid w:val="003B6E33"/>
    <w:rsid w:val="003B7877"/>
    <w:rsid w:val="003B7F8F"/>
    <w:rsid w:val="003C0A06"/>
    <w:rsid w:val="003C0AD2"/>
    <w:rsid w:val="003C10C7"/>
    <w:rsid w:val="003C161E"/>
    <w:rsid w:val="003C1FC0"/>
    <w:rsid w:val="003C248E"/>
    <w:rsid w:val="003C2556"/>
    <w:rsid w:val="003C26AB"/>
    <w:rsid w:val="003C306F"/>
    <w:rsid w:val="003C37CA"/>
    <w:rsid w:val="003C3D5F"/>
    <w:rsid w:val="003C4934"/>
    <w:rsid w:val="003C60E1"/>
    <w:rsid w:val="003C635B"/>
    <w:rsid w:val="003C6471"/>
    <w:rsid w:val="003C7614"/>
    <w:rsid w:val="003C7647"/>
    <w:rsid w:val="003C7801"/>
    <w:rsid w:val="003C7969"/>
    <w:rsid w:val="003D1324"/>
    <w:rsid w:val="003D1865"/>
    <w:rsid w:val="003D2F70"/>
    <w:rsid w:val="003D46BB"/>
    <w:rsid w:val="003D493D"/>
    <w:rsid w:val="003D4968"/>
    <w:rsid w:val="003D5B98"/>
    <w:rsid w:val="003D5E52"/>
    <w:rsid w:val="003D6ACB"/>
    <w:rsid w:val="003D771B"/>
    <w:rsid w:val="003D7DFE"/>
    <w:rsid w:val="003E054A"/>
    <w:rsid w:val="003E0954"/>
    <w:rsid w:val="003E0B96"/>
    <w:rsid w:val="003E16EF"/>
    <w:rsid w:val="003E2A65"/>
    <w:rsid w:val="003E4117"/>
    <w:rsid w:val="003E41C3"/>
    <w:rsid w:val="003E466E"/>
    <w:rsid w:val="003E474A"/>
    <w:rsid w:val="003E4959"/>
    <w:rsid w:val="003E5312"/>
    <w:rsid w:val="003E544B"/>
    <w:rsid w:val="003E5ED5"/>
    <w:rsid w:val="003E6193"/>
    <w:rsid w:val="003E6483"/>
    <w:rsid w:val="003E6A70"/>
    <w:rsid w:val="003F04BA"/>
    <w:rsid w:val="003F0777"/>
    <w:rsid w:val="003F1004"/>
    <w:rsid w:val="003F2876"/>
    <w:rsid w:val="003F29EC"/>
    <w:rsid w:val="003F2CE7"/>
    <w:rsid w:val="003F3AB3"/>
    <w:rsid w:val="003F4368"/>
    <w:rsid w:val="003F517B"/>
    <w:rsid w:val="003F588A"/>
    <w:rsid w:val="003F5BD2"/>
    <w:rsid w:val="003F67E2"/>
    <w:rsid w:val="003F68C8"/>
    <w:rsid w:val="003F6AC8"/>
    <w:rsid w:val="003F6D64"/>
    <w:rsid w:val="003F73F5"/>
    <w:rsid w:val="003F7D55"/>
    <w:rsid w:val="00402840"/>
    <w:rsid w:val="00402FBA"/>
    <w:rsid w:val="004046AE"/>
    <w:rsid w:val="0040471E"/>
    <w:rsid w:val="004060BE"/>
    <w:rsid w:val="00406A03"/>
    <w:rsid w:val="00407363"/>
    <w:rsid w:val="004105B4"/>
    <w:rsid w:val="00410A2F"/>
    <w:rsid w:val="00411436"/>
    <w:rsid w:val="00411798"/>
    <w:rsid w:val="00412761"/>
    <w:rsid w:val="00412768"/>
    <w:rsid w:val="00413210"/>
    <w:rsid w:val="00413DAA"/>
    <w:rsid w:val="00413DED"/>
    <w:rsid w:val="00413F19"/>
    <w:rsid w:val="00413F99"/>
    <w:rsid w:val="00414CC4"/>
    <w:rsid w:val="004153A3"/>
    <w:rsid w:val="0041548B"/>
    <w:rsid w:val="00415594"/>
    <w:rsid w:val="004155D6"/>
    <w:rsid w:val="00415CAE"/>
    <w:rsid w:val="0041637F"/>
    <w:rsid w:val="00417334"/>
    <w:rsid w:val="004179BB"/>
    <w:rsid w:val="00420F36"/>
    <w:rsid w:val="00423014"/>
    <w:rsid w:val="00423E4A"/>
    <w:rsid w:val="0042430C"/>
    <w:rsid w:val="00424444"/>
    <w:rsid w:val="0042446D"/>
    <w:rsid w:val="00424E4F"/>
    <w:rsid w:val="00425034"/>
    <w:rsid w:val="0042503C"/>
    <w:rsid w:val="0042530D"/>
    <w:rsid w:val="004261A2"/>
    <w:rsid w:val="00426236"/>
    <w:rsid w:val="004262FA"/>
    <w:rsid w:val="00426B25"/>
    <w:rsid w:val="00426EE5"/>
    <w:rsid w:val="00427969"/>
    <w:rsid w:val="004279CC"/>
    <w:rsid w:val="00427C24"/>
    <w:rsid w:val="00427C26"/>
    <w:rsid w:val="00427FF9"/>
    <w:rsid w:val="00430E9C"/>
    <w:rsid w:val="00431198"/>
    <w:rsid w:val="0043181F"/>
    <w:rsid w:val="00431D1D"/>
    <w:rsid w:val="00432649"/>
    <w:rsid w:val="004334CC"/>
    <w:rsid w:val="004337FC"/>
    <w:rsid w:val="00434664"/>
    <w:rsid w:val="00434709"/>
    <w:rsid w:val="00434B3A"/>
    <w:rsid w:val="00435222"/>
    <w:rsid w:val="00435297"/>
    <w:rsid w:val="004353CA"/>
    <w:rsid w:val="004355CA"/>
    <w:rsid w:val="00436292"/>
    <w:rsid w:val="00436616"/>
    <w:rsid w:val="00436C86"/>
    <w:rsid w:val="00436DFE"/>
    <w:rsid w:val="00437545"/>
    <w:rsid w:val="0043765C"/>
    <w:rsid w:val="00437F4B"/>
    <w:rsid w:val="0044038D"/>
    <w:rsid w:val="00440CB6"/>
    <w:rsid w:val="00440F83"/>
    <w:rsid w:val="00441B86"/>
    <w:rsid w:val="00441E36"/>
    <w:rsid w:val="004420D7"/>
    <w:rsid w:val="00443180"/>
    <w:rsid w:val="004437E4"/>
    <w:rsid w:val="004446AD"/>
    <w:rsid w:val="00445973"/>
    <w:rsid w:val="00446285"/>
    <w:rsid w:val="004471B6"/>
    <w:rsid w:val="004478B9"/>
    <w:rsid w:val="00447C88"/>
    <w:rsid w:val="00450010"/>
    <w:rsid w:val="00450410"/>
    <w:rsid w:val="004504B9"/>
    <w:rsid w:val="00450754"/>
    <w:rsid w:val="00451DB0"/>
    <w:rsid w:val="00452843"/>
    <w:rsid w:val="00452C5F"/>
    <w:rsid w:val="00452FCE"/>
    <w:rsid w:val="00453950"/>
    <w:rsid w:val="00453BCE"/>
    <w:rsid w:val="00454236"/>
    <w:rsid w:val="00454257"/>
    <w:rsid w:val="00454A66"/>
    <w:rsid w:val="00454B76"/>
    <w:rsid w:val="00455199"/>
    <w:rsid w:val="004558E8"/>
    <w:rsid w:val="00455A92"/>
    <w:rsid w:val="00455D8C"/>
    <w:rsid w:val="004567BB"/>
    <w:rsid w:val="00456F12"/>
    <w:rsid w:val="004574E5"/>
    <w:rsid w:val="00457AE4"/>
    <w:rsid w:val="00457C3A"/>
    <w:rsid w:val="0046021F"/>
    <w:rsid w:val="00460870"/>
    <w:rsid w:val="00461A20"/>
    <w:rsid w:val="00462731"/>
    <w:rsid w:val="00462811"/>
    <w:rsid w:val="00462A3F"/>
    <w:rsid w:val="00464355"/>
    <w:rsid w:val="004659F7"/>
    <w:rsid w:val="00466C59"/>
    <w:rsid w:val="00466DBC"/>
    <w:rsid w:val="00467133"/>
    <w:rsid w:val="00467386"/>
    <w:rsid w:val="00470039"/>
    <w:rsid w:val="004700A3"/>
    <w:rsid w:val="0047028D"/>
    <w:rsid w:val="0047030E"/>
    <w:rsid w:val="00470B9A"/>
    <w:rsid w:val="0047118E"/>
    <w:rsid w:val="0047172A"/>
    <w:rsid w:val="00471D07"/>
    <w:rsid w:val="00471E71"/>
    <w:rsid w:val="00471ECC"/>
    <w:rsid w:val="00472514"/>
    <w:rsid w:val="004732A3"/>
    <w:rsid w:val="0047385A"/>
    <w:rsid w:val="00473CFA"/>
    <w:rsid w:val="00474629"/>
    <w:rsid w:val="0047462C"/>
    <w:rsid w:val="00475045"/>
    <w:rsid w:val="004754DB"/>
    <w:rsid w:val="00475F98"/>
    <w:rsid w:val="004764B3"/>
    <w:rsid w:val="004765AE"/>
    <w:rsid w:val="00476E85"/>
    <w:rsid w:val="0047703A"/>
    <w:rsid w:val="004772BA"/>
    <w:rsid w:val="00477521"/>
    <w:rsid w:val="0047756A"/>
    <w:rsid w:val="00477BF7"/>
    <w:rsid w:val="00480034"/>
    <w:rsid w:val="004804B3"/>
    <w:rsid w:val="00480832"/>
    <w:rsid w:val="004809FC"/>
    <w:rsid w:val="004813C8"/>
    <w:rsid w:val="00481665"/>
    <w:rsid w:val="004819B8"/>
    <w:rsid w:val="00481EF7"/>
    <w:rsid w:val="00481F12"/>
    <w:rsid w:val="00481F5B"/>
    <w:rsid w:val="004825A4"/>
    <w:rsid w:val="00482632"/>
    <w:rsid w:val="00483F58"/>
    <w:rsid w:val="00483FBD"/>
    <w:rsid w:val="0048415B"/>
    <w:rsid w:val="00484369"/>
    <w:rsid w:val="004844E1"/>
    <w:rsid w:val="00485278"/>
    <w:rsid w:val="004861FE"/>
    <w:rsid w:val="00486AC3"/>
    <w:rsid w:val="00487533"/>
    <w:rsid w:val="004878A6"/>
    <w:rsid w:val="00490D1C"/>
    <w:rsid w:val="004911E1"/>
    <w:rsid w:val="00491E2D"/>
    <w:rsid w:val="00491E58"/>
    <w:rsid w:val="00492958"/>
    <w:rsid w:val="00492FFC"/>
    <w:rsid w:val="004934F6"/>
    <w:rsid w:val="00493740"/>
    <w:rsid w:val="00493791"/>
    <w:rsid w:val="004952F9"/>
    <w:rsid w:val="0049565D"/>
    <w:rsid w:val="00495B9A"/>
    <w:rsid w:val="00495D5E"/>
    <w:rsid w:val="0049639C"/>
    <w:rsid w:val="0049643E"/>
    <w:rsid w:val="00496B2E"/>
    <w:rsid w:val="00496C68"/>
    <w:rsid w:val="00497150"/>
    <w:rsid w:val="00497CA0"/>
    <w:rsid w:val="00497FCD"/>
    <w:rsid w:val="004A022A"/>
    <w:rsid w:val="004A0FE6"/>
    <w:rsid w:val="004A104F"/>
    <w:rsid w:val="004A131E"/>
    <w:rsid w:val="004A15F8"/>
    <w:rsid w:val="004A1BD9"/>
    <w:rsid w:val="004A27AC"/>
    <w:rsid w:val="004A2B9B"/>
    <w:rsid w:val="004A2DD1"/>
    <w:rsid w:val="004A392B"/>
    <w:rsid w:val="004A3B52"/>
    <w:rsid w:val="004A41B6"/>
    <w:rsid w:val="004A420A"/>
    <w:rsid w:val="004A4AF0"/>
    <w:rsid w:val="004A50D6"/>
    <w:rsid w:val="004A51A9"/>
    <w:rsid w:val="004A527C"/>
    <w:rsid w:val="004A5CF1"/>
    <w:rsid w:val="004A661A"/>
    <w:rsid w:val="004B00B0"/>
    <w:rsid w:val="004B1DAB"/>
    <w:rsid w:val="004B20D2"/>
    <w:rsid w:val="004B21FD"/>
    <w:rsid w:val="004B244F"/>
    <w:rsid w:val="004B26BC"/>
    <w:rsid w:val="004B28C4"/>
    <w:rsid w:val="004B2C57"/>
    <w:rsid w:val="004B316D"/>
    <w:rsid w:val="004B3BA0"/>
    <w:rsid w:val="004B433D"/>
    <w:rsid w:val="004B45C2"/>
    <w:rsid w:val="004B4F77"/>
    <w:rsid w:val="004B59B1"/>
    <w:rsid w:val="004B5AC5"/>
    <w:rsid w:val="004B62A9"/>
    <w:rsid w:val="004B630D"/>
    <w:rsid w:val="004B63A3"/>
    <w:rsid w:val="004B67F0"/>
    <w:rsid w:val="004B6869"/>
    <w:rsid w:val="004B6A2F"/>
    <w:rsid w:val="004B6C2C"/>
    <w:rsid w:val="004B71B7"/>
    <w:rsid w:val="004C1112"/>
    <w:rsid w:val="004C1657"/>
    <w:rsid w:val="004C175E"/>
    <w:rsid w:val="004C1E25"/>
    <w:rsid w:val="004C2C3C"/>
    <w:rsid w:val="004C3429"/>
    <w:rsid w:val="004C398E"/>
    <w:rsid w:val="004C502E"/>
    <w:rsid w:val="004C530A"/>
    <w:rsid w:val="004C53D6"/>
    <w:rsid w:val="004C59AC"/>
    <w:rsid w:val="004C6407"/>
    <w:rsid w:val="004C71B1"/>
    <w:rsid w:val="004C7776"/>
    <w:rsid w:val="004D0264"/>
    <w:rsid w:val="004D032C"/>
    <w:rsid w:val="004D07CF"/>
    <w:rsid w:val="004D15D8"/>
    <w:rsid w:val="004D18AB"/>
    <w:rsid w:val="004D1F36"/>
    <w:rsid w:val="004D20A7"/>
    <w:rsid w:val="004D3B7E"/>
    <w:rsid w:val="004D3C1E"/>
    <w:rsid w:val="004D40E9"/>
    <w:rsid w:val="004D4A89"/>
    <w:rsid w:val="004D5744"/>
    <w:rsid w:val="004D61E5"/>
    <w:rsid w:val="004D6435"/>
    <w:rsid w:val="004D6A96"/>
    <w:rsid w:val="004D6C42"/>
    <w:rsid w:val="004D7A06"/>
    <w:rsid w:val="004D7C79"/>
    <w:rsid w:val="004E05E4"/>
    <w:rsid w:val="004E1105"/>
    <w:rsid w:val="004E1B3D"/>
    <w:rsid w:val="004E1D1D"/>
    <w:rsid w:val="004E22F9"/>
    <w:rsid w:val="004E2E41"/>
    <w:rsid w:val="004E3EB2"/>
    <w:rsid w:val="004E3EDD"/>
    <w:rsid w:val="004E4930"/>
    <w:rsid w:val="004E4FDF"/>
    <w:rsid w:val="004E5538"/>
    <w:rsid w:val="004E5569"/>
    <w:rsid w:val="004E57E1"/>
    <w:rsid w:val="004E5DC5"/>
    <w:rsid w:val="004E5FC4"/>
    <w:rsid w:val="004E682A"/>
    <w:rsid w:val="004E763D"/>
    <w:rsid w:val="004F0E38"/>
    <w:rsid w:val="004F1035"/>
    <w:rsid w:val="004F1360"/>
    <w:rsid w:val="004F167F"/>
    <w:rsid w:val="004F1822"/>
    <w:rsid w:val="004F1B4A"/>
    <w:rsid w:val="004F2541"/>
    <w:rsid w:val="004F4646"/>
    <w:rsid w:val="004F4B23"/>
    <w:rsid w:val="004F5817"/>
    <w:rsid w:val="004F5C1F"/>
    <w:rsid w:val="004F6781"/>
    <w:rsid w:val="004F6D40"/>
    <w:rsid w:val="004F71C4"/>
    <w:rsid w:val="00500630"/>
    <w:rsid w:val="00500883"/>
    <w:rsid w:val="00500CAC"/>
    <w:rsid w:val="00501584"/>
    <w:rsid w:val="0050276B"/>
    <w:rsid w:val="005028B2"/>
    <w:rsid w:val="00503238"/>
    <w:rsid w:val="00503357"/>
    <w:rsid w:val="005036E8"/>
    <w:rsid w:val="00503E95"/>
    <w:rsid w:val="00503FEF"/>
    <w:rsid w:val="0050407F"/>
    <w:rsid w:val="005046C1"/>
    <w:rsid w:val="00505136"/>
    <w:rsid w:val="00505402"/>
    <w:rsid w:val="00505F42"/>
    <w:rsid w:val="00505FAD"/>
    <w:rsid w:val="0050635D"/>
    <w:rsid w:val="00506BA4"/>
    <w:rsid w:val="0050725B"/>
    <w:rsid w:val="00510462"/>
    <w:rsid w:val="0051106D"/>
    <w:rsid w:val="00511F60"/>
    <w:rsid w:val="00512E48"/>
    <w:rsid w:val="005132FA"/>
    <w:rsid w:val="00513347"/>
    <w:rsid w:val="00514ADD"/>
    <w:rsid w:val="00515446"/>
    <w:rsid w:val="00516478"/>
    <w:rsid w:val="00516BD1"/>
    <w:rsid w:val="00517CA1"/>
    <w:rsid w:val="00517E20"/>
    <w:rsid w:val="00520189"/>
    <w:rsid w:val="0052124D"/>
    <w:rsid w:val="00521AD0"/>
    <w:rsid w:val="00521E4E"/>
    <w:rsid w:val="0052201F"/>
    <w:rsid w:val="00522512"/>
    <w:rsid w:val="005237A9"/>
    <w:rsid w:val="005250F1"/>
    <w:rsid w:val="005251DF"/>
    <w:rsid w:val="005252E8"/>
    <w:rsid w:val="00525593"/>
    <w:rsid w:val="005264EE"/>
    <w:rsid w:val="00526B13"/>
    <w:rsid w:val="00527468"/>
    <w:rsid w:val="00527703"/>
    <w:rsid w:val="005278BE"/>
    <w:rsid w:val="00527EDD"/>
    <w:rsid w:val="00531D31"/>
    <w:rsid w:val="00532CB7"/>
    <w:rsid w:val="00533147"/>
    <w:rsid w:val="00533DDD"/>
    <w:rsid w:val="005352A0"/>
    <w:rsid w:val="005352E1"/>
    <w:rsid w:val="00535476"/>
    <w:rsid w:val="005355B4"/>
    <w:rsid w:val="005360FE"/>
    <w:rsid w:val="00536406"/>
    <w:rsid w:val="005364FE"/>
    <w:rsid w:val="00536BE2"/>
    <w:rsid w:val="0053708D"/>
    <w:rsid w:val="00537114"/>
    <w:rsid w:val="0053719B"/>
    <w:rsid w:val="005373BE"/>
    <w:rsid w:val="00537689"/>
    <w:rsid w:val="0054056C"/>
    <w:rsid w:val="00540C46"/>
    <w:rsid w:val="00541645"/>
    <w:rsid w:val="005418B1"/>
    <w:rsid w:val="00541EDF"/>
    <w:rsid w:val="00542BB7"/>
    <w:rsid w:val="0054339C"/>
    <w:rsid w:val="0054384C"/>
    <w:rsid w:val="00543B39"/>
    <w:rsid w:val="00543C8D"/>
    <w:rsid w:val="00545912"/>
    <w:rsid w:val="00546138"/>
    <w:rsid w:val="005463D3"/>
    <w:rsid w:val="0054652A"/>
    <w:rsid w:val="00546561"/>
    <w:rsid w:val="00546820"/>
    <w:rsid w:val="00546B06"/>
    <w:rsid w:val="005470B4"/>
    <w:rsid w:val="00547B60"/>
    <w:rsid w:val="005507F9"/>
    <w:rsid w:val="0055115B"/>
    <w:rsid w:val="00551280"/>
    <w:rsid w:val="005514FF"/>
    <w:rsid w:val="00552313"/>
    <w:rsid w:val="00552D45"/>
    <w:rsid w:val="00552D83"/>
    <w:rsid w:val="00553CAE"/>
    <w:rsid w:val="00554DE8"/>
    <w:rsid w:val="00554F78"/>
    <w:rsid w:val="00555400"/>
    <w:rsid w:val="00555E51"/>
    <w:rsid w:val="005569EF"/>
    <w:rsid w:val="005571F4"/>
    <w:rsid w:val="005577B0"/>
    <w:rsid w:val="0055793A"/>
    <w:rsid w:val="005601BD"/>
    <w:rsid w:val="00561650"/>
    <w:rsid w:val="00561696"/>
    <w:rsid w:val="00563B18"/>
    <w:rsid w:val="00563F4B"/>
    <w:rsid w:val="005651FF"/>
    <w:rsid w:val="0056560E"/>
    <w:rsid w:val="00566040"/>
    <w:rsid w:val="00566A83"/>
    <w:rsid w:val="00567193"/>
    <w:rsid w:val="00567A63"/>
    <w:rsid w:val="00570D40"/>
    <w:rsid w:val="005715D8"/>
    <w:rsid w:val="00572318"/>
    <w:rsid w:val="00573945"/>
    <w:rsid w:val="00576258"/>
    <w:rsid w:val="005770C2"/>
    <w:rsid w:val="005772BA"/>
    <w:rsid w:val="005774E3"/>
    <w:rsid w:val="005778DB"/>
    <w:rsid w:val="00580D6D"/>
    <w:rsid w:val="005812CE"/>
    <w:rsid w:val="00581A41"/>
    <w:rsid w:val="00581AE1"/>
    <w:rsid w:val="00581D86"/>
    <w:rsid w:val="0058225F"/>
    <w:rsid w:val="00583592"/>
    <w:rsid w:val="0058392C"/>
    <w:rsid w:val="00584162"/>
    <w:rsid w:val="005842CD"/>
    <w:rsid w:val="005844C2"/>
    <w:rsid w:val="00584C25"/>
    <w:rsid w:val="00584DE7"/>
    <w:rsid w:val="005866E9"/>
    <w:rsid w:val="005866F2"/>
    <w:rsid w:val="005874A4"/>
    <w:rsid w:val="0058762E"/>
    <w:rsid w:val="00587922"/>
    <w:rsid w:val="005909CE"/>
    <w:rsid w:val="005909EF"/>
    <w:rsid w:val="00591E0E"/>
    <w:rsid w:val="00592500"/>
    <w:rsid w:val="005926C7"/>
    <w:rsid w:val="005928CA"/>
    <w:rsid w:val="00592AA4"/>
    <w:rsid w:val="00593EA5"/>
    <w:rsid w:val="00594111"/>
    <w:rsid w:val="00594D2A"/>
    <w:rsid w:val="00595A33"/>
    <w:rsid w:val="005964F6"/>
    <w:rsid w:val="00596924"/>
    <w:rsid w:val="00596942"/>
    <w:rsid w:val="00596AB5"/>
    <w:rsid w:val="00596C59"/>
    <w:rsid w:val="00596CE7"/>
    <w:rsid w:val="00596E97"/>
    <w:rsid w:val="005975B2"/>
    <w:rsid w:val="00597723"/>
    <w:rsid w:val="0059781F"/>
    <w:rsid w:val="00597988"/>
    <w:rsid w:val="00597DCF"/>
    <w:rsid w:val="005A0A69"/>
    <w:rsid w:val="005A157C"/>
    <w:rsid w:val="005A1812"/>
    <w:rsid w:val="005A1BC4"/>
    <w:rsid w:val="005A1D9A"/>
    <w:rsid w:val="005A203A"/>
    <w:rsid w:val="005A22CE"/>
    <w:rsid w:val="005A2FB9"/>
    <w:rsid w:val="005A30FF"/>
    <w:rsid w:val="005A4547"/>
    <w:rsid w:val="005A4BC1"/>
    <w:rsid w:val="005A50C3"/>
    <w:rsid w:val="005A5961"/>
    <w:rsid w:val="005A6669"/>
    <w:rsid w:val="005A6A12"/>
    <w:rsid w:val="005B06F8"/>
    <w:rsid w:val="005B1F72"/>
    <w:rsid w:val="005B24EC"/>
    <w:rsid w:val="005B2707"/>
    <w:rsid w:val="005B45BE"/>
    <w:rsid w:val="005B50E5"/>
    <w:rsid w:val="005B5471"/>
    <w:rsid w:val="005B5EA8"/>
    <w:rsid w:val="005B6BF9"/>
    <w:rsid w:val="005B6EC1"/>
    <w:rsid w:val="005B7153"/>
    <w:rsid w:val="005C05FC"/>
    <w:rsid w:val="005C17E8"/>
    <w:rsid w:val="005C184B"/>
    <w:rsid w:val="005C1DB9"/>
    <w:rsid w:val="005C26E0"/>
    <w:rsid w:val="005C3A22"/>
    <w:rsid w:val="005C4072"/>
    <w:rsid w:val="005C41B3"/>
    <w:rsid w:val="005C48ED"/>
    <w:rsid w:val="005C4B44"/>
    <w:rsid w:val="005C4C66"/>
    <w:rsid w:val="005C4F42"/>
    <w:rsid w:val="005C4F57"/>
    <w:rsid w:val="005C538C"/>
    <w:rsid w:val="005C5532"/>
    <w:rsid w:val="005C64A0"/>
    <w:rsid w:val="005C68DA"/>
    <w:rsid w:val="005C6CC0"/>
    <w:rsid w:val="005C6F14"/>
    <w:rsid w:val="005C7C89"/>
    <w:rsid w:val="005D0061"/>
    <w:rsid w:val="005D0063"/>
    <w:rsid w:val="005D0276"/>
    <w:rsid w:val="005D0AEE"/>
    <w:rsid w:val="005D41D7"/>
    <w:rsid w:val="005D4686"/>
    <w:rsid w:val="005D4A35"/>
    <w:rsid w:val="005D4FB7"/>
    <w:rsid w:val="005D5B04"/>
    <w:rsid w:val="005D6CAB"/>
    <w:rsid w:val="005D6D39"/>
    <w:rsid w:val="005D7410"/>
    <w:rsid w:val="005D766A"/>
    <w:rsid w:val="005D772E"/>
    <w:rsid w:val="005D7AEC"/>
    <w:rsid w:val="005D7B18"/>
    <w:rsid w:val="005D7C22"/>
    <w:rsid w:val="005E062A"/>
    <w:rsid w:val="005E0678"/>
    <w:rsid w:val="005E1463"/>
    <w:rsid w:val="005E1594"/>
    <w:rsid w:val="005E27CA"/>
    <w:rsid w:val="005E3DDA"/>
    <w:rsid w:val="005E4402"/>
    <w:rsid w:val="005E4F4E"/>
    <w:rsid w:val="005E5ABF"/>
    <w:rsid w:val="005E62F8"/>
    <w:rsid w:val="005E6D36"/>
    <w:rsid w:val="005E6D54"/>
    <w:rsid w:val="005F0237"/>
    <w:rsid w:val="005F0964"/>
    <w:rsid w:val="005F198E"/>
    <w:rsid w:val="005F236A"/>
    <w:rsid w:val="005F2E54"/>
    <w:rsid w:val="005F2EB3"/>
    <w:rsid w:val="005F37DC"/>
    <w:rsid w:val="005F3C65"/>
    <w:rsid w:val="005F3DE4"/>
    <w:rsid w:val="005F45E6"/>
    <w:rsid w:val="005F4689"/>
    <w:rsid w:val="005F479C"/>
    <w:rsid w:val="005F5014"/>
    <w:rsid w:val="005F5DD7"/>
    <w:rsid w:val="005F6B6E"/>
    <w:rsid w:val="005F6EE7"/>
    <w:rsid w:val="005F727F"/>
    <w:rsid w:val="005F7C49"/>
    <w:rsid w:val="005F7F55"/>
    <w:rsid w:val="00600A62"/>
    <w:rsid w:val="00602170"/>
    <w:rsid w:val="006022BC"/>
    <w:rsid w:val="006027FF"/>
    <w:rsid w:val="00602AA3"/>
    <w:rsid w:val="00602FB5"/>
    <w:rsid w:val="006031D7"/>
    <w:rsid w:val="00603834"/>
    <w:rsid w:val="00603CD5"/>
    <w:rsid w:val="00603CFA"/>
    <w:rsid w:val="00603D1E"/>
    <w:rsid w:val="0060469A"/>
    <w:rsid w:val="0060525E"/>
    <w:rsid w:val="00605483"/>
    <w:rsid w:val="00605ED9"/>
    <w:rsid w:val="00605FF5"/>
    <w:rsid w:val="00606127"/>
    <w:rsid w:val="00606372"/>
    <w:rsid w:val="006065FC"/>
    <w:rsid w:val="00606816"/>
    <w:rsid w:val="006072E6"/>
    <w:rsid w:val="00607D7B"/>
    <w:rsid w:val="0061048F"/>
    <w:rsid w:val="0061057A"/>
    <w:rsid w:val="0061073F"/>
    <w:rsid w:val="00610EEE"/>
    <w:rsid w:val="00610F4E"/>
    <w:rsid w:val="00611133"/>
    <w:rsid w:val="006117B0"/>
    <w:rsid w:val="00611BC3"/>
    <w:rsid w:val="0061224F"/>
    <w:rsid w:val="00612262"/>
    <w:rsid w:val="006126E1"/>
    <w:rsid w:val="0061280A"/>
    <w:rsid w:val="00613056"/>
    <w:rsid w:val="006135B3"/>
    <w:rsid w:val="00614402"/>
    <w:rsid w:val="00615D0E"/>
    <w:rsid w:val="006162D3"/>
    <w:rsid w:val="00616826"/>
    <w:rsid w:val="006169FA"/>
    <w:rsid w:val="00616C42"/>
    <w:rsid w:val="00616E19"/>
    <w:rsid w:val="006171D2"/>
    <w:rsid w:val="00617B37"/>
    <w:rsid w:val="00620248"/>
    <w:rsid w:val="00621922"/>
    <w:rsid w:val="006220E0"/>
    <w:rsid w:val="006236E2"/>
    <w:rsid w:val="006237AC"/>
    <w:rsid w:val="00623AAF"/>
    <w:rsid w:val="0062438A"/>
    <w:rsid w:val="006244FC"/>
    <w:rsid w:val="00624835"/>
    <w:rsid w:val="00624EFB"/>
    <w:rsid w:val="006254B4"/>
    <w:rsid w:val="00625D4D"/>
    <w:rsid w:val="00626A31"/>
    <w:rsid w:val="00626AB0"/>
    <w:rsid w:val="00627784"/>
    <w:rsid w:val="00627E6D"/>
    <w:rsid w:val="00627EED"/>
    <w:rsid w:val="006311D6"/>
    <w:rsid w:val="00631719"/>
    <w:rsid w:val="006320A5"/>
    <w:rsid w:val="00632A77"/>
    <w:rsid w:val="00632B92"/>
    <w:rsid w:val="006341EA"/>
    <w:rsid w:val="0063471E"/>
    <w:rsid w:val="00634812"/>
    <w:rsid w:val="00634884"/>
    <w:rsid w:val="006348BE"/>
    <w:rsid w:val="00634FD7"/>
    <w:rsid w:val="00636130"/>
    <w:rsid w:val="006367B2"/>
    <w:rsid w:val="00636916"/>
    <w:rsid w:val="00636A55"/>
    <w:rsid w:val="00636B49"/>
    <w:rsid w:val="006374E2"/>
    <w:rsid w:val="00637567"/>
    <w:rsid w:val="0063776E"/>
    <w:rsid w:val="006378E0"/>
    <w:rsid w:val="00640257"/>
    <w:rsid w:val="00640F73"/>
    <w:rsid w:val="0064131B"/>
    <w:rsid w:val="00641755"/>
    <w:rsid w:val="00645E46"/>
    <w:rsid w:val="00646137"/>
    <w:rsid w:val="0064660B"/>
    <w:rsid w:val="00647214"/>
    <w:rsid w:val="00647DB7"/>
    <w:rsid w:val="00647FD9"/>
    <w:rsid w:val="006503E2"/>
    <w:rsid w:val="00650B9C"/>
    <w:rsid w:val="00650C8E"/>
    <w:rsid w:val="00651266"/>
    <w:rsid w:val="00651591"/>
    <w:rsid w:val="00652120"/>
    <w:rsid w:val="00652BD2"/>
    <w:rsid w:val="00653AD5"/>
    <w:rsid w:val="00653B23"/>
    <w:rsid w:val="00653DAF"/>
    <w:rsid w:val="0065442D"/>
    <w:rsid w:val="006547E0"/>
    <w:rsid w:val="00654DA0"/>
    <w:rsid w:val="0065570C"/>
    <w:rsid w:val="0065624B"/>
    <w:rsid w:val="00657C12"/>
    <w:rsid w:val="006602B5"/>
    <w:rsid w:val="00661375"/>
    <w:rsid w:val="0066199C"/>
    <w:rsid w:val="00661F2F"/>
    <w:rsid w:val="00662056"/>
    <w:rsid w:val="0066351F"/>
    <w:rsid w:val="0066549D"/>
    <w:rsid w:val="0066556B"/>
    <w:rsid w:val="006658CE"/>
    <w:rsid w:val="00666133"/>
    <w:rsid w:val="006665C6"/>
    <w:rsid w:val="00666E30"/>
    <w:rsid w:val="006671C6"/>
    <w:rsid w:val="006671F2"/>
    <w:rsid w:val="0066779F"/>
    <w:rsid w:val="00667CEE"/>
    <w:rsid w:val="00667E51"/>
    <w:rsid w:val="00670238"/>
    <w:rsid w:val="00670962"/>
    <w:rsid w:val="00670C83"/>
    <w:rsid w:val="006711EA"/>
    <w:rsid w:val="00671800"/>
    <w:rsid w:val="00672173"/>
    <w:rsid w:val="006722AC"/>
    <w:rsid w:val="0067242F"/>
    <w:rsid w:val="00672BF6"/>
    <w:rsid w:val="006743FC"/>
    <w:rsid w:val="006746E3"/>
    <w:rsid w:val="006749AB"/>
    <w:rsid w:val="00675C48"/>
    <w:rsid w:val="0067660C"/>
    <w:rsid w:val="0067677B"/>
    <w:rsid w:val="006767ED"/>
    <w:rsid w:val="00676DA1"/>
    <w:rsid w:val="00676DE5"/>
    <w:rsid w:val="0067722B"/>
    <w:rsid w:val="00677D17"/>
    <w:rsid w:val="006803B4"/>
    <w:rsid w:val="00680FB9"/>
    <w:rsid w:val="00681398"/>
    <w:rsid w:val="0068149B"/>
    <w:rsid w:val="00681769"/>
    <w:rsid w:val="006823D4"/>
    <w:rsid w:val="00683385"/>
    <w:rsid w:val="00683BAD"/>
    <w:rsid w:val="0068561E"/>
    <w:rsid w:val="00685918"/>
    <w:rsid w:val="00685A30"/>
    <w:rsid w:val="00686AD5"/>
    <w:rsid w:val="00686B0C"/>
    <w:rsid w:val="00686DEC"/>
    <w:rsid w:val="0068744B"/>
    <w:rsid w:val="00687DC7"/>
    <w:rsid w:val="0069011F"/>
    <w:rsid w:val="00690360"/>
    <w:rsid w:val="00690B1E"/>
    <w:rsid w:val="00690BBA"/>
    <w:rsid w:val="00690C31"/>
    <w:rsid w:val="006916E5"/>
    <w:rsid w:val="0069190F"/>
    <w:rsid w:val="00693536"/>
    <w:rsid w:val="006936AA"/>
    <w:rsid w:val="00693B4F"/>
    <w:rsid w:val="0069490B"/>
    <w:rsid w:val="006952C2"/>
    <w:rsid w:val="00695BA2"/>
    <w:rsid w:val="00696FD0"/>
    <w:rsid w:val="0069705A"/>
    <w:rsid w:val="006970ED"/>
    <w:rsid w:val="00697473"/>
    <w:rsid w:val="00697F02"/>
    <w:rsid w:val="006A01EB"/>
    <w:rsid w:val="006A0299"/>
    <w:rsid w:val="006A0F1D"/>
    <w:rsid w:val="006A0F56"/>
    <w:rsid w:val="006A15A5"/>
    <w:rsid w:val="006A1A66"/>
    <w:rsid w:val="006A2564"/>
    <w:rsid w:val="006A2A68"/>
    <w:rsid w:val="006A306A"/>
    <w:rsid w:val="006A3B8E"/>
    <w:rsid w:val="006A497B"/>
    <w:rsid w:val="006A62E0"/>
    <w:rsid w:val="006A6FBA"/>
    <w:rsid w:val="006A77B8"/>
    <w:rsid w:val="006B021C"/>
    <w:rsid w:val="006B1E82"/>
    <w:rsid w:val="006B1ED5"/>
    <w:rsid w:val="006B2FCF"/>
    <w:rsid w:val="006B3888"/>
    <w:rsid w:val="006B3B7B"/>
    <w:rsid w:val="006B44D6"/>
    <w:rsid w:val="006B468E"/>
    <w:rsid w:val="006B5ABD"/>
    <w:rsid w:val="006B7127"/>
    <w:rsid w:val="006C031E"/>
    <w:rsid w:val="006C0461"/>
    <w:rsid w:val="006C04CC"/>
    <w:rsid w:val="006C0D25"/>
    <w:rsid w:val="006C0EB8"/>
    <w:rsid w:val="006C19ED"/>
    <w:rsid w:val="006C1B0D"/>
    <w:rsid w:val="006C1F18"/>
    <w:rsid w:val="006C23E1"/>
    <w:rsid w:val="006C3477"/>
    <w:rsid w:val="006C34D9"/>
    <w:rsid w:val="006C4187"/>
    <w:rsid w:val="006C4332"/>
    <w:rsid w:val="006C44B4"/>
    <w:rsid w:val="006C46FF"/>
    <w:rsid w:val="006C47F5"/>
    <w:rsid w:val="006C4C8D"/>
    <w:rsid w:val="006C4D84"/>
    <w:rsid w:val="006C4DCC"/>
    <w:rsid w:val="006C4EBE"/>
    <w:rsid w:val="006C5872"/>
    <w:rsid w:val="006C5AB0"/>
    <w:rsid w:val="006C6885"/>
    <w:rsid w:val="006C7634"/>
    <w:rsid w:val="006D07E1"/>
    <w:rsid w:val="006D09B8"/>
    <w:rsid w:val="006D0C67"/>
    <w:rsid w:val="006D1611"/>
    <w:rsid w:val="006D1A75"/>
    <w:rsid w:val="006D1E6E"/>
    <w:rsid w:val="006D21D4"/>
    <w:rsid w:val="006D3140"/>
    <w:rsid w:val="006D4D42"/>
    <w:rsid w:val="006D4F22"/>
    <w:rsid w:val="006D550A"/>
    <w:rsid w:val="006D782A"/>
    <w:rsid w:val="006E0E6C"/>
    <w:rsid w:val="006E1B5E"/>
    <w:rsid w:val="006E20AA"/>
    <w:rsid w:val="006E21AF"/>
    <w:rsid w:val="006E23DE"/>
    <w:rsid w:val="006E266F"/>
    <w:rsid w:val="006E3438"/>
    <w:rsid w:val="006E34F0"/>
    <w:rsid w:val="006E3A8C"/>
    <w:rsid w:val="006E3CF5"/>
    <w:rsid w:val="006E4207"/>
    <w:rsid w:val="006E5280"/>
    <w:rsid w:val="006E55E5"/>
    <w:rsid w:val="006E5801"/>
    <w:rsid w:val="006E5B30"/>
    <w:rsid w:val="006E64ED"/>
    <w:rsid w:val="006E698D"/>
    <w:rsid w:val="006E7548"/>
    <w:rsid w:val="006E77C5"/>
    <w:rsid w:val="006E78D9"/>
    <w:rsid w:val="006E7A46"/>
    <w:rsid w:val="006F0777"/>
    <w:rsid w:val="006F099E"/>
    <w:rsid w:val="006F0AD9"/>
    <w:rsid w:val="006F0D12"/>
    <w:rsid w:val="006F0F9E"/>
    <w:rsid w:val="006F153E"/>
    <w:rsid w:val="006F27D7"/>
    <w:rsid w:val="006F35AF"/>
    <w:rsid w:val="006F384D"/>
    <w:rsid w:val="006F3F69"/>
    <w:rsid w:val="006F411E"/>
    <w:rsid w:val="006F4C19"/>
    <w:rsid w:val="006F4DF9"/>
    <w:rsid w:val="006F4E27"/>
    <w:rsid w:val="006F532F"/>
    <w:rsid w:val="006F6451"/>
    <w:rsid w:val="006F7019"/>
    <w:rsid w:val="006F75F9"/>
    <w:rsid w:val="006F79DA"/>
    <w:rsid w:val="006F7A93"/>
    <w:rsid w:val="00700A00"/>
    <w:rsid w:val="007021F5"/>
    <w:rsid w:val="00703B80"/>
    <w:rsid w:val="00703EC6"/>
    <w:rsid w:val="0070434D"/>
    <w:rsid w:val="0070447B"/>
    <w:rsid w:val="00704544"/>
    <w:rsid w:val="00704DCA"/>
    <w:rsid w:val="007058EA"/>
    <w:rsid w:val="00705C04"/>
    <w:rsid w:val="00705C05"/>
    <w:rsid w:val="00705F09"/>
    <w:rsid w:val="00706483"/>
    <w:rsid w:val="00706616"/>
    <w:rsid w:val="00706D39"/>
    <w:rsid w:val="00707A32"/>
    <w:rsid w:val="00707F1E"/>
    <w:rsid w:val="007107CF"/>
    <w:rsid w:val="00711077"/>
    <w:rsid w:val="007115FE"/>
    <w:rsid w:val="00712A4F"/>
    <w:rsid w:val="00712F29"/>
    <w:rsid w:val="007135EA"/>
    <w:rsid w:val="007137A3"/>
    <w:rsid w:val="00714148"/>
    <w:rsid w:val="00714291"/>
    <w:rsid w:val="00714972"/>
    <w:rsid w:val="00715884"/>
    <w:rsid w:val="00716349"/>
    <w:rsid w:val="007163BD"/>
    <w:rsid w:val="007173E7"/>
    <w:rsid w:val="00717694"/>
    <w:rsid w:val="00717CC8"/>
    <w:rsid w:val="00721C5F"/>
    <w:rsid w:val="00722340"/>
    <w:rsid w:val="0072255B"/>
    <w:rsid w:val="007227E9"/>
    <w:rsid w:val="007228F4"/>
    <w:rsid w:val="00722918"/>
    <w:rsid w:val="00722B25"/>
    <w:rsid w:val="00723393"/>
    <w:rsid w:val="00723718"/>
    <w:rsid w:val="007237DF"/>
    <w:rsid w:val="00723C81"/>
    <w:rsid w:val="00723D7F"/>
    <w:rsid w:val="00724D86"/>
    <w:rsid w:val="00724FEE"/>
    <w:rsid w:val="00725F05"/>
    <w:rsid w:val="00726271"/>
    <w:rsid w:val="00726AE6"/>
    <w:rsid w:val="00726BB3"/>
    <w:rsid w:val="00726BF8"/>
    <w:rsid w:val="00727124"/>
    <w:rsid w:val="00727C26"/>
    <w:rsid w:val="00727D0E"/>
    <w:rsid w:val="00731056"/>
    <w:rsid w:val="0073119D"/>
    <w:rsid w:val="00731C05"/>
    <w:rsid w:val="00731D5E"/>
    <w:rsid w:val="00731FB8"/>
    <w:rsid w:val="00732C39"/>
    <w:rsid w:val="0073321F"/>
    <w:rsid w:val="007334C8"/>
    <w:rsid w:val="00733BDB"/>
    <w:rsid w:val="0073434A"/>
    <w:rsid w:val="00735788"/>
    <w:rsid w:val="007359FB"/>
    <w:rsid w:val="00735E3F"/>
    <w:rsid w:val="00736821"/>
    <w:rsid w:val="00736A3C"/>
    <w:rsid w:val="00736EF6"/>
    <w:rsid w:val="00737566"/>
    <w:rsid w:val="00740E6B"/>
    <w:rsid w:val="00741699"/>
    <w:rsid w:val="00741BA0"/>
    <w:rsid w:val="00741ED9"/>
    <w:rsid w:val="00742555"/>
    <w:rsid w:val="00742CB2"/>
    <w:rsid w:val="00743583"/>
    <w:rsid w:val="00743791"/>
    <w:rsid w:val="007437D7"/>
    <w:rsid w:val="007438A2"/>
    <w:rsid w:val="00744D89"/>
    <w:rsid w:val="0074511D"/>
    <w:rsid w:val="0074549E"/>
    <w:rsid w:val="00745850"/>
    <w:rsid w:val="00746982"/>
    <w:rsid w:val="00746C86"/>
    <w:rsid w:val="00746FEA"/>
    <w:rsid w:val="0075109C"/>
    <w:rsid w:val="00751420"/>
    <w:rsid w:val="007528A2"/>
    <w:rsid w:val="007529C6"/>
    <w:rsid w:val="0075378B"/>
    <w:rsid w:val="007537A6"/>
    <w:rsid w:val="007547BF"/>
    <w:rsid w:val="007551A4"/>
    <w:rsid w:val="0075560D"/>
    <w:rsid w:val="00755792"/>
    <w:rsid w:val="007606DE"/>
    <w:rsid w:val="00760ABA"/>
    <w:rsid w:val="0076180C"/>
    <w:rsid w:val="007622DD"/>
    <w:rsid w:val="00762A39"/>
    <w:rsid w:val="007630F2"/>
    <w:rsid w:val="00763867"/>
    <w:rsid w:val="00763C0E"/>
    <w:rsid w:val="00763E32"/>
    <w:rsid w:val="007648A0"/>
    <w:rsid w:val="00764CE3"/>
    <w:rsid w:val="00765552"/>
    <w:rsid w:val="007659FA"/>
    <w:rsid w:val="00766268"/>
    <w:rsid w:val="0076682E"/>
    <w:rsid w:val="00767C4D"/>
    <w:rsid w:val="00770332"/>
    <w:rsid w:val="00771010"/>
    <w:rsid w:val="00771675"/>
    <w:rsid w:val="00772726"/>
    <w:rsid w:val="00773C88"/>
    <w:rsid w:val="00774F94"/>
    <w:rsid w:val="007752D3"/>
    <w:rsid w:val="007766D4"/>
    <w:rsid w:val="0077716C"/>
    <w:rsid w:val="007773BF"/>
    <w:rsid w:val="00777D5D"/>
    <w:rsid w:val="0078008D"/>
    <w:rsid w:val="0078009A"/>
    <w:rsid w:val="00780142"/>
    <w:rsid w:val="00780E8C"/>
    <w:rsid w:val="007812B0"/>
    <w:rsid w:val="00781421"/>
    <w:rsid w:val="00782138"/>
    <w:rsid w:val="00782D42"/>
    <w:rsid w:val="007840CA"/>
    <w:rsid w:val="00784B70"/>
    <w:rsid w:val="00784BCD"/>
    <w:rsid w:val="00786774"/>
    <w:rsid w:val="007869E8"/>
    <w:rsid w:val="00786CE5"/>
    <w:rsid w:val="00786DC2"/>
    <w:rsid w:val="007870EB"/>
    <w:rsid w:val="00787252"/>
    <w:rsid w:val="00787B56"/>
    <w:rsid w:val="007909C8"/>
    <w:rsid w:val="00790E32"/>
    <w:rsid w:val="007919F3"/>
    <w:rsid w:val="00791F27"/>
    <w:rsid w:val="00791F46"/>
    <w:rsid w:val="007926A1"/>
    <w:rsid w:val="00793111"/>
    <w:rsid w:val="007931FF"/>
    <w:rsid w:val="00794272"/>
    <w:rsid w:val="00794421"/>
    <w:rsid w:val="00795884"/>
    <w:rsid w:val="00795958"/>
    <w:rsid w:val="00795D30"/>
    <w:rsid w:val="0079648B"/>
    <w:rsid w:val="00796C2C"/>
    <w:rsid w:val="007979B9"/>
    <w:rsid w:val="007A002A"/>
    <w:rsid w:val="007A181F"/>
    <w:rsid w:val="007A1C19"/>
    <w:rsid w:val="007A2229"/>
    <w:rsid w:val="007A26CF"/>
    <w:rsid w:val="007A2F70"/>
    <w:rsid w:val="007A319A"/>
    <w:rsid w:val="007A358F"/>
    <w:rsid w:val="007A3792"/>
    <w:rsid w:val="007A3C0E"/>
    <w:rsid w:val="007A3D49"/>
    <w:rsid w:val="007A3DD6"/>
    <w:rsid w:val="007A4C3B"/>
    <w:rsid w:val="007A5AE4"/>
    <w:rsid w:val="007A60C6"/>
    <w:rsid w:val="007A6E14"/>
    <w:rsid w:val="007A7AF4"/>
    <w:rsid w:val="007B08D0"/>
    <w:rsid w:val="007B1407"/>
    <w:rsid w:val="007B1BF0"/>
    <w:rsid w:val="007B1FC0"/>
    <w:rsid w:val="007B258C"/>
    <w:rsid w:val="007B2909"/>
    <w:rsid w:val="007B34D4"/>
    <w:rsid w:val="007B3E18"/>
    <w:rsid w:val="007B3E5A"/>
    <w:rsid w:val="007B4746"/>
    <w:rsid w:val="007B4A6B"/>
    <w:rsid w:val="007B502E"/>
    <w:rsid w:val="007B51B5"/>
    <w:rsid w:val="007B5400"/>
    <w:rsid w:val="007B68BF"/>
    <w:rsid w:val="007B7012"/>
    <w:rsid w:val="007B7222"/>
    <w:rsid w:val="007B7337"/>
    <w:rsid w:val="007B7F88"/>
    <w:rsid w:val="007C0CA4"/>
    <w:rsid w:val="007C0CF4"/>
    <w:rsid w:val="007C11A0"/>
    <w:rsid w:val="007C13EE"/>
    <w:rsid w:val="007C140F"/>
    <w:rsid w:val="007C14AA"/>
    <w:rsid w:val="007C1591"/>
    <w:rsid w:val="007C2003"/>
    <w:rsid w:val="007C2089"/>
    <w:rsid w:val="007C260A"/>
    <w:rsid w:val="007C29A0"/>
    <w:rsid w:val="007C3756"/>
    <w:rsid w:val="007C392E"/>
    <w:rsid w:val="007C4A38"/>
    <w:rsid w:val="007C5055"/>
    <w:rsid w:val="007C5738"/>
    <w:rsid w:val="007C57CA"/>
    <w:rsid w:val="007C6250"/>
    <w:rsid w:val="007C643D"/>
    <w:rsid w:val="007C691C"/>
    <w:rsid w:val="007C6BA7"/>
    <w:rsid w:val="007C6F33"/>
    <w:rsid w:val="007C7DC3"/>
    <w:rsid w:val="007D02D4"/>
    <w:rsid w:val="007D0B01"/>
    <w:rsid w:val="007D0EBD"/>
    <w:rsid w:val="007D127A"/>
    <w:rsid w:val="007D15AC"/>
    <w:rsid w:val="007D1C0F"/>
    <w:rsid w:val="007D2624"/>
    <w:rsid w:val="007D457F"/>
    <w:rsid w:val="007D4B10"/>
    <w:rsid w:val="007D5132"/>
    <w:rsid w:val="007D548B"/>
    <w:rsid w:val="007D664F"/>
    <w:rsid w:val="007D70D1"/>
    <w:rsid w:val="007D76E4"/>
    <w:rsid w:val="007D7CDF"/>
    <w:rsid w:val="007E0252"/>
    <w:rsid w:val="007E080B"/>
    <w:rsid w:val="007E105D"/>
    <w:rsid w:val="007E21EF"/>
    <w:rsid w:val="007E26B2"/>
    <w:rsid w:val="007E2CA2"/>
    <w:rsid w:val="007E33D0"/>
    <w:rsid w:val="007E35BD"/>
    <w:rsid w:val="007E3684"/>
    <w:rsid w:val="007E426E"/>
    <w:rsid w:val="007E42FB"/>
    <w:rsid w:val="007E4334"/>
    <w:rsid w:val="007E477E"/>
    <w:rsid w:val="007E5520"/>
    <w:rsid w:val="007E5B56"/>
    <w:rsid w:val="007E60FC"/>
    <w:rsid w:val="007E65FE"/>
    <w:rsid w:val="007E7851"/>
    <w:rsid w:val="007F10DA"/>
    <w:rsid w:val="007F1898"/>
    <w:rsid w:val="007F205C"/>
    <w:rsid w:val="007F228B"/>
    <w:rsid w:val="007F2E4C"/>
    <w:rsid w:val="007F3A42"/>
    <w:rsid w:val="007F3C62"/>
    <w:rsid w:val="007F4433"/>
    <w:rsid w:val="007F44B9"/>
    <w:rsid w:val="007F4AAD"/>
    <w:rsid w:val="007F4D8E"/>
    <w:rsid w:val="007F4E5D"/>
    <w:rsid w:val="007F6E4F"/>
    <w:rsid w:val="00800F5C"/>
    <w:rsid w:val="008017A5"/>
    <w:rsid w:val="00801899"/>
    <w:rsid w:val="008018B3"/>
    <w:rsid w:val="00801D6F"/>
    <w:rsid w:val="00803694"/>
    <w:rsid w:val="008058D4"/>
    <w:rsid w:val="00806AA0"/>
    <w:rsid w:val="00807506"/>
    <w:rsid w:val="0081015C"/>
    <w:rsid w:val="008103D9"/>
    <w:rsid w:val="00810BCD"/>
    <w:rsid w:val="00811268"/>
    <w:rsid w:val="00811447"/>
    <w:rsid w:val="00811911"/>
    <w:rsid w:val="0081250B"/>
    <w:rsid w:val="0081361F"/>
    <w:rsid w:val="00813819"/>
    <w:rsid w:val="00813B3D"/>
    <w:rsid w:val="00815FDD"/>
    <w:rsid w:val="008161C5"/>
    <w:rsid w:val="00816736"/>
    <w:rsid w:val="008169B5"/>
    <w:rsid w:val="00816B9A"/>
    <w:rsid w:val="008200D9"/>
    <w:rsid w:val="008208B6"/>
    <w:rsid w:val="00820A9F"/>
    <w:rsid w:val="00821DA3"/>
    <w:rsid w:val="00821F77"/>
    <w:rsid w:val="008233BF"/>
    <w:rsid w:val="008238A3"/>
    <w:rsid w:val="00824378"/>
    <w:rsid w:val="0082440D"/>
    <w:rsid w:val="0082443F"/>
    <w:rsid w:val="008257B8"/>
    <w:rsid w:val="008262E3"/>
    <w:rsid w:val="00826546"/>
    <w:rsid w:val="00826E40"/>
    <w:rsid w:val="00826E7E"/>
    <w:rsid w:val="00827146"/>
    <w:rsid w:val="0082721C"/>
    <w:rsid w:val="00830A02"/>
    <w:rsid w:val="008316B8"/>
    <w:rsid w:val="0083178C"/>
    <w:rsid w:val="00831B08"/>
    <w:rsid w:val="008320EA"/>
    <w:rsid w:val="0083245F"/>
    <w:rsid w:val="0083253C"/>
    <w:rsid w:val="00832762"/>
    <w:rsid w:val="00832ABB"/>
    <w:rsid w:val="00833E38"/>
    <w:rsid w:val="0083446A"/>
    <w:rsid w:val="00834D9F"/>
    <w:rsid w:val="0083518D"/>
    <w:rsid w:val="00835796"/>
    <w:rsid w:val="00835C8B"/>
    <w:rsid w:val="008362DF"/>
    <w:rsid w:val="0083670E"/>
    <w:rsid w:val="00837C3F"/>
    <w:rsid w:val="0084015C"/>
    <w:rsid w:val="008407E5"/>
    <w:rsid w:val="00841A8D"/>
    <w:rsid w:val="00841E79"/>
    <w:rsid w:val="00843046"/>
    <w:rsid w:val="00843F99"/>
    <w:rsid w:val="0084461F"/>
    <w:rsid w:val="00845102"/>
    <w:rsid w:val="008458B6"/>
    <w:rsid w:val="0084633F"/>
    <w:rsid w:val="0084667B"/>
    <w:rsid w:val="00846772"/>
    <w:rsid w:val="00846F6A"/>
    <w:rsid w:val="00847437"/>
    <w:rsid w:val="00847E8C"/>
    <w:rsid w:val="0085045B"/>
    <w:rsid w:val="00850866"/>
    <w:rsid w:val="008508D8"/>
    <w:rsid w:val="00850ABE"/>
    <w:rsid w:val="00851026"/>
    <w:rsid w:val="008514E3"/>
    <w:rsid w:val="008524C7"/>
    <w:rsid w:val="00852B38"/>
    <w:rsid w:val="00852DE3"/>
    <w:rsid w:val="00853EFA"/>
    <w:rsid w:val="00854102"/>
    <w:rsid w:val="0085670D"/>
    <w:rsid w:val="00856D9E"/>
    <w:rsid w:val="00857747"/>
    <w:rsid w:val="00857BC0"/>
    <w:rsid w:val="0086079B"/>
    <w:rsid w:val="008611B4"/>
    <w:rsid w:val="0086161A"/>
    <w:rsid w:val="00861EED"/>
    <w:rsid w:val="0086278E"/>
    <w:rsid w:val="00862E9C"/>
    <w:rsid w:val="0086359A"/>
    <w:rsid w:val="0086365C"/>
    <w:rsid w:val="008637B7"/>
    <w:rsid w:val="00863F3F"/>
    <w:rsid w:val="0086403D"/>
    <w:rsid w:val="00864799"/>
    <w:rsid w:val="008647FE"/>
    <w:rsid w:val="00865299"/>
    <w:rsid w:val="008658ED"/>
    <w:rsid w:val="00865977"/>
    <w:rsid w:val="0086625B"/>
    <w:rsid w:val="0086635B"/>
    <w:rsid w:val="00866DFE"/>
    <w:rsid w:val="008672B2"/>
    <w:rsid w:val="00867753"/>
    <w:rsid w:val="0087062E"/>
    <w:rsid w:val="0087071B"/>
    <w:rsid w:val="008717F6"/>
    <w:rsid w:val="00871A7A"/>
    <w:rsid w:val="00871D38"/>
    <w:rsid w:val="00872117"/>
    <w:rsid w:val="0087238A"/>
    <w:rsid w:val="00873016"/>
    <w:rsid w:val="0087321D"/>
    <w:rsid w:val="00873FF2"/>
    <w:rsid w:val="00874D17"/>
    <w:rsid w:val="00875123"/>
    <w:rsid w:val="008757B5"/>
    <w:rsid w:val="00875B5E"/>
    <w:rsid w:val="008760F1"/>
    <w:rsid w:val="00876177"/>
    <w:rsid w:val="008762E6"/>
    <w:rsid w:val="00876496"/>
    <w:rsid w:val="008769D2"/>
    <w:rsid w:val="00876C65"/>
    <w:rsid w:val="008776C3"/>
    <w:rsid w:val="00877AB0"/>
    <w:rsid w:val="0088116D"/>
    <w:rsid w:val="008818E2"/>
    <w:rsid w:val="00881BFF"/>
    <w:rsid w:val="00881C9E"/>
    <w:rsid w:val="00881D5E"/>
    <w:rsid w:val="008821E8"/>
    <w:rsid w:val="008823A4"/>
    <w:rsid w:val="00882557"/>
    <w:rsid w:val="00882E7A"/>
    <w:rsid w:val="008830DB"/>
    <w:rsid w:val="00883BD2"/>
    <w:rsid w:val="00883BE9"/>
    <w:rsid w:val="00884BF8"/>
    <w:rsid w:val="0088639D"/>
    <w:rsid w:val="00886441"/>
    <w:rsid w:val="008866D9"/>
    <w:rsid w:val="00886739"/>
    <w:rsid w:val="00886882"/>
    <w:rsid w:val="00886895"/>
    <w:rsid w:val="00887C3F"/>
    <w:rsid w:val="00890158"/>
    <w:rsid w:val="0089065B"/>
    <w:rsid w:val="00890FFC"/>
    <w:rsid w:val="00891971"/>
    <w:rsid w:val="00891B68"/>
    <w:rsid w:val="00892285"/>
    <w:rsid w:val="00893B0E"/>
    <w:rsid w:val="00893BFF"/>
    <w:rsid w:val="00894134"/>
    <w:rsid w:val="0089428B"/>
    <w:rsid w:val="00894299"/>
    <w:rsid w:val="00894BF7"/>
    <w:rsid w:val="0089533D"/>
    <w:rsid w:val="008962A3"/>
    <w:rsid w:val="0089686B"/>
    <w:rsid w:val="0089691C"/>
    <w:rsid w:val="00897736"/>
    <w:rsid w:val="008A0408"/>
    <w:rsid w:val="008A1B7D"/>
    <w:rsid w:val="008A221B"/>
    <w:rsid w:val="008A33BC"/>
    <w:rsid w:val="008A36B6"/>
    <w:rsid w:val="008A37B9"/>
    <w:rsid w:val="008A38AF"/>
    <w:rsid w:val="008A39B9"/>
    <w:rsid w:val="008A4EB6"/>
    <w:rsid w:val="008A4EEF"/>
    <w:rsid w:val="008A5191"/>
    <w:rsid w:val="008A53C3"/>
    <w:rsid w:val="008A587C"/>
    <w:rsid w:val="008A6269"/>
    <w:rsid w:val="008A64EC"/>
    <w:rsid w:val="008B09BD"/>
    <w:rsid w:val="008B16AC"/>
    <w:rsid w:val="008B17CC"/>
    <w:rsid w:val="008B21CD"/>
    <w:rsid w:val="008B2A31"/>
    <w:rsid w:val="008B3DEE"/>
    <w:rsid w:val="008B3E9B"/>
    <w:rsid w:val="008B4127"/>
    <w:rsid w:val="008B554E"/>
    <w:rsid w:val="008B6D8B"/>
    <w:rsid w:val="008B6DA7"/>
    <w:rsid w:val="008B7553"/>
    <w:rsid w:val="008B7C57"/>
    <w:rsid w:val="008C090A"/>
    <w:rsid w:val="008C13B6"/>
    <w:rsid w:val="008C369E"/>
    <w:rsid w:val="008C554B"/>
    <w:rsid w:val="008C5B1C"/>
    <w:rsid w:val="008C60E2"/>
    <w:rsid w:val="008C65F7"/>
    <w:rsid w:val="008C6850"/>
    <w:rsid w:val="008C763C"/>
    <w:rsid w:val="008D041D"/>
    <w:rsid w:val="008D05D2"/>
    <w:rsid w:val="008D07AF"/>
    <w:rsid w:val="008D0A0A"/>
    <w:rsid w:val="008D0DAD"/>
    <w:rsid w:val="008D0F3F"/>
    <w:rsid w:val="008D13B7"/>
    <w:rsid w:val="008D13F6"/>
    <w:rsid w:val="008D15BA"/>
    <w:rsid w:val="008D2269"/>
    <w:rsid w:val="008D22FB"/>
    <w:rsid w:val="008D27A6"/>
    <w:rsid w:val="008D28FB"/>
    <w:rsid w:val="008D42DA"/>
    <w:rsid w:val="008D4534"/>
    <w:rsid w:val="008D47AA"/>
    <w:rsid w:val="008D48C3"/>
    <w:rsid w:val="008D49AA"/>
    <w:rsid w:val="008D4EB2"/>
    <w:rsid w:val="008D5295"/>
    <w:rsid w:val="008D585F"/>
    <w:rsid w:val="008D6BB4"/>
    <w:rsid w:val="008E007D"/>
    <w:rsid w:val="008E047D"/>
    <w:rsid w:val="008E090F"/>
    <w:rsid w:val="008E14BA"/>
    <w:rsid w:val="008E1991"/>
    <w:rsid w:val="008E1AA1"/>
    <w:rsid w:val="008E22AC"/>
    <w:rsid w:val="008E27DD"/>
    <w:rsid w:val="008E2BEC"/>
    <w:rsid w:val="008E2FC2"/>
    <w:rsid w:val="008E38A3"/>
    <w:rsid w:val="008E3A06"/>
    <w:rsid w:val="008E4B09"/>
    <w:rsid w:val="008E56B7"/>
    <w:rsid w:val="008E7585"/>
    <w:rsid w:val="008E7D91"/>
    <w:rsid w:val="008F0B5A"/>
    <w:rsid w:val="008F1071"/>
    <w:rsid w:val="008F108C"/>
    <w:rsid w:val="008F11F4"/>
    <w:rsid w:val="008F13DD"/>
    <w:rsid w:val="008F164E"/>
    <w:rsid w:val="008F27A9"/>
    <w:rsid w:val="008F34EE"/>
    <w:rsid w:val="008F455E"/>
    <w:rsid w:val="008F47C6"/>
    <w:rsid w:val="008F4A1D"/>
    <w:rsid w:val="008F4C16"/>
    <w:rsid w:val="008F5CC2"/>
    <w:rsid w:val="008F5D78"/>
    <w:rsid w:val="008F5E9B"/>
    <w:rsid w:val="008F653A"/>
    <w:rsid w:val="008F6F01"/>
    <w:rsid w:val="008F7F95"/>
    <w:rsid w:val="008F7FFE"/>
    <w:rsid w:val="00900FD3"/>
    <w:rsid w:val="009017A4"/>
    <w:rsid w:val="00901EF4"/>
    <w:rsid w:val="009029DA"/>
    <w:rsid w:val="00902A20"/>
    <w:rsid w:val="00903B01"/>
    <w:rsid w:val="00904690"/>
    <w:rsid w:val="00904891"/>
    <w:rsid w:val="009054AD"/>
    <w:rsid w:val="009056B6"/>
    <w:rsid w:val="009066C4"/>
    <w:rsid w:val="0090684E"/>
    <w:rsid w:val="00906E95"/>
    <w:rsid w:val="0090718C"/>
    <w:rsid w:val="00907638"/>
    <w:rsid w:val="0091091B"/>
    <w:rsid w:val="00910A01"/>
    <w:rsid w:val="00911B7E"/>
    <w:rsid w:val="0091220D"/>
    <w:rsid w:val="00912820"/>
    <w:rsid w:val="00912B16"/>
    <w:rsid w:val="0091319D"/>
    <w:rsid w:val="0091338B"/>
    <w:rsid w:val="00913907"/>
    <w:rsid w:val="009168ED"/>
    <w:rsid w:val="00917B42"/>
    <w:rsid w:val="009202D4"/>
    <w:rsid w:val="00920A30"/>
    <w:rsid w:val="00920D30"/>
    <w:rsid w:val="009220A1"/>
    <w:rsid w:val="009220C4"/>
    <w:rsid w:val="00922A73"/>
    <w:rsid w:val="0092352C"/>
    <w:rsid w:val="009237EB"/>
    <w:rsid w:val="00924088"/>
    <w:rsid w:val="0092489E"/>
    <w:rsid w:val="00924A2E"/>
    <w:rsid w:val="00924C76"/>
    <w:rsid w:val="00925631"/>
    <w:rsid w:val="00925C13"/>
    <w:rsid w:val="009270A0"/>
    <w:rsid w:val="0092720F"/>
    <w:rsid w:val="009300EE"/>
    <w:rsid w:val="00930CBD"/>
    <w:rsid w:val="00931793"/>
    <w:rsid w:val="00932552"/>
    <w:rsid w:val="00932694"/>
    <w:rsid w:val="009332CB"/>
    <w:rsid w:val="00933CEC"/>
    <w:rsid w:val="00933FE9"/>
    <w:rsid w:val="009348B7"/>
    <w:rsid w:val="00935581"/>
    <w:rsid w:val="0093628A"/>
    <w:rsid w:val="009403A8"/>
    <w:rsid w:val="00940571"/>
    <w:rsid w:val="0094085F"/>
    <w:rsid w:val="00940FF1"/>
    <w:rsid w:val="0094165D"/>
    <w:rsid w:val="00941F24"/>
    <w:rsid w:val="00943359"/>
    <w:rsid w:val="00943366"/>
    <w:rsid w:val="00943F89"/>
    <w:rsid w:val="00944A5C"/>
    <w:rsid w:val="00944ABD"/>
    <w:rsid w:val="00944B04"/>
    <w:rsid w:val="00944DC9"/>
    <w:rsid w:val="00944FA6"/>
    <w:rsid w:val="00945E3A"/>
    <w:rsid w:val="00946E46"/>
    <w:rsid w:val="0094744A"/>
    <w:rsid w:val="00947C6C"/>
    <w:rsid w:val="0095009E"/>
    <w:rsid w:val="0095112F"/>
    <w:rsid w:val="009517CB"/>
    <w:rsid w:val="009518BD"/>
    <w:rsid w:val="009522FD"/>
    <w:rsid w:val="0095344B"/>
    <w:rsid w:val="00953565"/>
    <w:rsid w:val="0095385C"/>
    <w:rsid w:val="009542C8"/>
    <w:rsid w:val="009544BA"/>
    <w:rsid w:val="00954D96"/>
    <w:rsid w:val="00955071"/>
    <w:rsid w:val="00955BC2"/>
    <w:rsid w:val="00956024"/>
    <w:rsid w:val="0095681D"/>
    <w:rsid w:val="00956F74"/>
    <w:rsid w:val="00956F82"/>
    <w:rsid w:val="00956FF2"/>
    <w:rsid w:val="0095723B"/>
    <w:rsid w:val="00957893"/>
    <w:rsid w:val="00957B29"/>
    <w:rsid w:val="00960CE5"/>
    <w:rsid w:val="009610C8"/>
    <w:rsid w:val="0096181F"/>
    <w:rsid w:val="00962062"/>
    <w:rsid w:val="009630E4"/>
    <w:rsid w:val="00963E06"/>
    <w:rsid w:val="00963FE0"/>
    <w:rsid w:val="00964087"/>
    <w:rsid w:val="00964577"/>
    <w:rsid w:val="00964583"/>
    <w:rsid w:val="00964842"/>
    <w:rsid w:val="00966098"/>
    <w:rsid w:val="009666A1"/>
    <w:rsid w:val="00966798"/>
    <w:rsid w:val="00966C1A"/>
    <w:rsid w:val="00970DE3"/>
    <w:rsid w:val="00971793"/>
    <w:rsid w:val="00971C72"/>
    <w:rsid w:val="00972855"/>
    <w:rsid w:val="009738B0"/>
    <w:rsid w:val="00973B41"/>
    <w:rsid w:val="00973D02"/>
    <w:rsid w:val="00973D5B"/>
    <w:rsid w:val="00973F74"/>
    <w:rsid w:val="009745B2"/>
    <w:rsid w:val="009749D2"/>
    <w:rsid w:val="00974DCF"/>
    <w:rsid w:val="00974F4F"/>
    <w:rsid w:val="0097677C"/>
    <w:rsid w:val="00976B86"/>
    <w:rsid w:val="00977DB7"/>
    <w:rsid w:val="00981809"/>
    <w:rsid w:val="00981D09"/>
    <w:rsid w:val="00982DCD"/>
    <w:rsid w:val="00982ED6"/>
    <w:rsid w:val="0098370A"/>
    <w:rsid w:val="0098472B"/>
    <w:rsid w:val="00984902"/>
    <w:rsid w:val="00984D5A"/>
    <w:rsid w:val="00985081"/>
    <w:rsid w:val="0098509A"/>
    <w:rsid w:val="00985AEC"/>
    <w:rsid w:val="009862D6"/>
    <w:rsid w:val="00986F0D"/>
    <w:rsid w:val="0098703E"/>
    <w:rsid w:val="009876A6"/>
    <w:rsid w:val="00987E97"/>
    <w:rsid w:val="0099059C"/>
    <w:rsid w:val="0099162E"/>
    <w:rsid w:val="00991C29"/>
    <w:rsid w:val="00992A88"/>
    <w:rsid w:val="00992B8B"/>
    <w:rsid w:val="0099363A"/>
    <w:rsid w:val="00994441"/>
    <w:rsid w:val="0099463A"/>
    <w:rsid w:val="00994A6B"/>
    <w:rsid w:val="00995070"/>
    <w:rsid w:val="00995B94"/>
    <w:rsid w:val="00995DD9"/>
    <w:rsid w:val="00995E2B"/>
    <w:rsid w:val="00995F85"/>
    <w:rsid w:val="00996338"/>
    <w:rsid w:val="0099653D"/>
    <w:rsid w:val="00997885"/>
    <w:rsid w:val="00997DC0"/>
    <w:rsid w:val="009A05FD"/>
    <w:rsid w:val="009A083D"/>
    <w:rsid w:val="009A0E8D"/>
    <w:rsid w:val="009A2011"/>
    <w:rsid w:val="009A23AB"/>
    <w:rsid w:val="009A29D0"/>
    <w:rsid w:val="009A3121"/>
    <w:rsid w:val="009A3175"/>
    <w:rsid w:val="009A3810"/>
    <w:rsid w:val="009A3B6C"/>
    <w:rsid w:val="009A4040"/>
    <w:rsid w:val="009A40A4"/>
    <w:rsid w:val="009A4734"/>
    <w:rsid w:val="009A4816"/>
    <w:rsid w:val="009A48F7"/>
    <w:rsid w:val="009A50E1"/>
    <w:rsid w:val="009A58B9"/>
    <w:rsid w:val="009A5994"/>
    <w:rsid w:val="009A6901"/>
    <w:rsid w:val="009B0759"/>
    <w:rsid w:val="009B0E2F"/>
    <w:rsid w:val="009B0F0F"/>
    <w:rsid w:val="009B18F3"/>
    <w:rsid w:val="009B1EE9"/>
    <w:rsid w:val="009B2298"/>
    <w:rsid w:val="009B23C4"/>
    <w:rsid w:val="009B2488"/>
    <w:rsid w:val="009B304C"/>
    <w:rsid w:val="009B35AA"/>
    <w:rsid w:val="009B41CE"/>
    <w:rsid w:val="009B554B"/>
    <w:rsid w:val="009B5573"/>
    <w:rsid w:val="009B5EC8"/>
    <w:rsid w:val="009B6653"/>
    <w:rsid w:val="009B6C1A"/>
    <w:rsid w:val="009B7338"/>
    <w:rsid w:val="009C06D4"/>
    <w:rsid w:val="009C0B85"/>
    <w:rsid w:val="009C2482"/>
    <w:rsid w:val="009C2786"/>
    <w:rsid w:val="009C2AC5"/>
    <w:rsid w:val="009C2F97"/>
    <w:rsid w:val="009C3B4F"/>
    <w:rsid w:val="009C3EF1"/>
    <w:rsid w:val="009C43BD"/>
    <w:rsid w:val="009C480A"/>
    <w:rsid w:val="009C4842"/>
    <w:rsid w:val="009C5537"/>
    <w:rsid w:val="009C6346"/>
    <w:rsid w:val="009C6828"/>
    <w:rsid w:val="009C68D7"/>
    <w:rsid w:val="009C6937"/>
    <w:rsid w:val="009C6D69"/>
    <w:rsid w:val="009C6FF3"/>
    <w:rsid w:val="009D00F0"/>
    <w:rsid w:val="009D0A53"/>
    <w:rsid w:val="009D0CB9"/>
    <w:rsid w:val="009D1514"/>
    <w:rsid w:val="009D1539"/>
    <w:rsid w:val="009D159A"/>
    <w:rsid w:val="009D16E1"/>
    <w:rsid w:val="009D1822"/>
    <w:rsid w:val="009D1CED"/>
    <w:rsid w:val="009D2106"/>
    <w:rsid w:val="009D2184"/>
    <w:rsid w:val="009D231C"/>
    <w:rsid w:val="009D26C3"/>
    <w:rsid w:val="009D3FF7"/>
    <w:rsid w:val="009D43A7"/>
    <w:rsid w:val="009D478C"/>
    <w:rsid w:val="009D4B6E"/>
    <w:rsid w:val="009D5991"/>
    <w:rsid w:val="009D5EBF"/>
    <w:rsid w:val="009D6080"/>
    <w:rsid w:val="009D60B0"/>
    <w:rsid w:val="009D690F"/>
    <w:rsid w:val="009D6B6B"/>
    <w:rsid w:val="009D72AB"/>
    <w:rsid w:val="009D7E71"/>
    <w:rsid w:val="009E0B02"/>
    <w:rsid w:val="009E1106"/>
    <w:rsid w:val="009E1885"/>
    <w:rsid w:val="009E223C"/>
    <w:rsid w:val="009E2E2D"/>
    <w:rsid w:val="009E3DCD"/>
    <w:rsid w:val="009E4CFA"/>
    <w:rsid w:val="009E525E"/>
    <w:rsid w:val="009E59F8"/>
    <w:rsid w:val="009E66AF"/>
    <w:rsid w:val="009E71D5"/>
    <w:rsid w:val="009E7689"/>
    <w:rsid w:val="009E7B23"/>
    <w:rsid w:val="009E7FBD"/>
    <w:rsid w:val="009F03D1"/>
    <w:rsid w:val="009F0E60"/>
    <w:rsid w:val="009F0F1A"/>
    <w:rsid w:val="009F0FCA"/>
    <w:rsid w:val="009F1311"/>
    <w:rsid w:val="009F1340"/>
    <w:rsid w:val="009F1DED"/>
    <w:rsid w:val="009F2249"/>
    <w:rsid w:val="009F2A29"/>
    <w:rsid w:val="009F2F4D"/>
    <w:rsid w:val="009F3870"/>
    <w:rsid w:val="009F3890"/>
    <w:rsid w:val="009F4447"/>
    <w:rsid w:val="009F4493"/>
    <w:rsid w:val="009F46BE"/>
    <w:rsid w:val="009F4FDF"/>
    <w:rsid w:val="009F5206"/>
    <w:rsid w:val="009F5BFC"/>
    <w:rsid w:val="009F60A0"/>
    <w:rsid w:val="009F6F09"/>
    <w:rsid w:val="009F7443"/>
    <w:rsid w:val="009F7B7D"/>
    <w:rsid w:val="009F7CEF"/>
    <w:rsid w:val="00A003BB"/>
    <w:rsid w:val="00A0058A"/>
    <w:rsid w:val="00A00C7C"/>
    <w:rsid w:val="00A011ED"/>
    <w:rsid w:val="00A01441"/>
    <w:rsid w:val="00A015B6"/>
    <w:rsid w:val="00A030A1"/>
    <w:rsid w:val="00A034E4"/>
    <w:rsid w:val="00A035C3"/>
    <w:rsid w:val="00A0370B"/>
    <w:rsid w:val="00A0426D"/>
    <w:rsid w:val="00A04922"/>
    <w:rsid w:val="00A04E56"/>
    <w:rsid w:val="00A05204"/>
    <w:rsid w:val="00A0539D"/>
    <w:rsid w:val="00A0541A"/>
    <w:rsid w:val="00A05517"/>
    <w:rsid w:val="00A0577E"/>
    <w:rsid w:val="00A058DC"/>
    <w:rsid w:val="00A061F8"/>
    <w:rsid w:val="00A0702A"/>
    <w:rsid w:val="00A0789A"/>
    <w:rsid w:val="00A07E0A"/>
    <w:rsid w:val="00A109B7"/>
    <w:rsid w:val="00A11031"/>
    <w:rsid w:val="00A11044"/>
    <w:rsid w:val="00A11B61"/>
    <w:rsid w:val="00A11D1F"/>
    <w:rsid w:val="00A12008"/>
    <w:rsid w:val="00A124E8"/>
    <w:rsid w:val="00A12978"/>
    <w:rsid w:val="00A12CA9"/>
    <w:rsid w:val="00A13E27"/>
    <w:rsid w:val="00A157B1"/>
    <w:rsid w:val="00A15821"/>
    <w:rsid w:val="00A15E77"/>
    <w:rsid w:val="00A16DD5"/>
    <w:rsid w:val="00A17B41"/>
    <w:rsid w:val="00A20823"/>
    <w:rsid w:val="00A21710"/>
    <w:rsid w:val="00A217FA"/>
    <w:rsid w:val="00A21B52"/>
    <w:rsid w:val="00A2216E"/>
    <w:rsid w:val="00A22E3F"/>
    <w:rsid w:val="00A236E6"/>
    <w:rsid w:val="00A23B0E"/>
    <w:rsid w:val="00A24138"/>
    <w:rsid w:val="00A24741"/>
    <w:rsid w:val="00A2513E"/>
    <w:rsid w:val="00A25574"/>
    <w:rsid w:val="00A25DC9"/>
    <w:rsid w:val="00A261E8"/>
    <w:rsid w:val="00A302AF"/>
    <w:rsid w:val="00A30858"/>
    <w:rsid w:val="00A30BA1"/>
    <w:rsid w:val="00A318B0"/>
    <w:rsid w:val="00A31A5F"/>
    <w:rsid w:val="00A320A1"/>
    <w:rsid w:val="00A32389"/>
    <w:rsid w:val="00A3276E"/>
    <w:rsid w:val="00A34411"/>
    <w:rsid w:val="00A35373"/>
    <w:rsid w:val="00A354B9"/>
    <w:rsid w:val="00A355E4"/>
    <w:rsid w:val="00A359CF"/>
    <w:rsid w:val="00A365BC"/>
    <w:rsid w:val="00A36B63"/>
    <w:rsid w:val="00A37ED4"/>
    <w:rsid w:val="00A405A3"/>
    <w:rsid w:val="00A4099F"/>
    <w:rsid w:val="00A40C04"/>
    <w:rsid w:val="00A40D1B"/>
    <w:rsid w:val="00A4129D"/>
    <w:rsid w:val="00A413CF"/>
    <w:rsid w:val="00A427DC"/>
    <w:rsid w:val="00A42DA6"/>
    <w:rsid w:val="00A436D0"/>
    <w:rsid w:val="00A43BB6"/>
    <w:rsid w:val="00A43D8D"/>
    <w:rsid w:val="00A44A1E"/>
    <w:rsid w:val="00A44DA8"/>
    <w:rsid w:val="00A454C8"/>
    <w:rsid w:val="00A45F38"/>
    <w:rsid w:val="00A46482"/>
    <w:rsid w:val="00A46F49"/>
    <w:rsid w:val="00A470E6"/>
    <w:rsid w:val="00A51240"/>
    <w:rsid w:val="00A517AD"/>
    <w:rsid w:val="00A51C2B"/>
    <w:rsid w:val="00A52B28"/>
    <w:rsid w:val="00A52BA0"/>
    <w:rsid w:val="00A53046"/>
    <w:rsid w:val="00A53428"/>
    <w:rsid w:val="00A5444D"/>
    <w:rsid w:val="00A544FA"/>
    <w:rsid w:val="00A547FC"/>
    <w:rsid w:val="00A54C5C"/>
    <w:rsid w:val="00A54C6F"/>
    <w:rsid w:val="00A554C2"/>
    <w:rsid w:val="00A55CB2"/>
    <w:rsid w:val="00A55D1D"/>
    <w:rsid w:val="00A562C0"/>
    <w:rsid w:val="00A563FE"/>
    <w:rsid w:val="00A56910"/>
    <w:rsid w:val="00A574A4"/>
    <w:rsid w:val="00A6014F"/>
    <w:rsid w:val="00A604C1"/>
    <w:rsid w:val="00A60DA4"/>
    <w:rsid w:val="00A6104B"/>
    <w:rsid w:val="00A61408"/>
    <w:rsid w:val="00A62D0D"/>
    <w:rsid w:val="00A63D71"/>
    <w:rsid w:val="00A64803"/>
    <w:rsid w:val="00A64A96"/>
    <w:rsid w:val="00A64F3F"/>
    <w:rsid w:val="00A650D4"/>
    <w:rsid w:val="00A65BFF"/>
    <w:rsid w:val="00A65DB1"/>
    <w:rsid w:val="00A66C78"/>
    <w:rsid w:val="00A66F25"/>
    <w:rsid w:val="00A6740A"/>
    <w:rsid w:val="00A67E04"/>
    <w:rsid w:val="00A67EAC"/>
    <w:rsid w:val="00A715E0"/>
    <w:rsid w:val="00A722B3"/>
    <w:rsid w:val="00A722D1"/>
    <w:rsid w:val="00A7230B"/>
    <w:rsid w:val="00A72451"/>
    <w:rsid w:val="00A72D94"/>
    <w:rsid w:val="00A73236"/>
    <w:rsid w:val="00A74030"/>
    <w:rsid w:val="00A746E5"/>
    <w:rsid w:val="00A748B0"/>
    <w:rsid w:val="00A74FD4"/>
    <w:rsid w:val="00A7557B"/>
    <w:rsid w:val="00A75F69"/>
    <w:rsid w:val="00A765BF"/>
    <w:rsid w:val="00A7667C"/>
    <w:rsid w:val="00A76FDC"/>
    <w:rsid w:val="00A7714F"/>
    <w:rsid w:val="00A7728A"/>
    <w:rsid w:val="00A77607"/>
    <w:rsid w:val="00A802B4"/>
    <w:rsid w:val="00A80C4C"/>
    <w:rsid w:val="00A81043"/>
    <w:rsid w:val="00A8237F"/>
    <w:rsid w:val="00A8274E"/>
    <w:rsid w:val="00A8380F"/>
    <w:rsid w:val="00A83F5E"/>
    <w:rsid w:val="00A840C5"/>
    <w:rsid w:val="00A84A5E"/>
    <w:rsid w:val="00A852D2"/>
    <w:rsid w:val="00A85388"/>
    <w:rsid w:val="00A853BB"/>
    <w:rsid w:val="00A85E33"/>
    <w:rsid w:val="00A85E90"/>
    <w:rsid w:val="00A8609E"/>
    <w:rsid w:val="00A87102"/>
    <w:rsid w:val="00A873ED"/>
    <w:rsid w:val="00A87F5E"/>
    <w:rsid w:val="00A90599"/>
    <w:rsid w:val="00A91985"/>
    <w:rsid w:val="00A91C35"/>
    <w:rsid w:val="00A91F76"/>
    <w:rsid w:val="00A92533"/>
    <w:rsid w:val="00A93AF5"/>
    <w:rsid w:val="00A94296"/>
    <w:rsid w:val="00A95625"/>
    <w:rsid w:val="00A96695"/>
    <w:rsid w:val="00A96880"/>
    <w:rsid w:val="00A968CA"/>
    <w:rsid w:val="00A96B5D"/>
    <w:rsid w:val="00A974AE"/>
    <w:rsid w:val="00A975B9"/>
    <w:rsid w:val="00AA0561"/>
    <w:rsid w:val="00AA0989"/>
    <w:rsid w:val="00AA0B98"/>
    <w:rsid w:val="00AA10F5"/>
    <w:rsid w:val="00AA1861"/>
    <w:rsid w:val="00AA1CCC"/>
    <w:rsid w:val="00AA2AE4"/>
    <w:rsid w:val="00AA2C7F"/>
    <w:rsid w:val="00AA38A3"/>
    <w:rsid w:val="00AA396C"/>
    <w:rsid w:val="00AA3BC2"/>
    <w:rsid w:val="00AA3E43"/>
    <w:rsid w:val="00AA4459"/>
    <w:rsid w:val="00AA4E0A"/>
    <w:rsid w:val="00AA4EEE"/>
    <w:rsid w:val="00AA5787"/>
    <w:rsid w:val="00AA6349"/>
    <w:rsid w:val="00AA6F95"/>
    <w:rsid w:val="00AB0200"/>
    <w:rsid w:val="00AB02F9"/>
    <w:rsid w:val="00AB1980"/>
    <w:rsid w:val="00AB19CC"/>
    <w:rsid w:val="00AB1B2E"/>
    <w:rsid w:val="00AB2C52"/>
    <w:rsid w:val="00AB2D12"/>
    <w:rsid w:val="00AB32A8"/>
    <w:rsid w:val="00AB35C8"/>
    <w:rsid w:val="00AB38F1"/>
    <w:rsid w:val="00AB3D81"/>
    <w:rsid w:val="00AB420A"/>
    <w:rsid w:val="00AB4346"/>
    <w:rsid w:val="00AB4D4F"/>
    <w:rsid w:val="00AB5132"/>
    <w:rsid w:val="00AB5811"/>
    <w:rsid w:val="00AB63BA"/>
    <w:rsid w:val="00AB67E9"/>
    <w:rsid w:val="00AB697F"/>
    <w:rsid w:val="00AB73FF"/>
    <w:rsid w:val="00AB7963"/>
    <w:rsid w:val="00AC02C8"/>
    <w:rsid w:val="00AC08F3"/>
    <w:rsid w:val="00AC0D79"/>
    <w:rsid w:val="00AC168D"/>
    <w:rsid w:val="00AC1E5F"/>
    <w:rsid w:val="00AC2813"/>
    <w:rsid w:val="00AC3603"/>
    <w:rsid w:val="00AC3757"/>
    <w:rsid w:val="00AC41D1"/>
    <w:rsid w:val="00AC441E"/>
    <w:rsid w:val="00AC4424"/>
    <w:rsid w:val="00AC48C2"/>
    <w:rsid w:val="00AC4B9C"/>
    <w:rsid w:val="00AC4EBA"/>
    <w:rsid w:val="00AC61F9"/>
    <w:rsid w:val="00AC620F"/>
    <w:rsid w:val="00AC7100"/>
    <w:rsid w:val="00AC71D0"/>
    <w:rsid w:val="00AC784E"/>
    <w:rsid w:val="00AC7B41"/>
    <w:rsid w:val="00AD0967"/>
    <w:rsid w:val="00AD0B45"/>
    <w:rsid w:val="00AD0DCA"/>
    <w:rsid w:val="00AD21B9"/>
    <w:rsid w:val="00AD29FD"/>
    <w:rsid w:val="00AD4C2D"/>
    <w:rsid w:val="00AD5E25"/>
    <w:rsid w:val="00AD63DB"/>
    <w:rsid w:val="00AD71E7"/>
    <w:rsid w:val="00AD72BF"/>
    <w:rsid w:val="00AD7315"/>
    <w:rsid w:val="00AD7320"/>
    <w:rsid w:val="00AD7C43"/>
    <w:rsid w:val="00AE21D7"/>
    <w:rsid w:val="00AE2E09"/>
    <w:rsid w:val="00AE33AD"/>
    <w:rsid w:val="00AE459C"/>
    <w:rsid w:val="00AE4687"/>
    <w:rsid w:val="00AE47AC"/>
    <w:rsid w:val="00AE47E5"/>
    <w:rsid w:val="00AE4A6F"/>
    <w:rsid w:val="00AE4B5B"/>
    <w:rsid w:val="00AE4BAC"/>
    <w:rsid w:val="00AE52AA"/>
    <w:rsid w:val="00AE56B9"/>
    <w:rsid w:val="00AE5FD5"/>
    <w:rsid w:val="00AE6692"/>
    <w:rsid w:val="00AE6EAE"/>
    <w:rsid w:val="00AE766A"/>
    <w:rsid w:val="00AE7BD3"/>
    <w:rsid w:val="00AE7DD0"/>
    <w:rsid w:val="00AF008D"/>
    <w:rsid w:val="00AF0E2D"/>
    <w:rsid w:val="00AF1419"/>
    <w:rsid w:val="00AF15DF"/>
    <w:rsid w:val="00AF1ABD"/>
    <w:rsid w:val="00AF2A34"/>
    <w:rsid w:val="00AF3316"/>
    <w:rsid w:val="00AF390E"/>
    <w:rsid w:val="00AF3DD4"/>
    <w:rsid w:val="00AF4C69"/>
    <w:rsid w:val="00AF5266"/>
    <w:rsid w:val="00AF5955"/>
    <w:rsid w:val="00AF6130"/>
    <w:rsid w:val="00AF6513"/>
    <w:rsid w:val="00AF66B9"/>
    <w:rsid w:val="00AF7F44"/>
    <w:rsid w:val="00B01D30"/>
    <w:rsid w:val="00B01F8A"/>
    <w:rsid w:val="00B025E3"/>
    <w:rsid w:val="00B04390"/>
    <w:rsid w:val="00B04AC7"/>
    <w:rsid w:val="00B04F02"/>
    <w:rsid w:val="00B056AE"/>
    <w:rsid w:val="00B061FF"/>
    <w:rsid w:val="00B06F2E"/>
    <w:rsid w:val="00B10839"/>
    <w:rsid w:val="00B10947"/>
    <w:rsid w:val="00B109EE"/>
    <w:rsid w:val="00B111BD"/>
    <w:rsid w:val="00B11B94"/>
    <w:rsid w:val="00B11FD7"/>
    <w:rsid w:val="00B128D2"/>
    <w:rsid w:val="00B12C5A"/>
    <w:rsid w:val="00B1317C"/>
    <w:rsid w:val="00B13344"/>
    <w:rsid w:val="00B137CC"/>
    <w:rsid w:val="00B14A1E"/>
    <w:rsid w:val="00B14E7D"/>
    <w:rsid w:val="00B15142"/>
    <w:rsid w:val="00B15432"/>
    <w:rsid w:val="00B159D9"/>
    <w:rsid w:val="00B16610"/>
    <w:rsid w:val="00B16EDD"/>
    <w:rsid w:val="00B17300"/>
    <w:rsid w:val="00B17869"/>
    <w:rsid w:val="00B17EB2"/>
    <w:rsid w:val="00B20023"/>
    <w:rsid w:val="00B2121A"/>
    <w:rsid w:val="00B2172E"/>
    <w:rsid w:val="00B235BC"/>
    <w:rsid w:val="00B23831"/>
    <w:rsid w:val="00B2410C"/>
    <w:rsid w:val="00B2423D"/>
    <w:rsid w:val="00B243B4"/>
    <w:rsid w:val="00B246B9"/>
    <w:rsid w:val="00B24992"/>
    <w:rsid w:val="00B2652B"/>
    <w:rsid w:val="00B26A89"/>
    <w:rsid w:val="00B27737"/>
    <w:rsid w:val="00B27BE1"/>
    <w:rsid w:val="00B300EA"/>
    <w:rsid w:val="00B303B5"/>
    <w:rsid w:val="00B30654"/>
    <w:rsid w:val="00B30D9C"/>
    <w:rsid w:val="00B311EA"/>
    <w:rsid w:val="00B31AF1"/>
    <w:rsid w:val="00B31EED"/>
    <w:rsid w:val="00B32946"/>
    <w:rsid w:val="00B3315D"/>
    <w:rsid w:val="00B33531"/>
    <w:rsid w:val="00B3435A"/>
    <w:rsid w:val="00B34E4D"/>
    <w:rsid w:val="00B34F26"/>
    <w:rsid w:val="00B356C5"/>
    <w:rsid w:val="00B35750"/>
    <w:rsid w:val="00B36124"/>
    <w:rsid w:val="00B366A1"/>
    <w:rsid w:val="00B3727B"/>
    <w:rsid w:val="00B372DE"/>
    <w:rsid w:val="00B37FF5"/>
    <w:rsid w:val="00B40F73"/>
    <w:rsid w:val="00B413FE"/>
    <w:rsid w:val="00B41FBA"/>
    <w:rsid w:val="00B4247F"/>
    <w:rsid w:val="00B4329F"/>
    <w:rsid w:val="00B447BA"/>
    <w:rsid w:val="00B44931"/>
    <w:rsid w:val="00B45CCF"/>
    <w:rsid w:val="00B473D3"/>
    <w:rsid w:val="00B47A4D"/>
    <w:rsid w:val="00B47F2D"/>
    <w:rsid w:val="00B51614"/>
    <w:rsid w:val="00B5169D"/>
    <w:rsid w:val="00B52507"/>
    <w:rsid w:val="00B52D28"/>
    <w:rsid w:val="00B537AA"/>
    <w:rsid w:val="00B5412E"/>
    <w:rsid w:val="00B54C94"/>
    <w:rsid w:val="00B54DFC"/>
    <w:rsid w:val="00B552B2"/>
    <w:rsid w:val="00B563A8"/>
    <w:rsid w:val="00B56D57"/>
    <w:rsid w:val="00B5769F"/>
    <w:rsid w:val="00B57833"/>
    <w:rsid w:val="00B602E0"/>
    <w:rsid w:val="00B6081B"/>
    <w:rsid w:val="00B60A09"/>
    <w:rsid w:val="00B60B7B"/>
    <w:rsid w:val="00B6258D"/>
    <w:rsid w:val="00B62B0B"/>
    <w:rsid w:val="00B62D3E"/>
    <w:rsid w:val="00B63173"/>
    <w:rsid w:val="00B63CF5"/>
    <w:rsid w:val="00B63D63"/>
    <w:rsid w:val="00B6440D"/>
    <w:rsid w:val="00B654AE"/>
    <w:rsid w:val="00B65A22"/>
    <w:rsid w:val="00B6627C"/>
    <w:rsid w:val="00B663A0"/>
    <w:rsid w:val="00B66BE3"/>
    <w:rsid w:val="00B66F13"/>
    <w:rsid w:val="00B67496"/>
    <w:rsid w:val="00B70625"/>
    <w:rsid w:val="00B71A99"/>
    <w:rsid w:val="00B72868"/>
    <w:rsid w:val="00B730E4"/>
    <w:rsid w:val="00B732A5"/>
    <w:rsid w:val="00B73357"/>
    <w:rsid w:val="00B74C0B"/>
    <w:rsid w:val="00B74FB9"/>
    <w:rsid w:val="00B764EA"/>
    <w:rsid w:val="00B76AE9"/>
    <w:rsid w:val="00B76D65"/>
    <w:rsid w:val="00B7777D"/>
    <w:rsid w:val="00B77832"/>
    <w:rsid w:val="00B8086F"/>
    <w:rsid w:val="00B80D07"/>
    <w:rsid w:val="00B80E7C"/>
    <w:rsid w:val="00B81533"/>
    <w:rsid w:val="00B81F3D"/>
    <w:rsid w:val="00B82002"/>
    <w:rsid w:val="00B821FE"/>
    <w:rsid w:val="00B82360"/>
    <w:rsid w:val="00B82AE1"/>
    <w:rsid w:val="00B832A6"/>
    <w:rsid w:val="00B844B0"/>
    <w:rsid w:val="00B857D3"/>
    <w:rsid w:val="00B85CE6"/>
    <w:rsid w:val="00B8612C"/>
    <w:rsid w:val="00B862A2"/>
    <w:rsid w:val="00B86481"/>
    <w:rsid w:val="00B86BA9"/>
    <w:rsid w:val="00B86DF9"/>
    <w:rsid w:val="00B87784"/>
    <w:rsid w:val="00B87BDF"/>
    <w:rsid w:val="00B900DF"/>
    <w:rsid w:val="00B900F3"/>
    <w:rsid w:val="00B90A8E"/>
    <w:rsid w:val="00B925D1"/>
    <w:rsid w:val="00B93297"/>
    <w:rsid w:val="00B9375B"/>
    <w:rsid w:val="00B941C4"/>
    <w:rsid w:val="00B948D8"/>
    <w:rsid w:val="00B953DD"/>
    <w:rsid w:val="00B955D5"/>
    <w:rsid w:val="00B957B2"/>
    <w:rsid w:val="00B9644D"/>
    <w:rsid w:val="00B96564"/>
    <w:rsid w:val="00B968BB"/>
    <w:rsid w:val="00B968D4"/>
    <w:rsid w:val="00B975CC"/>
    <w:rsid w:val="00B97B0C"/>
    <w:rsid w:val="00BA06A7"/>
    <w:rsid w:val="00BA099A"/>
    <w:rsid w:val="00BA161A"/>
    <w:rsid w:val="00BA22CA"/>
    <w:rsid w:val="00BA2988"/>
    <w:rsid w:val="00BA3C2B"/>
    <w:rsid w:val="00BA4437"/>
    <w:rsid w:val="00BA461B"/>
    <w:rsid w:val="00BA5868"/>
    <w:rsid w:val="00BA5E3E"/>
    <w:rsid w:val="00BA5ED9"/>
    <w:rsid w:val="00BA64F7"/>
    <w:rsid w:val="00BA6595"/>
    <w:rsid w:val="00BA6E3F"/>
    <w:rsid w:val="00BA6F41"/>
    <w:rsid w:val="00BA7AA4"/>
    <w:rsid w:val="00BA7D22"/>
    <w:rsid w:val="00BA7DC7"/>
    <w:rsid w:val="00BB03A0"/>
    <w:rsid w:val="00BB0421"/>
    <w:rsid w:val="00BB06A1"/>
    <w:rsid w:val="00BB0E3B"/>
    <w:rsid w:val="00BB10F5"/>
    <w:rsid w:val="00BB1C60"/>
    <w:rsid w:val="00BB2205"/>
    <w:rsid w:val="00BB24D9"/>
    <w:rsid w:val="00BB2F7B"/>
    <w:rsid w:val="00BB3243"/>
    <w:rsid w:val="00BB3EC8"/>
    <w:rsid w:val="00BB4373"/>
    <w:rsid w:val="00BB50A7"/>
    <w:rsid w:val="00BB6B3E"/>
    <w:rsid w:val="00BB7845"/>
    <w:rsid w:val="00BB7F10"/>
    <w:rsid w:val="00BC0B91"/>
    <w:rsid w:val="00BC0EDB"/>
    <w:rsid w:val="00BC123E"/>
    <w:rsid w:val="00BC1244"/>
    <w:rsid w:val="00BC1360"/>
    <w:rsid w:val="00BC141A"/>
    <w:rsid w:val="00BC1938"/>
    <w:rsid w:val="00BC1A74"/>
    <w:rsid w:val="00BC2CFE"/>
    <w:rsid w:val="00BC3F06"/>
    <w:rsid w:val="00BC3FEC"/>
    <w:rsid w:val="00BC461F"/>
    <w:rsid w:val="00BC498A"/>
    <w:rsid w:val="00BC512D"/>
    <w:rsid w:val="00BC5455"/>
    <w:rsid w:val="00BC5A83"/>
    <w:rsid w:val="00BC5EEE"/>
    <w:rsid w:val="00BC6CAF"/>
    <w:rsid w:val="00BC76E4"/>
    <w:rsid w:val="00BC7DFA"/>
    <w:rsid w:val="00BC7E83"/>
    <w:rsid w:val="00BC7EE0"/>
    <w:rsid w:val="00BD028A"/>
    <w:rsid w:val="00BD07F9"/>
    <w:rsid w:val="00BD0CC1"/>
    <w:rsid w:val="00BD0DB1"/>
    <w:rsid w:val="00BD11C7"/>
    <w:rsid w:val="00BD1300"/>
    <w:rsid w:val="00BD1CEF"/>
    <w:rsid w:val="00BD1D08"/>
    <w:rsid w:val="00BD21DE"/>
    <w:rsid w:val="00BD2CA8"/>
    <w:rsid w:val="00BD2FBF"/>
    <w:rsid w:val="00BD304B"/>
    <w:rsid w:val="00BD3FC2"/>
    <w:rsid w:val="00BD44D8"/>
    <w:rsid w:val="00BD5EBA"/>
    <w:rsid w:val="00BD6164"/>
    <w:rsid w:val="00BD641B"/>
    <w:rsid w:val="00BD6E35"/>
    <w:rsid w:val="00BD70B9"/>
    <w:rsid w:val="00BD77B0"/>
    <w:rsid w:val="00BD7E60"/>
    <w:rsid w:val="00BE0766"/>
    <w:rsid w:val="00BE08D0"/>
    <w:rsid w:val="00BE13D6"/>
    <w:rsid w:val="00BE24F6"/>
    <w:rsid w:val="00BE2C8F"/>
    <w:rsid w:val="00BE3BFF"/>
    <w:rsid w:val="00BE441F"/>
    <w:rsid w:val="00BE52A9"/>
    <w:rsid w:val="00BE5C84"/>
    <w:rsid w:val="00BE5F21"/>
    <w:rsid w:val="00BE6000"/>
    <w:rsid w:val="00BE65BA"/>
    <w:rsid w:val="00BE6F50"/>
    <w:rsid w:val="00BE7E1B"/>
    <w:rsid w:val="00BF0CF6"/>
    <w:rsid w:val="00BF0DA3"/>
    <w:rsid w:val="00BF0FEF"/>
    <w:rsid w:val="00BF1E42"/>
    <w:rsid w:val="00BF254A"/>
    <w:rsid w:val="00BF25EA"/>
    <w:rsid w:val="00BF2DB0"/>
    <w:rsid w:val="00BF305E"/>
    <w:rsid w:val="00BF3324"/>
    <w:rsid w:val="00BF3B1E"/>
    <w:rsid w:val="00BF3E27"/>
    <w:rsid w:val="00BF3FCB"/>
    <w:rsid w:val="00BF4308"/>
    <w:rsid w:val="00BF44F5"/>
    <w:rsid w:val="00BF51D5"/>
    <w:rsid w:val="00BF5385"/>
    <w:rsid w:val="00BF57B8"/>
    <w:rsid w:val="00BF6AC5"/>
    <w:rsid w:val="00BF6FA3"/>
    <w:rsid w:val="00BF7B93"/>
    <w:rsid w:val="00BF7EA4"/>
    <w:rsid w:val="00C00FF8"/>
    <w:rsid w:val="00C02E4B"/>
    <w:rsid w:val="00C03F79"/>
    <w:rsid w:val="00C042CE"/>
    <w:rsid w:val="00C04B45"/>
    <w:rsid w:val="00C056A7"/>
    <w:rsid w:val="00C05ACF"/>
    <w:rsid w:val="00C062FB"/>
    <w:rsid w:val="00C06457"/>
    <w:rsid w:val="00C06F73"/>
    <w:rsid w:val="00C06FA7"/>
    <w:rsid w:val="00C0723F"/>
    <w:rsid w:val="00C109A7"/>
    <w:rsid w:val="00C118B9"/>
    <w:rsid w:val="00C12808"/>
    <w:rsid w:val="00C131D2"/>
    <w:rsid w:val="00C13555"/>
    <w:rsid w:val="00C13B4C"/>
    <w:rsid w:val="00C13C44"/>
    <w:rsid w:val="00C146B1"/>
    <w:rsid w:val="00C14F9E"/>
    <w:rsid w:val="00C153E1"/>
    <w:rsid w:val="00C1567F"/>
    <w:rsid w:val="00C159C7"/>
    <w:rsid w:val="00C16271"/>
    <w:rsid w:val="00C16647"/>
    <w:rsid w:val="00C16688"/>
    <w:rsid w:val="00C16724"/>
    <w:rsid w:val="00C1698B"/>
    <w:rsid w:val="00C1732E"/>
    <w:rsid w:val="00C17554"/>
    <w:rsid w:val="00C177B7"/>
    <w:rsid w:val="00C17DAF"/>
    <w:rsid w:val="00C2004E"/>
    <w:rsid w:val="00C21A73"/>
    <w:rsid w:val="00C22A70"/>
    <w:rsid w:val="00C22AFD"/>
    <w:rsid w:val="00C2373D"/>
    <w:rsid w:val="00C2443E"/>
    <w:rsid w:val="00C24470"/>
    <w:rsid w:val="00C2477E"/>
    <w:rsid w:val="00C247C0"/>
    <w:rsid w:val="00C2546F"/>
    <w:rsid w:val="00C26041"/>
    <w:rsid w:val="00C2645E"/>
    <w:rsid w:val="00C267E1"/>
    <w:rsid w:val="00C26966"/>
    <w:rsid w:val="00C27BF1"/>
    <w:rsid w:val="00C30471"/>
    <w:rsid w:val="00C314C3"/>
    <w:rsid w:val="00C318AA"/>
    <w:rsid w:val="00C322D6"/>
    <w:rsid w:val="00C32BC8"/>
    <w:rsid w:val="00C33149"/>
    <w:rsid w:val="00C336B4"/>
    <w:rsid w:val="00C3427E"/>
    <w:rsid w:val="00C342BE"/>
    <w:rsid w:val="00C35CF1"/>
    <w:rsid w:val="00C36E4E"/>
    <w:rsid w:val="00C37644"/>
    <w:rsid w:val="00C37CC7"/>
    <w:rsid w:val="00C40045"/>
    <w:rsid w:val="00C40DA9"/>
    <w:rsid w:val="00C43218"/>
    <w:rsid w:val="00C43B21"/>
    <w:rsid w:val="00C4469E"/>
    <w:rsid w:val="00C456D9"/>
    <w:rsid w:val="00C45ECD"/>
    <w:rsid w:val="00C460F9"/>
    <w:rsid w:val="00C462C5"/>
    <w:rsid w:val="00C4662C"/>
    <w:rsid w:val="00C4745F"/>
    <w:rsid w:val="00C478D3"/>
    <w:rsid w:val="00C5035C"/>
    <w:rsid w:val="00C50633"/>
    <w:rsid w:val="00C5103D"/>
    <w:rsid w:val="00C51D13"/>
    <w:rsid w:val="00C51FDA"/>
    <w:rsid w:val="00C527BD"/>
    <w:rsid w:val="00C52D5E"/>
    <w:rsid w:val="00C52E58"/>
    <w:rsid w:val="00C537A4"/>
    <w:rsid w:val="00C53830"/>
    <w:rsid w:val="00C53B69"/>
    <w:rsid w:val="00C53C09"/>
    <w:rsid w:val="00C54311"/>
    <w:rsid w:val="00C54713"/>
    <w:rsid w:val="00C55502"/>
    <w:rsid w:val="00C55D16"/>
    <w:rsid w:val="00C56420"/>
    <w:rsid w:val="00C60894"/>
    <w:rsid w:val="00C6189E"/>
    <w:rsid w:val="00C61F76"/>
    <w:rsid w:val="00C623C0"/>
    <w:rsid w:val="00C62437"/>
    <w:rsid w:val="00C6282A"/>
    <w:rsid w:val="00C63713"/>
    <w:rsid w:val="00C63791"/>
    <w:rsid w:val="00C641FA"/>
    <w:rsid w:val="00C645D2"/>
    <w:rsid w:val="00C64FE3"/>
    <w:rsid w:val="00C651A1"/>
    <w:rsid w:val="00C651F6"/>
    <w:rsid w:val="00C661C4"/>
    <w:rsid w:val="00C703FD"/>
    <w:rsid w:val="00C709B1"/>
    <w:rsid w:val="00C713B0"/>
    <w:rsid w:val="00C7226E"/>
    <w:rsid w:val="00C72A99"/>
    <w:rsid w:val="00C7307A"/>
    <w:rsid w:val="00C73523"/>
    <w:rsid w:val="00C73851"/>
    <w:rsid w:val="00C73F6A"/>
    <w:rsid w:val="00C7440B"/>
    <w:rsid w:val="00C744D7"/>
    <w:rsid w:val="00C746B8"/>
    <w:rsid w:val="00C7501B"/>
    <w:rsid w:val="00C75ED5"/>
    <w:rsid w:val="00C767DB"/>
    <w:rsid w:val="00C767EA"/>
    <w:rsid w:val="00C77516"/>
    <w:rsid w:val="00C77B34"/>
    <w:rsid w:val="00C800DC"/>
    <w:rsid w:val="00C80113"/>
    <w:rsid w:val="00C80314"/>
    <w:rsid w:val="00C8156D"/>
    <w:rsid w:val="00C82359"/>
    <w:rsid w:val="00C82A6D"/>
    <w:rsid w:val="00C82CC7"/>
    <w:rsid w:val="00C838D0"/>
    <w:rsid w:val="00C83D07"/>
    <w:rsid w:val="00C8430B"/>
    <w:rsid w:val="00C84540"/>
    <w:rsid w:val="00C84A2B"/>
    <w:rsid w:val="00C84E68"/>
    <w:rsid w:val="00C8653E"/>
    <w:rsid w:val="00C86D10"/>
    <w:rsid w:val="00C87117"/>
    <w:rsid w:val="00C872E6"/>
    <w:rsid w:val="00C87A24"/>
    <w:rsid w:val="00C87A36"/>
    <w:rsid w:val="00C9000F"/>
    <w:rsid w:val="00C90886"/>
    <w:rsid w:val="00C90CD2"/>
    <w:rsid w:val="00C91C9B"/>
    <w:rsid w:val="00C925C3"/>
    <w:rsid w:val="00C92C5E"/>
    <w:rsid w:val="00C92C75"/>
    <w:rsid w:val="00C92CD8"/>
    <w:rsid w:val="00C92F80"/>
    <w:rsid w:val="00C92FE4"/>
    <w:rsid w:val="00C930E2"/>
    <w:rsid w:val="00C95DDE"/>
    <w:rsid w:val="00C95E28"/>
    <w:rsid w:val="00C96A4C"/>
    <w:rsid w:val="00C97194"/>
    <w:rsid w:val="00C97923"/>
    <w:rsid w:val="00C97F0E"/>
    <w:rsid w:val="00CA006B"/>
    <w:rsid w:val="00CA051E"/>
    <w:rsid w:val="00CA0B32"/>
    <w:rsid w:val="00CA1008"/>
    <w:rsid w:val="00CA1871"/>
    <w:rsid w:val="00CA1B2D"/>
    <w:rsid w:val="00CA21ED"/>
    <w:rsid w:val="00CA2262"/>
    <w:rsid w:val="00CA2E6A"/>
    <w:rsid w:val="00CA33B6"/>
    <w:rsid w:val="00CA3790"/>
    <w:rsid w:val="00CA3833"/>
    <w:rsid w:val="00CA4746"/>
    <w:rsid w:val="00CA48A4"/>
    <w:rsid w:val="00CA5DA4"/>
    <w:rsid w:val="00CA6AE1"/>
    <w:rsid w:val="00CA6C68"/>
    <w:rsid w:val="00CA7042"/>
    <w:rsid w:val="00CB0B93"/>
    <w:rsid w:val="00CB0C91"/>
    <w:rsid w:val="00CB1676"/>
    <w:rsid w:val="00CB1F5F"/>
    <w:rsid w:val="00CB2755"/>
    <w:rsid w:val="00CB27A5"/>
    <w:rsid w:val="00CB2F9E"/>
    <w:rsid w:val="00CB3BF3"/>
    <w:rsid w:val="00CB3E12"/>
    <w:rsid w:val="00CB3E54"/>
    <w:rsid w:val="00CB54B9"/>
    <w:rsid w:val="00CB554C"/>
    <w:rsid w:val="00CB56BC"/>
    <w:rsid w:val="00CB594D"/>
    <w:rsid w:val="00CB661B"/>
    <w:rsid w:val="00CB79CD"/>
    <w:rsid w:val="00CC0732"/>
    <w:rsid w:val="00CC1849"/>
    <w:rsid w:val="00CC1A07"/>
    <w:rsid w:val="00CC1CA0"/>
    <w:rsid w:val="00CC1D0E"/>
    <w:rsid w:val="00CC2876"/>
    <w:rsid w:val="00CC3D66"/>
    <w:rsid w:val="00CC4246"/>
    <w:rsid w:val="00CC4FCD"/>
    <w:rsid w:val="00CC5329"/>
    <w:rsid w:val="00CC580B"/>
    <w:rsid w:val="00CC6C92"/>
    <w:rsid w:val="00CC6D23"/>
    <w:rsid w:val="00CC6EAF"/>
    <w:rsid w:val="00CC74FE"/>
    <w:rsid w:val="00CC756D"/>
    <w:rsid w:val="00CC7A28"/>
    <w:rsid w:val="00CC7F33"/>
    <w:rsid w:val="00CD0B85"/>
    <w:rsid w:val="00CD0D2E"/>
    <w:rsid w:val="00CD11B7"/>
    <w:rsid w:val="00CD1799"/>
    <w:rsid w:val="00CD1EC1"/>
    <w:rsid w:val="00CD24DD"/>
    <w:rsid w:val="00CD2565"/>
    <w:rsid w:val="00CD3954"/>
    <w:rsid w:val="00CD40A5"/>
    <w:rsid w:val="00CD4C66"/>
    <w:rsid w:val="00CD4DF3"/>
    <w:rsid w:val="00CD5757"/>
    <w:rsid w:val="00CD5BCF"/>
    <w:rsid w:val="00CD5DDE"/>
    <w:rsid w:val="00CD6AC6"/>
    <w:rsid w:val="00CE050C"/>
    <w:rsid w:val="00CE0ACC"/>
    <w:rsid w:val="00CE10FA"/>
    <w:rsid w:val="00CE1521"/>
    <w:rsid w:val="00CE15D6"/>
    <w:rsid w:val="00CE1C36"/>
    <w:rsid w:val="00CE1EDA"/>
    <w:rsid w:val="00CE2392"/>
    <w:rsid w:val="00CE267F"/>
    <w:rsid w:val="00CE2C34"/>
    <w:rsid w:val="00CE2E2D"/>
    <w:rsid w:val="00CE3A0D"/>
    <w:rsid w:val="00CE4E2C"/>
    <w:rsid w:val="00CE4F4F"/>
    <w:rsid w:val="00CE5635"/>
    <w:rsid w:val="00CE581F"/>
    <w:rsid w:val="00CE6CE2"/>
    <w:rsid w:val="00CE794E"/>
    <w:rsid w:val="00CF10EF"/>
    <w:rsid w:val="00CF1ACB"/>
    <w:rsid w:val="00CF25AD"/>
    <w:rsid w:val="00CF2CC2"/>
    <w:rsid w:val="00CF3A8C"/>
    <w:rsid w:val="00CF5256"/>
    <w:rsid w:val="00CF5510"/>
    <w:rsid w:val="00CF684E"/>
    <w:rsid w:val="00CF6B8E"/>
    <w:rsid w:val="00CF6D4E"/>
    <w:rsid w:val="00CF6DB1"/>
    <w:rsid w:val="00CF7914"/>
    <w:rsid w:val="00D009CB"/>
    <w:rsid w:val="00D00E6B"/>
    <w:rsid w:val="00D01920"/>
    <w:rsid w:val="00D01CB3"/>
    <w:rsid w:val="00D025A8"/>
    <w:rsid w:val="00D02C6B"/>
    <w:rsid w:val="00D02F01"/>
    <w:rsid w:val="00D031E1"/>
    <w:rsid w:val="00D031E9"/>
    <w:rsid w:val="00D03D88"/>
    <w:rsid w:val="00D04724"/>
    <w:rsid w:val="00D0523C"/>
    <w:rsid w:val="00D0524F"/>
    <w:rsid w:val="00D052AA"/>
    <w:rsid w:val="00D057CA"/>
    <w:rsid w:val="00D0622D"/>
    <w:rsid w:val="00D06734"/>
    <w:rsid w:val="00D06912"/>
    <w:rsid w:val="00D069CF"/>
    <w:rsid w:val="00D06CA0"/>
    <w:rsid w:val="00D06F18"/>
    <w:rsid w:val="00D0711B"/>
    <w:rsid w:val="00D072D5"/>
    <w:rsid w:val="00D0736D"/>
    <w:rsid w:val="00D077B8"/>
    <w:rsid w:val="00D101A9"/>
    <w:rsid w:val="00D1033B"/>
    <w:rsid w:val="00D103BE"/>
    <w:rsid w:val="00D1063F"/>
    <w:rsid w:val="00D11385"/>
    <w:rsid w:val="00D121AB"/>
    <w:rsid w:val="00D129DC"/>
    <w:rsid w:val="00D12A1A"/>
    <w:rsid w:val="00D12CC9"/>
    <w:rsid w:val="00D12E92"/>
    <w:rsid w:val="00D138A3"/>
    <w:rsid w:val="00D13F39"/>
    <w:rsid w:val="00D146E5"/>
    <w:rsid w:val="00D149EE"/>
    <w:rsid w:val="00D14C79"/>
    <w:rsid w:val="00D14D02"/>
    <w:rsid w:val="00D1527E"/>
    <w:rsid w:val="00D1558C"/>
    <w:rsid w:val="00D155A5"/>
    <w:rsid w:val="00D16690"/>
    <w:rsid w:val="00D16A56"/>
    <w:rsid w:val="00D16DE2"/>
    <w:rsid w:val="00D17428"/>
    <w:rsid w:val="00D17663"/>
    <w:rsid w:val="00D17798"/>
    <w:rsid w:val="00D179FC"/>
    <w:rsid w:val="00D2018C"/>
    <w:rsid w:val="00D2073B"/>
    <w:rsid w:val="00D20CB6"/>
    <w:rsid w:val="00D20CD5"/>
    <w:rsid w:val="00D21089"/>
    <w:rsid w:val="00D21889"/>
    <w:rsid w:val="00D223AF"/>
    <w:rsid w:val="00D23E16"/>
    <w:rsid w:val="00D24C85"/>
    <w:rsid w:val="00D25FD2"/>
    <w:rsid w:val="00D26EE2"/>
    <w:rsid w:val="00D27549"/>
    <w:rsid w:val="00D27C0A"/>
    <w:rsid w:val="00D30465"/>
    <w:rsid w:val="00D313CA"/>
    <w:rsid w:val="00D31CA3"/>
    <w:rsid w:val="00D3282C"/>
    <w:rsid w:val="00D32FBB"/>
    <w:rsid w:val="00D3347F"/>
    <w:rsid w:val="00D33C25"/>
    <w:rsid w:val="00D35AFC"/>
    <w:rsid w:val="00D37E6A"/>
    <w:rsid w:val="00D40E29"/>
    <w:rsid w:val="00D412E4"/>
    <w:rsid w:val="00D41B9A"/>
    <w:rsid w:val="00D44915"/>
    <w:rsid w:val="00D44B9C"/>
    <w:rsid w:val="00D45167"/>
    <w:rsid w:val="00D4522E"/>
    <w:rsid w:val="00D465D8"/>
    <w:rsid w:val="00D467E5"/>
    <w:rsid w:val="00D46BA3"/>
    <w:rsid w:val="00D46C56"/>
    <w:rsid w:val="00D50498"/>
    <w:rsid w:val="00D51A19"/>
    <w:rsid w:val="00D51B8D"/>
    <w:rsid w:val="00D5234F"/>
    <w:rsid w:val="00D52A25"/>
    <w:rsid w:val="00D5421F"/>
    <w:rsid w:val="00D5479A"/>
    <w:rsid w:val="00D55E00"/>
    <w:rsid w:val="00D56BB4"/>
    <w:rsid w:val="00D56FC7"/>
    <w:rsid w:val="00D5799A"/>
    <w:rsid w:val="00D579C7"/>
    <w:rsid w:val="00D60F9F"/>
    <w:rsid w:val="00D61545"/>
    <w:rsid w:val="00D6169A"/>
    <w:rsid w:val="00D62589"/>
    <w:rsid w:val="00D6283A"/>
    <w:rsid w:val="00D62903"/>
    <w:rsid w:val="00D62BC9"/>
    <w:rsid w:val="00D63517"/>
    <w:rsid w:val="00D64313"/>
    <w:rsid w:val="00D64896"/>
    <w:rsid w:val="00D65ACD"/>
    <w:rsid w:val="00D677D9"/>
    <w:rsid w:val="00D7007E"/>
    <w:rsid w:val="00D707EB"/>
    <w:rsid w:val="00D70AFD"/>
    <w:rsid w:val="00D71AB2"/>
    <w:rsid w:val="00D720AC"/>
    <w:rsid w:val="00D723E5"/>
    <w:rsid w:val="00D72A08"/>
    <w:rsid w:val="00D732F2"/>
    <w:rsid w:val="00D73322"/>
    <w:rsid w:val="00D73369"/>
    <w:rsid w:val="00D73449"/>
    <w:rsid w:val="00D73CA5"/>
    <w:rsid w:val="00D74E27"/>
    <w:rsid w:val="00D74F64"/>
    <w:rsid w:val="00D753A9"/>
    <w:rsid w:val="00D75EE8"/>
    <w:rsid w:val="00D7697A"/>
    <w:rsid w:val="00D77056"/>
    <w:rsid w:val="00D77724"/>
    <w:rsid w:val="00D77B90"/>
    <w:rsid w:val="00D77C4B"/>
    <w:rsid w:val="00D807AC"/>
    <w:rsid w:val="00D81309"/>
    <w:rsid w:val="00D81A55"/>
    <w:rsid w:val="00D81A77"/>
    <w:rsid w:val="00D820E2"/>
    <w:rsid w:val="00D8341D"/>
    <w:rsid w:val="00D83513"/>
    <w:rsid w:val="00D835D9"/>
    <w:rsid w:val="00D8373D"/>
    <w:rsid w:val="00D84727"/>
    <w:rsid w:val="00D84D18"/>
    <w:rsid w:val="00D85C4B"/>
    <w:rsid w:val="00D86403"/>
    <w:rsid w:val="00D86FE0"/>
    <w:rsid w:val="00D876E4"/>
    <w:rsid w:val="00D9080B"/>
    <w:rsid w:val="00D90C6C"/>
    <w:rsid w:val="00D91279"/>
    <w:rsid w:val="00D91CFA"/>
    <w:rsid w:val="00D91F52"/>
    <w:rsid w:val="00D91FD9"/>
    <w:rsid w:val="00D92AB7"/>
    <w:rsid w:val="00D94124"/>
    <w:rsid w:val="00D94314"/>
    <w:rsid w:val="00D9539E"/>
    <w:rsid w:val="00D9588F"/>
    <w:rsid w:val="00D959F0"/>
    <w:rsid w:val="00D95E7D"/>
    <w:rsid w:val="00D95F91"/>
    <w:rsid w:val="00D9628D"/>
    <w:rsid w:val="00D96BD6"/>
    <w:rsid w:val="00D97335"/>
    <w:rsid w:val="00D97B37"/>
    <w:rsid w:val="00DA019C"/>
    <w:rsid w:val="00DA0A58"/>
    <w:rsid w:val="00DA15CD"/>
    <w:rsid w:val="00DA28F9"/>
    <w:rsid w:val="00DA29BF"/>
    <w:rsid w:val="00DA3CC9"/>
    <w:rsid w:val="00DA4655"/>
    <w:rsid w:val="00DA4B97"/>
    <w:rsid w:val="00DA53FD"/>
    <w:rsid w:val="00DA582A"/>
    <w:rsid w:val="00DA60A6"/>
    <w:rsid w:val="00DA7867"/>
    <w:rsid w:val="00DB062C"/>
    <w:rsid w:val="00DB0A9E"/>
    <w:rsid w:val="00DB0CEF"/>
    <w:rsid w:val="00DB152A"/>
    <w:rsid w:val="00DB1B3E"/>
    <w:rsid w:val="00DB21C3"/>
    <w:rsid w:val="00DB2BE8"/>
    <w:rsid w:val="00DB303A"/>
    <w:rsid w:val="00DB304E"/>
    <w:rsid w:val="00DB4117"/>
    <w:rsid w:val="00DB4617"/>
    <w:rsid w:val="00DB4778"/>
    <w:rsid w:val="00DB4881"/>
    <w:rsid w:val="00DB4DBD"/>
    <w:rsid w:val="00DB58FA"/>
    <w:rsid w:val="00DB6272"/>
    <w:rsid w:val="00DB6A7E"/>
    <w:rsid w:val="00DC040C"/>
    <w:rsid w:val="00DC0F83"/>
    <w:rsid w:val="00DC2C76"/>
    <w:rsid w:val="00DC30AD"/>
    <w:rsid w:val="00DC3F81"/>
    <w:rsid w:val="00DC416A"/>
    <w:rsid w:val="00DC4B7C"/>
    <w:rsid w:val="00DC4EEB"/>
    <w:rsid w:val="00DC5303"/>
    <w:rsid w:val="00DC5F88"/>
    <w:rsid w:val="00DC66AF"/>
    <w:rsid w:val="00DC6AC5"/>
    <w:rsid w:val="00DC6BC4"/>
    <w:rsid w:val="00DD0A33"/>
    <w:rsid w:val="00DD0D2A"/>
    <w:rsid w:val="00DD0FB8"/>
    <w:rsid w:val="00DD105A"/>
    <w:rsid w:val="00DD13CD"/>
    <w:rsid w:val="00DD165F"/>
    <w:rsid w:val="00DD252C"/>
    <w:rsid w:val="00DD2960"/>
    <w:rsid w:val="00DD30A6"/>
    <w:rsid w:val="00DD454E"/>
    <w:rsid w:val="00DD4CC3"/>
    <w:rsid w:val="00DD4E7B"/>
    <w:rsid w:val="00DD4FF3"/>
    <w:rsid w:val="00DD6DF3"/>
    <w:rsid w:val="00DD721F"/>
    <w:rsid w:val="00DD7223"/>
    <w:rsid w:val="00DD7A51"/>
    <w:rsid w:val="00DE2145"/>
    <w:rsid w:val="00DE2386"/>
    <w:rsid w:val="00DE2A2C"/>
    <w:rsid w:val="00DE2CCD"/>
    <w:rsid w:val="00DE33C8"/>
    <w:rsid w:val="00DE3C93"/>
    <w:rsid w:val="00DE4B17"/>
    <w:rsid w:val="00DE5052"/>
    <w:rsid w:val="00DE505B"/>
    <w:rsid w:val="00DE55F5"/>
    <w:rsid w:val="00DE609B"/>
    <w:rsid w:val="00DE677B"/>
    <w:rsid w:val="00DE799A"/>
    <w:rsid w:val="00DE7C96"/>
    <w:rsid w:val="00DF1D06"/>
    <w:rsid w:val="00DF2199"/>
    <w:rsid w:val="00DF2951"/>
    <w:rsid w:val="00DF3C07"/>
    <w:rsid w:val="00DF3FBB"/>
    <w:rsid w:val="00DF5923"/>
    <w:rsid w:val="00DF5BC3"/>
    <w:rsid w:val="00DF65A1"/>
    <w:rsid w:val="00DF6AC9"/>
    <w:rsid w:val="00DF6D02"/>
    <w:rsid w:val="00DF7643"/>
    <w:rsid w:val="00E008D7"/>
    <w:rsid w:val="00E00A31"/>
    <w:rsid w:val="00E00A7B"/>
    <w:rsid w:val="00E00D88"/>
    <w:rsid w:val="00E010FB"/>
    <w:rsid w:val="00E01560"/>
    <w:rsid w:val="00E019D3"/>
    <w:rsid w:val="00E01A35"/>
    <w:rsid w:val="00E01C78"/>
    <w:rsid w:val="00E01E14"/>
    <w:rsid w:val="00E02643"/>
    <w:rsid w:val="00E026D9"/>
    <w:rsid w:val="00E02C3C"/>
    <w:rsid w:val="00E03298"/>
    <w:rsid w:val="00E039A5"/>
    <w:rsid w:val="00E03FD6"/>
    <w:rsid w:val="00E04340"/>
    <w:rsid w:val="00E04650"/>
    <w:rsid w:val="00E04C40"/>
    <w:rsid w:val="00E0596B"/>
    <w:rsid w:val="00E060FF"/>
    <w:rsid w:val="00E071F8"/>
    <w:rsid w:val="00E10145"/>
    <w:rsid w:val="00E1024D"/>
    <w:rsid w:val="00E10401"/>
    <w:rsid w:val="00E117CD"/>
    <w:rsid w:val="00E128AA"/>
    <w:rsid w:val="00E12C79"/>
    <w:rsid w:val="00E135DE"/>
    <w:rsid w:val="00E13E48"/>
    <w:rsid w:val="00E14AC8"/>
    <w:rsid w:val="00E14CED"/>
    <w:rsid w:val="00E1500C"/>
    <w:rsid w:val="00E15788"/>
    <w:rsid w:val="00E15E29"/>
    <w:rsid w:val="00E16647"/>
    <w:rsid w:val="00E16E11"/>
    <w:rsid w:val="00E1761D"/>
    <w:rsid w:val="00E17BD6"/>
    <w:rsid w:val="00E17E4E"/>
    <w:rsid w:val="00E20E0E"/>
    <w:rsid w:val="00E20E4B"/>
    <w:rsid w:val="00E217F5"/>
    <w:rsid w:val="00E22E5D"/>
    <w:rsid w:val="00E22F7C"/>
    <w:rsid w:val="00E23167"/>
    <w:rsid w:val="00E23D9D"/>
    <w:rsid w:val="00E24A27"/>
    <w:rsid w:val="00E24B01"/>
    <w:rsid w:val="00E25847"/>
    <w:rsid w:val="00E26EE8"/>
    <w:rsid w:val="00E26FFB"/>
    <w:rsid w:val="00E27585"/>
    <w:rsid w:val="00E30480"/>
    <w:rsid w:val="00E31874"/>
    <w:rsid w:val="00E321C2"/>
    <w:rsid w:val="00E3255F"/>
    <w:rsid w:val="00E33B2E"/>
    <w:rsid w:val="00E34FB5"/>
    <w:rsid w:val="00E34FCD"/>
    <w:rsid w:val="00E35764"/>
    <w:rsid w:val="00E357CF"/>
    <w:rsid w:val="00E35A62"/>
    <w:rsid w:val="00E36261"/>
    <w:rsid w:val="00E36E63"/>
    <w:rsid w:val="00E3702A"/>
    <w:rsid w:val="00E3704E"/>
    <w:rsid w:val="00E37320"/>
    <w:rsid w:val="00E3743E"/>
    <w:rsid w:val="00E4047D"/>
    <w:rsid w:val="00E41D39"/>
    <w:rsid w:val="00E42944"/>
    <w:rsid w:val="00E429E8"/>
    <w:rsid w:val="00E4324C"/>
    <w:rsid w:val="00E44881"/>
    <w:rsid w:val="00E44B56"/>
    <w:rsid w:val="00E44CF0"/>
    <w:rsid w:val="00E453A8"/>
    <w:rsid w:val="00E45B0F"/>
    <w:rsid w:val="00E45E77"/>
    <w:rsid w:val="00E47640"/>
    <w:rsid w:val="00E505C6"/>
    <w:rsid w:val="00E51587"/>
    <w:rsid w:val="00E5173D"/>
    <w:rsid w:val="00E518C8"/>
    <w:rsid w:val="00E52680"/>
    <w:rsid w:val="00E52681"/>
    <w:rsid w:val="00E53AAE"/>
    <w:rsid w:val="00E53B68"/>
    <w:rsid w:val="00E544DC"/>
    <w:rsid w:val="00E54ADE"/>
    <w:rsid w:val="00E54B99"/>
    <w:rsid w:val="00E54BDB"/>
    <w:rsid w:val="00E54FB9"/>
    <w:rsid w:val="00E56415"/>
    <w:rsid w:val="00E56970"/>
    <w:rsid w:val="00E56AED"/>
    <w:rsid w:val="00E56F08"/>
    <w:rsid w:val="00E5710F"/>
    <w:rsid w:val="00E57EAA"/>
    <w:rsid w:val="00E6016B"/>
    <w:rsid w:val="00E608E0"/>
    <w:rsid w:val="00E6090D"/>
    <w:rsid w:val="00E6153E"/>
    <w:rsid w:val="00E615CB"/>
    <w:rsid w:val="00E61EE5"/>
    <w:rsid w:val="00E6209E"/>
    <w:rsid w:val="00E6308B"/>
    <w:rsid w:val="00E632C5"/>
    <w:rsid w:val="00E63546"/>
    <w:rsid w:val="00E6434E"/>
    <w:rsid w:val="00E64555"/>
    <w:rsid w:val="00E64FB2"/>
    <w:rsid w:val="00E65251"/>
    <w:rsid w:val="00E654EF"/>
    <w:rsid w:val="00E655D3"/>
    <w:rsid w:val="00E65858"/>
    <w:rsid w:val="00E65A85"/>
    <w:rsid w:val="00E662AD"/>
    <w:rsid w:val="00E668A8"/>
    <w:rsid w:val="00E67350"/>
    <w:rsid w:val="00E67809"/>
    <w:rsid w:val="00E678EB"/>
    <w:rsid w:val="00E67CF5"/>
    <w:rsid w:val="00E67EBE"/>
    <w:rsid w:val="00E7102E"/>
    <w:rsid w:val="00E71041"/>
    <w:rsid w:val="00E710B7"/>
    <w:rsid w:val="00E714F5"/>
    <w:rsid w:val="00E71AA0"/>
    <w:rsid w:val="00E724D7"/>
    <w:rsid w:val="00E74189"/>
    <w:rsid w:val="00E75C7A"/>
    <w:rsid w:val="00E75E03"/>
    <w:rsid w:val="00E76505"/>
    <w:rsid w:val="00E76C7A"/>
    <w:rsid w:val="00E76D09"/>
    <w:rsid w:val="00E77020"/>
    <w:rsid w:val="00E8022A"/>
    <w:rsid w:val="00E809CD"/>
    <w:rsid w:val="00E812AD"/>
    <w:rsid w:val="00E81DFA"/>
    <w:rsid w:val="00E8248B"/>
    <w:rsid w:val="00E82FC7"/>
    <w:rsid w:val="00E831A7"/>
    <w:rsid w:val="00E83228"/>
    <w:rsid w:val="00E83E2E"/>
    <w:rsid w:val="00E83F20"/>
    <w:rsid w:val="00E8406A"/>
    <w:rsid w:val="00E84496"/>
    <w:rsid w:val="00E8497F"/>
    <w:rsid w:val="00E84F38"/>
    <w:rsid w:val="00E855CB"/>
    <w:rsid w:val="00E859CC"/>
    <w:rsid w:val="00E86E97"/>
    <w:rsid w:val="00E9016D"/>
    <w:rsid w:val="00E90A64"/>
    <w:rsid w:val="00E90E70"/>
    <w:rsid w:val="00E91188"/>
    <w:rsid w:val="00E9131C"/>
    <w:rsid w:val="00E92215"/>
    <w:rsid w:val="00E9348D"/>
    <w:rsid w:val="00E93592"/>
    <w:rsid w:val="00E939EF"/>
    <w:rsid w:val="00E94078"/>
    <w:rsid w:val="00E948A7"/>
    <w:rsid w:val="00E9539E"/>
    <w:rsid w:val="00E9571A"/>
    <w:rsid w:val="00E95C19"/>
    <w:rsid w:val="00E96129"/>
    <w:rsid w:val="00E97164"/>
    <w:rsid w:val="00E97464"/>
    <w:rsid w:val="00E97B9A"/>
    <w:rsid w:val="00EA0C98"/>
    <w:rsid w:val="00EA36D1"/>
    <w:rsid w:val="00EA3C19"/>
    <w:rsid w:val="00EA4436"/>
    <w:rsid w:val="00EA46F4"/>
    <w:rsid w:val="00EA49BB"/>
    <w:rsid w:val="00EA4F09"/>
    <w:rsid w:val="00EA4F82"/>
    <w:rsid w:val="00EA4F99"/>
    <w:rsid w:val="00EA6AD1"/>
    <w:rsid w:val="00EA7CED"/>
    <w:rsid w:val="00EB0CD9"/>
    <w:rsid w:val="00EB1648"/>
    <w:rsid w:val="00EB1A29"/>
    <w:rsid w:val="00EB2B7C"/>
    <w:rsid w:val="00EB2EC2"/>
    <w:rsid w:val="00EB30FA"/>
    <w:rsid w:val="00EB31EA"/>
    <w:rsid w:val="00EB359F"/>
    <w:rsid w:val="00EB3657"/>
    <w:rsid w:val="00EB376F"/>
    <w:rsid w:val="00EB40C7"/>
    <w:rsid w:val="00EB46C8"/>
    <w:rsid w:val="00EB4BEB"/>
    <w:rsid w:val="00EB4ED7"/>
    <w:rsid w:val="00EB4FF9"/>
    <w:rsid w:val="00EB4FFE"/>
    <w:rsid w:val="00EB6638"/>
    <w:rsid w:val="00EB6D3C"/>
    <w:rsid w:val="00EB6ECC"/>
    <w:rsid w:val="00EB72DF"/>
    <w:rsid w:val="00EB7952"/>
    <w:rsid w:val="00EB7DF8"/>
    <w:rsid w:val="00EC2277"/>
    <w:rsid w:val="00EC23BC"/>
    <w:rsid w:val="00EC4F93"/>
    <w:rsid w:val="00EC547F"/>
    <w:rsid w:val="00EC5705"/>
    <w:rsid w:val="00EC611C"/>
    <w:rsid w:val="00EC62E0"/>
    <w:rsid w:val="00EC75AD"/>
    <w:rsid w:val="00EC761E"/>
    <w:rsid w:val="00EC76BF"/>
    <w:rsid w:val="00ED04DE"/>
    <w:rsid w:val="00ED1A61"/>
    <w:rsid w:val="00ED1CF6"/>
    <w:rsid w:val="00ED2241"/>
    <w:rsid w:val="00ED2CEB"/>
    <w:rsid w:val="00ED3433"/>
    <w:rsid w:val="00ED46E2"/>
    <w:rsid w:val="00ED586A"/>
    <w:rsid w:val="00ED5A91"/>
    <w:rsid w:val="00ED5B79"/>
    <w:rsid w:val="00ED6037"/>
    <w:rsid w:val="00ED6538"/>
    <w:rsid w:val="00ED6BEF"/>
    <w:rsid w:val="00ED7EB6"/>
    <w:rsid w:val="00EE0506"/>
    <w:rsid w:val="00EE14C8"/>
    <w:rsid w:val="00EE19A6"/>
    <w:rsid w:val="00EE1C01"/>
    <w:rsid w:val="00EE1C07"/>
    <w:rsid w:val="00EE37EB"/>
    <w:rsid w:val="00EE3862"/>
    <w:rsid w:val="00EE39ED"/>
    <w:rsid w:val="00EE3B78"/>
    <w:rsid w:val="00EE433F"/>
    <w:rsid w:val="00EE4F9B"/>
    <w:rsid w:val="00EE68FE"/>
    <w:rsid w:val="00EE6B50"/>
    <w:rsid w:val="00EE79EB"/>
    <w:rsid w:val="00EE7DC1"/>
    <w:rsid w:val="00EF0135"/>
    <w:rsid w:val="00EF018C"/>
    <w:rsid w:val="00EF0673"/>
    <w:rsid w:val="00EF0AA3"/>
    <w:rsid w:val="00EF1443"/>
    <w:rsid w:val="00EF1AC1"/>
    <w:rsid w:val="00EF452A"/>
    <w:rsid w:val="00EF45C8"/>
    <w:rsid w:val="00EF46EC"/>
    <w:rsid w:val="00EF4A6D"/>
    <w:rsid w:val="00EF53A8"/>
    <w:rsid w:val="00EF5D2C"/>
    <w:rsid w:val="00EF5EEA"/>
    <w:rsid w:val="00EF6688"/>
    <w:rsid w:val="00EF6E48"/>
    <w:rsid w:val="00EF70CB"/>
    <w:rsid w:val="00EF713F"/>
    <w:rsid w:val="00EF78B0"/>
    <w:rsid w:val="00EF7A4D"/>
    <w:rsid w:val="00F000C4"/>
    <w:rsid w:val="00F00C88"/>
    <w:rsid w:val="00F00C9F"/>
    <w:rsid w:val="00F01687"/>
    <w:rsid w:val="00F016A4"/>
    <w:rsid w:val="00F01929"/>
    <w:rsid w:val="00F01D09"/>
    <w:rsid w:val="00F02136"/>
    <w:rsid w:val="00F028B7"/>
    <w:rsid w:val="00F032E9"/>
    <w:rsid w:val="00F03395"/>
    <w:rsid w:val="00F0503A"/>
    <w:rsid w:val="00F05598"/>
    <w:rsid w:val="00F06F3E"/>
    <w:rsid w:val="00F071E7"/>
    <w:rsid w:val="00F073CC"/>
    <w:rsid w:val="00F07F77"/>
    <w:rsid w:val="00F1034C"/>
    <w:rsid w:val="00F10E03"/>
    <w:rsid w:val="00F11393"/>
    <w:rsid w:val="00F11C40"/>
    <w:rsid w:val="00F11F86"/>
    <w:rsid w:val="00F12E8C"/>
    <w:rsid w:val="00F162A3"/>
    <w:rsid w:val="00F16EA8"/>
    <w:rsid w:val="00F207F3"/>
    <w:rsid w:val="00F215CD"/>
    <w:rsid w:val="00F21B80"/>
    <w:rsid w:val="00F22C43"/>
    <w:rsid w:val="00F243B7"/>
    <w:rsid w:val="00F24A64"/>
    <w:rsid w:val="00F24DF2"/>
    <w:rsid w:val="00F25C8A"/>
    <w:rsid w:val="00F27451"/>
    <w:rsid w:val="00F27574"/>
    <w:rsid w:val="00F27A6C"/>
    <w:rsid w:val="00F27CBB"/>
    <w:rsid w:val="00F27D32"/>
    <w:rsid w:val="00F27DE7"/>
    <w:rsid w:val="00F30384"/>
    <w:rsid w:val="00F31618"/>
    <w:rsid w:val="00F325B5"/>
    <w:rsid w:val="00F3284D"/>
    <w:rsid w:val="00F32E61"/>
    <w:rsid w:val="00F33797"/>
    <w:rsid w:val="00F33DC2"/>
    <w:rsid w:val="00F34DE0"/>
    <w:rsid w:val="00F34F63"/>
    <w:rsid w:val="00F36409"/>
    <w:rsid w:val="00F36CD1"/>
    <w:rsid w:val="00F375CE"/>
    <w:rsid w:val="00F37826"/>
    <w:rsid w:val="00F400B1"/>
    <w:rsid w:val="00F40FF5"/>
    <w:rsid w:val="00F41080"/>
    <w:rsid w:val="00F41A0E"/>
    <w:rsid w:val="00F42215"/>
    <w:rsid w:val="00F42496"/>
    <w:rsid w:val="00F43CB1"/>
    <w:rsid w:val="00F43DE3"/>
    <w:rsid w:val="00F4471E"/>
    <w:rsid w:val="00F44CFC"/>
    <w:rsid w:val="00F451C1"/>
    <w:rsid w:val="00F4648B"/>
    <w:rsid w:val="00F46721"/>
    <w:rsid w:val="00F4682B"/>
    <w:rsid w:val="00F50086"/>
    <w:rsid w:val="00F5012F"/>
    <w:rsid w:val="00F50621"/>
    <w:rsid w:val="00F506B5"/>
    <w:rsid w:val="00F50954"/>
    <w:rsid w:val="00F50A21"/>
    <w:rsid w:val="00F50E91"/>
    <w:rsid w:val="00F528A5"/>
    <w:rsid w:val="00F53D05"/>
    <w:rsid w:val="00F54026"/>
    <w:rsid w:val="00F540F7"/>
    <w:rsid w:val="00F54DD2"/>
    <w:rsid w:val="00F55031"/>
    <w:rsid w:val="00F5503C"/>
    <w:rsid w:val="00F55B36"/>
    <w:rsid w:val="00F55F99"/>
    <w:rsid w:val="00F5614B"/>
    <w:rsid w:val="00F5749D"/>
    <w:rsid w:val="00F579E4"/>
    <w:rsid w:val="00F60601"/>
    <w:rsid w:val="00F61956"/>
    <w:rsid w:val="00F61C52"/>
    <w:rsid w:val="00F627A8"/>
    <w:rsid w:val="00F63521"/>
    <w:rsid w:val="00F63672"/>
    <w:rsid w:val="00F63940"/>
    <w:rsid w:val="00F63AE2"/>
    <w:rsid w:val="00F63F5C"/>
    <w:rsid w:val="00F648A1"/>
    <w:rsid w:val="00F65828"/>
    <w:rsid w:val="00F65E02"/>
    <w:rsid w:val="00F66945"/>
    <w:rsid w:val="00F677AD"/>
    <w:rsid w:val="00F67A65"/>
    <w:rsid w:val="00F67B2D"/>
    <w:rsid w:val="00F70001"/>
    <w:rsid w:val="00F70CB1"/>
    <w:rsid w:val="00F71542"/>
    <w:rsid w:val="00F71900"/>
    <w:rsid w:val="00F71D1D"/>
    <w:rsid w:val="00F726EB"/>
    <w:rsid w:val="00F72FAB"/>
    <w:rsid w:val="00F7302E"/>
    <w:rsid w:val="00F73215"/>
    <w:rsid w:val="00F7324F"/>
    <w:rsid w:val="00F735DE"/>
    <w:rsid w:val="00F736C5"/>
    <w:rsid w:val="00F73E40"/>
    <w:rsid w:val="00F73EB5"/>
    <w:rsid w:val="00F7473D"/>
    <w:rsid w:val="00F74B1A"/>
    <w:rsid w:val="00F7512C"/>
    <w:rsid w:val="00F7563F"/>
    <w:rsid w:val="00F759A4"/>
    <w:rsid w:val="00F759EE"/>
    <w:rsid w:val="00F75BD8"/>
    <w:rsid w:val="00F75BD9"/>
    <w:rsid w:val="00F76963"/>
    <w:rsid w:val="00F76A60"/>
    <w:rsid w:val="00F773A0"/>
    <w:rsid w:val="00F80219"/>
    <w:rsid w:val="00F804F6"/>
    <w:rsid w:val="00F806FF"/>
    <w:rsid w:val="00F807E8"/>
    <w:rsid w:val="00F8081E"/>
    <w:rsid w:val="00F81734"/>
    <w:rsid w:val="00F830D8"/>
    <w:rsid w:val="00F83577"/>
    <w:rsid w:val="00F84270"/>
    <w:rsid w:val="00F84B3B"/>
    <w:rsid w:val="00F84BAD"/>
    <w:rsid w:val="00F854EF"/>
    <w:rsid w:val="00F8555F"/>
    <w:rsid w:val="00F8580C"/>
    <w:rsid w:val="00F87806"/>
    <w:rsid w:val="00F87DD3"/>
    <w:rsid w:val="00F9091F"/>
    <w:rsid w:val="00F90D24"/>
    <w:rsid w:val="00F939F2"/>
    <w:rsid w:val="00F94763"/>
    <w:rsid w:val="00F949A2"/>
    <w:rsid w:val="00F94F23"/>
    <w:rsid w:val="00F9599B"/>
    <w:rsid w:val="00F960EF"/>
    <w:rsid w:val="00F96824"/>
    <w:rsid w:val="00F97BB2"/>
    <w:rsid w:val="00FA0624"/>
    <w:rsid w:val="00FA0C40"/>
    <w:rsid w:val="00FA0DF1"/>
    <w:rsid w:val="00FA1378"/>
    <w:rsid w:val="00FA17B7"/>
    <w:rsid w:val="00FA1AD1"/>
    <w:rsid w:val="00FA3682"/>
    <w:rsid w:val="00FA44E0"/>
    <w:rsid w:val="00FA46AF"/>
    <w:rsid w:val="00FA4921"/>
    <w:rsid w:val="00FA4EC4"/>
    <w:rsid w:val="00FA5145"/>
    <w:rsid w:val="00FA5B0F"/>
    <w:rsid w:val="00FA5C9F"/>
    <w:rsid w:val="00FA68F9"/>
    <w:rsid w:val="00FA6927"/>
    <w:rsid w:val="00FA6AF4"/>
    <w:rsid w:val="00FA703D"/>
    <w:rsid w:val="00FA7102"/>
    <w:rsid w:val="00FA7489"/>
    <w:rsid w:val="00FA7B6A"/>
    <w:rsid w:val="00FA7E75"/>
    <w:rsid w:val="00FB0183"/>
    <w:rsid w:val="00FB0D90"/>
    <w:rsid w:val="00FB0F33"/>
    <w:rsid w:val="00FB1E11"/>
    <w:rsid w:val="00FB223A"/>
    <w:rsid w:val="00FB3980"/>
    <w:rsid w:val="00FB48D8"/>
    <w:rsid w:val="00FB4B49"/>
    <w:rsid w:val="00FB54AB"/>
    <w:rsid w:val="00FB58F1"/>
    <w:rsid w:val="00FB7611"/>
    <w:rsid w:val="00FB7B5D"/>
    <w:rsid w:val="00FC0385"/>
    <w:rsid w:val="00FC0444"/>
    <w:rsid w:val="00FC081E"/>
    <w:rsid w:val="00FC084A"/>
    <w:rsid w:val="00FC09BC"/>
    <w:rsid w:val="00FC0F90"/>
    <w:rsid w:val="00FC1021"/>
    <w:rsid w:val="00FC110E"/>
    <w:rsid w:val="00FC1F7F"/>
    <w:rsid w:val="00FC21D1"/>
    <w:rsid w:val="00FC31A1"/>
    <w:rsid w:val="00FC38A9"/>
    <w:rsid w:val="00FC5198"/>
    <w:rsid w:val="00FC5F51"/>
    <w:rsid w:val="00FC5F9C"/>
    <w:rsid w:val="00FC610B"/>
    <w:rsid w:val="00FC6153"/>
    <w:rsid w:val="00FC616C"/>
    <w:rsid w:val="00FC6A48"/>
    <w:rsid w:val="00FD0393"/>
    <w:rsid w:val="00FD0D8D"/>
    <w:rsid w:val="00FD108F"/>
    <w:rsid w:val="00FD1A64"/>
    <w:rsid w:val="00FD1CBB"/>
    <w:rsid w:val="00FD27C0"/>
    <w:rsid w:val="00FD2DE8"/>
    <w:rsid w:val="00FD32DF"/>
    <w:rsid w:val="00FD3997"/>
    <w:rsid w:val="00FD3CD2"/>
    <w:rsid w:val="00FD4136"/>
    <w:rsid w:val="00FD46CA"/>
    <w:rsid w:val="00FD4EAE"/>
    <w:rsid w:val="00FD5C0C"/>
    <w:rsid w:val="00FD615B"/>
    <w:rsid w:val="00FD75E5"/>
    <w:rsid w:val="00FD7C74"/>
    <w:rsid w:val="00FE090B"/>
    <w:rsid w:val="00FE26C2"/>
    <w:rsid w:val="00FE2CB9"/>
    <w:rsid w:val="00FE2E0C"/>
    <w:rsid w:val="00FE3691"/>
    <w:rsid w:val="00FE4233"/>
    <w:rsid w:val="00FE4B4C"/>
    <w:rsid w:val="00FE5A32"/>
    <w:rsid w:val="00FE732E"/>
    <w:rsid w:val="00FE7798"/>
    <w:rsid w:val="00FF0F1F"/>
    <w:rsid w:val="00FF13ED"/>
    <w:rsid w:val="00FF1559"/>
    <w:rsid w:val="00FF17CE"/>
    <w:rsid w:val="00FF2643"/>
    <w:rsid w:val="00FF2645"/>
    <w:rsid w:val="00FF26F3"/>
    <w:rsid w:val="00FF2CA8"/>
    <w:rsid w:val="00FF431B"/>
    <w:rsid w:val="00FF4CAE"/>
    <w:rsid w:val="00FF52C5"/>
    <w:rsid w:val="00FF534E"/>
    <w:rsid w:val="00FF5E44"/>
    <w:rsid w:val="00FF6266"/>
    <w:rsid w:val="00FF6FD3"/>
    <w:rsid w:val="00FF7DCD"/>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C10110"/>
  <w15:docId w15:val="{04BA7BC7-07F8-4F19-8C95-A5801D8A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4E1"/>
    <w:pPr>
      <w:spacing w:before="120" w:after="240"/>
      <w:jc w:val="both"/>
    </w:pPr>
    <w:rPr>
      <w:rFonts w:ascii="Arial" w:eastAsia="Times New Roman" w:hAnsi="Arial"/>
      <w:szCs w:val="24"/>
      <w:lang w:val="en-AU" w:eastAsia="en-US"/>
    </w:rPr>
  </w:style>
  <w:style w:type="paragraph" w:styleId="Heading1">
    <w:name w:val="heading 1"/>
    <w:basedOn w:val="Heading"/>
    <w:next w:val="Normal"/>
    <w:link w:val="Heading1Char"/>
    <w:autoRedefine/>
    <w:uiPriority w:val="1"/>
    <w:qFormat/>
    <w:rsid w:val="002721B0"/>
    <w:pPr>
      <w:numPr>
        <w:numId w:val="21"/>
      </w:numPr>
      <w:tabs>
        <w:tab w:val="left" w:pos="426"/>
        <w:tab w:val="left" w:pos="560"/>
      </w:tabs>
      <w:spacing w:before="60" w:after="240"/>
      <w:ind w:left="431" w:hanging="431"/>
      <w:outlineLvl w:val="0"/>
    </w:pPr>
    <w:rPr>
      <w:rFonts w:eastAsia="MS Mincho"/>
      <w:b/>
      <w:bCs/>
      <w:sz w:val="24"/>
      <w:szCs w:val="20"/>
      <w:lang w:val="en-GB" w:eastAsia="ja-JP"/>
    </w:rPr>
  </w:style>
  <w:style w:type="paragraph" w:styleId="Heading2">
    <w:name w:val="heading 2"/>
    <w:basedOn w:val="Heading1"/>
    <w:link w:val="Heading2Char"/>
    <w:autoRedefine/>
    <w:uiPriority w:val="1"/>
    <w:qFormat/>
    <w:rsid w:val="00B3435A"/>
    <w:pPr>
      <w:numPr>
        <w:ilvl w:val="1"/>
        <w:numId w:val="10"/>
      </w:numPr>
      <w:tabs>
        <w:tab w:val="clear" w:pos="426"/>
        <w:tab w:val="clear" w:pos="560"/>
        <w:tab w:val="left" w:pos="709"/>
      </w:tabs>
      <w:ind w:left="720" w:hanging="720"/>
      <w:outlineLvl w:val="1"/>
    </w:pPr>
    <w:rPr>
      <w:sz w:val="22"/>
    </w:rPr>
  </w:style>
  <w:style w:type="paragraph" w:styleId="Heading3">
    <w:name w:val="heading 3"/>
    <w:basedOn w:val="Heading1"/>
    <w:next w:val="Normal"/>
    <w:link w:val="Heading3Char"/>
    <w:uiPriority w:val="9"/>
    <w:qFormat/>
    <w:rsid w:val="008F7F95"/>
    <w:pPr>
      <w:numPr>
        <w:ilvl w:val="2"/>
      </w:numPr>
      <w:tabs>
        <w:tab w:val="clear" w:pos="560"/>
        <w:tab w:val="left" w:pos="660"/>
        <w:tab w:val="left" w:pos="880"/>
      </w:tabs>
      <w:spacing w:line="230" w:lineRule="exact"/>
      <w:jc w:val="left"/>
      <w:outlineLvl w:val="2"/>
    </w:pPr>
    <w:rPr>
      <w:sz w:val="20"/>
    </w:rPr>
  </w:style>
  <w:style w:type="paragraph" w:styleId="Heading4">
    <w:name w:val="heading 4"/>
    <w:basedOn w:val="Heading3"/>
    <w:next w:val="Normal"/>
    <w:link w:val="Heading4Char"/>
    <w:uiPriority w:val="9"/>
    <w:qFormat/>
    <w:rsid w:val="00E86E97"/>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rsid w:val="00E86E97"/>
    <w:pPr>
      <w:numPr>
        <w:ilvl w:val="4"/>
      </w:numPr>
      <w:tabs>
        <w:tab w:val="clear" w:pos="940"/>
        <w:tab w:val="clear" w:pos="1140"/>
        <w:tab w:val="clear" w:pos="1360"/>
      </w:tabs>
      <w:outlineLvl w:val="4"/>
    </w:pPr>
  </w:style>
  <w:style w:type="paragraph" w:styleId="Heading6">
    <w:name w:val="heading 6"/>
    <w:basedOn w:val="Heading5"/>
    <w:next w:val="Normal"/>
    <w:link w:val="Heading6Char"/>
    <w:qFormat/>
    <w:rsid w:val="00E86E97"/>
    <w:pPr>
      <w:numPr>
        <w:ilvl w:val="5"/>
      </w:numPr>
      <w:outlineLvl w:val="5"/>
    </w:pPr>
  </w:style>
  <w:style w:type="paragraph" w:styleId="Heading7">
    <w:name w:val="heading 7"/>
    <w:basedOn w:val="Heading6"/>
    <w:next w:val="Normal"/>
    <w:link w:val="Heading7Char"/>
    <w:qFormat/>
    <w:rsid w:val="00E86E97"/>
    <w:pPr>
      <w:numPr>
        <w:ilvl w:val="6"/>
      </w:numPr>
      <w:outlineLvl w:val="6"/>
    </w:pPr>
  </w:style>
  <w:style w:type="paragraph" w:styleId="Heading8">
    <w:name w:val="heading 8"/>
    <w:basedOn w:val="Heading6"/>
    <w:next w:val="Normal"/>
    <w:link w:val="Heading8Char"/>
    <w:qFormat/>
    <w:rsid w:val="00E86E97"/>
    <w:pPr>
      <w:numPr>
        <w:ilvl w:val="7"/>
      </w:numPr>
      <w:outlineLvl w:val="7"/>
    </w:pPr>
  </w:style>
  <w:style w:type="paragraph" w:styleId="Heading9">
    <w:name w:val="heading 9"/>
    <w:basedOn w:val="Heading6"/>
    <w:next w:val="Normal"/>
    <w:link w:val="Heading9Char"/>
    <w:qFormat/>
    <w:rsid w:val="00E86E9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
    <w:name w:val="a2"/>
    <w:basedOn w:val="Heading2"/>
    <w:next w:val="Normal"/>
    <w:rsid w:val="00E86E97"/>
    <w:pPr>
      <w:numPr>
        <w:numId w:val="8"/>
      </w:numPr>
      <w:tabs>
        <w:tab w:val="clear" w:pos="709"/>
        <w:tab w:val="num" w:pos="360"/>
        <w:tab w:val="left" w:pos="500"/>
        <w:tab w:val="left" w:pos="720"/>
      </w:tabs>
      <w:spacing w:before="270" w:line="270" w:lineRule="exact"/>
      <w:ind w:left="0" w:firstLine="0"/>
    </w:pPr>
    <w:rPr>
      <w:sz w:val="24"/>
    </w:rPr>
  </w:style>
  <w:style w:type="paragraph" w:customStyle="1" w:styleId="a3">
    <w:name w:val="a3"/>
    <w:basedOn w:val="Heading3"/>
    <w:next w:val="Normal"/>
    <w:rsid w:val="00E86E97"/>
    <w:pPr>
      <w:numPr>
        <w:numId w:val="8"/>
      </w:numPr>
      <w:tabs>
        <w:tab w:val="clear" w:pos="660"/>
        <w:tab w:val="left" w:pos="640"/>
        <w:tab w:val="num" w:pos="720"/>
      </w:tabs>
      <w:spacing w:line="250" w:lineRule="exact"/>
      <w:ind w:left="0" w:firstLine="0"/>
    </w:pPr>
    <w:rPr>
      <w:sz w:val="22"/>
    </w:rPr>
  </w:style>
  <w:style w:type="paragraph" w:customStyle="1" w:styleId="a4">
    <w:name w:val="a4"/>
    <w:basedOn w:val="Heading4"/>
    <w:next w:val="Normal"/>
    <w:rsid w:val="00E86E97"/>
    <w:pPr>
      <w:numPr>
        <w:numId w:val="8"/>
      </w:numPr>
      <w:tabs>
        <w:tab w:val="clear" w:pos="940"/>
        <w:tab w:val="clear" w:pos="1140"/>
        <w:tab w:val="clear" w:pos="1360"/>
        <w:tab w:val="left" w:pos="880"/>
        <w:tab w:val="num" w:pos="1080"/>
      </w:tabs>
      <w:ind w:left="0" w:firstLine="0"/>
    </w:pPr>
  </w:style>
  <w:style w:type="paragraph" w:customStyle="1" w:styleId="a5">
    <w:name w:val="a5"/>
    <w:basedOn w:val="Heading5"/>
    <w:next w:val="Normal"/>
    <w:rsid w:val="00E86E97"/>
    <w:pPr>
      <w:numPr>
        <w:numId w:val="8"/>
      </w:numPr>
      <w:tabs>
        <w:tab w:val="num" w:pos="1080"/>
        <w:tab w:val="left" w:pos="1140"/>
        <w:tab w:val="left" w:pos="1360"/>
      </w:tabs>
    </w:pPr>
  </w:style>
  <w:style w:type="paragraph" w:customStyle="1" w:styleId="a6">
    <w:name w:val="a6"/>
    <w:basedOn w:val="Heading6"/>
    <w:next w:val="Normal"/>
    <w:rsid w:val="00E86E97"/>
    <w:pPr>
      <w:numPr>
        <w:numId w:val="8"/>
      </w:numPr>
      <w:tabs>
        <w:tab w:val="left" w:pos="1140"/>
        <w:tab w:val="left" w:pos="1360"/>
        <w:tab w:val="num" w:pos="1440"/>
      </w:tabs>
    </w:pPr>
  </w:style>
  <w:style w:type="paragraph" w:customStyle="1" w:styleId="ANNEX">
    <w:name w:val="ANNEX"/>
    <w:basedOn w:val="Normal"/>
    <w:next w:val="Normal"/>
    <w:rsid w:val="00E86E97"/>
    <w:pPr>
      <w:keepNext/>
      <w:pageBreakBefore/>
      <w:numPr>
        <w:numId w:val="30"/>
      </w:numPr>
      <w:spacing w:after="760" w:line="310" w:lineRule="exact"/>
      <w:jc w:val="center"/>
      <w:outlineLvl w:val="0"/>
    </w:pPr>
    <w:rPr>
      <w:rFonts w:eastAsia="MS Mincho"/>
      <w:b/>
      <w:sz w:val="28"/>
      <w:szCs w:val="20"/>
      <w:lang w:val="en-GB" w:eastAsia="ja-JP"/>
    </w:rPr>
  </w:style>
  <w:style w:type="paragraph" w:customStyle="1" w:styleId="ANNEXN">
    <w:name w:val="ANNEXN"/>
    <w:basedOn w:val="ANNEX"/>
    <w:next w:val="Normal"/>
    <w:rsid w:val="00E86E97"/>
    <w:pPr>
      <w:numPr>
        <w:numId w:val="0"/>
      </w:numPr>
    </w:pPr>
  </w:style>
  <w:style w:type="paragraph" w:customStyle="1" w:styleId="ANNEXZ">
    <w:name w:val="ANNEXZ"/>
    <w:basedOn w:val="ANNEX"/>
    <w:next w:val="Normal"/>
    <w:rsid w:val="00E86E97"/>
    <w:pPr>
      <w:numPr>
        <w:numId w:val="0"/>
      </w:numPr>
    </w:pPr>
  </w:style>
  <w:style w:type="paragraph" w:customStyle="1" w:styleId="Bibliography1">
    <w:name w:val="Bibliography1"/>
    <w:basedOn w:val="Normal"/>
    <w:rsid w:val="00E86E97"/>
    <w:pPr>
      <w:numPr>
        <w:numId w:val="1"/>
      </w:numPr>
      <w:tabs>
        <w:tab w:val="left" w:pos="660"/>
      </w:tabs>
      <w:spacing w:line="230" w:lineRule="atLeast"/>
    </w:pPr>
    <w:rPr>
      <w:rFonts w:eastAsia="MS Mincho"/>
      <w:szCs w:val="20"/>
      <w:lang w:val="en-GB" w:eastAsia="ja-JP"/>
    </w:rPr>
  </w:style>
  <w:style w:type="paragraph" w:styleId="BlockText">
    <w:name w:val="Block Text"/>
    <w:basedOn w:val="Normal"/>
    <w:rsid w:val="00E86E97"/>
    <w:pPr>
      <w:spacing w:after="120" w:line="230" w:lineRule="atLeast"/>
      <w:ind w:left="1440" w:right="1440"/>
    </w:pPr>
    <w:rPr>
      <w:rFonts w:eastAsia="MS Mincho"/>
      <w:szCs w:val="20"/>
      <w:lang w:val="en-GB" w:eastAsia="ja-JP"/>
    </w:rPr>
  </w:style>
  <w:style w:type="paragraph" w:styleId="BodyText">
    <w:name w:val="Body Text"/>
    <w:basedOn w:val="Normal"/>
    <w:link w:val="BodyTextChar"/>
    <w:uiPriority w:val="1"/>
    <w:qFormat/>
    <w:rsid w:val="00E86E97"/>
    <w:pPr>
      <w:spacing w:before="60" w:after="60" w:line="210" w:lineRule="atLeast"/>
    </w:pPr>
    <w:rPr>
      <w:rFonts w:eastAsia="MS Mincho"/>
      <w:sz w:val="18"/>
      <w:szCs w:val="20"/>
      <w:lang w:val="en-GB" w:eastAsia="ja-JP"/>
    </w:rPr>
  </w:style>
  <w:style w:type="paragraph" w:styleId="BodyText2">
    <w:name w:val="Body Text 2"/>
    <w:basedOn w:val="Normal"/>
    <w:link w:val="BodyText2Char"/>
    <w:uiPriority w:val="99"/>
    <w:rsid w:val="00E86E97"/>
    <w:pPr>
      <w:spacing w:before="60" w:after="60" w:line="190" w:lineRule="atLeast"/>
    </w:pPr>
    <w:rPr>
      <w:rFonts w:eastAsia="MS Mincho"/>
      <w:sz w:val="16"/>
      <w:szCs w:val="20"/>
      <w:lang w:val="en-GB" w:eastAsia="ja-JP"/>
    </w:rPr>
  </w:style>
  <w:style w:type="paragraph" w:styleId="BodyText3">
    <w:name w:val="Body Text 3"/>
    <w:basedOn w:val="Normal"/>
    <w:link w:val="BodyText3Char"/>
    <w:uiPriority w:val="99"/>
    <w:rsid w:val="00E86E97"/>
    <w:pPr>
      <w:spacing w:before="60" w:after="60" w:line="170" w:lineRule="atLeast"/>
    </w:pPr>
    <w:rPr>
      <w:rFonts w:eastAsia="MS Mincho"/>
      <w:sz w:val="14"/>
      <w:szCs w:val="20"/>
      <w:lang w:val="en-GB" w:eastAsia="ja-JP"/>
    </w:rPr>
  </w:style>
  <w:style w:type="paragraph" w:styleId="BodyTextFirstIndent">
    <w:name w:val="Body Text First Indent"/>
    <w:basedOn w:val="BodyText"/>
    <w:rsid w:val="00E86E97"/>
    <w:pPr>
      <w:spacing w:before="0" w:after="120"/>
      <w:ind w:firstLine="210"/>
    </w:pPr>
  </w:style>
  <w:style w:type="paragraph" w:styleId="BodyTextIndent">
    <w:name w:val="Body Text Indent"/>
    <w:basedOn w:val="Normal"/>
    <w:link w:val="BodyTextIndentChar"/>
    <w:uiPriority w:val="99"/>
    <w:rsid w:val="00E86E97"/>
    <w:pPr>
      <w:spacing w:after="120" w:line="230" w:lineRule="atLeast"/>
      <w:ind w:left="283"/>
    </w:pPr>
    <w:rPr>
      <w:rFonts w:eastAsia="MS Mincho"/>
      <w:szCs w:val="20"/>
      <w:lang w:val="en-GB" w:eastAsia="ja-JP"/>
    </w:rPr>
  </w:style>
  <w:style w:type="paragraph" w:styleId="BodyTextFirstIndent2">
    <w:name w:val="Body Text First Indent 2"/>
    <w:basedOn w:val="Normal"/>
    <w:rsid w:val="00E86E97"/>
    <w:pPr>
      <w:spacing w:line="230" w:lineRule="atLeast"/>
      <w:ind w:firstLine="210"/>
    </w:pPr>
    <w:rPr>
      <w:rFonts w:eastAsia="MS Mincho"/>
      <w:szCs w:val="20"/>
      <w:lang w:val="en-GB" w:eastAsia="ja-JP"/>
    </w:rPr>
  </w:style>
  <w:style w:type="paragraph" w:styleId="BodyTextIndent2">
    <w:name w:val="Body Text Indent 2"/>
    <w:basedOn w:val="Normal"/>
    <w:link w:val="BodyTextIndent2Char"/>
    <w:uiPriority w:val="99"/>
    <w:rsid w:val="00E86E97"/>
    <w:pPr>
      <w:spacing w:after="120" w:line="480" w:lineRule="auto"/>
      <w:ind w:left="283"/>
    </w:pPr>
    <w:rPr>
      <w:rFonts w:eastAsia="MS Mincho"/>
      <w:szCs w:val="20"/>
      <w:lang w:val="en-GB" w:eastAsia="ja-JP"/>
    </w:rPr>
  </w:style>
  <w:style w:type="paragraph" w:styleId="BodyTextIndent3">
    <w:name w:val="Body Text Indent 3"/>
    <w:basedOn w:val="Normal"/>
    <w:rsid w:val="00E86E97"/>
    <w:pPr>
      <w:spacing w:after="120" w:line="230" w:lineRule="atLeast"/>
      <w:ind w:left="283"/>
    </w:pPr>
    <w:rPr>
      <w:rFonts w:eastAsia="MS Mincho"/>
      <w:sz w:val="16"/>
      <w:szCs w:val="20"/>
      <w:lang w:val="en-GB" w:eastAsia="ja-JP"/>
    </w:rPr>
  </w:style>
  <w:style w:type="paragraph" w:styleId="Caption">
    <w:name w:val="caption"/>
    <w:basedOn w:val="Normal"/>
    <w:next w:val="Normal"/>
    <w:qFormat/>
    <w:rsid w:val="00E86E97"/>
    <w:pPr>
      <w:spacing w:after="120" w:line="230" w:lineRule="atLeast"/>
    </w:pPr>
    <w:rPr>
      <w:rFonts w:eastAsia="MS Mincho"/>
      <w:b/>
      <w:szCs w:val="20"/>
      <w:lang w:val="en-GB" w:eastAsia="ja-JP"/>
    </w:rPr>
  </w:style>
  <w:style w:type="paragraph" w:styleId="Closing">
    <w:name w:val="Closing"/>
    <w:basedOn w:val="Normal"/>
    <w:rsid w:val="00E86E97"/>
    <w:pPr>
      <w:spacing w:line="230" w:lineRule="atLeast"/>
      <w:ind w:left="4252"/>
    </w:pPr>
    <w:rPr>
      <w:rFonts w:eastAsia="MS Mincho"/>
      <w:szCs w:val="20"/>
      <w:lang w:val="en-GB" w:eastAsia="ja-JP"/>
    </w:rPr>
  </w:style>
  <w:style w:type="character" w:styleId="CommentReference">
    <w:name w:val="annotation reference"/>
    <w:rsid w:val="00E86E97"/>
    <w:rPr>
      <w:noProof w:val="0"/>
      <w:sz w:val="16"/>
      <w:lang w:val="fr-FR"/>
    </w:rPr>
  </w:style>
  <w:style w:type="paragraph" w:styleId="CommentText">
    <w:name w:val="annotation text"/>
    <w:basedOn w:val="Normal"/>
    <w:link w:val="CommentTextChar"/>
    <w:rsid w:val="00E86E97"/>
    <w:pPr>
      <w:spacing w:line="230" w:lineRule="atLeast"/>
    </w:pPr>
    <w:rPr>
      <w:rFonts w:eastAsia="MS Mincho"/>
      <w:szCs w:val="20"/>
      <w:lang w:val="en-GB" w:eastAsia="ja-JP"/>
    </w:rPr>
  </w:style>
  <w:style w:type="paragraph" w:styleId="Date">
    <w:name w:val="Date"/>
    <w:basedOn w:val="Normal"/>
    <w:next w:val="Normal"/>
    <w:rsid w:val="00E86E97"/>
    <w:pPr>
      <w:spacing w:line="230" w:lineRule="atLeast"/>
    </w:pPr>
    <w:rPr>
      <w:rFonts w:eastAsia="MS Mincho"/>
      <w:szCs w:val="20"/>
      <w:lang w:val="en-GB" w:eastAsia="ja-JP"/>
    </w:rPr>
  </w:style>
  <w:style w:type="paragraph" w:customStyle="1" w:styleId="Definition">
    <w:name w:val="Definition"/>
    <w:basedOn w:val="Normal"/>
    <w:next w:val="Normal"/>
    <w:rsid w:val="00E86E97"/>
    <w:pPr>
      <w:spacing w:line="230" w:lineRule="atLeast"/>
    </w:pPr>
    <w:rPr>
      <w:rFonts w:eastAsia="MS Mincho"/>
      <w:szCs w:val="20"/>
      <w:lang w:val="en-GB" w:eastAsia="ja-JP"/>
    </w:rPr>
  </w:style>
  <w:style w:type="character" w:customStyle="1" w:styleId="Defterms">
    <w:name w:val="Defterms"/>
    <w:rsid w:val="00E86E97"/>
    <w:rPr>
      <w:noProof w:val="0"/>
      <w:color w:val="auto"/>
      <w:lang w:val="fr-FR"/>
    </w:rPr>
  </w:style>
  <w:style w:type="paragraph" w:customStyle="1" w:styleId="dl">
    <w:name w:val="dl"/>
    <w:basedOn w:val="Normal"/>
    <w:rsid w:val="00E86E97"/>
    <w:pPr>
      <w:spacing w:line="230" w:lineRule="atLeast"/>
      <w:ind w:left="800" w:hanging="400"/>
    </w:pPr>
    <w:rPr>
      <w:rFonts w:eastAsia="MS Mincho"/>
      <w:szCs w:val="20"/>
      <w:lang w:val="en-GB" w:eastAsia="ja-JP"/>
    </w:rPr>
  </w:style>
  <w:style w:type="paragraph" w:styleId="DocumentMap">
    <w:name w:val="Document Map"/>
    <w:basedOn w:val="Normal"/>
    <w:semiHidden/>
    <w:rsid w:val="00E86E97"/>
    <w:pPr>
      <w:shd w:val="clear" w:color="auto" w:fill="000080"/>
      <w:spacing w:line="230" w:lineRule="atLeast"/>
    </w:pPr>
    <w:rPr>
      <w:rFonts w:ascii="Tahoma" w:eastAsia="MS Mincho" w:hAnsi="Tahoma"/>
      <w:szCs w:val="20"/>
      <w:lang w:val="en-GB" w:eastAsia="ja-JP"/>
    </w:rPr>
  </w:style>
  <w:style w:type="character" w:styleId="Emphasis">
    <w:name w:val="Emphasis"/>
    <w:qFormat/>
    <w:rsid w:val="00E86E97"/>
    <w:rPr>
      <w:i/>
      <w:noProof w:val="0"/>
      <w:lang w:val="fr-FR"/>
    </w:rPr>
  </w:style>
  <w:style w:type="character" w:styleId="EndnoteReference">
    <w:name w:val="endnote reference"/>
    <w:semiHidden/>
    <w:rsid w:val="00E86E97"/>
    <w:rPr>
      <w:noProof w:val="0"/>
      <w:vertAlign w:val="superscript"/>
      <w:lang w:val="fr-FR"/>
    </w:rPr>
  </w:style>
  <w:style w:type="paragraph" w:styleId="EndnoteText">
    <w:name w:val="endnote text"/>
    <w:basedOn w:val="Normal"/>
    <w:semiHidden/>
    <w:rsid w:val="00E86E97"/>
    <w:pPr>
      <w:spacing w:line="230" w:lineRule="atLeast"/>
    </w:pPr>
    <w:rPr>
      <w:rFonts w:eastAsia="MS Mincho"/>
      <w:szCs w:val="20"/>
      <w:lang w:val="en-GB" w:eastAsia="ja-JP"/>
    </w:rPr>
  </w:style>
  <w:style w:type="paragraph" w:styleId="EnvelopeAddress">
    <w:name w:val="envelope address"/>
    <w:basedOn w:val="Normal"/>
    <w:rsid w:val="00E86E97"/>
    <w:pPr>
      <w:framePr w:w="7938" w:h="1985" w:hRule="exact" w:hSpace="141" w:wrap="auto" w:hAnchor="page" w:xAlign="center" w:yAlign="bottom"/>
      <w:spacing w:line="230" w:lineRule="atLeast"/>
      <w:ind w:left="2835"/>
    </w:pPr>
    <w:rPr>
      <w:rFonts w:eastAsia="MS Mincho"/>
      <w:szCs w:val="20"/>
      <w:lang w:val="en-GB" w:eastAsia="ja-JP"/>
    </w:rPr>
  </w:style>
  <w:style w:type="paragraph" w:styleId="EnvelopeReturn">
    <w:name w:val="envelope return"/>
    <w:basedOn w:val="Normal"/>
    <w:rsid w:val="00E86E97"/>
    <w:pPr>
      <w:spacing w:line="230" w:lineRule="atLeast"/>
    </w:pPr>
    <w:rPr>
      <w:rFonts w:eastAsia="MS Mincho"/>
      <w:szCs w:val="20"/>
      <w:lang w:val="en-GB" w:eastAsia="ja-JP"/>
    </w:rPr>
  </w:style>
  <w:style w:type="paragraph" w:customStyle="1" w:styleId="Example">
    <w:name w:val="Example"/>
    <w:basedOn w:val="Normal"/>
    <w:next w:val="Normal"/>
    <w:rsid w:val="00E86E97"/>
    <w:pPr>
      <w:tabs>
        <w:tab w:val="left" w:pos="1360"/>
      </w:tabs>
      <w:spacing w:line="210" w:lineRule="atLeast"/>
    </w:pPr>
    <w:rPr>
      <w:rFonts w:eastAsia="MS Mincho"/>
      <w:sz w:val="18"/>
      <w:szCs w:val="20"/>
      <w:lang w:val="en-GB" w:eastAsia="ja-JP"/>
    </w:rPr>
  </w:style>
  <w:style w:type="character" w:customStyle="1" w:styleId="ExtXref">
    <w:name w:val="ExtXref"/>
    <w:rsid w:val="00E86E97"/>
    <w:rPr>
      <w:noProof w:val="0"/>
      <w:color w:val="auto"/>
      <w:lang w:val="fr-FR"/>
    </w:rPr>
  </w:style>
  <w:style w:type="paragraph" w:customStyle="1" w:styleId="Figurefootnote">
    <w:name w:val="Figure footnote"/>
    <w:basedOn w:val="Normal"/>
    <w:rsid w:val="00E86E97"/>
    <w:pPr>
      <w:keepNext/>
      <w:tabs>
        <w:tab w:val="left" w:pos="340"/>
      </w:tabs>
      <w:spacing w:after="60" w:line="210" w:lineRule="atLeast"/>
    </w:pPr>
    <w:rPr>
      <w:rFonts w:eastAsia="MS Mincho"/>
      <w:sz w:val="18"/>
      <w:szCs w:val="20"/>
      <w:lang w:val="en-GB" w:eastAsia="ja-JP"/>
    </w:rPr>
  </w:style>
  <w:style w:type="paragraph" w:customStyle="1" w:styleId="Figuretitle">
    <w:name w:val="Figure title"/>
    <w:basedOn w:val="Normal"/>
    <w:next w:val="Normal"/>
    <w:rsid w:val="00E86E97"/>
    <w:pPr>
      <w:suppressAutoHyphens/>
      <w:spacing w:before="220" w:after="220" w:line="230" w:lineRule="atLeast"/>
      <w:jc w:val="center"/>
    </w:pPr>
    <w:rPr>
      <w:rFonts w:eastAsia="MS Mincho"/>
      <w:b/>
      <w:szCs w:val="20"/>
      <w:lang w:val="en-GB" w:eastAsia="ja-JP"/>
    </w:rPr>
  </w:style>
  <w:style w:type="character" w:styleId="FollowedHyperlink">
    <w:name w:val="FollowedHyperlink"/>
    <w:rsid w:val="00E86E97"/>
    <w:rPr>
      <w:noProof w:val="0"/>
      <w:color w:val="800080"/>
      <w:u w:val="single"/>
      <w:lang w:val="fr-FR"/>
    </w:rPr>
  </w:style>
  <w:style w:type="paragraph" w:styleId="Footer">
    <w:name w:val="footer"/>
    <w:basedOn w:val="Normal"/>
    <w:link w:val="FooterChar"/>
    <w:uiPriority w:val="99"/>
    <w:qFormat/>
    <w:rsid w:val="00E86E97"/>
    <w:pPr>
      <w:spacing w:line="220" w:lineRule="exact"/>
    </w:pPr>
    <w:rPr>
      <w:rFonts w:eastAsia="MS Mincho"/>
      <w:szCs w:val="20"/>
      <w:lang w:val="en-GB" w:eastAsia="ja-JP"/>
    </w:rPr>
  </w:style>
  <w:style w:type="character" w:styleId="FootnoteReference">
    <w:name w:val="footnote reference"/>
    <w:semiHidden/>
    <w:rsid w:val="00E86E97"/>
    <w:rPr>
      <w:noProof/>
      <w:position w:val="6"/>
      <w:sz w:val="16"/>
      <w:vertAlign w:val="baseline"/>
      <w:lang w:val="fr-FR"/>
    </w:rPr>
  </w:style>
  <w:style w:type="paragraph" w:styleId="FootnoteText">
    <w:name w:val="footnote text"/>
    <w:basedOn w:val="Normal"/>
    <w:semiHidden/>
    <w:rsid w:val="00E86E97"/>
    <w:pPr>
      <w:tabs>
        <w:tab w:val="left" w:pos="340"/>
      </w:tabs>
      <w:spacing w:after="120" w:line="210" w:lineRule="atLeast"/>
    </w:pPr>
    <w:rPr>
      <w:rFonts w:eastAsia="MS Mincho"/>
      <w:sz w:val="18"/>
      <w:szCs w:val="20"/>
      <w:lang w:val="en-GB" w:eastAsia="ja-JP"/>
    </w:rPr>
  </w:style>
  <w:style w:type="paragraph" w:customStyle="1" w:styleId="Foreword">
    <w:name w:val="Foreword"/>
    <w:basedOn w:val="Normal"/>
    <w:next w:val="Normal"/>
    <w:rsid w:val="00E86E97"/>
    <w:pPr>
      <w:spacing w:line="230" w:lineRule="atLeast"/>
    </w:pPr>
    <w:rPr>
      <w:rFonts w:eastAsia="MS Mincho"/>
      <w:color w:val="0000FF"/>
      <w:szCs w:val="20"/>
      <w:lang w:val="en-GB" w:eastAsia="ja-JP"/>
    </w:rPr>
  </w:style>
  <w:style w:type="paragraph" w:customStyle="1" w:styleId="Formula">
    <w:name w:val="Formula"/>
    <w:basedOn w:val="Normal"/>
    <w:next w:val="Normal"/>
    <w:rsid w:val="00E86E97"/>
    <w:pPr>
      <w:tabs>
        <w:tab w:val="right" w:pos="9752"/>
      </w:tabs>
      <w:spacing w:after="220" w:line="230" w:lineRule="atLeast"/>
      <w:ind w:left="403"/>
    </w:pPr>
    <w:rPr>
      <w:rFonts w:eastAsia="MS Mincho"/>
      <w:szCs w:val="20"/>
      <w:lang w:val="en-GB" w:eastAsia="ja-JP"/>
    </w:rPr>
  </w:style>
  <w:style w:type="paragraph" w:styleId="Header">
    <w:name w:val="header"/>
    <w:basedOn w:val="Normal"/>
    <w:link w:val="HeaderChar"/>
    <w:uiPriority w:val="99"/>
    <w:rsid w:val="00E86E97"/>
    <w:pPr>
      <w:spacing w:after="740" w:line="220" w:lineRule="exact"/>
    </w:pPr>
    <w:rPr>
      <w:rFonts w:eastAsia="MS Mincho"/>
      <w:b/>
      <w:szCs w:val="20"/>
      <w:lang w:val="en-GB" w:eastAsia="ja-JP"/>
    </w:rPr>
  </w:style>
  <w:style w:type="character" w:styleId="Hyperlink">
    <w:name w:val="Hyperlink"/>
    <w:uiPriority w:val="99"/>
    <w:rsid w:val="00E86E97"/>
    <w:rPr>
      <w:noProof w:val="0"/>
      <w:color w:val="0000FF"/>
      <w:u w:val="single"/>
      <w:lang w:val="fr-FR"/>
    </w:rPr>
  </w:style>
  <w:style w:type="paragraph" w:styleId="Index1">
    <w:name w:val="index 1"/>
    <w:basedOn w:val="Normal"/>
    <w:semiHidden/>
    <w:rsid w:val="00E86E97"/>
    <w:pPr>
      <w:spacing w:line="210" w:lineRule="atLeast"/>
      <w:ind w:left="142" w:hanging="142"/>
    </w:pPr>
    <w:rPr>
      <w:rFonts w:eastAsia="MS Mincho"/>
      <w:b/>
      <w:sz w:val="18"/>
      <w:szCs w:val="20"/>
      <w:lang w:val="en-GB" w:eastAsia="ja-JP"/>
    </w:rPr>
  </w:style>
  <w:style w:type="paragraph" w:styleId="Index2">
    <w:name w:val="index 2"/>
    <w:basedOn w:val="Normal"/>
    <w:next w:val="Normal"/>
    <w:autoRedefine/>
    <w:semiHidden/>
    <w:rsid w:val="00E86E97"/>
    <w:pPr>
      <w:spacing w:line="210" w:lineRule="atLeast"/>
      <w:ind w:left="600" w:hanging="200"/>
    </w:pPr>
    <w:rPr>
      <w:rFonts w:eastAsia="MS Mincho"/>
      <w:b/>
      <w:sz w:val="18"/>
      <w:szCs w:val="20"/>
      <w:lang w:val="en-GB" w:eastAsia="ja-JP"/>
    </w:rPr>
  </w:style>
  <w:style w:type="paragraph" w:styleId="Index3">
    <w:name w:val="index 3"/>
    <w:basedOn w:val="Normal"/>
    <w:next w:val="Normal"/>
    <w:autoRedefine/>
    <w:semiHidden/>
    <w:rsid w:val="00E86E97"/>
    <w:pPr>
      <w:spacing w:line="220" w:lineRule="atLeast"/>
      <w:ind w:left="600" w:hanging="200"/>
    </w:pPr>
    <w:rPr>
      <w:rFonts w:eastAsia="MS Mincho"/>
      <w:b/>
      <w:szCs w:val="20"/>
      <w:lang w:val="en-GB" w:eastAsia="ja-JP"/>
    </w:rPr>
  </w:style>
  <w:style w:type="paragraph" w:styleId="Index4">
    <w:name w:val="index 4"/>
    <w:basedOn w:val="Normal"/>
    <w:next w:val="Normal"/>
    <w:autoRedefine/>
    <w:semiHidden/>
    <w:rsid w:val="00E86E97"/>
    <w:pPr>
      <w:spacing w:line="220" w:lineRule="atLeast"/>
      <w:ind w:left="800" w:hanging="200"/>
    </w:pPr>
    <w:rPr>
      <w:rFonts w:eastAsia="MS Mincho"/>
      <w:b/>
      <w:szCs w:val="20"/>
      <w:lang w:val="en-GB" w:eastAsia="ja-JP"/>
    </w:rPr>
  </w:style>
  <w:style w:type="paragraph" w:styleId="Index5">
    <w:name w:val="index 5"/>
    <w:basedOn w:val="Normal"/>
    <w:next w:val="Normal"/>
    <w:autoRedefine/>
    <w:semiHidden/>
    <w:rsid w:val="00E86E97"/>
    <w:pPr>
      <w:spacing w:line="220" w:lineRule="atLeast"/>
      <w:ind w:left="1000" w:hanging="200"/>
    </w:pPr>
    <w:rPr>
      <w:rFonts w:eastAsia="MS Mincho"/>
      <w:b/>
      <w:szCs w:val="20"/>
      <w:lang w:val="en-GB" w:eastAsia="ja-JP"/>
    </w:rPr>
  </w:style>
  <w:style w:type="paragraph" w:styleId="Index6">
    <w:name w:val="index 6"/>
    <w:basedOn w:val="Normal"/>
    <w:next w:val="Normal"/>
    <w:autoRedefine/>
    <w:semiHidden/>
    <w:rsid w:val="00E86E97"/>
    <w:pPr>
      <w:spacing w:line="220" w:lineRule="atLeast"/>
      <w:ind w:left="1200" w:hanging="200"/>
    </w:pPr>
    <w:rPr>
      <w:rFonts w:eastAsia="MS Mincho"/>
      <w:b/>
      <w:szCs w:val="20"/>
      <w:lang w:val="en-GB" w:eastAsia="ja-JP"/>
    </w:rPr>
  </w:style>
  <w:style w:type="paragraph" w:styleId="Index7">
    <w:name w:val="index 7"/>
    <w:basedOn w:val="Normal"/>
    <w:next w:val="Normal"/>
    <w:autoRedefine/>
    <w:semiHidden/>
    <w:rsid w:val="00E86E97"/>
    <w:pPr>
      <w:spacing w:line="220" w:lineRule="atLeast"/>
      <w:ind w:left="1400" w:hanging="200"/>
    </w:pPr>
    <w:rPr>
      <w:rFonts w:eastAsia="MS Mincho"/>
      <w:b/>
      <w:szCs w:val="20"/>
      <w:lang w:val="en-GB" w:eastAsia="ja-JP"/>
    </w:rPr>
  </w:style>
  <w:style w:type="paragraph" w:styleId="Index8">
    <w:name w:val="index 8"/>
    <w:basedOn w:val="Normal"/>
    <w:next w:val="Normal"/>
    <w:autoRedefine/>
    <w:semiHidden/>
    <w:rsid w:val="00E86E97"/>
    <w:pPr>
      <w:spacing w:line="220" w:lineRule="atLeast"/>
      <w:ind w:left="1600" w:hanging="200"/>
    </w:pPr>
    <w:rPr>
      <w:rFonts w:eastAsia="MS Mincho"/>
      <w:b/>
      <w:szCs w:val="20"/>
      <w:lang w:val="en-GB" w:eastAsia="ja-JP"/>
    </w:rPr>
  </w:style>
  <w:style w:type="paragraph" w:styleId="Index9">
    <w:name w:val="index 9"/>
    <w:basedOn w:val="Normal"/>
    <w:next w:val="Normal"/>
    <w:autoRedefine/>
    <w:semiHidden/>
    <w:rsid w:val="00E86E97"/>
    <w:pPr>
      <w:spacing w:line="220" w:lineRule="atLeast"/>
      <w:ind w:left="1800" w:hanging="200"/>
    </w:pPr>
    <w:rPr>
      <w:rFonts w:eastAsia="MS Mincho"/>
      <w:b/>
      <w:szCs w:val="20"/>
      <w:lang w:val="en-GB" w:eastAsia="ja-JP"/>
    </w:rPr>
  </w:style>
  <w:style w:type="paragraph" w:styleId="IndexHeading">
    <w:name w:val="index heading"/>
    <w:basedOn w:val="Normal"/>
    <w:next w:val="Index1"/>
    <w:semiHidden/>
    <w:rsid w:val="00E86E97"/>
    <w:pPr>
      <w:keepNext/>
      <w:spacing w:before="400" w:after="210" w:line="230" w:lineRule="atLeast"/>
      <w:jc w:val="center"/>
    </w:pPr>
    <w:rPr>
      <w:rFonts w:eastAsia="MS Mincho"/>
      <w:szCs w:val="20"/>
      <w:lang w:val="en-GB" w:eastAsia="ja-JP"/>
    </w:rPr>
  </w:style>
  <w:style w:type="paragraph" w:customStyle="1" w:styleId="Introduction">
    <w:name w:val="Introduction"/>
    <w:basedOn w:val="Normal"/>
    <w:next w:val="Normal"/>
    <w:rsid w:val="00E86E97"/>
    <w:pPr>
      <w:keepNext/>
      <w:pageBreakBefore/>
      <w:tabs>
        <w:tab w:val="left" w:pos="400"/>
      </w:tabs>
      <w:suppressAutoHyphens/>
      <w:spacing w:before="960" w:after="310" w:line="310" w:lineRule="exact"/>
    </w:pPr>
    <w:rPr>
      <w:rFonts w:eastAsia="MS Mincho"/>
      <w:b/>
      <w:sz w:val="28"/>
      <w:szCs w:val="20"/>
      <w:lang w:val="en-GB" w:eastAsia="ja-JP"/>
    </w:rPr>
  </w:style>
  <w:style w:type="character" w:styleId="LineNumber">
    <w:name w:val="line number"/>
    <w:rsid w:val="00E86E97"/>
    <w:rPr>
      <w:noProof w:val="0"/>
      <w:lang w:val="fr-FR"/>
    </w:rPr>
  </w:style>
  <w:style w:type="paragraph" w:styleId="List">
    <w:name w:val="List"/>
    <w:basedOn w:val="Normal"/>
    <w:rsid w:val="00E86E97"/>
    <w:pPr>
      <w:spacing w:line="230" w:lineRule="atLeast"/>
      <w:ind w:left="283" w:hanging="283"/>
    </w:pPr>
    <w:rPr>
      <w:rFonts w:eastAsia="MS Mincho"/>
      <w:szCs w:val="20"/>
      <w:lang w:val="en-GB" w:eastAsia="ja-JP"/>
    </w:rPr>
  </w:style>
  <w:style w:type="paragraph" w:styleId="List2">
    <w:name w:val="List 2"/>
    <w:basedOn w:val="Normal"/>
    <w:rsid w:val="00E86E97"/>
    <w:pPr>
      <w:spacing w:line="230" w:lineRule="atLeast"/>
      <w:ind w:left="566" w:hanging="283"/>
    </w:pPr>
    <w:rPr>
      <w:rFonts w:eastAsia="MS Mincho"/>
      <w:szCs w:val="20"/>
      <w:lang w:val="en-GB" w:eastAsia="ja-JP"/>
    </w:rPr>
  </w:style>
  <w:style w:type="paragraph" w:styleId="List3">
    <w:name w:val="List 3"/>
    <w:basedOn w:val="Normal"/>
    <w:rsid w:val="00E86E97"/>
    <w:pPr>
      <w:spacing w:line="230" w:lineRule="atLeast"/>
      <w:ind w:left="849" w:hanging="283"/>
    </w:pPr>
    <w:rPr>
      <w:rFonts w:eastAsia="MS Mincho"/>
      <w:szCs w:val="20"/>
      <w:lang w:val="en-GB" w:eastAsia="ja-JP"/>
    </w:rPr>
  </w:style>
  <w:style w:type="paragraph" w:styleId="List4">
    <w:name w:val="List 4"/>
    <w:basedOn w:val="Normal"/>
    <w:rsid w:val="00E86E97"/>
    <w:pPr>
      <w:spacing w:line="230" w:lineRule="atLeast"/>
      <w:ind w:left="1132" w:hanging="283"/>
    </w:pPr>
    <w:rPr>
      <w:rFonts w:eastAsia="MS Mincho"/>
      <w:szCs w:val="20"/>
      <w:lang w:val="en-GB" w:eastAsia="ja-JP"/>
    </w:rPr>
  </w:style>
  <w:style w:type="paragraph" w:styleId="List5">
    <w:name w:val="List 5"/>
    <w:basedOn w:val="Normal"/>
    <w:rsid w:val="00E86E97"/>
    <w:pPr>
      <w:spacing w:line="230" w:lineRule="atLeast"/>
      <w:ind w:left="1415" w:hanging="283"/>
    </w:pPr>
    <w:rPr>
      <w:rFonts w:eastAsia="MS Mincho"/>
      <w:szCs w:val="20"/>
      <w:lang w:val="en-GB" w:eastAsia="ja-JP"/>
    </w:rPr>
  </w:style>
  <w:style w:type="paragraph" w:styleId="ListBullet">
    <w:name w:val="List Bullet"/>
    <w:basedOn w:val="Normal"/>
    <w:autoRedefine/>
    <w:rsid w:val="00E86E97"/>
    <w:pPr>
      <w:tabs>
        <w:tab w:val="num" w:pos="360"/>
      </w:tabs>
      <w:spacing w:line="230" w:lineRule="atLeast"/>
      <w:ind w:left="360" w:hanging="360"/>
    </w:pPr>
    <w:rPr>
      <w:rFonts w:eastAsia="MS Mincho"/>
      <w:szCs w:val="20"/>
      <w:lang w:val="en-GB" w:eastAsia="ja-JP"/>
    </w:rPr>
  </w:style>
  <w:style w:type="paragraph" w:styleId="ListBullet2">
    <w:name w:val="List Bullet 2"/>
    <w:basedOn w:val="Normal"/>
    <w:autoRedefine/>
    <w:rsid w:val="00E86E97"/>
    <w:pPr>
      <w:tabs>
        <w:tab w:val="num" w:pos="643"/>
      </w:tabs>
      <w:spacing w:line="230" w:lineRule="atLeast"/>
      <w:ind w:left="643" w:hanging="360"/>
    </w:pPr>
    <w:rPr>
      <w:rFonts w:eastAsia="MS Mincho"/>
      <w:szCs w:val="20"/>
      <w:lang w:val="en-GB" w:eastAsia="ja-JP"/>
    </w:rPr>
  </w:style>
  <w:style w:type="paragraph" w:styleId="ListBullet3">
    <w:name w:val="List Bullet 3"/>
    <w:basedOn w:val="Normal"/>
    <w:autoRedefine/>
    <w:rsid w:val="00E86E97"/>
    <w:pPr>
      <w:tabs>
        <w:tab w:val="num" w:pos="926"/>
      </w:tabs>
      <w:spacing w:line="230" w:lineRule="atLeast"/>
      <w:ind w:left="926" w:hanging="360"/>
    </w:pPr>
    <w:rPr>
      <w:rFonts w:eastAsia="MS Mincho"/>
      <w:szCs w:val="20"/>
      <w:lang w:val="en-GB" w:eastAsia="ja-JP"/>
    </w:rPr>
  </w:style>
  <w:style w:type="paragraph" w:styleId="ListBullet4">
    <w:name w:val="List Bullet 4"/>
    <w:basedOn w:val="Normal"/>
    <w:autoRedefine/>
    <w:rsid w:val="00E86E97"/>
    <w:pPr>
      <w:tabs>
        <w:tab w:val="num" w:pos="1209"/>
      </w:tabs>
      <w:spacing w:line="230" w:lineRule="atLeast"/>
      <w:ind w:left="1209" w:hanging="360"/>
    </w:pPr>
    <w:rPr>
      <w:rFonts w:eastAsia="MS Mincho"/>
      <w:szCs w:val="20"/>
      <w:lang w:val="en-GB" w:eastAsia="ja-JP"/>
    </w:rPr>
  </w:style>
  <w:style w:type="paragraph" w:styleId="ListBullet5">
    <w:name w:val="List Bullet 5"/>
    <w:basedOn w:val="Normal"/>
    <w:autoRedefine/>
    <w:rsid w:val="00E86E97"/>
    <w:pPr>
      <w:numPr>
        <w:numId w:val="2"/>
      </w:numPr>
      <w:tabs>
        <w:tab w:val="clear" w:pos="360"/>
        <w:tab w:val="num" w:pos="1492"/>
      </w:tabs>
      <w:spacing w:line="230" w:lineRule="atLeast"/>
      <w:ind w:left="1492"/>
    </w:pPr>
    <w:rPr>
      <w:rFonts w:eastAsia="MS Mincho"/>
      <w:szCs w:val="20"/>
      <w:lang w:val="en-GB" w:eastAsia="ja-JP"/>
    </w:rPr>
  </w:style>
  <w:style w:type="paragraph" w:styleId="ListContinue">
    <w:name w:val="List Continue"/>
    <w:basedOn w:val="Normal"/>
    <w:rsid w:val="00E86E97"/>
    <w:pPr>
      <w:tabs>
        <w:tab w:val="left" w:pos="400"/>
      </w:tabs>
      <w:spacing w:line="230" w:lineRule="atLeast"/>
      <w:ind w:left="400" w:hanging="400"/>
    </w:pPr>
    <w:rPr>
      <w:rFonts w:eastAsia="MS Mincho"/>
      <w:szCs w:val="20"/>
      <w:lang w:val="en-GB" w:eastAsia="ja-JP"/>
    </w:rPr>
  </w:style>
  <w:style w:type="paragraph" w:styleId="ListContinue2">
    <w:name w:val="List Continue 2"/>
    <w:basedOn w:val="ListContinue"/>
    <w:rsid w:val="00E86E97"/>
    <w:pPr>
      <w:numPr>
        <w:ilvl w:val="1"/>
        <w:numId w:val="1"/>
      </w:numPr>
      <w:tabs>
        <w:tab w:val="clear" w:pos="400"/>
        <w:tab w:val="left" w:pos="800"/>
      </w:tabs>
    </w:pPr>
  </w:style>
  <w:style w:type="paragraph" w:styleId="ListContinue3">
    <w:name w:val="List Continue 3"/>
    <w:basedOn w:val="ListContinue"/>
    <w:rsid w:val="00E86E97"/>
    <w:pPr>
      <w:numPr>
        <w:ilvl w:val="2"/>
        <w:numId w:val="1"/>
      </w:numPr>
      <w:tabs>
        <w:tab w:val="clear" w:pos="400"/>
        <w:tab w:val="left" w:pos="1200"/>
      </w:tabs>
    </w:pPr>
  </w:style>
  <w:style w:type="paragraph" w:styleId="ListContinue4">
    <w:name w:val="List Continue 4"/>
    <w:basedOn w:val="ListContinue"/>
    <w:rsid w:val="00E86E97"/>
    <w:pPr>
      <w:numPr>
        <w:ilvl w:val="3"/>
        <w:numId w:val="3"/>
      </w:numPr>
      <w:tabs>
        <w:tab w:val="clear" w:pos="360"/>
        <w:tab w:val="clear" w:pos="400"/>
        <w:tab w:val="left" w:pos="1600"/>
      </w:tabs>
      <w:ind w:left="1600" w:hanging="400"/>
    </w:pPr>
  </w:style>
  <w:style w:type="paragraph" w:styleId="ListContinue5">
    <w:name w:val="List Continue 5"/>
    <w:basedOn w:val="Normal"/>
    <w:rsid w:val="00E86E97"/>
    <w:pPr>
      <w:spacing w:after="120" w:line="230" w:lineRule="atLeast"/>
      <w:ind w:left="1415"/>
    </w:pPr>
    <w:rPr>
      <w:rFonts w:eastAsia="MS Mincho"/>
      <w:szCs w:val="20"/>
      <w:lang w:val="en-GB" w:eastAsia="ja-JP"/>
    </w:rPr>
  </w:style>
  <w:style w:type="paragraph" w:styleId="ListNumber">
    <w:name w:val="List Number"/>
    <w:basedOn w:val="Normal"/>
    <w:rsid w:val="00E86E97"/>
    <w:pPr>
      <w:numPr>
        <w:numId w:val="4"/>
      </w:numPr>
      <w:tabs>
        <w:tab w:val="clear" w:pos="643"/>
        <w:tab w:val="left" w:pos="400"/>
      </w:tabs>
      <w:spacing w:line="230" w:lineRule="atLeast"/>
      <w:ind w:left="400" w:hanging="400"/>
    </w:pPr>
    <w:rPr>
      <w:rFonts w:eastAsia="MS Mincho"/>
      <w:szCs w:val="20"/>
      <w:lang w:val="en-GB" w:eastAsia="ja-JP"/>
    </w:rPr>
  </w:style>
  <w:style w:type="paragraph" w:styleId="ListNumber2">
    <w:name w:val="List Number 2"/>
    <w:basedOn w:val="Normal"/>
    <w:rsid w:val="00E86E97"/>
    <w:pPr>
      <w:numPr>
        <w:ilvl w:val="1"/>
        <w:numId w:val="5"/>
      </w:numPr>
      <w:tabs>
        <w:tab w:val="clear" w:pos="926"/>
        <w:tab w:val="left" w:pos="800"/>
      </w:tabs>
      <w:spacing w:line="230" w:lineRule="atLeast"/>
      <w:ind w:left="800" w:hanging="400"/>
    </w:pPr>
    <w:rPr>
      <w:rFonts w:eastAsia="MS Mincho"/>
      <w:szCs w:val="20"/>
      <w:lang w:val="en-GB" w:eastAsia="ja-JP"/>
    </w:rPr>
  </w:style>
  <w:style w:type="paragraph" w:styleId="ListNumber3">
    <w:name w:val="List Number 3"/>
    <w:basedOn w:val="Normal"/>
    <w:rsid w:val="00E86E97"/>
    <w:pPr>
      <w:numPr>
        <w:ilvl w:val="2"/>
        <w:numId w:val="6"/>
      </w:numPr>
      <w:tabs>
        <w:tab w:val="clear" w:pos="1209"/>
        <w:tab w:val="left" w:pos="1200"/>
      </w:tabs>
      <w:spacing w:line="230" w:lineRule="atLeast"/>
      <w:ind w:left="1200" w:hanging="400"/>
    </w:pPr>
    <w:rPr>
      <w:rFonts w:eastAsia="MS Mincho"/>
      <w:szCs w:val="20"/>
      <w:lang w:val="en-GB" w:eastAsia="ja-JP"/>
    </w:rPr>
  </w:style>
  <w:style w:type="paragraph" w:styleId="ListNumber4">
    <w:name w:val="List Number 4"/>
    <w:basedOn w:val="Normal"/>
    <w:rsid w:val="00E86E97"/>
    <w:pPr>
      <w:numPr>
        <w:ilvl w:val="3"/>
        <w:numId w:val="7"/>
      </w:numPr>
      <w:tabs>
        <w:tab w:val="clear" w:pos="1492"/>
        <w:tab w:val="left" w:pos="1600"/>
      </w:tabs>
      <w:spacing w:line="230" w:lineRule="atLeast"/>
      <w:ind w:left="1600" w:hanging="400"/>
    </w:pPr>
    <w:rPr>
      <w:rFonts w:eastAsia="MS Mincho"/>
      <w:szCs w:val="20"/>
      <w:lang w:val="en-GB" w:eastAsia="ja-JP"/>
    </w:rPr>
  </w:style>
  <w:style w:type="paragraph" w:styleId="ListNumber5">
    <w:name w:val="List Number 5"/>
    <w:basedOn w:val="Normal"/>
    <w:rsid w:val="00E86E97"/>
    <w:pPr>
      <w:tabs>
        <w:tab w:val="num" w:pos="1492"/>
      </w:tabs>
      <w:spacing w:line="230" w:lineRule="atLeast"/>
      <w:ind w:left="1492" w:hanging="360"/>
    </w:pPr>
    <w:rPr>
      <w:rFonts w:eastAsia="MS Mincho"/>
      <w:szCs w:val="20"/>
      <w:lang w:val="en-GB" w:eastAsia="ja-JP"/>
    </w:rPr>
  </w:style>
  <w:style w:type="paragraph" w:styleId="MacroText">
    <w:name w:val="macro"/>
    <w:semiHidden/>
    <w:rsid w:val="00E86E97"/>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rsid w:val="00E86E97"/>
    <w:pPr>
      <w:pBdr>
        <w:top w:val="single" w:sz="6" w:space="1" w:color="auto"/>
        <w:left w:val="single" w:sz="6" w:space="1" w:color="auto"/>
        <w:bottom w:val="single" w:sz="6" w:space="1" w:color="auto"/>
        <w:right w:val="single" w:sz="6" w:space="1" w:color="auto"/>
      </w:pBdr>
      <w:shd w:val="pct20" w:color="auto" w:fill="auto"/>
      <w:spacing w:line="230" w:lineRule="atLeast"/>
      <w:ind w:left="1134" w:hanging="1134"/>
    </w:pPr>
    <w:rPr>
      <w:rFonts w:eastAsia="MS Mincho"/>
      <w:szCs w:val="20"/>
      <w:lang w:val="en-GB" w:eastAsia="ja-JP"/>
    </w:rPr>
  </w:style>
  <w:style w:type="paragraph" w:customStyle="1" w:styleId="MSDNFR">
    <w:name w:val="MSDNFR"/>
    <w:basedOn w:val="Normal"/>
    <w:next w:val="Normal"/>
    <w:rsid w:val="00E86E97"/>
    <w:pPr>
      <w:spacing w:line="220" w:lineRule="atLeast"/>
    </w:pPr>
    <w:rPr>
      <w:rFonts w:eastAsia="MS Mincho"/>
      <w:color w:val="0000FF"/>
      <w:szCs w:val="20"/>
      <w:lang w:val="en-GB" w:eastAsia="ja-JP"/>
    </w:rPr>
  </w:style>
  <w:style w:type="paragraph" w:customStyle="1" w:styleId="na2">
    <w:name w:val="na2"/>
    <w:basedOn w:val="a2"/>
    <w:next w:val="Normal"/>
    <w:rsid w:val="00E86E97"/>
    <w:pPr>
      <w:numPr>
        <w:ilvl w:val="0"/>
        <w:numId w:val="0"/>
      </w:numPr>
    </w:pPr>
  </w:style>
  <w:style w:type="paragraph" w:customStyle="1" w:styleId="na3">
    <w:name w:val="na3"/>
    <w:basedOn w:val="a3"/>
    <w:next w:val="Normal"/>
    <w:rsid w:val="00E86E97"/>
    <w:pPr>
      <w:numPr>
        <w:ilvl w:val="0"/>
        <w:numId w:val="0"/>
      </w:numPr>
    </w:pPr>
  </w:style>
  <w:style w:type="paragraph" w:customStyle="1" w:styleId="na4">
    <w:name w:val="na4"/>
    <w:basedOn w:val="a4"/>
    <w:next w:val="Normal"/>
    <w:rsid w:val="00E86E97"/>
    <w:pPr>
      <w:numPr>
        <w:ilvl w:val="0"/>
        <w:numId w:val="0"/>
      </w:numPr>
      <w:tabs>
        <w:tab w:val="left" w:pos="1060"/>
      </w:tabs>
    </w:pPr>
  </w:style>
  <w:style w:type="paragraph" w:customStyle="1" w:styleId="na5">
    <w:name w:val="na5"/>
    <w:basedOn w:val="a5"/>
    <w:next w:val="Normal"/>
    <w:rsid w:val="00E86E97"/>
    <w:pPr>
      <w:numPr>
        <w:ilvl w:val="0"/>
        <w:numId w:val="0"/>
      </w:numPr>
    </w:pPr>
  </w:style>
  <w:style w:type="paragraph" w:customStyle="1" w:styleId="na6">
    <w:name w:val="na6"/>
    <w:basedOn w:val="a6"/>
    <w:next w:val="Normal"/>
    <w:rsid w:val="00E86E97"/>
    <w:pPr>
      <w:numPr>
        <w:ilvl w:val="0"/>
        <w:numId w:val="0"/>
      </w:numPr>
    </w:pPr>
  </w:style>
  <w:style w:type="paragraph" w:styleId="NormalIndent">
    <w:name w:val="Normal Indent"/>
    <w:basedOn w:val="Normal"/>
    <w:link w:val="NormalIndentChar"/>
    <w:rsid w:val="00E86E97"/>
    <w:pPr>
      <w:spacing w:line="230" w:lineRule="atLeast"/>
      <w:ind w:left="708"/>
    </w:pPr>
    <w:rPr>
      <w:rFonts w:eastAsia="MS Mincho"/>
      <w:szCs w:val="20"/>
      <w:lang w:val="en-GB" w:eastAsia="ja-JP"/>
    </w:rPr>
  </w:style>
  <w:style w:type="paragraph" w:customStyle="1" w:styleId="Note">
    <w:name w:val="Note"/>
    <w:basedOn w:val="Normal"/>
    <w:next w:val="Normal"/>
    <w:rsid w:val="00E86E97"/>
    <w:pPr>
      <w:tabs>
        <w:tab w:val="left" w:pos="960"/>
      </w:tabs>
      <w:spacing w:line="210" w:lineRule="atLeast"/>
    </w:pPr>
    <w:rPr>
      <w:rFonts w:eastAsia="MS Mincho"/>
      <w:sz w:val="18"/>
      <w:szCs w:val="20"/>
      <w:lang w:val="en-GB" w:eastAsia="ja-JP"/>
    </w:rPr>
  </w:style>
  <w:style w:type="paragraph" w:styleId="NoteHeading">
    <w:name w:val="Note Heading"/>
    <w:basedOn w:val="Normal"/>
    <w:next w:val="Normal"/>
    <w:rsid w:val="00E86E97"/>
    <w:pPr>
      <w:spacing w:line="230" w:lineRule="atLeast"/>
    </w:pPr>
    <w:rPr>
      <w:rFonts w:eastAsia="MS Mincho"/>
      <w:szCs w:val="20"/>
      <w:lang w:val="en-GB" w:eastAsia="ja-JP"/>
    </w:rPr>
  </w:style>
  <w:style w:type="paragraph" w:customStyle="1" w:styleId="p2">
    <w:name w:val="p2"/>
    <w:basedOn w:val="Normal"/>
    <w:next w:val="Normal"/>
    <w:rsid w:val="00E86E97"/>
    <w:pPr>
      <w:tabs>
        <w:tab w:val="left" w:pos="560"/>
      </w:tabs>
      <w:spacing w:line="230" w:lineRule="atLeast"/>
    </w:pPr>
    <w:rPr>
      <w:rFonts w:eastAsia="MS Mincho"/>
      <w:szCs w:val="20"/>
      <w:lang w:val="en-GB" w:eastAsia="ja-JP"/>
    </w:rPr>
  </w:style>
  <w:style w:type="paragraph" w:customStyle="1" w:styleId="p3">
    <w:name w:val="p3"/>
    <w:basedOn w:val="Normal"/>
    <w:next w:val="Normal"/>
    <w:rsid w:val="00E86E97"/>
    <w:pPr>
      <w:tabs>
        <w:tab w:val="left" w:pos="720"/>
      </w:tabs>
      <w:spacing w:line="230" w:lineRule="atLeast"/>
    </w:pPr>
    <w:rPr>
      <w:rFonts w:eastAsia="MS Mincho"/>
      <w:szCs w:val="20"/>
      <w:lang w:val="en-GB" w:eastAsia="ja-JP"/>
    </w:rPr>
  </w:style>
  <w:style w:type="paragraph" w:customStyle="1" w:styleId="p4">
    <w:name w:val="p4"/>
    <w:basedOn w:val="Normal"/>
    <w:next w:val="Normal"/>
    <w:rsid w:val="00E86E97"/>
    <w:pPr>
      <w:tabs>
        <w:tab w:val="left" w:pos="1100"/>
      </w:tabs>
      <w:spacing w:line="230" w:lineRule="atLeast"/>
    </w:pPr>
    <w:rPr>
      <w:rFonts w:eastAsia="MS Mincho"/>
      <w:szCs w:val="20"/>
      <w:lang w:val="en-GB" w:eastAsia="ja-JP"/>
    </w:rPr>
  </w:style>
  <w:style w:type="paragraph" w:customStyle="1" w:styleId="p5">
    <w:name w:val="p5"/>
    <w:basedOn w:val="Normal"/>
    <w:next w:val="Normal"/>
    <w:rsid w:val="00E86E97"/>
    <w:pPr>
      <w:tabs>
        <w:tab w:val="left" w:pos="1100"/>
      </w:tabs>
      <w:spacing w:line="230" w:lineRule="atLeast"/>
    </w:pPr>
    <w:rPr>
      <w:rFonts w:eastAsia="MS Mincho"/>
      <w:szCs w:val="20"/>
      <w:lang w:val="en-GB" w:eastAsia="ja-JP"/>
    </w:rPr>
  </w:style>
  <w:style w:type="paragraph" w:customStyle="1" w:styleId="p6">
    <w:name w:val="p6"/>
    <w:basedOn w:val="Normal"/>
    <w:next w:val="Normal"/>
    <w:rsid w:val="00E86E97"/>
    <w:pPr>
      <w:tabs>
        <w:tab w:val="left" w:pos="1440"/>
      </w:tabs>
      <w:spacing w:line="230" w:lineRule="atLeast"/>
    </w:pPr>
    <w:rPr>
      <w:rFonts w:eastAsia="MS Mincho"/>
      <w:szCs w:val="20"/>
      <w:lang w:val="en-GB" w:eastAsia="ja-JP"/>
    </w:rPr>
  </w:style>
  <w:style w:type="character" w:styleId="PageNumber">
    <w:name w:val="page number"/>
    <w:rsid w:val="00E86E97"/>
    <w:rPr>
      <w:noProof w:val="0"/>
      <w:lang w:val="fr-FR"/>
    </w:rPr>
  </w:style>
  <w:style w:type="paragraph" w:styleId="PlainText">
    <w:name w:val="Plain Text"/>
    <w:basedOn w:val="Normal"/>
    <w:rsid w:val="00E86E97"/>
    <w:pPr>
      <w:spacing w:line="230" w:lineRule="atLeast"/>
    </w:pPr>
    <w:rPr>
      <w:rFonts w:ascii="Courier New" w:eastAsia="MS Mincho" w:hAnsi="Courier New"/>
      <w:szCs w:val="20"/>
      <w:lang w:val="en-GB" w:eastAsia="ja-JP"/>
    </w:rPr>
  </w:style>
  <w:style w:type="paragraph" w:customStyle="1" w:styleId="RefNorm">
    <w:name w:val="RefNorm"/>
    <w:basedOn w:val="Normal"/>
    <w:next w:val="Normal"/>
    <w:rsid w:val="00E86E97"/>
    <w:pPr>
      <w:spacing w:line="230" w:lineRule="atLeast"/>
    </w:pPr>
    <w:rPr>
      <w:rFonts w:eastAsia="MS Mincho"/>
      <w:szCs w:val="20"/>
      <w:lang w:val="en-GB" w:eastAsia="ja-JP"/>
    </w:rPr>
  </w:style>
  <w:style w:type="paragraph" w:styleId="Salutation">
    <w:name w:val="Salutation"/>
    <w:basedOn w:val="Normal"/>
    <w:next w:val="Normal"/>
    <w:rsid w:val="00E86E97"/>
    <w:pPr>
      <w:spacing w:line="230" w:lineRule="atLeast"/>
    </w:pPr>
    <w:rPr>
      <w:rFonts w:eastAsia="MS Mincho"/>
      <w:szCs w:val="20"/>
      <w:lang w:val="en-GB" w:eastAsia="ja-JP"/>
    </w:rPr>
  </w:style>
  <w:style w:type="paragraph" w:styleId="Signature">
    <w:name w:val="Signature"/>
    <w:basedOn w:val="Normal"/>
    <w:rsid w:val="00E86E97"/>
    <w:pPr>
      <w:spacing w:line="230" w:lineRule="atLeast"/>
      <w:ind w:left="4252"/>
    </w:pPr>
    <w:rPr>
      <w:rFonts w:eastAsia="MS Mincho"/>
      <w:szCs w:val="20"/>
      <w:lang w:val="en-GB" w:eastAsia="ja-JP"/>
    </w:rPr>
  </w:style>
  <w:style w:type="paragraph" w:customStyle="1" w:styleId="Special">
    <w:name w:val="Special"/>
    <w:basedOn w:val="Normal"/>
    <w:next w:val="Normal"/>
    <w:rsid w:val="00E86E97"/>
    <w:pPr>
      <w:spacing w:line="230" w:lineRule="atLeast"/>
    </w:pPr>
    <w:rPr>
      <w:rFonts w:eastAsia="MS Mincho"/>
      <w:szCs w:val="20"/>
      <w:lang w:val="en-GB" w:eastAsia="ja-JP"/>
    </w:rPr>
  </w:style>
  <w:style w:type="character" w:styleId="Strong">
    <w:name w:val="Strong"/>
    <w:basedOn w:val="Emphasis"/>
    <w:uiPriority w:val="22"/>
    <w:qFormat/>
    <w:rsid w:val="00BB0E3B"/>
    <w:rPr>
      <w:rFonts w:cs="Arial"/>
      <w:b/>
      <w:i w:val="0"/>
      <w:noProof w:val="0"/>
      <w:color w:val="auto"/>
      <w:lang w:val="fr-FR" w:eastAsia="en-GB"/>
    </w:rPr>
  </w:style>
  <w:style w:type="paragraph" w:styleId="Subtitle">
    <w:name w:val="Subtitle"/>
    <w:basedOn w:val="Normal"/>
    <w:qFormat/>
    <w:rsid w:val="00E86E97"/>
    <w:pPr>
      <w:spacing w:after="60" w:line="230" w:lineRule="atLeast"/>
      <w:jc w:val="center"/>
      <w:outlineLvl w:val="1"/>
    </w:pPr>
    <w:rPr>
      <w:rFonts w:eastAsia="MS Mincho"/>
      <w:szCs w:val="20"/>
      <w:lang w:val="en-GB" w:eastAsia="ja-JP"/>
    </w:rPr>
  </w:style>
  <w:style w:type="paragraph" w:customStyle="1" w:styleId="Tablefootnote">
    <w:name w:val="Table footnote"/>
    <w:basedOn w:val="Normal"/>
    <w:rsid w:val="00E86E97"/>
    <w:pPr>
      <w:tabs>
        <w:tab w:val="left" w:pos="340"/>
      </w:tabs>
      <w:spacing w:before="60" w:after="60" w:line="190" w:lineRule="atLeast"/>
    </w:pPr>
    <w:rPr>
      <w:rFonts w:eastAsia="MS Mincho"/>
      <w:sz w:val="16"/>
      <w:szCs w:val="20"/>
      <w:lang w:val="en-GB" w:eastAsia="ja-JP"/>
    </w:rPr>
  </w:style>
  <w:style w:type="paragraph" w:styleId="TableofAuthorities">
    <w:name w:val="table of authorities"/>
    <w:basedOn w:val="Normal"/>
    <w:next w:val="Normal"/>
    <w:semiHidden/>
    <w:rsid w:val="00E86E97"/>
    <w:pPr>
      <w:spacing w:line="230" w:lineRule="atLeast"/>
      <w:ind w:left="200" w:hanging="200"/>
    </w:pPr>
    <w:rPr>
      <w:rFonts w:eastAsia="MS Mincho"/>
      <w:szCs w:val="20"/>
      <w:lang w:val="en-GB" w:eastAsia="ja-JP"/>
    </w:rPr>
  </w:style>
  <w:style w:type="paragraph" w:styleId="TableofFigures">
    <w:name w:val="table of figures"/>
    <w:basedOn w:val="Normal"/>
    <w:next w:val="Normal"/>
    <w:semiHidden/>
    <w:rsid w:val="00E86E97"/>
    <w:pPr>
      <w:spacing w:line="230" w:lineRule="atLeast"/>
      <w:ind w:left="400" w:hanging="400"/>
    </w:pPr>
    <w:rPr>
      <w:rFonts w:eastAsia="MS Mincho"/>
      <w:szCs w:val="20"/>
      <w:lang w:val="en-GB" w:eastAsia="ja-JP"/>
    </w:rPr>
  </w:style>
  <w:style w:type="paragraph" w:customStyle="1" w:styleId="Tabletitle">
    <w:name w:val="Table title"/>
    <w:basedOn w:val="Normal"/>
    <w:next w:val="Normal"/>
    <w:rsid w:val="00E86E97"/>
    <w:pPr>
      <w:keepNext/>
      <w:suppressAutoHyphens/>
      <w:spacing w:after="120" w:line="230" w:lineRule="exact"/>
      <w:jc w:val="center"/>
    </w:pPr>
    <w:rPr>
      <w:rFonts w:eastAsia="MS Mincho"/>
      <w:b/>
      <w:szCs w:val="20"/>
      <w:lang w:val="en-GB" w:eastAsia="ja-JP"/>
    </w:rPr>
  </w:style>
  <w:style w:type="character" w:customStyle="1" w:styleId="TableFootNoteXref">
    <w:name w:val="TableFootNoteXref"/>
    <w:rsid w:val="00E86E97"/>
    <w:rPr>
      <w:noProof/>
      <w:position w:val="6"/>
      <w:sz w:val="14"/>
      <w:lang w:val="fr-FR"/>
    </w:rPr>
  </w:style>
  <w:style w:type="paragraph" w:customStyle="1" w:styleId="Terms">
    <w:name w:val="Term(s)"/>
    <w:basedOn w:val="Normal"/>
    <w:next w:val="Definition"/>
    <w:rsid w:val="00E86E97"/>
    <w:pPr>
      <w:keepNext/>
      <w:suppressAutoHyphens/>
      <w:spacing w:line="230" w:lineRule="atLeast"/>
    </w:pPr>
    <w:rPr>
      <w:rFonts w:eastAsia="MS Mincho"/>
      <w:b/>
      <w:szCs w:val="20"/>
      <w:lang w:val="en-GB" w:eastAsia="ja-JP"/>
    </w:rPr>
  </w:style>
  <w:style w:type="paragraph" w:customStyle="1" w:styleId="TermNum">
    <w:name w:val="TermNum"/>
    <w:basedOn w:val="Normal"/>
    <w:next w:val="Terms"/>
    <w:rsid w:val="00E86E97"/>
    <w:pPr>
      <w:keepNext/>
      <w:spacing w:line="230" w:lineRule="atLeast"/>
    </w:pPr>
    <w:rPr>
      <w:rFonts w:eastAsia="MS Mincho"/>
      <w:b/>
      <w:szCs w:val="20"/>
      <w:lang w:val="en-GB" w:eastAsia="ja-JP"/>
    </w:rPr>
  </w:style>
  <w:style w:type="paragraph" w:styleId="Title">
    <w:name w:val="Title"/>
    <w:basedOn w:val="Normal"/>
    <w:link w:val="TitleChar"/>
    <w:qFormat/>
    <w:rsid w:val="003C1FC0"/>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outlineLvl w:val="0"/>
    </w:pPr>
    <w:rPr>
      <w:rFonts w:eastAsia="MS Mincho"/>
      <w:b/>
      <w:sz w:val="28"/>
      <w:szCs w:val="20"/>
      <w:lang w:val="en-GB" w:eastAsia="ja-JP"/>
    </w:rPr>
  </w:style>
  <w:style w:type="paragraph" w:styleId="TOAHeading">
    <w:name w:val="toa heading"/>
    <w:basedOn w:val="Normal"/>
    <w:next w:val="Normal"/>
    <w:semiHidden/>
    <w:rsid w:val="00E86E97"/>
    <w:pPr>
      <w:spacing w:line="230" w:lineRule="atLeast"/>
    </w:pPr>
    <w:rPr>
      <w:rFonts w:eastAsia="MS Mincho"/>
      <w:b/>
      <w:szCs w:val="20"/>
      <w:lang w:val="en-GB" w:eastAsia="ja-JP"/>
    </w:rPr>
  </w:style>
  <w:style w:type="paragraph" w:styleId="TOC1">
    <w:name w:val="toc 1"/>
    <w:basedOn w:val="Normal"/>
    <w:next w:val="Normal"/>
    <w:uiPriority w:val="39"/>
    <w:qFormat/>
    <w:rsid w:val="00E86E97"/>
    <w:pPr>
      <w:tabs>
        <w:tab w:val="left" w:pos="720"/>
        <w:tab w:val="right" w:leader="dot" w:pos="9752"/>
      </w:tabs>
      <w:suppressAutoHyphens/>
      <w:spacing w:line="230" w:lineRule="atLeast"/>
      <w:ind w:left="720" w:right="500" w:hanging="720"/>
    </w:pPr>
    <w:rPr>
      <w:rFonts w:eastAsia="MS Mincho"/>
      <w:b/>
      <w:szCs w:val="20"/>
      <w:lang w:val="en-GB" w:eastAsia="ja-JP"/>
    </w:rPr>
  </w:style>
  <w:style w:type="paragraph" w:styleId="TOC2">
    <w:name w:val="toc 2"/>
    <w:basedOn w:val="TOC1"/>
    <w:next w:val="Normal"/>
    <w:uiPriority w:val="39"/>
    <w:qFormat/>
    <w:rsid w:val="00FD3997"/>
    <w:pPr>
      <w:spacing w:before="0"/>
    </w:pPr>
  </w:style>
  <w:style w:type="paragraph" w:styleId="TOC3">
    <w:name w:val="toc 3"/>
    <w:basedOn w:val="TOC2"/>
    <w:next w:val="Normal"/>
    <w:uiPriority w:val="39"/>
    <w:qFormat/>
    <w:rsid w:val="00E17BD6"/>
    <w:pPr>
      <w:tabs>
        <w:tab w:val="clear" w:pos="720"/>
        <w:tab w:val="left" w:pos="567"/>
        <w:tab w:val="left" w:pos="1134"/>
      </w:tabs>
      <w:ind w:left="10580"/>
    </w:pPr>
    <w:rPr>
      <w:b w:val="0"/>
    </w:rPr>
  </w:style>
  <w:style w:type="paragraph" w:styleId="TOC4">
    <w:name w:val="toc 4"/>
    <w:basedOn w:val="TOC2"/>
    <w:next w:val="Normal"/>
    <w:uiPriority w:val="39"/>
    <w:rsid w:val="00E86E97"/>
    <w:pPr>
      <w:tabs>
        <w:tab w:val="clear" w:pos="720"/>
        <w:tab w:val="left" w:pos="1140"/>
      </w:tabs>
      <w:ind w:left="1140" w:hanging="1140"/>
    </w:pPr>
  </w:style>
  <w:style w:type="paragraph" w:styleId="TOC5">
    <w:name w:val="toc 5"/>
    <w:basedOn w:val="TOC4"/>
    <w:next w:val="Normal"/>
    <w:uiPriority w:val="39"/>
    <w:rsid w:val="00E86E97"/>
  </w:style>
  <w:style w:type="paragraph" w:styleId="TOC6">
    <w:name w:val="toc 6"/>
    <w:basedOn w:val="TOC4"/>
    <w:next w:val="Normal"/>
    <w:uiPriority w:val="39"/>
    <w:rsid w:val="00E86E97"/>
    <w:pPr>
      <w:tabs>
        <w:tab w:val="clear" w:pos="1140"/>
        <w:tab w:val="left" w:pos="1440"/>
      </w:tabs>
      <w:ind w:left="1440" w:hanging="1440"/>
    </w:pPr>
  </w:style>
  <w:style w:type="paragraph" w:styleId="TOC7">
    <w:name w:val="toc 7"/>
    <w:basedOn w:val="TOC4"/>
    <w:next w:val="Normal"/>
    <w:uiPriority w:val="39"/>
    <w:rsid w:val="00E86E97"/>
    <w:pPr>
      <w:tabs>
        <w:tab w:val="clear" w:pos="1140"/>
        <w:tab w:val="left" w:pos="1440"/>
      </w:tabs>
      <w:ind w:left="1440" w:hanging="1440"/>
    </w:pPr>
  </w:style>
  <w:style w:type="paragraph" w:styleId="TOC8">
    <w:name w:val="toc 8"/>
    <w:basedOn w:val="TOC4"/>
    <w:next w:val="Normal"/>
    <w:uiPriority w:val="39"/>
    <w:rsid w:val="00E86E97"/>
    <w:pPr>
      <w:tabs>
        <w:tab w:val="clear" w:pos="1140"/>
        <w:tab w:val="left" w:pos="1440"/>
      </w:tabs>
      <w:ind w:left="1440" w:hanging="1440"/>
    </w:pPr>
  </w:style>
  <w:style w:type="paragraph" w:styleId="TOC9">
    <w:name w:val="toc 9"/>
    <w:basedOn w:val="TOC1"/>
    <w:next w:val="Normal"/>
    <w:uiPriority w:val="39"/>
    <w:rsid w:val="00E86E97"/>
    <w:pPr>
      <w:tabs>
        <w:tab w:val="clear" w:pos="720"/>
      </w:tabs>
      <w:ind w:left="0" w:firstLine="0"/>
    </w:pPr>
  </w:style>
  <w:style w:type="paragraph" w:customStyle="1" w:styleId="zzBiblio">
    <w:name w:val="zzBiblio"/>
    <w:basedOn w:val="Normal"/>
    <w:next w:val="Bibliography1"/>
    <w:rsid w:val="00E86E97"/>
    <w:pPr>
      <w:pageBreakBefore/>
      <w:spacing w:after="760" w:line="310" w:lineRule="exact"/>
      <w:jc w:val="center"/>
    </w:pPr>
    <w:rPr>
      <w:rFonts w:eastAsia="MS Mincho"/>
      <w:b/>
      <w:sz w:val="28"/>
      <w:szCs w:val="20"/>
      <w:lang w:val="en-GB" w:eastAsia="ja-JP"/>
    </w:rPr>
  </w:style>
  <w:style w:type="paragraph" w:customStyle="1" w:styleId="zzContents">
    <w:name w:val="zzContents"/>
    <w:basedOn w:val="Introduction"/>
    <w:next w:val="TOC1"/>
    <w:rsid w:val="00E86E97"/>
    <w:pPr>
      <w:tabs>
        <w:tab w:val="clear" w:pos="400"/>
      </w:tabs>
    </w:pPr>
  </w:style>
  <w:style w:type="paragraph" w:customStyle="1" w:styleId="zzCopyright">
    <w:name w:val="zzCopyright"/>
    <w:basedOn w:val="Normal"/>
    <w:next w:val="Normal"/>
    <w:rsid w:val="00E86E97"/>
    <w:pPr>
      <w:pBdr>
        <w:top w:val="single" w:sz="4" w:space="1" w:color="0000FF"/>
        <w:left w:val="single" w:sz="4" w:space="4" w:color="0000FF"/>
        <w:bottom w:val="single" w:sz="4" w:space="1" w:color="0000FF"/>
        <w:right w:val="single" w:sz="4" w:space="4" w:color="0000FF"/>
      </w:pBdr>
      <w:tabs>
        <w:tab w:val="left" w:pos="514"/>
        <w:tab w:val="left" w:pos="9623"/>
      </w:tabs>
      <w:spacing w:line="230" w:lineRule="atLeast"/>
      <w:ind w:left="284" w:right="284"/>
    </w:pPr>
    <w:rPr>
      <w:rFonts w:eastAsia="MS Mincho"/>
      <w:color w:val="0000FF"/>
      <w:szCs w:val="20"/>
      <w:lang w:val="en-GB" w:eastAsia="ja-JP"/>
    </w:rPr>
  </w:style>
  <w:style w:type="paragraph" w:customStyle="1" w:styleId="zzCover">
    <w:name w:val="zzCover"/>
    <w:basedOn w:val="Normal"/>
    <w:rsid w:val="00E86E97"/>
    <w:pPr>
      <w:spacing w:after="220" w:line="230" w:lineRule="atLeast"/>
      <w:jc w:val="right"/>
    </w:pPr>
    <w:rPr>
      <w:rFonts w:eastAsia="MS Mincho"/>
      <w:b/>
      <w:color w:val="000000"/>
      <w:szCs w:val="20"/>
      <w:lang w:val="en-GB" w:eastAsia="ja-JP"/>
    </w:rPr>
  </w:style>
  <w:style w:type="paragraph" w:customStyle="1" w:styleId="zzForeword">
    <w:name w:val="zzForeword"/>
    <w:basedOn w:val="Introduction"/>
    <w:next w:val="Normal"/>
    <w:rsid w:val="00E86E97"/>
    <w:pPr>
      <w:tabs>
        <w:tab w:val="clear" w:pos="400"/>
      </w:tabs>
    </w:pPr>
    <w:rPr>
      <w:color w:val="0000FF"/>
    </w:rPr>
  </w:style>
  <w:style w:type="paragraph" w:customStyle="1" w:styleId="zzHelp">
    <w:name w:val="zzHelp"/>
    <w:basedOn w:val="Normal"/>
    <w:rsid w:val="00E86E97"/>
    <w:pPr>
      <w:spacing w:line="230" w:lineRule="atLeast"/>
    </w:pPr>
    <w:rPr>
      <w:rFonts w:eastAsia="MS Mincho"/>
      <w:color w:val="008000"/>
      <w:szCs w:val="20"/>
      <w:lang w:val="en-GB" w:eastAsia="ja-JP"/>
    </w:rPr>
  </w:style>
  <w:style w:type="paragraph" w:customStyle="1" w:styleId="zzIndex">
    <w:name w:val="zzIndex"/>
    <w:basedOn w:val="zzBiblio"/>
    <w:next w:val="IndexHeading"/>
    <w:rsid w:val="00E86E97"/>
  </w:style>
  <w:style w:type="paragraph" w:customStyle="1" w:styleId="zzLc5">
    <w:name w:val="zzLc5"/>
    <w:basedOn w:val="Normal"/>
    <w:next w:val="Normal"/>
    <w:rsid w:val="00E86E97"/>
    <w:pPr>
      <w:spacing w:line="230" w:lineRule="atLeast"/>
    </w:pPr>
    <w:rPr>
      <w:rFonts w:eastAsia="MS Mincho"/>
      <w:szCs w:val="20"/>
      <w:lang w:val="en-GB" w:eastAsia="ja-JP"/>
    </w:rPr>
  </w:style>
  <w:style w:type="paragraph" w:customStyle="1" w:styleId="zzLc6">
    <w:name w:val="zzLc6"/>
    <w:basedOn w:val="Normal"/>
    <w:next w:val="Normal"/>
    <w:rsid w:val="00E86E97"/>
    <w:pPr>
      <w:spacing w:line="230" w:lineRule="atLeast"/>
    </w:pPr>
    <w:rPr>
      <w:rFonts w:eastAsia="MS Mincho"/>
      <w:szCs w:val="20"/>
      <w:lang w:val="en-GB" w:eastAsia="ja-JP"/>
    </w:rPr>
  </w:style>
  <w:style w:type="paragraph" w:customStyle="1" w:styleId="zzLn5">
    <w:name w:val="zzLn5"/>
    <w:basedOn w:val="Normal"/>
    <w:next w:val="Normal"/>
    <w:rsid w:val="00E86E97"/>
    <w:pPr>
      <w:spacing w:line="230" w:lineRule="atLeast"/>
    </w:pPr>
    <w:rPr>
      <w:rFonts w:eastAsia="MS Mincho"/>
      <w:szCs w:val="20"/>
      <w:lang w:val="en-GB" w:eastAsia="ja-JP"/>
    </w:rPr>
  </w:style>
  <w:style w:type="paragraph" w:customStyle="1" w:styleId="zzLn6">
    <w:name w:val="zzLn6"/>
    <w:basedOn w:val="Normal"/>
    <w:next w:val="Normal"/>
    <w:rsid w:val="00E86E97"/>
    <w:pPr>
      <w:spacing w:line="230" w:lineRule="atLeast"/>
    </w:pPr>
    <w:rPr>
      <w:rFonts w:eastAsia="MS Mincho"/>
      <w:szCs w:val="20"/>
      <w:lang w:val="en-GB" w:eastAsia="ja-JP"/>
    </w:rPr>
  </w:style>
  <w:style w:type="paragraph" w:customStyle="1" w:styleId="zzSTDTitle">
    <w:name w:val="zzSTDTitle"/>
    <w:basedOn w:val="Normal"/>
    <w:next w:val="Normal"/>
    <w:rsid w:val="00E86E97"/>
    <w:pPr>
      <w:suppressAutoHyphens/>
      <w:spacing w:before="400" w:after="760" w:line="350" w:lineRule="exact"/>
    </w:pPr>
    <w:rPr>
      <w:rFonts w:eastAsia="MS Mincho"/>
      <w:b/>
      <w:color w:val="0000FF"/>
      <w:sz w:val="32"/>
      <w:szCs w:val="20"/>
      <w:lang w:val="en-GB" w:eastAsia="ja-JP"/>
    </w:rPr>
  </w:style>
  <w:style w:type="paragraph" w:styleId="BalloonText">
    <w:name w:val="Balloon Text"/>
    <w:basedOn w:val="Normal"/>
    <w:link w:val="BalloonTextChar"/>
    <w:uiPriority w:val="99"/>
    <w:rsid w:val="00BB50A7"/>
    <w:pPr>
      <w:spacing w:line="230" w:lineRule="atLeast"/>
    </w:pPr>
    <w:rPr>
      <w:rFonts w:ascii="Tahoma" w:eastAsia="MS Mincho" w:hAnsi="Tahoma"/>
      <w:sz w:val="16"/>
      <w:szCs w:val="16"/>
      <w:lang w:val="en-GB" w:eastAsia="ja-JP"/>
    </w:rPr>
  </w:style>
  <w:style w:type="paragraph" w:customStyle="1" w:styleId="Tabletext10">
    <w:name w:val="Table text (10)"/>
    <w:basedOn w:val="Normal"/>
    <w:rsid w:val="00E86E97"/>
    <w:pPr>
      <w:spacing w:before="60" w:after="60" w:line="230" w:lineRule="atLeast"/>
    </w:pPr>
    <w:rPr>
      <w:rFonts w:eastAsia="MS Mincho"/>
      <w:szCs w:val="20"/>
      <w:lang w:val="en-GB" w:eastAsia="ja-JP"/>
    </w:rPr>
  </w:style>
  <w:style w:type="paragraph" w:customStyle="1" w:styleId="Tabletext9">
    <w:name w:val="Table text (9)"/>
    <w:basedOn w:val="Normal"/>
    <w:rsid w:val="00E86E97"/>
    <w:pPr>
      <w:spacing w:before="60" w:after="60" w:line="210" w:lineRule="atLeast"/>
    </w:pPr>
    <w:rPr>
      <w:rFonts w:eastAsia="MS Mincho"/>
      <w:sz w:val="18"/>
      <w:szCs w:val="20"/>
      <w:lang w:val="en-GB" w:eastAsia="ja-JP"/>
    </w:rPr>
  </w:style>
  <w:style w:type="paragraph" w:customStyle="1" w:styleId="Tabletext8">
    <w:name w:val="Table text (8)"/>
    <w:basedOn w:val="Normal"/>
    <w:rsid w:val="00E86E97"/>
    <w:pPr>
      <w:spacing w:before="60" w:after="60" w:line="190" w:lineRule="atLeast"/>
    </w:pPr>
    <w:rPr>
      <w:rFonts w:eastAsia="MS Mincho"/>
      <w:sz w:val="16"/>
      <w:szCs w:val="20"/>
      <w:lang w:val="en-GB" w:eastAsia="ja-JP"/>
    </w:rPr>
  </w:style>
  <w:style w:type="paragraph" w:customStyle="1" w:styleId="Tabletext7">
    <w:name w:val="Table text (7)"/>
    <w:basedOn w:val="Normal"/>
    <w:rsid w:val="00E86E97"/>
    <w:pPr>
      <w:spacing w:before="60" w:after="60" w:line="170" w:lineRule="atLeast"/>
    </w:pPr>
    <w:rPr>
      <w:rFonts w:eastAsia="MS Mincho"/>
      <w:sz w:val="14"/>
      <w:szCs w:val="20"/>
      <w:lang w:val="en-GB" w:eastAsia="ja-JP"/>
    </w:rPr>
  </w:style>
  <w:style w:type="paragraph" w:customStyle="1" w:styleId="Tabletext">
    <w:name w:val="Table text"/>
    <w:rsid w:val="000049AF"/>
    <w:rPr>
      <w:rFonts w:ascii="Helvetica" w:eastAsia="Times New Roman" w:hAnsi="Helvetica"/>
      <w:sz w:val="16"/>
      <w:szCs w:val="16"/>
      <w:lang w:val="en-GB" w:eastAsia="en-US"/>
    </w:rPr>
  </w:style>
  <w:style w:type="paragraph" w:customStyle="1" w:styleId="Default">
    <w:name w:val="Default"/>
    <w:rsid w:val="00014234"/>
    <w:pPr>
      <w:autoSpaceDE w:val="0"/>
      <w:autoSpaceDN w:val="0"/>
      <w:adjustRightInd w:val="0"/>
    </w:pPr>
    <w:rPr>
      <w:rFonts w:ascii="Arial" w:eastAsia="Times New Roman" w:hAnsi="Arial" w:cs="Arial"/>
      <w:color w:val="000000"/>
      <w:sz w:val="24"/>
      <w:szCs w:val="24"/>
      <w:lang w:val="en-US" w:eastAsia="en-US"/>
    </w:rPr>
  </w:style>
  <w:style w:type="paragraph" w:styleId="CommentSubject">
    <w:name w:val="annotation subject"/>
    <w:basedOn w:val="CommentText"/>
    <w:next w:val="CommentText"/>
    <w:link w:val="CommentSubjectChar"/>
    <w:uiPriority w:val="99"/>
    <w:semiHidden/>
    <w:rsid w:val="00014234"/>
    <w:rPr>
      <w:b/>
      <w:bCs/>
    </w:rPr>
  </w:style>
  <w:style w:type="table" w:styleId="TableGrid">
    <w:name w:val="Table Grid"/>
    <w:basedOn w:val="TableNormal"/>
    <w:uiPriority w:val="39"/>
    <w:rsid w:val="00D121AB"/>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95385C"/>
  </w:style>
  <w:style w:type="paragraph" w:styleId="NormalWeb">
    <w:name w:val="Normal (Web)"/>
    <w:basedOn w:val="Normal"/>
    <w:link w:val="NormalWebChar"/>
    <w:uiPriority w:val="99"/>
    <w:rsid w:val="00944FA6"/>
    <w:pPr>
      <w:spacing w:before="100" w:beforeAutospacing="1" w:after="100" w:afterAutospacing="1"/>
    </w:pPr>
    <w:rPr>
      <w:lang w:val="en-GB" w:eastAsia="en-GB"/>
    </w:rPr>
  </w:style>
  <w:style w:type="paragraph" w:customStyle="1" w:styleId="NormalWeb1">
    <w:name w:val="Normal (Web)1"/>
    <w:basedOn w:val="Normal"/>
    <w:rsid w:val="00CE2C34"/>
    <w:rPr>
      <w:lang w:val="en-US"/>
    </w:rPr>
  </w:style>
  <w:style w:type="paragraph" w:customStyle="1" w:styleId="NoSpacing2">
    <w:name w:val="No Spacing2"/>
    <w:aliases w:val="Code"/>
    <w:qFormat/>
    <w:rsid w:val="007B7337"/>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Normal"/>
    <w:qFormat/>
    <w:rsid w:val="00E02643"/>
    <w:pPr>
      <w:widowControl w:val="0"/>
      <w:spacing w:before="20"/>
    </w:pPr>
    <w:rPr>
      <w:snapToGrid w:val="0"/>
      <w:sz w:val="16"/>
      <w:szCs w:val="16"/>
      <w:lang w:val="en-GB"/>
    </w:rPr>
  </w:style>
  <w:style w:type="paragraph" w:styleId="Revision">
    <w:name w:val="Revision"/>
    <w:hidden/>
    <w:uiPriority w:val="99"/>
    <w:rsid w:val="00460870"/>
    <w:rPr>
      <w:rFonts w:ascii="Arial" w:hAnsi="Arial"/>
      <w:lang w:val="en-GB" w:eastAsia="ja-JP"/>
    </w:rPr>
  </w:style>
  <w:style w:type="paragraph" w:styleId="ListParagraph">
    <w:name w:val="List Paragraph"/>
    <w:basedOn w:val="Normal"/>
    <w:uiPriority w:val="1"/>
    <w:qFormat/>
    <w:rsid w:val="007C13EE"/>
    <w:pPr>
      <w:spacing w:line="230" w:lineRule="atLeast"/>
      <w:ind w:left="720"/>
    </w:pPr>
    <w:rPr>
      <w:rFonts w:eastAsia="MS Mincho"/>
      <w:szCs w:val="20"/>
      <w:lang w:val="en-GB" w:eastAsia="ja-JP"/>
    </w:rPr>
  </w:style>
  <w:style w:type="paragraph" w:customStyle="1" w:styleId="Figuretitle2">
    <w:name w:val="Figure title2"/>
    <w:basedOn w:val="Normal"/>
    <w:next w:val="Normal"/>
    <w:rsid w:val="009D6080"/>
    <w:pPr>
      <w:suppressAutoHyphens/>
      <w:spacing w:before="220" w:after="220" w:line="230" w:lineRule="atLeast"/>
      <w:jc w:val="center"/>
    </w:pPr>
    <w:rPr>
      <w:rFonts w:eastAsia="MS Mincho"/>
      <w:b/>
      <w:szCs w:val="20"/>
      <w:lang w:val="de-DE" w:eastAsia="ar-SA"/>
    </w:rPr>
  </w:style>
  <w:style w:type="paragraph" w:customStyle="1" w:styleId="ISOComments">
    <w:name w:val="ISO_Comments"/>
    <w:basedOn w:val="Normal"/>
    <w:rsid w:val="0056560E"/>
    <w:pPr>
      <w:spacing w:before="210" w:line="210" w:lineRule="exact"/>
    </w:pPr>
    <w:rPr>
      <w:sz w:val="18"/>
      <w:szCs w:val="20"/>
      <w:lang w:val="en-GB"/>
    </w:rPr>
  </w:style>
  <w:style w:type="paragraph" w:customStyle="1" w:styleId="ISOChange">
    <w:name w:val="ISO_Change"/>
    <w:basedOn w:val="Normal"/>
    <w:rsid w:val="0056560E"/>
    <w:pPr>
      <w:spacing w:before="210" w:line="210" w:lineRule="exact"/>
    </w:pPr>
    <w:rPr>
      <w:sz w:val="18"/>
      <w:szCs w:val="20"/>
      <w:lang w:val="en-GB"/>
    </w:rPr>
  </w:style>
  <w:style w:type="paragraph" w:customStyle="1" w:styleId="NoSpacing1">
    <w:name w:val="No Spacing1"/>
    <w:qFormat/>
    <w:rsid w:val="003B6E33"/>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rsid w:val="00A75F69"/>
    <w:rPr>
      <w:rFonts w:ascii="Arial" w:hAnsi="Arial"/>
      <w:lang w:val="en-GB" w:eastAsia="ja-JP"/>
    </w:rPr>
  </w:style>
  <w:style w:type="paragraph" w:customStyle="1" w:styleId="Firstparagraph">
    <w:name w:val="First paragraph"/>
    <w:basedOn w:val="Normal"/>
    <w:next w:val="Normal"/>
    <w:rsid w:val="00A85E33"/>
    <w:pPr>
      <w:overflowPunct w:val="0"/>
      <w:autoSpaceDE w:val="0"/>
      <w:autoSpaceDN w:val="0"/>
      <w:adjustRightInd w:val="0"/>
      <w:spacing w:line="260" w:lineRule="exact"/>
      <w:textAlignment w:val="baseline"/>
    </w:pPr>
    <w:rPr>
      <w:szCs w:val="20"/>
      <w:lang w:val="en-US"/>
    </w:rPr>
  </w:style>
  <w:style w:type="paragraph" w:customStyle="1" w:styleId="ISOSecretObservations">
    <w:name w:val="ISO_Secret_Observations"/>
    <w:basedOn w:val="Normal"/>
    <w:rsid w:val="006E77C5"/>
    <w:pPr>
      <w:spacing w:before="210" w:line="210" w:lineRule="exact"/>
    </w:pPr>
    <w:rPr>
      <w:sz w:val="18"/>
      <w:szCs w:val="20"/>
      <w:lang w:val="en-GB"/>
    </w:rPr>
  </w:style>
  <w:style w:type="paragraph" w:customStyle="1" w:styleId="subpara">
    <w:name w:val="sub para"/>
    <w:basedOn w:val="Normal"/>
    <w:rsid w:val="00A65BFF"/>
    <w:pPr>
      <w:spacing w:before="60" w:after="60"/>
      <w:ind w:left="1134" w:right="794" w:hanging="567"/>
    </w:pPr>
    <w:rPr>
      <w:rFonts w:ascii="Arial Narrow" w:hAnsi="Arial Narrow"/>
      <w:szCs w:val="20"/>
    </w:rPr>
  </w:style>
  <w:style w:type="character" w:customStyle="1" w:styleId="Heading3Char">
    <w:name w:val="Heading 3 Char"/>
    <w:link w:val="Heading3"/>
    <w:uiPriority w:val="9"/>
    <w:rsid w:val="00541645"/>
    <w:rPr>
      <w:rFonts w:ascii="Arial" w:hAnsi="Arial" w:cs="Arial"/>
      <w:b/>
      <w:bCs/>
      <w:color w:val="000000"/>
      <w:lang w:val="en-GB" w:eastAsia="ja-JP"/>
    </w:rPr>
  </w:style>
  <w:style w:type="character" w:customStyle="1" w:styleId="Heading4Char">
    <w:name w:val="Heading 4 Char"/>
    <w:link w:val="Heading4"/>
    <w:uiPriority w:val="9"/>
    <w:rsid w:val="00541645"/>
    <w:rPr>
      <w:rFonts w:ascii="Arial" w:hAnsi="Arial" w:cs="Arial"/>
      <w:b/>
      <w:bCs/>
      <w:color w:val="000000"/>
      <w:lang w:val="en-GB" w:eastAsia="ja-JP"/>
    </w:rPr>
  </w:style>
  <w:style w:type="paragraph" w:styleId="NoSpacing">
    <w:name w:val="No Spacing"/>
    <w:uiPriority w:val="1"/>
    <w:qFormat/>
    <w:rsid w:val="00541645"/>
    <w:pPr>
      <w:jc w:val="both"/>
    </w:pPr>
    <w:rPr>
      <w:rFonts w:ascii="Arial" w:hAnsi="Arial"/>
      <w:lang w:val="en-GB" w:eastAsia="ja-JP"/>
    </w:rPr>
  </w:style>
  <w:style w:type="paragraph" w:styleId="TOCHeading">
    <w:name w:val="TOC Heading"/>
    <w:basedOn w:val="Heading1"/>
    <w:next w:val="Normal"/>
    <w:uiPriority w:val="39"/>
    <w:unhideWhenUsed/>
    <w:qFormat/>
    <w:rsid w:val="00E56415"/>
    <w:pPr>
      <w:numPr>
        <w:numId w:val="0"/>
      </w:numPr>
      <w:tabs>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rsid w:val="00E56415"/>
  </w:style>
  <w:style w:type="paragraph" w:customStyle="1" w:styleId="Caption1">
    <w:name w:val="Caption1"/>
    <w:basedOn w:val="Normal"/>
    <w:rsid w:val="00E56415"/>
    <w:pPr>
      <w:widowControl w:val="0"/>
      <w:suppressLineNumbers/>
      <w:suppressAutoHyphens/>
      <w:spacing w:after="120"/>
    </w:pPr>
    <w:rPr>
      <w:rFonts w:eastAsia="Arial" w:cs="Tahoma"/>
      <w:i/>
      <w:iCs/>
      <w:szCs w:val="20"/>
      <w:lang w:val="en-GB" w:eastAsia="ja-JP"/>
    </w:rPr>
  </w:style>
  <w:style w:type="paragraph" w:customStyle="1" w:styleId="Index">
    <w:name w:val="Index"/>
    <w:basedOn w:val="Normal"/>
    <w:rsid w:val="00E56415"/>
    <w:pPr>
      <w:widowControl w:val="0"/>
      <w:suppressLineNumbers/>
      <w:suppressAutoHyphens/>
    </w:pPr>
    <w:rPr>
      <w:rFonts w:eastAsia="Arial" w:cs="Tahoma"/>
      <w:szCs w:val="20"/>
      <w:lang w:val="en-GB" w:eastAsia="ja-JP"/>
    </w:rPr>
  </w:style>
  <w:style w:type="character" w:customStyle="1" w:styleId="Heading2Char">
    <w:name w:val="Heading 2 Char"/>
    <w:link w:val="Heading2"/>
    <w:uiPriority w:val="1"/>
    <w:rsid w:val="00B3435A"/>
    <w:rPr>
      <w:rFonts w:ascii="Arial" w:hAnsi="Arial" w:cs="Arial"/>
      <w:b/>
      <w:bCs/>
      <w:color w:val="000000"/>
      <w:sz w:val="22"/>
      <w:lang w:val="en-GB" w:eastAsia="ja-JP"/>
    </w:rPr>
  </w:style>
  <w:style w:type="character" w:customStyle="1" w:styleId="Heading1Char">
    <w:name w:val="Heading 1 Char"/>
    <w:link w:val="Heading1"/>
    <w:uiPriority w:val="1"/>
    <w:rsid w:val="002721B0"/>
    <w:rPr>
      <w:rFonts w:ascii="Arial" w:hAnsi="Arial" w:cs="Arial"/>
      <w:b/>
      <w:bCs/>
      <w:color w:val="000000"/>
      <w:sz w:val="24"/>
      <w:lang w:val="en-GB" w:eastAsia="ja-JP"/>
    </w:rPr>
  </w:style>
  <w:style w:type="character" w:customStyle="1" w:styleId="BalloonTextChar">
    <w:name w:val="Balloon Text Char"/>
    <w:link w:val="BalloonText"/>
    <w:uiPriority w:val="99"/>
    <w:semiHidden/>
    <w:rsid w:val="00E56415"/>
    <w:rPr>
      <w:rFonts w:ascii="Tahoma" w:hAnsi="Tahoma" w:cs="Tahoma"/>
      <w:sz w:val="16"/>
      <w:szCs w:val="16"/>
      <w:lang w:val="en-GB" w:eastAsia="ja-JP"/>
    </w:rPr>
  </w:style>
  <w:style w:type="character" w:customStyle="1" w:styleId="BodyTextIndentChar">
    <w:name w:val="Body Text Indent Char"/>
    <w:link w:val="BodyTextIndent"/>
    <w:uiPriority w:val="99"/>
    <w:rsid w:val="00E56415"/>
    <w:rPr>
      <w:rFonts w:ascii="Arial" w:hAnsi="Arial"/>
      <w:lang w:val="en-GB" w:eastAsia="ja-JP"/>
    </w:rPr>
  </w:style>
  <w:style w:type="character" w:customStyle="1" w:styleId="HeaderChar">
    <w:name w:val="Header Char"/>
    <w:link w:val="Header"/>
    <w:uiPriority w:val="99"/>
    <w:rsid w:val="00E56415"/>
    <w:rPr>
      <w:rFonts w:ascii="Arial" w:hAnsi="Arial"/>
      <w:b/>
      <w:sz w:val="22"/>
      <w:lang w:val="en-GB" w:eastAsia="ja-JP"/>
    </w:rPr>
  </w:style>
  <w:style w:type="character" w:customStyle="1" w:styleId="CommentSubjectChar">
    <w:name w:val="Comment Subject Char"/>
    <w:link w:val="CommentSubject"/>
    <w:uiPriority w:val="99"/>
    <w:semiHidden/>
    <w:rsid w:val="00E56415"/>
    <w:rPr>
      <w:rFonts w:ascii="Arial" w:hAnsi="Arial"/>
      <w:b/>
      <w:bCs/>
      <w:lang w:val="en-GB" w:eastAsia="ja-JP"/>
    </w:rPr>
  </w:style>
  <w:style w:type="character" w:customStyle="1" w:styleId="BodyText2Char">
    <w:name w:val="Body Text 2 Char"/>
    <w:link w:val="BodyText2"/>
    <w:uiPriority w:val="99"/>
    <w:rsid w:val="00E56415"/>
    <w:rPr>
      <w:rFonts w:ascii="Arial" w:hAnsi="Arial"/>
      <w:sz w:val="16"/>
      <w:lang w:val="en-GB" w:eastAsia="ja-JP"/>
    </w:rPr>
  </w:style>
  <w:style w:type="character" w:customStyle="1" w:styleId="Heading5Char">
    <w:name w:val="Heading 5 Char"/>
    <w:link w:val="Heading5"/>
    <w:rsid w:val="00E56415"/>
    <w:rPr>
      <w:rFonts w:ascii="Arial" w:hAnsi="Arial" w:cs="Arial"/>
      <w:b/>
      <w:bCs/>
      <w:color w:val="000000"/>
      <w:lang w:val="en-GB" w:eastAsia="ja-JP"/>
    </w:rPr>
  </w:style>
  <w:style w:type="character" w:customStyle="1" w:styleId="Heading6Char">
    <w:name w:val="Heading 6 Char"/>
    <w:link w:val="Heading6"/>
    <w:rsid w:val="00E56415"/>
    <w:rPr>
      <w:rFonts w:ascii="Arial" w:hAnsi="Arial" w:cs="Arial"/>
      <w:b/>
      <w:bCs/>
      <w:color w:val="000000"/>
      <w:lang w:val="en-GB" w:eastAsia="ja-JP"/>
    </w:rPr>
  </w:style>
  <w:style w:type="character" w:customStyle="1" w:styleId="Heading7Char">
    <w:name w:val="Heading 7 Char"/>
    <w:link w:val="Heading7"/>
    <w:rsid w:val="00E56415"/>
    <w:rPr>
      <w:rFonts w:ascii="Arial" w:hAnsi="Arial" w:cs="Arial"/>
      <w:b/>
      <w:bCs/>
      <w:color w:val="000000"/>
      <w:lang w:val="en-GB" w:eastAsia="ja-JP"/>
    </w:rPr>
  </w:style>
  <w:style w:type="character" w:customStyle="1" w:styleId="Heading8Char">
    <w:name w:val="Heading 8 Char"/>
    <w:link w:val="Heading8"/>
    <w:rsid w:val="00E56415"/>
    <w:rPr>
      <w:rFonts w:ascii="Arial" w:hAnsi="Arial" w:cs="Arial"/>
      <w:b/>
      <w:bCs/>
      <w:color w:val="000000"/>
      <w:lang w:val="en-GB" w:eastAsia="ja-JP"/>
    </w:rPr>
  </w:style>
  <w:style w:type="character" w:customStyle="1" w:styleId="Heading9Char">
    <w:name w:val="Heading 9 Char"/>
    <w:link w:val="Heading9"/>
    <w:rsid w:val="00E56415"/>
    <w:rPr>
      <w:rFonts w:ascii="Arial" w:hAnsi="Arial" w:cs="Arial"/>
      <w:b/>
      <w:bCs/>
      <w:color w:val="000000"/>
      <w:lang w:val="en-GB" w:eastAsia="ja-JP"/>
    </w:rPr>
  </w:style>
  <w:style w:type="character" w:customStyle="1" w:styleId="BodyTextIndent2Char">
    <w:name w:val="Body Text Indent 2 Char"/>
    <w:link w:val="BodyTextIndent2"/>
    <w:uiPriority w:val="99"/>
    <w:rsid w:val="00E56415"/>
    <w:rPr>
      <w:rFonts w:ascii="Arial" w:hAnsi="Arial"/>
      <w:lang w:val="en-GB" w:eastAsia="ja-JP"/>
    </w:rPr>
  </w:style>
  <w:style w:type="character" w:customStyle="1" w:styleId="BodyText3Char">
    <w:name w:val="Body Text 3 Char"/>
    <w:link w:val="BodyText3"/>
    <w:uiPriority w:val="99"/>
    <w:rsid w:val="00E56415"/>
    <w:rPr>
      <w:rFonts w:ascii="Arial" w:hAnsi="Arial"/>
      <w:sz w:val="14"/>
      <w:lang w:val="en-GB" w:eastAsia="ja-JP"/>
    </w:rPr>
  </w:style>
  <w:style w:type="paragraph" w:customStyle="1" w:styleId="quotedtext">
    <w:name w:val="quoted text"/>
    <w:basedOn w:val="Normal"/>
    <w:rsid w:val="00E56415"/>
    <w:pPr>
      <w:spacing w:before="60" w:after="60"/>
      <w:ind w:left="1134" w:right="1134" w:hanging="567"/>
    </w:pPr>
    <w:rPr>
      <w:i/>
      <w:szCs w:val="20"/>
      <w:lang w:eastAsia="fr-FR"/>
    </w:rPr>
  </w:style>
  <w:style w:type="character" w:customStyle="1" w:styleId="FooterChar">
    <w:name w:val="Footer Char"/>
    <w:link w:val="Footer"/>
    <w:uiPriority w:val="99"/>
    <w:rsid w:val="00E56415"/>
    <w:rPr>
      <w:rFonts w:ascii="Arial" w:hAnsi="Arial"/>
      <w:lang w:val="en-GB" w:eastAsia="ja-JP"/>
    </w:rPr>
  </w:style>
  <w:style w:type="character" w:customStyle="1" w:styleId="ipa1">
    <w:name w:val="ipa1"/>
    <w:rsid w:val="00E56415"/>
    <w:rPr>
      <w:rFonts w:ascii="Arial Unicode MS" w:eastAsia="Arial Unicode MS" w:hAnsi="Arial Unicode MS" w:cs="Arial Unicode MS" w:hint="eastAsia"/>
    </w:rPr>
  </w:style>
  <w:style w:type="character" w:customStyle="1" w:styleId="NormalWebChar">
    <w:name w:val="Normal (Web) Char"/>
    <w:link w:val="NormalWeb"/>
    <w:uiPriority w:val="99"/>
    <w:rsid w:val="00561650"/>
    <w:rPr>
      <w:rFonts w:eastAsia="Times New Roman"/>
      <w:sz w:val="24"/>
      <w:szCs w:val="24"/>
      <w:lang w:val="en-GB" w:eastAsia="en-GB"/>
    </w:rPr>
  </w:style>
  <w:style w:type="paragraph" w:styleId="Bibliography">
    <w:name w:val="Bibliography"/>
    <w:basedOn w:val="Normal"/>
    <w:next w:val="Normal"/>
    <w:uiPriority w:val="37"/>
    <w:semiHidden/>
    <w:unhideWhenUsed/>
    <w:rsid w:val="00241642"/>
    <w:pPr>
      <w:spacing w:line="230" w:lineRule="atLeast"/>
    </w:pPr>
    <w:rPr>
      <w:rFonts w:eastAsia="MS Mincho"/>
      <w:szCs w:val="20"/>
      <w:lang w:val="en-GB" w:eastAsia="ja-JP"/>
    </w:rPr>
  </w:style>
  <w:style w:type="paragraph" w:styleId="E-mailSignature">
    <w:name w:val="E-mail Signature"/>
    <w:basedOn w:val="Normal"/>
    <w:link w:val="E-mailSignatureChar"/>
    <w:uiPriority w:val="99"/>
    <w:semiHidden/>
    <w:unhideWhenUsed/>
    <w:rsid w:val="00241642"/>
    <w:pPr>
      <w:spacing w:line="230" w:lineRule="atLeast"/>
    </w:pPr>
    <w:rPr>
      <w:rFonts w:eastAsia="MS Mincho"/>
      <w:szCs w:val="20"/>
      <w:lang w:val="en-GB" w:eastAsia="ja-JP"/>
    </w:rPr>
  </w:style>
  <w:style w:type="character" w:customStyle="1" w:styleId="E-mailSignatureChar">
    <w:name w:val="E-mail Signature Char"/>
    <w:link w:val="E-mailSignature"/>
    <w:uiPriority w:val="99"/>
    <w:semiHidden/>
    <w:rsid w:val="00241642"/>
    <w:rPr>
      <w:rFonts w:ascii="Arial" w:hAnsi="Arial"/>
      <w:lang w:val="en-GB" w:eastAsia="ja-JP"/>
    </w:rPr>
  </w:style>
  <w:style w:type="paragraph" w:styleId="HTMLAddress">
    <w:name w:val="HTML Address"/>
    <w:basedOn w:val="Normal"/>
    <w:link w:val="HTMLAddressChar"/>
    <w:uiPriority w:val="99"/>
    <w:semiHidden/>
    <w:unhideWhenUsed/>
    <w:rsid w:val="00241642"/>
    <w:pPr>
      <w:spacing w:line="230" w:lineRule="atLeast"/>
    </w:pPr>
    <w:rPr>
      <w:rFonts w:eastAsia="MS Mincho"/>
      <w:i/>
      <w:iCs/>
      <w:szCs w:val="20"/>
      <w:lang w:val="en-GB" w:eastAsia="ja-JP"/>
    </w:rPr>
  </w:style>
  <w:style w:type="character" w:customStyle="1" w:styleId="HTMLAddressChar">
    <w:name w:val="HTML Address Char"/>
    <w:link w:val="HTMLAddress"/>
    <w:uiPriority w:val="99"/>
    <w:semiHidden/>
    <w:rsid w:val="00241642"/>
    <w:rPr>
      <w:rFonts w:ascii="Arial" w:hAnsi="Arial"/>
      <w:i/>
      <w:iCs/>
      <w:lang w:val="en-GB" w:eastAsia="ja-JP"/>
    </w:rPr>
  </w:style>
  <w:style w:type="paragraph" w:styleId="HTMLPreformatted">
    <w:name w:val="HTML Preformatted"/>
    <w:basedOn w:val="Normal"/>
    <w:link w:val="HTMLPreformattedChar"/>
    <w:uiPriority w:val="99"/>
    <w:semiHidden/>
    <w:unhideWhenUsed/>
    <w:rsid w:val="00241642"/>
    <w:pPr>
      <w:spacing w:line="230" w:lineRule="atLeast"/>
    </w:pPr>
    <w:rPr>
      <w:rFonts w:ascii="Courier New" w:eastAsia="MS Mincho" w:hAnsi="Courier New"/>
      <w:szCs w:val="20"/>
      <w:lang w:val="en-GB" w:eastAsia="ja-JP"/>
    </w:rPr>
  </w:style>
  <w:style w:type="character" w:customStyle="1" w:styleId="HTMLPreformattedChar">
    <w:name w:val="HTML Preformatted Char"/>
    <w:link w:val="HTMLPreformatted"/>
    <w:uiPriority w:val="99"/>
    <w:semiHidden/>
    <w:rsid w:val="00241642"/>
    <w:rPr>
      <w:rFonts w:ascii="Courier New" w:hAnsi="Courier New" w:cs="Courier New"/>
      <w:lang w:val="en-GB" w:eastAsia="ja-JP"/>
    </w:rPr>
  </w:style>
  <w:style w:type="paragraph" w:styleId="IntenseQuote">
    <w:name w:val="Intense Quote"/>
    <w:basedOn w:val="Normal"/>
    <w:next w:val="Normal"/>
    <w:link w:val="IntenseQuoteChar"/>
    <w:uiPriority w:val="30"/>
    <w:qFormat/>
    <w:rsid w:val="00241642"/>
    <w:pPr>
      <w:pBdr>
        <w:bottom w:val="single" w:sz="4" w:space="4" w:color="4F81BD"/>
      </w:pBdr>
      <w:spacing w:before="200" w:after="280" w:line="230" w:lineRule="atLeast"/>
      <w:ind w:left="936" w:right="936"/>
    </w:pPr>
    <w:rPr>
      <w:rFonts w:eastAsia="MS Mincho"/>
      <w:b/>
      <w:bCs/>
      <w:i/>
      <w:iCs/>
      <w:color w:val="4F81BD"/>
      <w:szCs w:val="20"/>
      <w:lang w:val="en-GB" w:eastAsia="ja-JP"/>
    </w:rPr>
  </w:style>
  <w:style w:type="character" w:customStyle="1" w:styleId="IntenseQuoteChar">
    <w:name w:val="Intense Quote Char"/>
    <w:link w:val="IntenseQuote"/>
    <w:uiPriority w:val="30"/>
    <w:rsid w:val="00241642"/>
    <w:rPr>
      <w:rFonts w:ascii="Arial" w:hAnsi="Arial"/>
      <w:b/>
      <w:bCs/>
      <w:i/>
      <w:iCs/>
      <w:color w:val="4F81BD"/>
      <w:lang w:val="en-GB" w:eastAsia="ja-JP"/>
    </w:rPr>
  </w:style>
  <w:style w:type="paragraph" w:styleId="Quote">
    <w:name w:val="Quote"/>
    <w:basedOn w:val="Normal"/>
    <w:next w:val="Normal"/>
    <w:link w:val="QuoteChar"/>
    <w:uiPriority w:val="29"/>
    <w:qFormat/>
    <w:rsid w:val="00AB5811"/>
    <w:pPr>
      <w:autoSpaceDE w:val="0"/>
      <w:autoSpaceDN w:val="0"/>
      <w:adjustRightInd w:val="0"/>
      <w:spacing w:after="120"/>
      <w:ind w:left="600" w:right="924"/>
      <w:jc w:val="center"/>
    </w:pPr>
    <w:rPr>
      <w:rFonts w:ascii="Calibri" w:hAnsi="Calibri"/>
      <w:i/>
    </w:rPr>
  </w:style>
  <w:style w:type="character" w:customStyle="1" w:styleId="QuoteChar">
    <w:name w:val="Quote Char"/>
    <w:link w:val="Quote"/>
    <w:uiPriority w:val="29"/>
    <w:rsid w:val="00AB5811"/>
    <w:rPr>
      <w:rFonts w:ascii="Calibri" w:eastAsia="Times New Roman" w:hAnsi="Calibri"/>
      <w:i/>
      <w:szCs w:val="24"/>
      <w:lang w:val="en-AU" w:eastAsia="en-US"/>
    </w:rPr>
  </w:style>
  <w:style w:type="paragraph" w:customStyle="1" w:styleId="publishedby">
    <w:name w:val="published by"/>
    <w:basedOn w:val="Normal"/>
    <w:link w:val="publishedbyChar"/>
    <w:qFormat/>
    <w:rsid w:val="003C1FC0"/>
    <w:pPr>
      <w:tabs>
        <w:tab w:val="center" w:pos="4514"/>
        <w:tab w:val="left" w:pos="5040"/>
        <w:tab w:val="left" w:pos="5760"/>
        <w:tab w:val="left" w:pos="6480"/>
        <w:tab w:val="left" w:pos="7200"/>
        <w:tab w:val="left" w:pos="7920"/>
        <w:tab w:val="left" w:pos="8640"/>
      </w:tabs>
      <w:outlineLvl w:val="0"/>
    </w:pPr>
    <w:rPr>
      <w:rFonts w:eastAsia="MS Mincho"/>
      <w:b/>
      <w:szCs w:val="20"/>
      <w:lang w:val="en-GB" w:eastAsia="ja-JP"/>
    </w:rPr>
  </w:style>
  <w:style w:type="paragraph" w:customStyle="1" w:styleId="note0">
    <w:name w:val="note"/>
    <w:basedOn w:val="Normal"/>
    <w:link w:val="noteChar"/>
    <w:qFormat/>
    <w:rsid w:val="003C1FC0"/>
    <w:pPr>
      <w:spacing w:line="230" w:lineRule="atLeast"/>
    </w:pPr>
    <w:rPr>
      <w:rFonts w:eastAsia="MS Mincho"/>
      <w:i/>
      <w:color w:val="FF0000"/>
      <w:szCs w:val="20"/>
      <w:lang w:val="en-GB" w:eastAsia="ja-JP"/>
    </w:rPr>
  </w:style>
  <w:style w:type="character" w:customStyle="1" w:styleId="publishedbyChar">
    <w:name w:val="published by Char"/>
    <w:link w:val="publishedby"/>
    <w:rsid w:val="003C1FC0"/>
    <w:rPr>
      <w:rFonts w:ascii="Arial" w:hAnsi="Arial"/>
      <w:b/>
      <w:lang w:val="en-GB" w:eastAsia="ja-JP"/>
    </w:rPr>
  </w:style>
  <w:style w:type="paragraph" w:customStyle="1" w:styleId="Label1">
    <w:name w:val="Label1"/>
    <w:basedOn w:val="Normal"/>
    <w:link w:val="Label1Char"/>
    <w:qFormat/>
    <w:rsid w:val="003C1FC0"/>
    <w:pPr>
      <w:autoSpaceDE w:val="0"/>
      <w:autoSpaceDN w:val="0"/>
      <w:adjustRightInd w:val="0"/>
      <w:spacing w:line="480" w:lineRule="auto"/>
      <w:ind w:left="1695" w:hanging="1695"/>
    </w:pPr>
    <w:rPr>
      <w:rFonts w:eastAsia="MS Mincho"/>
      <w:b/>
      <w:szCs w:val="22"/>
      <w:lang w:val="en-GB" w:eastAsia="ja-JP"/>
    </w:rPr>
  </w:style>
  <w:style w:type="character" w:customStyle="1" w:styleId="noteChar">
    <w:name w:val="note Char"/>
    <w:link w:val="note0"/>
    <w:rsid w:val="003C1FC0"/>
    <w:rPr>
      <w:rFonts w:ascii="Arial" w:hAnsi="Arial"/>
      <w:i/>
      <w:color w:val="FF0000"/>
      <w:lang w:val="en-GB" w:eastAsia="ja-JP"/>
    </w:rPr>
  </w:style>
  <w:style w:type="paragraph" w:customStyle="1" w:styleId="Label2">
    <w:name w:val="Label2"/>
    <w:basedOn w:val="Normal"/>
    <w:link w:val="Label2Char"/>
    <w:qFormat/>
    <w:rsid w:val="003C1FC0"/>
    <w:pPr>
      <w:spacing w:line="230" w:lineRule="atLeast"/>
      <w:ind w:left="1360" w:firstLine="340"/>
    </w:pPr>
    <w:rPr>
      <w:rFonts w:eastAsia="MS Mincho"/>
      <w:b/>
      <w:szCs w:val="20"/>
      <w:lang w:val="en-GB" w:eastAsia="ja-JP"/>
    </w:rPr>
  </w:style>
  <w:style w:type="character" w:customStyle="1" w:styleId="Label1Char">
    <w:name w:val="Label1 Char"/>
    <w:link w:val="Label1"/>
    <w:rsid w:val="003C1FC0"/>
    <w:rPr>
      <w:rFonts w:ascii="Arial" w:hAnsi="Arial"/>
      <w:b/>
      <w:sz w:val="22"/>
      <w:szCs w:val="22"/>
      <w:lang w:val="en-GB" w:eastAsia="ja-JP"/>
    </w:rPr>
  </w:style>
  <w:style w:type="paragraph" w:customStyle="1" w:styleId="Labeldata">
    <w:name w:val="Label data"/>
    <w:basedOn w:val="Normal"/>
    <w:link w:val="LabeldataChar"/>
    <w:qFormat/>
    <w:rsid w:val="003C1FC0"/>
    <w:pPr>
      <w:autoSpaceDE w:val="0"/>
      <w:autoSpaceDN w:val="0"/>
      <w:adjustRightInd w:val="0"/>
    </w:pPr>
    <w:rPr>
      <w:rFonts w:eastAsia="MS Mincho"/>
      <w:szCs w:val="20"/>
      <w:lang w:val="en-GB" w:eastAsia="ja-JP"/>
    </w:rPr>
  </w:style>
  <w:style w:type="character" w:customStyle="1" w:styleId="Label2Char">
    <w:name w:val="Label2 Char"/>
    <w:link w:val="Label2"/>
    <w:rsid w:val="003C1FC0"/>
    <w:rPr>
      <w:rFonts w:ascii="Arial" w:hAnsi="Arial"/>
      <w:b/>
      <w:lang w:val="en-GB" w:eastAsia="ja-JP"/>
    </w:rPr>
  </w:style>
  <w:style w:type="paragraph" w:customStyle="1" w:styleId="Annex0">
    <w:name w:val="Annex"/>
    <w:basedOn w:val="Heading1"/>
    <w:link w:val="AnnexChar"/>
    <w:qFormat/>
    <w:rsid w:val="00F54026"/>
    <w:pPr>
      <w:numPr>
        <w:numId w:val="14"/>
      </w:numPr>
      <w:jc w:val="center"/>
    </w:pPr>
    <w:rPr>
      <w:rFonts w:eastAsia="Times New Roman"/>
      <w:lang w:eastAsia="en-US"/>
    </w:rPr>
  </w:style>
  <w:style w:type="character" w:customStyle="1" w:styleId="LabeldataChar">
    <w:name w:val="Label data Char"/>
    <w:link w:val="Labeldata"/>
    <w:rsid w:val="003C1FC0"/>
    <w:rPr>
      <w:rFonts w:ascii="Arial" w:hAnsi="Arial"/>
      <w:lang w:val="en-GB" w:eastAsia="ja-JP"/>
    </w:rPr>
  </w:style>
  <w:style w:type="paragraph" w:customStyle="1" w:styleId="Annexheader-level2">
    <w:name w:val="Annex header -level 2"/>
    <w:basedOn w:val="Heading2"/>
    <w:link w:val="Annexheader-level2Char"/>
    <w:qFormat/>
    <w:rsid w:val="00F54026"/>
    <w:pPr>
      <w:numPr>
        <w:numId w:val="14"/>
      </w:numPr>
      <w:tabs>
        <w:tab w:val="clear" w:pos="709"/>
      </w:tabs>
      <w:jc w:val="left"/>
    </w:pPr>
    <w:rPr>
      <w:sz w:val="24"/>
      <w:szCs w:val="22"/>
    </w:rPr>
  </w:style>
  <w:style w:type="character" w:customStyle="1" w:styleId="AnnexChar">
    <w:name w:val="Annex Char"/>
    <w:basedOn w:val="Heading1Char"/>
    <w:link w:val="Annex0"/>
    <w:rsid w:val="00F54026"/>
    <w:rPr>
      <w:rFonts w:ascii="Arial" w:eastAsia="Times New Roman" w:hAnsi="Arial" w:cs="Arial"/>
      <w:b/>
      <w:bCs/>
      <w:color w:val="000000"/>
      <w:sz w:val="24"/>
      <w:lang w:val="en-GB" w:eastAsia="en-US"/>
    </w:rPr>
  </w:style>
  <w:style w:type="paragraph" w:customStyle="1" w:styleId="AppendixD2">
    <w:name w:val="Appendix D2"/>
    <w:autoRedefine/>
    <w:rsid w:val="00B413FE"/>
    <w:pPr>
      <w:spacing w:after="120"/>
    </w:pPr>
    <w:rPr>
      <w:rFonts w:ascii="Arial" w:hAnsi="Arial"/>
      <w:b/>
      <w:sz w:val="22"/>
      <w:lang w:val="en-GB" w:eastAsia="ar-SA"/>
    </w:rPr>
  </w:style>
  <w:style w:type="character" w:customStyle="1" w:styleId="Annexheader-level2Char">
    <w:name w:val="Annex header -level 2 Char"/>
    <w:link w:val="Annexheader-level2"/>
    <w:rsid w:val="00F54026"/>
    <w:rPr>
      <w:rFonts w:ascii="Arial" w:hAnsi="Arial" w:cs="Arial"/>
      <w:b/>
      <w:bCs/>
      <w:color w:val="000000"/>
      <w:sz w:val="24"/>
      <w:szCs w:val="22"/>
      <w:lang w:val="en-GB" w:eastAsia="ja-JP"/>
    </w:rPr>
  </w:style>
  <w:style w:type="paragraph" w:customStyle="1" w:styleId="templatetext">
    <w:name w:val="template text"/>
    <w:basedOn w:val="Normal"/>
    <w:link w:val="templatetextChar"/>
    <w:qFormat/>
    <w:rsid w:val="009A0E8D"/>
    <w:pPr>
      <w:spacing w:after="120"/>
    </w:pPr>
    <w:rPr>
      <w:rFonts w:eastAsia="Calibri"/>
      <w:i/>
      <w:iCs/>
      <w:color w:val="FF0000"/>
      <w:sz w:val="18"/>
      <w:szCs w:val="20"/>
      <w:lang w:val="en-US"/>
    </w:rPr>
  </w:style>
  <w:style w:type="character" w:customStyle="1" w:styleId="templatetextChar">
    <w:name w:val="template text Char"/>
    <w:link w:val="templatetext"/>
    <w:rsid w:val="009A0E8D"/>
    <w:rPr>
      <w:rFonts w:ascii="Arial" w:eastAsia="Calibri" w:hAnsi="Arial"/>
      <w:i/>
      <w:iCs/>
      <w:color w:val="FF0000"/>
      <w:sz w:val="18"/>
      <w:lang w:val="en-US" w:eastAsia="en-US"/>
    </w:rPr>
  </w:style>
  <w:style w:type="paragraph" w:customStyle="1" w:styleId="default0">
    <w:name w:val="default"/>
    <w:basedOn w:val="Normal"/>
    <w:rsid w:val="00DF3C07"/>
    <w:pPr>
      <w:spacing w:before="100" w:beforeAutospacing="1" w:after="100" w:afterAutospacing="1"/>
    </w:pPr>
  </w:style>
  <w:style w:type="character" w:customStyle="1" w:styleId="apple-converted-space">
    <w:name w:val="apple-converted-space"/>
    <w:basedOn w:val="DefaultParagraphFont"/>
    <w:rsid w:val="00DF3C07"/>
  </w:style>
  <w:style w:type="paragraph" w:customStyle="1" w:styleId="gmail-label1">
    <w:name w:val="gmail-label1"/>
    <w:basedOn w:val="Normal"/>
    <w:rsid w:val="00FE732E"/>
    <w:pPr>
      <w:spacing w:before="100" w:beforeAutospacing="1" w:after="100" w:afterAutospacing="1"/>
    </w:pPr>
  </w:style>
  <w:style w:type="paragraph" w:customStyle="1" w:styleId="Paragraph">
    <w:name w:val="Paragraph"/>
    <w:rsid w:val="003E0B96"/>
    <w:pPr>
      <w:widowControl w:val="0"/>
      <w:autoSpaceDE w:val="0"/>
      <w:autoSpaceDN w:val="0"/>
      <w:adjustRightInd w:val="0"/>
    </w:pPr>
    <w:rPr>
      <w:rFonts w:eastAsiaTheme="minorEastAsia"/>
      <w:szCs w:val="24"/>
      <w:lang w:val="en-US" w:eastAsia="en-US"/>
    </w:rPr>
  </w:style>
  <w:style w:type="paragraph" w:customStyle="1" w:styleId="Center">
    <w:name w:val="Center"/>
    <w:uiPriority w:val="99"/>
    <w:rsid w:val="003E0B96"/>
    <w:pPr>
      <w:widowControl w:val="0"/>
      <w:autoSpaceDE w:val="0"/>
      <w:autoSpaceDN w:val="0"/>
      <w:adjustRightInd w:val="0"/>
      <w:jc w:val="center"/>
    </w:pPr>
    <w:rPr>
      <w:rFonts w:eastAsiaTheme="minorEastAsia"/>
      <w:szCs w:val="24"/>
      <w:lang w:val="en-US" w:eastAsia="en-US"/>
    </w:rPr>
  </w:style>
  <w:style w:type="character" w:customStyle="1" w:styleId="CommentReference1">
    <w:name w:val="Comment Reference1"/>
    <w:rsid w:val="003E0B96"/>
    <w:rPr>
      <w:sz w:val="16"/>
      <w:szCs w:val="16"/>
    </w:rPr>
  </w:style>
  <w:style w:type="paragraph" w:customStyle="1" w:styleId="Heading">
    <w:name w:val="Heading"/>
    <w:basedOn w:val="Normal"/>
    <w:next w:val="BodyText"/>
    <w:rsid w:val="003E0B96"/>
    <w:pPr>
      <w:keepNext/>
      <w:suppressAutoHyphens/>
      <w:spacing w:before="240" w:after="120"/>
    </w:pPr>
    <w:rPr>
      <w:rFonts w:eastAsia="Microsoft YaHei" w:cs="Arial"/>
      <w:color w:val="000000"/>
      <w:sz w:val="28"/>
      <w:szCs w:val="28"/>
      <w:lang w:val="en-US" w:eastAsia="ar-SA"/>
    </w:rPr>
  </w:style>
  <w:style w:type="paragraph" w:customStyle="1" w:styleId="CommentText1">
    <w:name w:val="Comment Text1"/>
    <w:basedOn w:val="Normal"/>
    <w:rsid w:val="003E0B96"/>
    <w:pPr>
      <w:suppressAutoHyphens/>
    </w:pPr>
    <w:rPr>
      <w:rFonts w:cs="Arial"/>
      <w:color w:val="000000"/>
      <w:szCs w:val="20"/>
      <w:lang w:val="en-US" w:eastAsia="ar-SA"/>
    </w:rPr>
  </w:style>
  <w:style w:type="paragraph" w:customStyle="1" w:styleId="CommentSubject1">
    <w:name w:val="Comment Subject1"/>
    <w:basedOn w:val="CommentText1"/>
    <w:rsid w:val="003E0B96"/>
    <w:rPr>
      <w:b/>
      <w:bCs/>
    </w:rPr>
  </w:style>
  <w:style w:type="paragraph" w:customStyle="1" w:styleId="TableContents">
    <w:name w:val="Table Contents"/>
    <w:basedOn w:val="Normal"/>
    <w:rsid w:val="003E0B96"/>
    <w:pPr>
      <w:suppressLineNumbers/>
      <w:suppressAutoHyphens/>
    </w:pPr>
    <w:rPr>
      <w:rFonts w:cs="Arial"/>
      <w:color w:val="000000"/>
      <w:lang w:val="en-US" w:eastAsia="ar-SA"/>
    </w:rPr>
  </w:style>
  <w:style w:type="character" w:customStyle="1" w:styleId="standardtextcolour">
    <w:name w:val="standard textcolour"/>
    <w:basedOn w:val="DefaultParagraphFont"/>
    <w:uiPriority w:val="1"/>
    <w:qFormat/>
    <w:rsid w:val="003E0B96"/>
  </w:style>
  <w:style w:type="character" w:styleId="BookTitle">
    <w:name w:val="Book Title"/>
    <w:basedOn w:val="DefaultParagraphFont"/>
    <w:uiPriority w:val="33"/>
    <w:qFormat/>
    <w:rsid w:val="003E0B96"/>
    <w:rPr>
      <w:b/>
      <w:bCs/>
      <w:smallCaps/>
      <w:spacing w:val="5"/>
    </w:rPr>
  </w:style>
  <w:style w:type="paragraph" w:customStyle="1" w:styleId="RevisionHistory">
    <w:name w:val="Revision History"/>
    <w:basedOn w:val="Title"/>
    <w:link w:val="RevisionHistoryChar"/>
    <w:qFormat/>
    <w:rsid w:val="001F185B"/>
  </w:style>
  <w:style w:type="paragraph" w:customStyle="1" w:styleId="Annex-Heading3">
    <w:name w:val="Annex-Heading 3"/>
    <w:basedOn w:val="Heading3"/>
    <w:link w:val="Annex-Heading3Char"/>
    <w:qFormat/>
    <w:rsid w:val="00D91CFA"/>
    <w:pPr>
      <w:numPr>
        <w:numId w:val="14"/>
      </w:numPr>
      <w:tabs>
        <w:tab w:val="clear" w:pos="660"/>
        <w:tab w:val="clear" w:pos="880"/>
      </w:tabs>
    </w:pPr>
    <w:rPr>
      <w:sz w:val="22"/>
    </w:rPr>
  </w:style>
  <w:style w:type="character" w:customStyle="1" w:styleId="TitleChar">
    <w:name w:val="Title Char"/>
    <w:basedOn w:val="DefaultParagraphFont"/>
    <w:link w:val="Title"/>
    <w:rsid w:val="001F185B"/>
    <w:rPr>
      <w:rFonts w:ascii="Arial" w:hAnsi="Arial"/>
      <w:b/>
      <w:sz w:val="28"/>
      <w:lang w:val="en-GB" w:eastAsia="ja-JP"/>
    </w:rPr>
  </w:style>
  <w:style w:type="character" w:customStyle="1" w:styleId="RevisionHistoryChar">
    <w:name w:val="Revision History Char"/>
    <w:basedOn w:val="TitleChar"/>
    <w:link w:val="RevisionHistory"/>
    <w:rsid w:val="001F185B"/>
    <w:rPr>
      <w:rFonts w:ascii="Arial" w:hAnsi="Arial"/>
      <w:b/>
      <w:sz w:val="28"/>
      <w:lang w:val="en-GB" w:eastAsia="ja-JP"/>
    </w:rPr>
  </w:style>
  <w:style w:type="paragraph" w:customStyle="1" w:styleId="Annex-Heading4">
    <w:name w:val="Annex-Heading4"/>
    <w:basedOn w:val="Heading4"/>
    <w:link w:val="Annex-Heading4Char"/>
    <w:qFormat/>
    <w:rsid w:val="002464F7"/>
    <w:pPr>
      <w:numPr>
        <w:numId w:val="14"/>
      </w:numPr>
    </w:pPr>
  </w:style>
  <w:style w:type="character" w:customStyle="1" w:styleId="Annex-Heading3Char">
    <w:name w:val="Annex-Heading 3 Char"/>
    <w:basedOn w:val="Heading1Char"/>
    <w:link w:val="Annex-Heading3"/>
    <w:rsid w:val="00D91CFA"/>
    <w:rPr>
      <w:rFonts w:ascii="Arial" w:hAnsi="Arial" w:cs="Arial"/>
      <w:b/>
      <w:bCs/>
      <w:color w:val="000000"/>
      <w:sz w:val="22"/>
      <w:lang w:val="en-GB" w:eastAsia="ja-JP"/>
    </w:rPr>
  </w:style>
  <w:style w:type="paragraph" w:customStyle="1" w:styleId="term">
    <w:name w:val="term"/>
    <w:basedOn w:val="Normal"/>
    <w:link w:val="termChar"/>
    <w:autoRedefine/>
    <w:qFormat/>
    <w:rsid w:val="009F3890"/>
    <w:pPr>
      <w:spacing w:before="0" w:after="0"/>
    </w:pPr>
    <w:rPr>
      <w:b/>
      <w:lang w:eastAsia="en-GB"/>
    </w:rPr>
  </w:style>
  <w:style w:type="character" w:customStyle="1" w:styleId="Annex-Heading4Char">
    <w:name w:val="Annex-Heading4 Char"/>
    <w:basedOn w:val="Heading4Char"/>
    <w:link w:val="Annex-Heading4"/>
    <w:rsid w:val="002464F7"/>
    <w:rPr>
      <w:rFonts w:ascii="Arial" w:hAnsi="Arial" w:cs="Arial"/>
      <w:b/>
      <w:bCs/>
      <w:color w:val="000000"/>
      <w:lang w:val="en-GB" w:eastAsia="ja-JP"/>
    </w:rPr>
  </w:style>
  <w:style w:type="paragraph" w:customStyle="1" w:styleId="definition0">
    <w:name w:val="definition"/>
    <w:basedOn w:val="NormalIndent"/>
    <w:link w:val="definitionChar"/>
    <w:autoRedefine/>
    <w:qFormat/>
    <w:rsid w:val="009F3890"/>
    <w:pPr>
      <w:spacing w:before="0" w:line="240" w:lineRule="auto"/>
      <w:ind w:left="0"/>
    </w:pPr>
    <w:rPr>
      <w:rFonts w:cs="Arial"/>
      <w:lang w:eastAsia="en-GB"/>
    </w:rPr>
  </w:style>
  <w:style w:type="character" w:customStyle="1" w:styleId="termChar">
    <w:name w:val="term Char"/>
    <w:basedOn w:val="DefaultParagraphFont"/>
    <w:link w:val="term"/>
    <w:rsid w:val="009F3890"/>
    <w:rPr>
      <w:rFonts w:ascii="Arial" w:eastAsia="Times New Roman" w:hAnsi="Arial"/>
      <w:b/>
      <w:szCs w:val="24"/>
      <w:lang w:val="en-AU" w:eastAsia="en-GB"/>
    </w:rPr>
  </w:style>
  <w:style w:type="paragraph" w:customStyle="1" w:styleId="termExample">
    <w:name w:val="termExample"/>
    <w:basedOn w:val="definition0"/>
    <w:link w:val="termExampleChar"/>
    <w:autoRedefine/>
    <w:qFormat/>
    <w:rsid w:val="00AE21D7"/>
    <w:rPr>
      <w:color w:val="000000" w:themeColor="text1"/>
    </w:rPr>
  </w:style>
  <w:style w:type="character" w:customStyle="1" w:styleId="NormalIndentChar">
    <w:name w:val="Normal Indent Char"/>
    <w:basedOn w:val="DefaultParagraphFont"/>
    <w:link w:val="NormalIndent"/>
    <w:rsid w:val="00AB5811"/>
    <w:rPr>
      <w:rFonts w:ascii="Arial" w:hAnsi="Arial"/>
      <w:lang w:val="en-GB" w:eastAsia="ja-JP"/>
    </w:rPr>
  </w:style>
  <w:style w:type="character" w:customStyle="1" w:styleId="definitionChar">
    <w:name w:val="definition Char"/>
    <w:basedOn w:val="NormalIndentChar"/>
    <w:link w:val="definition0"/>
    <w:rsid w:val="009F3890"/>
    <w:rPr>
      <w:rFonts w:ascii="Arial" w:hAnsi="Arial" w:cs="Arial"/>
      <w:lang w:val="en-GB" w:eastAsia="en-GB"/>
    </w:rPr>
  </w:style>
  <w:style w:type="paragraph" w:customStyle="1" w:styleId="termNote">
    <w:name w:val="termNote"/>
    <w:basedOn w:val="note0"/>
    <w:link w:val="termNoteChar"/>
    <w:autoRedefine/>
    <w:qFormat/>
    <w:rsid w:val="00681398"/>
    <w:pPr>
      <w:spacing w:after="0" w:line="240" w:lineRule="auto"/>
      <w:ind w:left="432"/>
    </w:pPr>
    <w:rPr>
      <w:rFonts w:cs="Arial"/>
      <w:i w:val="0"/>
      <w:color w:val="auto"/>
      <w:lang w:eastAsia="en-GB"/>
    </w:rPr>
  </w:style>
  <w:style w:type="character" w:customStyle="1" w:styleId="termExampleChar">
    <w:name w:val="termExample Char"/>
    <w:basedOn w:val="definitionChar"/>
    <w:link w:val="termExample"/>
    <w:rsid w:val="00AE21D7"/>
    <w:rPr>
      <w:rFonts w:ascii="Arial" w:hAnsi="Arial" w:cs="Arial"/>
      <w:color w:val="000000" w:themeColor="text1"/>
      <w:lang w:val="en-GB" w:eastAsia="en-GB"/>
    </w:rPr>
  </w:style>
  <w:style w:type="paragraph" w:customStyle="1" w:styleId="source">
    <w:name w:val="source"/>
    <w:basedOn w:val="definition0"/>
    <w:link w:val="sourceChar"/>
    <w:qFormat/>
    <w:rsid w:val="00681398"/>
    <w:pPr>
      <w:spacing w:before="120"/>
    </w:pPr>
  </w:style>
  <w:style w:type="character" w:customStyle="1" w:styleId="termNoteChar">
    <w:name w:val="termNote Char"/>
    <w:basedOn w:val="definitionChar"/>
    <w:link w:val="termNote"/>
    <w:rsid w:val="00681398"/>
    <w:rPr>
      <w:rFonts w:ascii="Arial" w:hAnsi="Arial" w:cs="Arial"/>
      <w:lang w:val="en-GB" w:eastAsia="en-GB"/>
    </w:rPr>
  </w:style>
  <w:style w:type="paragraph" w:customStyle="1" w:styleId="acronym">
    <w:name w:val="acronym"/>
    <w:basedOn w:val="Normal"/>
    <w:link w:val="acronymChar"/>
    <w:qFormat/>
    <w:rsid w:val="00696FD0"/>
    <w:pPr>
      <w:spacing w:after="0"/>
    </w:pPr>
    <w:rPr>
      <w:color w:val="000000" w:themeColor="text1"/>
    </w:rPr>
  </w:style>
  <w:style w:type="character" w:customStyle="1" w:styleId="sourceChar">
    <w:name w:val="source Char"/>
    <w:basedOn w:val="definitionChar"/>
    <w:link w:val="source"/>
    <w:rsid w:val="00681398"/>
    <w:rPr>
      <w:rFonts w:ascii="Arial" w:hAnsi="Arial" w:cs="Arial"/>
      <w:lang w:val="en-GB" w:eastAsia="en-GB"/>
    </w:rPr>
  </w:style>
  <w:style w:type="paragraph" w:customStyle="1" w:styleId="acronymdef">
    <w:name w:val="acronym def"/>
    <w:basedOn w:val="Normal"/>
    <w:link w:val="acronymdefChar"/>
    <w:autoRedefine/>
    <w:qFormat/>
    <w:rsid w:val="009F6F09"/>
    <w:pPr>
      <w:spacing w:after="0"/>
    </w:pPr>
    <w:rPr>
      <w:color w:val="000000" w:themeColor="text1"/>
      <w:sz w:val="22"/>
    </w:rPr>
  </w:style>
  <w:style w:type="character" w:customStyle="1" w:styleId="acronymChar">
    <w:name w:val="acronym Char"/>
    <w:basedOn w:val="noteChar"/>
    <w:link w:val="acronym"/>
    <w:rsid w:val="00696FD0"/>
    <w:rPr>
      <w:rFonts w:ascii="Arial" w:eastAsia="Times New Roman" w:hAnsi="Arial"/>
      <w:i w:val="0"/>
      <w:color w:val="000000" w:themeColor="text1"/>
      <w:szCs w:val="24"/>
      <w:lang w:val="en-AU" w:eastAsia="en-US"/>
    </w:rPr>
  </w:style>
  <w:style w:type="character" w:customStyle="1" w:styleId="acronymdefChar">
    <w:name w:val="acronym def Char"/>
    <w:basedOn w:val="noteChar"/>
    <w:link w:val="acronymdef"/>
    <w:rsid w:val="009F6F09"/>
    <w:rPr>
      <w:rFonts w:ascii="Arial" w:eastAsia="Times New Roman" w:hAnsi="Arial"/>
      <w:i w:val="0"/>
      <w:color w:val="000000" w:themeColor="text1"/>
      <w:sz w:val="22"/>
      <w:szCs w:val="24"/>
      <w:lang w:val="en-AU" w:eastAsia="en-US"/>
    </w:rPr>
  </w:style>
  <w:style w:type="paragraph" w:customStyle="1" w:styleId="Annexsection">
    <w:name w:val="Annex section"/>
    <w:basedOn w:val="Heading2"/>
    <w:link w:val="AnnexsectionChar"/>
    <w:qFormat/>
    <w:rsid w:val="00C1698B"/>
    <w:pPr>
      <w:numPr>
        <w:ilvl w:val="0"/>
        <w:numId w:val="0"/>
      </w:numPr>
      <w:jc w:val="left"/>
    </w:pPr>
    <w:rPr>
      <w:rFonts w:ascii="Arial Narrow" w:hAnsi="Arial Narrow" w:cs="Times New Roman"/>
      <w:color w:val="auto"/>
      <w:sz w:val="24"/>
      <w:szCs w:val="22"/>
    </w:rPr>
  </w:style>
  <w:style w:type="character" w:customStyle="1" w:styleId="AnnexsectionChar">
    <w:name w:val="Annex section Char"/>
    <w:link w:val="Annexsection"/>
    <w:rsid w:val="00C1698B"/>
    <w:rPr>
      <w:rFonts w:ascii="Arial Narrow" w:hAnsi="Arial Narrow"/>
      <w:b/>
      <w:bCs/>
      <w:sz w:val="24"/>
      <w:szCs w:val="22"/>
      <w:lang w:val="en-GB" w:eastAsia="ja-JP"/>
    </w:rPr>
  </w:style>
  <w:style w:type="character" w:customStyle="1" w:styleId="FootnoteCharacters">
    <w:name w:val="Footnote Characters"/>
    <w:rsid w:val="00C1698B"/>
    <w:rPr>
      <w:position w:val="0"/>
      <w:sz w:val="16"/>
      <w:vertAlign w:val="baseline"/>
      <w:lang w:val="fr-FR"/>
    </w:rPr>
  </w:style>
  <w:style w:type="paragraph" w:customStyle="1" w:styleId="HeadingLeft">
    <w:name w:val="Heading Left"/>
    <w:basedOn w:val="Normal"/>
    <w:next w:val="Normal"/>
    <w:rsid w:val="00C1698B"/>
    <w:pPr>
      <w:suppressAutoHyphens/>
      <w:spacing w:after="0"/>
      <w:jc w:val="left"/>
    </w:pPr>
    <w:rPr>
      <w:rFonts w:eastAsia="MS Mincho"/>
      <w:b/>
      <w:sz w:val="24"/>
      <w:szCs w:val="20"/>
      <w:lang w:val="en-GB" w:eastAsia="ar-SA"/>
    </w:rPr>
  </w:style>
  <w:style w:type="paragraph" w:customStyle="1" w:styleId="PartTitle">
    <w:name w:val="Part Title"/>
    <w:basedOn w:val="Normal"/>
    <w:next w:val="Normal"/>
    <w:rsid w:val="00C1698B"/>
    <w:pPr>
      <w:suppressAutoHyphens/>
      <w:spacing w:before="0" w:after="0" w:line="100" w:lineRule="atLeast"/>
      <w:jc w:val="center"/>
    </w:pPr>
    <w:rPr>
      <w:rFonts w:eastAsia="MS Mincho"/>
      <w:b/>
      <w:sz w:val="28"/>
      <w:szCs w:val="20"/>
      <w:lang w:val="de-DE" w:eastAsia="ar-SA"/>
    </w:rPr>
  </w:style>
  <w:style w:type="paragraph" w:customStyle="1" w:styleId="ParagraphText">
    <w:name w:val="Paragraph Text"/>
    <w:basedOn w:val="Normal"/>
    <w:rsid w:val="00C1698B"/>
    <w:pPr>
      <w:suppressAutoHyphens/>
      <w:spacing w:before="0" w:after="62"/>
      <w:jc w:val="left"/>
    </w:pPr>
    <w:rPr>
      <w:rFonts w:eastAsia="MS Mincho"/>
      <w:color w:val="000000"/>
      <w:szCs w:val="16"/>
      <w:lang w:val="en-GB" w:eastAsia="ar-SA"/>
    </w:rPr>
  </w:style>
  <w:style w:type="paragraph" w:customStyle="1" w:styleId="LBullet">
    <w:name w:val="L Bullet"/>
    <w:basedOn w:val="Normal"/>
    <w:next w:val="Normal"/>
    <w:rsid w:val="00C1698B"/>
    <w:pPr>
      <w:numPr>
        <w:numId w:val="34"/>
      </w:numPr>
      <w:suppressAutoHyphens/>
      <w:spacing w:before="0" w:after="120" w:line="240" w:lineRule="atLeast"/>
      <w:ind w:left="0" w:firstLine="0"/>
      <w:jc w:val="left"/>
    </w:pPr>
    <w:rPr>
      <w:rFonts w:eastAsia="MS Mincho"/>
      <w:szCs w:val="20"/>
      <w:lang w:val="en-GB" w:eastAsia="ar-SA"/>
    </w:rPr>
  </w:style>
  <w:style w:type="paragraph" w:customStyle="1" w:styleId="Figuretitle1">
    <w:name w:val="Figure title1"/>
    <w:basedOn w:val="Normal"/>
    <w:next w:val="Normal"/>
    <w:rsid w:val="00C1698B"/>
    <w:pPr>
      <w:suppressAutoHyphens/>
      <w:spacing w:before="220" w:after="220"/>
      <w:jc w:val="center"/>
    </w:pPr>
    <w:rPr>
      <w:rFonts w:eastAsia="MS Mincho"/>
      <w:b/>
      <w:szCs w:val="20"/>
      <w:lang w:val="de-DE" w:eastAsia="ar-SA"/>
    </w:rPr>
  </w:style>
  <w:style w:type="paragraph" w:customStyle="1" w:styleId="Tabletitle1">
    <w:name w:val="Table title1"/>
    <w:basedOn w:val="Normal"/>
    <w:next w:val="Normal"/>
    <w:rsid w:val="00C1698B"/>
    <w:pPr>
      <w:keepNext/>
      <w:suppressAutoHyphens/>
      <w:spacing w:after="120" w:line="230" w:lineRule="exact"/>
      <w:jc w:val="center"/>
    </w:pPr>
    <w:rPr>
      <w:rFonts w:eastAsia="MS Mincho"/>
      <w:b/>
      <w:szCs w:val="20"/>
      <w:lang w:val="de-DE" w:eastAsia="ar-SA"/>
    </w:rPr>
  </w:style>
  <w:style w:type="paragraph" w:customStyle="1" w:styleId="Appendix">
    <w:name w:val="Appendix"/>
    <w:next w:val="ParagraphText"/>
    <w:rsid w:val="00C1698B"/>
    <w:rPr>
      <w:rFonts w:ascii="Arial" w:eastAsia="Times New Roman" w:hAnsi="Arial" w:cs="Arial"/>
      <w:b/>
      <w:bCs/>
      <w:sz w:val="24"/>
      <w:szCs w:val="24"/>
      <w:lang w:val="en-GB" w:eastAsia="ar-SA"/>
    </w:rPr>
  </w:style>
  <w:style w:type="paragraph" w:customStyle="1" w:styleId="Heading1-5">
    <w:name w:val="Heading 1-5"/>
    <w:basedOn w:val="Normal"/>
    <w:rsid w:val="00C1698B"/>
    <w:pPr>
      <w:tabs>
        <w:tab w:val="num" w:pos="1077"/>
      </w:tabs>
      <w:suppressAutoHyphens/>
      <w:spacing w:before="0" w:after="0"/>
    </w:pPr>
    <w:rPr>
      <w:rFonts w:eastAsia="MS Mincho"/>
      <w:szCs w:val="20"/>
      <w:lang w:val="de-DE" w:eastAsia="ar-SA"/>
    </w:rPr>
  </w:style>
  <w:style w:type="paragraph" w:customStyle="1" w:styleId="ANNEX3">
    <w:name w:val="ANNEX3"/>
    <w:basedOn w:val="Normal"/>
    <w:next w:val="Normal"/>
    <w:rsid w:val="00C1698B"/>
    <w:pPr>
      <w:keepNext/>
      <w:pageBreakBefore/>
      <w:suppressAutoHyphens/>
      <w:spacing w:before="0" w:line="310" w:lineRule="exact"/>
      <w:jc w:val="center"/>
    </w:pPr>
    <w:rPr>
      <w:rFonts w:cs="Arial"/>
      <w:b/>
      <w:bCs/>
      <w:sz w:val="28"/>
      <w:szCs w:val="28"/>
      <w:lang w:val="en-GB" w:eastAsia="ar-SA"/>
    </w:rPr>
  </w:style>
  <w:style w:type="paragraph" w:customStyle="1" w:styleId="ANNEX1">
    <w:name w:val="ANNEX1"/>
    <w:basedOn w:val="ANNEX"/>
    <w:rsid w:val="00C1698B"/>
    <w:pPr>
      <w:numPr>
        <w:numId w:val="33"/>
      </w:numPr>
      <w:suppressAutoHyphens/>
      <w:spacing w:after="240"/>
      <w:outlineLvl w:val="9"/>
    </w:pPr>
    <w:rPr>
      <w:rFonts w:eastAsia="Times New Roman" w:cs="Arial"/>
      <w:bCs/>
      <w:szCs w:val="28"/>
      <w:lang w:eastAsia="ar-SA"/>
    </w:rPr>
  </w:style>
  <w:style w:type="paragraph" w:customStyle="1" w:styleId="ANNEX2">
    <w:name w:val="ANNEX2"/>
    <w:basedOn w:val="ANNEX"/>
    <w:rsid w:val="00C1698B"/>
    <w:pPr>
      <w:numPr>
        <w:numId w:val="0"/>
      </w:numPr>
      <w:tabs>
        <w:tab w:val="num" w:pos="720"/>
      </w:tabs>
      <w:suppressAutoHyphens/>
      <w:spacing w:after="240"/>
      <w:ind w:left="720" w:hanging="360"/>
      <w:outlineLvl w:val="9"/>
    </w:pPr>
    <w:rPr>
      <w:rFonts w:eastAsia="Times New Roman" w:cs="Arial"/>
      <w:bCs/>
      <w:szCs w:val="28"/>
      <w:lang w:eastAsia="ar-SA"/>
    </w:rPr>
  </w:style>
  <w:style w:type="paragraph" w:customStyle="1" w:styleId="AppendixC1">
    <w:name w:val="Appendix C1"/>
    <w:rsid w:val="00C1698B"/>
    <w:pPr>
      <w:tabs>
        <w:tab w:val="num" w:pos="0"/>
      </w:tabs>
      <w:spacing w:before="120" w:after="120"/>
    </w:pPr>
    <w:rPr>
      <w:rFonts w:ascii="Arial" w:hAnsi="Arial" w:cs="Arial"/>
      <w:b/>
      <w:bCs/>
      <w:sz w:val="24"/>
      <w:szCs w:val="26"/>
      <w:lang w:val="en-GB" w:eastAsia="ar-SA"/>
    </w:rPr>
  </w:style>
  <w:style w:type="paragraph" w:customStyle="1" w:styleId="AppendixC2">
    <w:name w:val="Appendix C2"/>
    <w:rsid w:val="00C1698B"/>
    <w:pPr>
      <w:numPr>
        <w:ilvl w:val="1"/>
        <w:numId w:val="32"/>
      </w:numPr>
      <w:spacing w:before="120" w:after="120"/>
    </w:pPr>
    <w:rPr>
      <w:rFonts w:ascii="Arial" w:hAnsi="Arial" w:cs="Arial"/>
      <w:b/>
      <w:bCs/>
      <w:sz w:val="22"/>
      <w:szCs w:val="26"/>
      <w:lang w:val="en-GB" w:eastAsia="ar-SA"/>
    </w:rPr>
  </w:style>
  <w:style w:type="paragraph" w:customStyle="1" w:styleId="AppendixD1">
    <w:name w:val="Appendix D1"/>
    <w:rsid w:val="00C1698B"/>
    <w:pPr>
      <w:numPr>
        <w:numId w:val="36"/>
      </w:numPr>
      <w:spacing w:before="120" w:after="120"/>
    </w:pPr>
    <w:rPr>
      <w:rFonts w:ascii="Arial" w:eastAsia="Times New Roman" w:hAnsi="Arial" w:cs="Arial"/>
      <w:b/>
      <w:bCs/>
      <w:sz w:val="24"/>
      <w:szCs w:val="28"/>
      <w:lang w:val="en-GB" w:eastAsia="ar-SA"/>
    </w:rPr>
  </w:style>
  <w:style w:type="paragraph" w:customStyle="1" w:styleId="Heading12-2">
    <w:name w:val="Heading 12-2"/>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3">
    <w:name w:val="Heading 12-3"/>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4">
    <w:name w:val="Heading 12-4"/>
    <w:basedOn w:val="Normal"/>
    <w:rsid w:val="00C1698B"/>
    <w:pPr>
      <w:numPr>
        <w:ilvl w:val="3"/>
        <w:numId w:val="35"/>
      </w:numPr>
      <w:suppressAutoHyphens/>
      <w:spacing w:before="0" w:after="0"/>
    </w:pPr>
    <w:rPr>
      <w:rFonts w:eastAsia="MS Mincho"/>
      <w:szCs w:val="20"/>
      <w:lang w:val="de-DE" w:eastAsia="ar-SA"/>
    </w:rPr>
  </w:style>
  <w:style w:type="paragraph" w:customStyle="1" w:styleId="TableParagraph">
    <w:name w:val="Table Paragraph"/>
    <w:basedOn w:val="Normal"/>
    <w:uiPriority w:val="1"/>
    <w:qFormat/>
    <w:rsid w:val="008A4EB6"/>
    <w:pPr>
      <w:widowControl w:val="0"/>
      <w:spacing w:before="0" w:after="0"/>
      <w:jc w:val="left"/>
    </w:pPr>
    <w:rPr>
      <w:rFonts w:asciiTheme="minorHAnsi" w:eastAsiaTheme="minorHAnsi" w:hAnsiTheme="minorHAnsi" w:cstheme="minorBidi"/>
      <w:sz w:val="22"/>
      <w:szCs w:val="22"/>
      <w:lang w:val="en-US"/>
    </w:rPr>
  </w:style>
  <w:style w:type="table" w:customStyle="1" w:styleId="TableGrid1">
    <w:name w:val="Table Grid1"/>
    <w:basedOn w:val="TableNormal"/>
    <w:next w:val="TableGrid"/>
    <w:uiPriority w:val="39"/>
    <w:rsid w:val="00746982"/>
    <w:pPr>
      <w:jc w:val="both"/>
    </w:pPr>
    <w:rPr>
      <w:rFonts w:ascii="Malgun Gothic" w:eastAsia="Malgun Gothic" w:hAnsi="Malgun Gothic"/>
      <w:kern w:val="2"/>
      <w:szCs w:val="22"/>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salinea">
    <w:name w:val="[Basisalinea]"/>
    <w:basedOn w:val="Normal"/>
    <w:uiPriority w:val="99"/>
    <w:rsid w:val="000753E8"/>
    <w:pPr>
      <w:autoSpaceDE w:val="0"/>
      <w:autoSpaceDN w:val="0"/>
      <w:adjustRightInd w:val="0"/>
      <w:spacing w:before="0" w:after="0" w:line="288" w:lineRule="auto"/>
      <w:jc w:val="left"/>
      <w:textAlignment w:val="center"/>
    </w:pPr>
    <w:rPr>
      <w:rFonts w:ascii="Times" w:eastAsiaTheme="minorHAnsi" w:hAnsi="Times" w:cs="Times"/>
      <w:color w:val="000000"/>
      <w:sz w:val="24"/>
      <w:lang w:val="nl-NL"/>
    </w:rPr>
  </w:style>
  <w:style w:type="character" w:customStyle="1" w:styleId="1">
    <w:name w:val="확인되지 않은 멘션1"/>
    <w:basedOn w:val="DefaultParagraphFont"/>
    <w:uiPriority w:val="99"/>
    <w:semiHidden/>
    <w:unhideWhenUsed/>
    <w:rsid w:val="00A31A5F"/>
    <w:rPr>
      <w:color w:val="605E5C"/>
      <w:shd w:val="clear" w:color="auto" w:fill="E1DFDD"/>
    </w:rPr>
  </w:style>
  <w:style w:type="character" w:customStyle="1" w:styleId="BodyTextChar">
    <w:name w:val="Body Text Char"/>
    <w:basedOn w:val="DefaultParagraphFont"/>
    <w:link w:val="BodyText"/>
    <w:uiPriority w:val="1"/>
    <w:rsid w:val="00B602E0"/>
    <w:rPr>
      <w:rFonts w:ascii="Arial" w:hAnsi="Arial"/>
      <w:sz w:val="18"/>
      <w:lang w:val="en-GB" w:eastAsia="ja-JP"/>
    </w:rPr>
  </w:style>
  <w:style w:type="character" w:styleId="UnresolvedMention">
    <w:name w:val="Unresolved Mention"/>
    <w:basedOn w:val="DefaultParagraphFont"/>
    <w:uiPriority w:val="99"/>
    <w:semiHidden/>
    <w:unhideWhenUsed/>
    <w:rsid w:val="003402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422289">
      <w:bodyDiv w:val="1"/>
      <w:marLeft w:val="0"/>
      <w:marRight w:val="0"/>
      <w:marTop w:val="0"/>
      <w:marBottom w:val="0"/>
      <w:divBdr>
        <w:top w:val="none" w:sz="0" w:space="0" w:color="auto"/>
        <w:left w:val="none" w:sz="0" w:space="0" w:color="auto"/>
        <w:bottom w:val="none" w:sz="0" w:space="0" w:color="auto"/>
        <w:right w:val="none" w:sz="0" w:space="0" w:color="auto"/>
      </w:divBdr>
      <w:divsChild>
        <w:div w:id="1987081147">
          <w:marLeft w:val="0"/>
          <w:marRight w:val="0"/>
          <w:marTop w:val="0"/>
          <w:marBottom w:val="0"/>
          <w:divBdr>
            <w:top w:val="none" w:sz="0" w:space="0" w:color="auto"/>
            <w:left w:val="none" w:sz="0" w:space="0" w:color="auto"/>
            <w:bottom w:val="none" w:sz="0" w:space="0" w:color="auto"/>
            <w:right w:val="none" w:sz="0" w:space="0" w:color="auto"/>
          </w:divBdr>
          <w:divsChild>
            <w:div w:id="72895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8035">
      <w:bodyDiv w:val="1"/>
      <w:marLeft w:val="0"/>
      <w:marRight w:val="0"/>
      <w:marTop w:val="0"/>
      <w:marBottom w:val="0"/>
      <w:divBdr>
        <w:top w:val="none" w:sz="0" w:space="0" w:color="auto"/>
        <w:left w:val="none" w:sz="0" w:space="0" w:color="auto"/>
        <w:bottom w:val="none" w:sz="0" w:space="0" w:color="auto"/>
        <w:right w:val="none" w:sz="0" w:space="0" w:color="auto"/>
      </w:divBdr>
      <w:divsChild>
        <w:div w:id="463356149">
          <w:marLeft w:val="0"/>
          <w:marRight w:val="0"/>
          <w:marTop w:val="0"/>
          <w:marBottom w:val="0"/>
          <w:divBdr>
            <w:top w:val="none" w:sz="0" w:space="0" w:color="auto"/>
            <w:left w:val="none" w:sz="0" w:space="0" w:color="auto"/>
            <w:bottom w:val="none" w:sz="0" w:space="0" w:color="auto"/>
            <w:right w:val="none" w:sz="0" w:space="0" w:color="auto"/>
          </w:divBdr>
          <w:divsChild>
            <w:div w:id="3038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3065">
      <w:bodyDiv w:val="1"/>
      <w:marLeft w:val="0"/>
      <w:marRight w:val="0"/>
      <w:marTop w:val="0"/>
      <w:marBottom w:val="0"/>
      <w:divBdr>
        <w:top w:val="none" w:sz="0" w:space="0" w:color="auto"/>
        <w:left w:val="none" w:sz="0" w:space="0" w:color="auto"/>
        <w:bottom w:val="none" w:sz="0" w:space="0" w:color="auto"/>
        <w:right w:val="none" w:sz="0" w:space="0" w:color="auto"/>
      </w:divBdr>
      <w:divsChild>
        <w:div w:id="1170564283">
          <w:marLeft w:val="0"/>
          <w:marRight w:val="0"/>
          <w:marTop w:val="0"/>
          <w:marBottom w:val="0"/>
          <w:divBdr>
            <w:top w:val="none" w:sz="0" w:space="0" w:color="auto"/>
            <w:left w:val="none" w:sz="0" w:space="0" w:color="auto"/>
            <w:bottom w:val="none" w:sz="0" w:space="0" w:color="auto"/>
            <w:right w:val="none" w:sz="0" w:space="0" w:color="auto"/>
          </w:divBdr>
          <w:divsChild>
            <w:div w:id="83553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12373">
      <w:bodyDiv w:val="1"/>
      <w:marLeft w:val="0"/>
      <w:marRight w:val="0"/>
      <w:marTop w:val="0"/>
      <w:marBottom w:val="0"/>
      <w:divBdr>
        <w:top w:val="none" w:sz="0" w:space="0" w:color="auto"/>
        <w:left w:val="none" w:sz="0" w:space="0" w:color="auto"/>
        <w:bottom w:val="none" w:sz="0" w:space="0" w:color="auto"/>
        <w:right w:val="none" w:sz="0" w:space="0" w:color="auto"/>
      </w:divBdr>
    </w:div>
    <w:div w:id="149100561">
      <w:bodyDiv w:val="1"/>
      <w:marLeft w:val="0"/>
      <w:marRight w:val="0"/>
      <w:marTop w:val="0"/>
      <w:marBottom w:val="0"/>
      <w:divBdr>
        <w:top w:val="none" w:sz="0" w:space="0" w:color="auto"/>
        <w:left w:val="none" w:sz="0" w:space="0" w:color="auto"/>
        <w:bottom w:val="none" w:sz="0" w:space="0" w:color="auto"/>
        <w:right w:val="none" w:sz="0" w:space="0" w:color="auto"/>
      </w:divBdr>
      <w:divsChild>
        <w:div w:id="1411582456">
          <w:marLeft w:val="0"/>
          <w:marRight w:val="0"/>
          <w:marTop w:val="0"/>
          <w:marBottom w:val="0"/>
          <w:divBdr>
            <w:top w:val="none" w:sz="0" w:space="0" w:color="auto"/>
            <w:left w:val="none" w:sz="0" w:space="0" w:color="auto"/>
            <w:bottom w:val="none" w:sz="0" w:space="0" w:color="auto"/>
            <w:right w:val="none" w:sz="0" w:space="0" w:color="auto"/>
          </w:divBdr>
          <w:divsChild>
            <w:div w:id="33549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2103">
      <w:bodyDiv w:val="1"/>
      <w:marLeft w:val="0"/>
      <w:marRight w:val="0"/>
      <w:marTop w:val="0"/>
      <w:marBottom w:val="0"/>
      <w:divBdr>
        <w:top w:val="none" w:sz="0" w:space="0" w:color="auto"/>
        <w:left w:val="none" w:sz="0" w:space="0" w:color="auto"/>
        <w:bottom w:val="none" w:sz="0" w:space="0" w:color="auto"/>
        <w:right w:val="none" w:sz="0" w:space="0" w:color="auto"/>
      </w:divBdr>
      <w:divsChild>
        <w:div w:id="360715129">
          <w:marLeft w:val="0"/>
          <w:marRight w:val="0"/>
          <w:marTop w:val="0"/>
          <w:marBottom w:val="0"/>
          <w:divBdr>
            <w:top w:val="none" w:sz="0" w:space="0" w:color="auto"/>
            <w:left w:val="none" w:sz="0" w:space="0" w:color="auto"/>
            <w:bottom w:val="none" w:sz="0" w:space="0" w:color="auto"/>
            <w:right w:val="none" w:sz="0" w:space="0" w:color="auto"/>
          </w:divBdr>
          <w:divsChild>
            <w:div w:id="1314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0669">
      <w:bodyDiv w:val="1"/>
      <w:marLeft w:val="0"/>
      <w:marRight w:val="0"/>
      <w:marTop w:val="0"/>
      <w:marBottom w:val="0"/>
      <w:divBdr>
        <w:top w:val="none" w:sz="0" w:space="0" w:color="auto"/>
        <w:left w:val="none" w:sz="0" w:space="0" w:color="auto"/>
        <w:bottom w:val="none" w:sz="0" w:space="0" w:color="auto"/>
        <w:right w:val="none" w:sz="0" w:space="0" w:color="auto"/>
      </w:divBdr>
      <w:divsChild>
        <w:div w:id="1500540909">
          <w:marLeft w:val="0"/>
          <w:marRight w:val="0"/>
          <w:marTop w:val="0"/>
          <w:marBottom w:val="0"/>
          <w:divBdr>
            <w:top w:val="none" w:sz="0" w:space="0" w:color="auto"/>
            <w:left w:val="none" w:sz="0" w:space="0" w:color="auto"/>
            <w:bottom w:val="none" w:sz="0" w:space="0" w:color="auto"/>
            <w:right w:val="none" w:sz="0" w:space="0" w:color="auto"/>
          </w:divBdr>
          <w:divsChild>
            <w:div w:id="13842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230003">
      <w:bodyDiv w:val="1"/>
      <w:marLeft w:val="0"/>
      <w:marRight w:val="0"/>
      <w:marTop w:val="0"/>
      <w:marBottom w:val="0"/>
      <w:divBdr>
        <w:top w:val="none" w:sz="0" w:space="0" w:color="auto"/>
        <w:left w:val="none" w:sz="0" w:space="0" w:color="auto"/>
        <w:bottom w:val="none" w:sz="0" w:space="0" w:color="auto"/>
        <w:right w:val="none" w:sz="0" w:space="0" w:color="auto"/>
      </w:divBdr>
      <w:divsChild>
        <w:div w:id="2081244125">
          <w:marLeft w:val="0"/>
          <w:marRight w:val="0"/>
          <w:marTop w:val="0"/>
          <w:marBottom w:val="0"/>
          <w:divBdr>
            <w:top w:val="none" w:sz="0" w:space="0" w:color="auto"/>
            <w:left w:val="none" w:sz="0" w:space="0" w:color="auto"/>
            <w:bottom w:val="none" w:sz="0" w:space="0" w:color="auto"/>
            <w:right w:val="none" w:sz="0" w:space="0" w:color="auto"/>
          </w:divBdr>
          <w:divsChild>
            <w:div w:id="18564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20697257">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331762442">
      <w:bodyDiv w:val="1"/>
      <w:marLeft w:val="0"/>
      <w:marRight w:val="0"/>
      <w:marTop w:val="0"/>
      <w:marBottom w:val="0"/>
      <w:divBdr>
        <w:top w:val="none" w:sz="0" w:space="0" w:color="auto"/>
        <w:left w:val="none" w:sz="0" w:space="0" w:color="auto"/>
        <w:bottom w:val="none" w:sz="0" w:space="0" w:color="auto"/>
        <w:right w:val="none" w:sz="0" w:space="0" w:color="auto"/>
      </w:divBdr>
      <w:divsChild>
        <w:div w:id="1623727300">
          <w:marLeft w:val="0"/>
          <w:marRight w:val="0"/>
          <w:marTop w:val="0"/>
          <w:marBottom w:val="0"/>
          <w:divBdr>
            <w:top w:val="none" w:sz="0" w:space="0" w:color="auto"/>
            <w:left w:val="none" w:sz="0" w:space="0" w:color="auto"/>
            <w:bottom w:val="none" w:sz="0" w:space="0" w:color="auto"/>
            <w:right w:val="none" w:sz="0" w:space="0" w:color="auto"/>
          </w:divBdr>
          <w:divsChild>
            <w:div w:id="1970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8224">
      <w:bodyDiv w:val="1"/>
      <w:marLeft w:val="0"/>
      <w:marRight w:val="0"/>
      <w:marTop w:val="0"/>
      <w:marBottom w:val="0"/>
      <w:divBdr>
        <w:top w:val="none" w:sz="0" w:space="0" w:color="auto"/>
        <w:left w:val="none" w:sz="0" w:space="0" w:color="auto"/>
        <w:bottom w:val="none" w:sz="0" w:space="0" w:color="auto"/>
        <w:right w:val="none" w:sz="0" w:space="0" w:color="auto"/>
      </w:divBdr>
    </w:div>
    <w:div w:id="395327102">
      <w:bodyDiv w:val="1"/>
      <w:marLeft w:val="0"/>
      <w:marRight w:val="0"/>
      <w:marTop w:val="0"/>
      <w:marBottom w:val="0"/>
      <w:divBdr>
        <w:top w:val="none" w:sz="0" w:space="0" w:color="auto"/>
        <w:left w:val="none" w:sz="0" w:space="0" w:color="auto"/>
        <w:bottom w:val="none" w:sz="0" w:space="0" w:color="auto"/>
        <w:right w:val="none" w:sz="0" w:space="0" w:color="auto"/>
      </w:divBdr>
      <w:divsChild>
        <w:div w:id="682129597">
          <w:marLeft w:val="0"/>
          <w:marRight w:val="0"/>
          <w:marTop w:val="0"/>
          <w:marBottom w:val="0"/>
          <w:divBdr>
            <w:top w:val="none" w:sz="0" w:space="0" w:color="auto"/>
            <w:left w:val="none" w:sz="0" w:space="0" w:color="auto"/>
            <w:bottom w:val="none" w:sz="0" w:space="0" w:color="auto"/>
            <w:right w:val="none" w:sz="0" w:space="0" w:color="auto"/>
          </w:divBdr>
          <w:divsChild>
            <w:div w:id="7586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0200">
      <w:bodyDiv w:val="1"/>
      <w:marLeft w:val="0"/>
      <w:marRight w:val="0"/>
      <w:marTop w:val="0"/>
      <w:marBottom w:val="0"/>
      <w:divBdr>
        <w:top w:val="none" w:sz="0" w:space="0" w:color="auto"/>
        <w:left w:val="none" w:sz="0" w:space="0" w:color="auto"/>
        <w:bottom w:val="none" w:sz="0" w:space="0" w:color="auto"/>
        <w:right w:val="none" w:sz="0" w:space="0" w:color="auto"/>
      </w:divBdr>
      <w:divsChild>
        <w:div w:id="1500581629">
          <w:marLeft w:val="0"/>
          <w:marRight w:val="0"/>
          <w:marTop w:val="0"/>
          <w:marBottom w:val="0"/>
          <w:divBdr>
            <w:top w:val="none" w:sz="0" w:space="0" w:color="auto"/>
            <w:left w:val="none" w:sz="0" w:space="0" w:color="auto"/>
            <w:bottom w:val="none" w:sz="0" w:space="0" w:color="auto"/>
            <w:right w:val="none" w:sz="0" w:space="0" w:color="auto"/>
          </w:divBdr>
          <w:divsChild>
            <w:div w:id="15935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8287">
      <w:bodyDiv w:val="1"/>
      <w:marLeft w:val="0"/>
      <w:marRight w:val="0"/>
      <w:marTop w:val="0"/>
      <w:marBottom w:val="0"/>
      <w:divBdr>
        <w:top w:val="none" w:sz="0" w:space="0" w:color="auto"/>
        <w:left w:val="none" w:sz="0" w:space="0" w:color="auto"/>
        <w:bottom w:val="none" w:sz="0" w:space="0" w:color="auto"/>
        <w:right w:val="none" w:sz="0" w:space="0" w:color="auto"/>
      </w:divBdr>
      <w:divsChild>
        <w:div w:id="1428883530">
          <w:marLeft w:val="0"/>
          <w:marRight w:val="0"/>
          <w:marTop w:val="0"/>
          <w:marBottom w:val="0"/>
          <w:divBdr>
            <w:top w:val="none" w:sz="0" w:space="0" w:color="auto"/>
            <w:left w:val="none" w:sz="0" w:space="0" w:color="auto"/>
            <w:bottom w:val="none" w:sz="0" w:space="0" w:color="auto"/>
            <w:right w:val="none" w:sz="0" w:space="0" w:color="auto"/>
          </w:divBdr>
        </w:div>
        <w:div w:id="1984575389">
          <w:marLeft w:val="0"/>
          <w:marRight w:val="0"/>
          <w:marTop w:val="0"/>
          <w:marBottom w:val="0"/>
          <w:divBdr>
            <w:top w:val="none" w:sz="0" w:space="0" w:color="auto"/>
            <w:left w:val="none" w:sz="0" w:space="0" w:color="auto"/>
            <w:bottom w:val="none" w:sz="0" w:space="0" w:color="auto"/>
            <w:right w:val="none" w:sz="0" w:space="0" w:color="auto"/>
          </w:divBdr>
        </w:div>
      </w:divsChild>
    </w:div>
    <w:div w:id="448816562">
      <w:bodyDiv w:val="1"/>
      <w:marLeft w:val="0"/>
      <w:marRight w:val="0"/>
      <w:marTop w:val="0"/>
      <w:marBottom w:val="0"/>
      <w:divBdr>
        <w:top w:val="none" w:sz="0" w:space="0" w:color="auto"/>
        <w:left w:val="none" w:sz="0" w:space="0" w:color="auto"/>
        <w:bottom w:val="none" w:sz="0" w:space="0" w:color="auto"/>
        <w:right w:val="none" w:sz="0" w:space="0" w:color="auto"/>
      </w:divBdr>
      <w:divsChild>
        <w:div w:id="990838991">
          <w:marLeft w:val="0"/>
          <w:marRight w:val="0"/>
          <w:marTop w:val="0"/>
          <w:marBottom w:val="0"/>
          <w:divBdr>
            <w:top w:val="none" w:sz="0" w:space="0" w:color="auto"/>
            <w:left w:val="none" w:sz="0" w:space="0" w:color="auto"/>
            <w:bottom w:val="none" w:sz="0" w:space="0" w:color="auto"/>
            <w:right w:val="none" w:sz="0" w:space="0" w:color="auto"/>
          </w:divBdr>
          <w:divsChild>
            <w:div w:id="4840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1974">
      <w:bodyDiv w:val="1"/>
      <w:marLeft w:val="0"/>
      <w:marRight w:val="0"/>
      <w:marTop w:val="0"/>
      <w:marBottom w:val="0"/>
      <w:divBdr>
        <w:top w:val="none" w:sz="0" w:space="0" w:color="auto"/>
        <w:left w:val="none" w:sz="0" w:space="0" w:color="auto"/>
        <w:bottom w:val="none" w:sz="0" w:space="0" w:color="auto"/>
        <w:right w:val="none" w:sz="0" w:space="0" w:color="auto"/>
      </w:divBdr>
      <w:divsChild>
        <w:div w:id="642081513">
          <w:marLeft w:val="0"/>
          <w:marRight w:val="0"/>
          <w:marTop w:val="0"/>
          <w:marBottom w:val="0"/>
          <w:divBdr>
            <w:top w:val="none" w:sz="0" w:space="0" w:color="auto"/>
            <w:left w:val="none" w:sz="0" w:space="0" w:color="auto"/>
            <w:bottom w:val="none" w:sz="0" w:space="0" w:color="auto"/>
            <w:right w:val="none" w:sz="0" w:space="0" w:color="auto"/>
          </w:divBdr>
          <w:divsChild>
            <w:div w:id="181490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022">
      <w:bodyDiv w:val="1"/>
      <w:marLeft w:val="0"/>
      <w:marRight w:val="0"/>
      <w:marTop w:val="0"/>
      <w:marBottom w:val="0"/>
      <w:divBdr>
        <w:top w:val="none" w:sz="0" w:space="0" w:color="auto"/>
        <w:left w:val="none" w:sz="0" w:space="0" w:color="auto"/>
        <w:bottom w:val="none" w:sz="0" w:space="0" w:color="auto"/>
        <w:right w:val="none" w:sz="0" w:space="0" w:color="auto"/>
      </w:divBdr>
    </w:div>
    <w:div w:id="513569060">
      <w:bodyDiv w:val="1"/>
      <w:marLeft w:val="0"/>
      <w:marRight w:val="0"/>
      <w:marTop w:val="0"/>
      <w:marBottom w:val="0"/>
      <w:divBdr>
        <w:top w:val="none" w:sz="0" w:space="0" w:color="auto"/>
        <w:left w:val="none" w:sz="0" w:space="0" w:color="auto"/>
        <w:bottom w:val="none" w:sz="0" w:space="0" w:color="auto"/>
        <w:right w:val="none" w:sz="0" w:space="0" w:color="auto"/>
      </w:divBdr>
      <w:divsChild>
        <w:div w:id="1698117723">
          <w:marLeft w:val="0"/>
          <w:marRight w:val="0"/>
          <w:marTop w:val="0"/>
          <w:marBottom w:val="0"/>
          <w:divBdr>
            <w:top w:val="none" w:sz="0" w:space="0" w:color="auto"/>
            <w:left w:val="none" w:sz="0" w:space="0" w:color="auto"/>
            <w:bottom w:val="none" w:sz="0" w:space="0" w:color="auto"/>
            <w:right w:val="none" w:sz="0" w:space="0" w:color="auto"/>
          </w:divBdr>
          <w:divsChild>
            <w:div w:id="11170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3775">
      <w:bodyDiv w:val="1"/>
      <w:marLeft w:val="0"/>
      <w:marRight w:val="0"/>
      <w:marTop w:val="0"/>
      <w:marBottom w:val="0"/>
      <w:divBdr>
        <w:top w:val="none" w:sz="0" w:space="0" w:color="auto"/>
        <w:left w:val="none" w:sz="0" w:space="0" w:color="auto"/>
        <w:bottom w:val="none" w:sz="0" w:space="0" w:color="auto"/>
        <w:right w:val="none" w:sz="0" w:space="0" w:color="auto"/>
      </w:divBdr>
    </w:div>
    <w:div w:id="514343302">
      <w:bodyDiv w:val="1"/>
      <w:marLeft w:val="0"/>
      <w:marRight w:val="0"/>
      <w:marTop w:val="0"/>
      <w:marBottom w:val="0"/>
      <w:divBdr>
        <w:top w:val="none" w:sz="0" w:space="0" w:color="auto"/>
        <w:left w:val="none" w:sz="0" w:space="0" w:color="auto"/>
        <w:bottom w:val="none" w:sz="0" w:space="0" w:color="auto"/>
        <w:right w:val="none" w:sz="0" w:space="0" w:color="auto"/>
      </w:divBdr>
      <w:divsChild>
        <w:div w:id="148787643">
          <w:marLeft w:val="0"/>
          <w:marRight w:val="0"/>
          <w:marTop w:val="0"/>
          <w:marBottom w:val="0"/>
          <w:divBdr>
            <w:top w:val="none" w:sz="0" w:space="0" w:color="auto"/>
            <w:left w:val="none" w:sz="0" w:space="0" w:color="auto"/>
            <w:bottom w:val="none" w:sz="0" w:space="0" w:color="auto"/>
            <w:right w:val="none" w:sz="0" w:space="0" w:color="auto"/>
          </w:divBdr>
          <w:divsChild>
            <w:div w:id="43197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6647920">
      <w:bodyDiv w:val="1"/>
      <w:marLeft w:val="0"/>
      <w:marRight w:val="0"/>
      <w:marTop w:val="0"/>
      <w:marBottom w:val="0"/>
      <w:divBdr>
        <w:top w:val="none" w:sz="0" w:space="0" w:color="auto"/>
        <w:left w:val="none" w:sz="0" w:space="0" w:color="auto"/>
        <w:bottom w:val="none" w:sz="0" w:space="0" w:color="auto"/>
        <w:right w:val="none" w:sz="0" w:space="0" w:color="auto"/>
      </w:divBdr>
      <w:divsChild>
        <w:div w:id="65960889">
          <w:marLeft w:val="0"/>
          <w:marRight w:val="0"/>
          <w:marTop w:val="0"/>
          <w:marBottom w:val="0"/>
          <w:divBdr>
            <w:top w:val="none" w:sz="0" w:space="0" w:color="auto"/>
            <w:left w:val="none" w:sz="0" w:space="0" w:color="auto"/>
            <w:bottom w:val="none" w:sz="0" w:space="0" w:color="auto"/>
            <w:right w:val="none" w:sz="0" w:space="0" w:color="auto"/>
          </w:divBdr>
          <w:divsChild>
            <w:div w:id="38367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779106057">
      <w:bodyDiv w:val="1"/>
      <w:marLeft w:val="0"/>
      <w:marRight w:val="0"/>
      <w:marTop w:val="0"/>
      <w:marBottom w:val="0"/>
      <w:divBdr>
        <w:top w:val="none" w:sz="0" w:space="0" w:color="auto"/>
        <w:left w:val="none" w:sz="0" w:space="0" w:color="auto"/>
        <w:bottom w:val="none" w:sz="0" w:space="0" w:color="auto"/>
        <w:right w:val="none" w:sz="0" w:space="0" w:color="auto"/>
      </w:divBdr>
      <w:divsChild>
        <w:div w:id="1838688243">
          <w:marLeft w:val="0"/>
          <w:marRight w:val="0"/>
          <w:marTop w:val="0"/>
          <w:marBottom w:val="0"/>
          <w:divBdr>
            <w:top w:val="none" w:sz="0" w:space="0" w:color="auto"/>
            <w:left w:val="none" w:sz="0" w:space="0" w:color="auto"/>
            <w:bottom w:val="none" w:sz="0" w:space="0" w:color="auto"/>
            <w:right w:val="none" w:sz="0" w:space="0" w:color="auto"/>
          </w:divBdr>
          <w:divsChild>
            <w:div w:id="6760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438">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956638122">
      <w:bodyDiv w:val="1"/>
      <w:marLeft w:val="0"/>
      <w:marRight w:val="0"/>
      <w:marTop w:val="0"/>
      <w:marBottom w:val="0"/>
      <w:divBdr>
        <w:top w:val="none" w:sz="0" w:space="0" w:color="auto"/>
        <w:left w:val="none" w:sz="0" w:space="0" w:color="auto"/>
        <w:bottom w:val="none" w:sz="0" w:space="0" w:color="auto"/>
        <w:right w:val="none" w:sz="0" w:space="0" w:color="auto"/>
      </w:divBdr>
      <w:divsChild>
        <w:div w:id="431245108">
          <w:marLeft w:val="0"/>
          <w:marRight w:val="0"/>
          <w:marTop w:val="0"/>
          <w:marBottom w:val="0"/>
          <w:divBdr>
            <w:top w:val="none" w:sz="0" w:space="0" w:color="auto"/>
            <w:left w:val="none" w:sz="0" w:space="0" w:color="auto"/>
            <w:bottom w:val="none" w:sz="0" w:space="0" w:color="auto"/>
            <w:right w:val="none" w:sz="0" w:space="0" w:color="auto"/>
          </w:divBdr>
          <w:divsChild>
            <w:div w:id="48956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7619">
      <w:bodyDiv w:val="1"/>
      <w:marLeft w:val="0"/>
      <w:marRight w:val="0"/>
      <w:marTop w:val="0"/>
      <w:marBottom w:val="0"/>
      <w:divBdr>
        <w:top w:val="none" w:sz="0" w:space="0" w:color="auto"/>
        <w:left w:val="none" w:sz="0" w:space="0" w:color="auto"/>
        <w:bottom w:val="none" w:sz="0" w:space="0" w:color="auto"/>
        <w:right w:val="none" w:sz="0" w:space="0" w:color="auto"/>
      </w:divBdr>
    </w:div>
    <w:div w:id="1058668858">
      <w:bodyDiv w:val="1"/>
      <w:marLeft w:val="0"/>
      <w:marRight w:val="0"/>
      <w:marTop w:val="0"/>
      <w:marBottom w:val="0"/>
      <w:divBdr>
        <w:top w:val="none" w:sz="0" w:space="0" w:color="auto"/>
        <w:left w:val="none" w:sz="0" w:space="0" w:color="auto"/>
        <w:bottom w:val="none" w:sz="0" w:space="0" w:color="auto"/>
        <w:right w:val="none" w:sz="0" w:space="0" w:color="auto"/>
      </w:divBdr>
      <w:divsChild>
        <w:div w:id="1056050122">
          <w:marLeft w:val="0"/>
          <w:marRight w:val="0"/>
          <w:marTop w:val="0"/>
          <w:marBottom w:val="0"/>
          <w:divBdr>
            <w:top w:val="none" w:sz="0" w:space="0" w:color="auto"/>
            <w:left w:val="none" w:sz="0" w:space="0" w:color="auto"/>
            <w:bottom w:val="none" w:sz="0" w:space="0" w:color="auto"/>
            <w:right w:val="none" w:sz="0" w:space="0" w:color="auto"/>
          </w:divBdr>
          <w:divsChild>
            <w:div w:id="1623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86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443">
          <w:marLeft w:val="0"/>
          <w:marRight w:val="0"/>
          <w:marTop w:val="0"/>
          <w:marBottom w:val="0"/>
          <w:divBdr>
            <w:top w:val="none" w:sz="0" w:space="0" w:color="auto"/>
            <w:left w:val="none" w:sz="0" w:space="0" w:color="auto"/>
            <w:bottom w:val="none" w:sz="0" w:space="0" w:color="auto"/>
            <w:right w:val="none" w:sz="0" w:space="0" w:color="auto"/>
          </w:divBdr>
          <w:divsChild>
            <w:div w:id="183992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96">
      <w:bodyDiv w:val="1"/>
      <w:marLeft w:val="0"/>
      <w:marRight w:val="0"/>
      <w:marTop w:val="0"/>
      <w:marBottom w:val="0"/>
      <w:divBdr>
        <w:top w:val="none" w:sz="0" w:space="0" w:color="auto"/>
        <w:left w:val="none" w:sz="0" w:space="0" w:color="auto"/>
        <w:bottom w:val="none" w:sz="0" w:space="0" w:color="auto"/>
        <w:right w:val="none" w:sz="0" w:space="0" w:color="auto"/>
      </w:divBdr>
    </w:div>
    <w:div w:id="1136413090">
      <w:bodyDiv w:val="1"/>
      <w:marLeft w:val="0"/>
      <w:marRight w:val="0"/>
      <w:marTop w:val="0"/>
      <w:marBottom w:val="0"/>
      <w:divBdr>
        <w:top w:val="none" w:sz="0" w:space="0" w:color="auto"/>
        <w:left w:val="none" w:sz="0" w:space="0" w:color="auto"/>
        <w:bottom w:val="none" w:sz="0" w:space="0" w:color="auto"/>
        <w:right w:val="none" w:sz="0" w:space="0" w:color="auto"/>
      </w:divBdr>
      <w:divsChild>
        <w:div w:id="1510026225">
          <w:marLeft w:val="0"/>
          <w:marRight w:val="0"/>
          <w:marTop w:val="0"/>
          <w:marBottom w:val="0"/>
          <w:divBdr>
            <w:top w:val="none" w:sz="0" w:space="0" w:color="auto"/>
            <w:left w:val="none" w:sz="0" w:space="0" w:color="auto"/>
            <w:bottom w:val="none" w:sz="0" w:space="0" w:color="auto"/>
            <w:right w:val="none" w:sz="0" w:space="0" w:color="auto"/>
          </w:divBdr>
          <w:divsChild>
            <w:div w:id="16654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113">
      <w:bodyDiv w:val="1"/>
      <w:marLeft w:val="0"/>
      <w:marRight w:val="0"/>
      <w:marTop w:val="0"/>
      <w:marBottom w:val="0"/>
      <w:divBdr>
        <w:top w:val="none" w:sz="0" w:space="0" w:color="auto"/>
        <w:left w:val="none" w:sz="0" w:space="0" w:color="auto"/>
        <w:bottom w:val="none" w:sz="0" w:space="0" w:color="auto"/>
        <w:right w:val="none" w:sz="0" w:space="0" w:color="auto"/>
      </w:divBdr>
      <w:divsChild>
        <w:div w:id="940723314">
          <w:marLeft w:val="0"/>
          <w:marRight w:val="0"/>
          <w:marTop w:val="0"/>
          <w:marBottom w:val="0"/>
          <w:divBdr>
            <w:top w:val="none" w:sz="0" w:space="0" w:color="auto"/>
            <w:left w:val="none" w:sz="0" w:space="0" w:color="auto"/>
            <w:bottom w:val="none" w:sz="0" w:space="0" w:color="auto"/>
            <w:right w:val="none" w:sz="0" w:space="0" w:color="auto"/>
          </w:divBdr>
          <w:divsChild>
            <w:div w:id="701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9338">
      <w:bodyDiv w:val="1"/>
      <w:marLeft w:val="0"/>
      <w:marRight w:val="0"/>
      <w:marTop w:val="0"/>
      <w:marBottom w:val="0"/>
      <w:divBdr>
        <w:top w:val="none" w:sz="0" w:space="0" w:color="auto"/>
        <w:left w:val="none" w:sz="0" w:space="0" w:color="auto"/>
        <w:bottom w:val="none" w:sz="0" w:space="0" w:color="auto"/>
        <w:right w:val="none" w:sz="0" w:space="0" w:color="auto"/>
      </w:divBdr>
      <w:divsChild>
        <w:div w:id="38668210">
          <w:marLeft w:val="0"/>
          <w:marRight w:val="0"/>
          <w:marTop w:val="0"/>
          <w:marBottom w:val="0"/>
          <w:divBdr>
            <w:top w:val="none" w:sz="0" w:space="0" w:color="auto"/>
            <w:left w:val="none" w:sz="0" w:space="0" w:color="auto"/>
            <w:bottom w:val="none" w:sz="0" w:space="0" w:color="auto"/>
            <w:right w:val="none" w:sz="0" w:space="0" w:color="auto"/>
          </w:divBdr>
        </w:div>
        <w:div w:id="839660319">
          <w:marLeft w:val="0"/>
          <w:marRight w:val="0"/>
          <w:marTop w:val="0"/>
          <w:marBottom w:val="0"/>
          <w:divBdr>
            <w:top w:val="none" w:sz="0" w:space="0" w:color="auto"/>
            <w:left w:val="none" w:sz="0" w:space="0" w:color="auto"/>
            <w:bottom w:val="none" w:sz="0" w:space="0" w:color="auto"/>
            <w:right w:val="none" w:sz="0" w:space="0" w:color="auto"/>
          </w:divBdr>
        </w:div>
        <w:div w:id="1009792443">
          <w:marLeft w:val="0"/>
          <w:marRight w:val="0"/>
          <w:marTop w:val="0"/>
          <w:marBottom w:val="0"/>
          <w:divBdr>
            <w:top w:val="none" w:sz="0" w:space="0" w:color="auto"/>
            <w:left w:val="none" w:sz="0" w:space="0" w:color="auto"/>
            <w:bottom w:val="none" w:sz="0" w:space="0" w:color="auto"/>
            <w:right w:val="none" w:sz="0" w:space="0" w:color="auto"/>
          </w:divBdr>
        </w:div>
        <w:div w:id="1057314473">
          <w:marLeft w:val="0"/>
          <w:marRight w:val="0"/>
          <w:marTop w:val="0"/>
          <w:marBottom w:val="0"/>
          <w:divBdr>
            <w:top w:val="none" w:sz="0" w:space="0" w:color="auto"/>
            <w:left w:val="none" w:sz="0" w:space="0" w:color="auto"/>
            <w:bottom w:val="none" w:sz="0" w:space="0" w:color="auto"/>
            <w:right w:val="none" w:sz="0" w:space="0" w:color="auto"/>
          </w:divBdr>
        </w:div>
        <w:div w:id="1586649678">
          <w:marLeft w:val="0"/>
          <w:marRight w:val="0"/>
          <w:marTop w:val="0"/>
          <w:marBottom w:val="0"/>
          <w:divBdr>
            <w:top w:val="none" w:sz="0" w:space="0" w:color="auto"/>
            <w:left w:val="none" w:sz="0" w:space="0" w:color="auto"/>
            <w:bottom w:val="none" w:sz="0" w:space="0" w:color="auto"/>
            <w:right w:val="none" w:sz="0" w:space="0" w:color="auto"/>
          </w:divBdr>
        </w:div>
        <w:div w:id="1928925262">
          <w:marLeft w:val="0"/>
          <w:marRight w:val="0"/>
          <w:marTop w:val="0"/>
          <w:marBottom w:val="0"/>
          <w:divBdr>
            <w:top w:val="none" w:sz="0" w:space="0" w:color="auto"/>
            <w:left w:val="none" w:sz="0" w:space="0" w:color="auto"/>
            <w:bottom w:val="none" w:sz="0" w:space="0" w:color="auto"/>
            <w:right w:val="none" w:sz="0" w:space="0" w:color="auto"/>
          </w:divBdr>
        </w:div>
      </w:divsChild>
    </w:div>
    <w:div w:id="1165442063">
      <w:bodyDiv w:val="1"/>
      <w:marLeft w:val="0"/>
      <w:marRight w:val="0"/>
      <w:marTop w:val="0"/>
      <w:marBottom w:val="0"/>
      <w:divBdr>
        <w:top w:val="none" w:sz="0" w:space="0" w:color="auto"/>
        <w:left w:val="none" w:sz="0" w:space="0" w:color="auto"/>
        <w:bottom w:val="none" w:sz="0" w:space="0" w:color="auto"/>
        <w:right w:val="none" w:sz="0" w:space="0" w:color="auto"/>
      </w:divBdr>
      <w:divsChild>
        <w:div w:id="1561286444">
          <w:marLeft w:val="0"/>
          <w:marRight w:val="0"/>
          <w:marTop w:val="0"/>
          <w:marBottom w:val="0"/>
          <w:divBdr>
            <w:top w:val="none" w:sz="0" w:space="0" w:color="auto"/>
            <w:left w:val="none" w:sz="0" w:space="0" w:color="auto"/>
            <w:bottom w:val="none" w:sz="0" w:space="0" w:color="auto"/>
            <w:right w:val="none" w:sz="0" w:space="0" w:color="auto"/>
          </w:divBdr>
          <w:divsChild>
            <w:div w:id="9867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07713">
      <w:bodyDiv w:val="1"/>
      <w:marLeft w:val="0"/>
      <w:marRight w:val="0"/>
      <w:marTop w:val="0"/>
      <w:marBottom w:val="0"/>
      <w:divBdr>
        <w:top w:val="none" w:sz="0" w:space="0" w:color="auto"/>
        <w:left w:val="none" w:sz="0" w:space="0" w:color="auto"/>
        <w:bottom w:val="none" w:sz="0" w:space="0" w:color="auto"/>
        <w:right w:val="none" w:sz="0" w:space="0" w:color="auto"/>
      </w:divBdr>
    </w:div>
    <w:div w:id="1247688493">
      <w:bodyDiv w:val="1"/>
      <w:marLeft w:val="0"/>
      <w:marRight w:val="0"/>
      <w:marTop w:val="0"/>
      <w:marBottom w:val="0"/>
      <w:divBdr>
        <w:top w:val="none" w:sz="0" w:space="0" w:color="auto"/>
        <w:left w:val="none" w:sz="0" w:space="0" w:color="auto"/>
        <w:bottom w:val="none" w:sz="0" w:space="0" w:color="auto"/>
        <w:right w:val="none" w:sz="0" w:space="0" w:color="auto"/>
      </w:divBdr>
    </w:div>
    <w:div w:id="1280993658">
      <w:bodyDiv w:val="1"/>
      <w:marLeft w:val="0"/>
      <w:marRight w:val="0"/>
      <w:marTop w:val="0"/>
      <w:marBottom w:val="0"/>
      <w:divBdr>
        <w:top w:val="none" w:sz="0" w:space="0" w:color="auto"/>
        <w:left w:val="none" w:sz="0" w:space="0" w:color="auto"/>
        <w:bottom w:val="none" w:sz="0" w:space="0" w:color="auto"/>
        <w:right w:val="none" w:sz="0" w:space="0" w:color="auto"/>
      </w:divBdr>
      <w:divsChild>
        <w:div w:id="502625954">
          <w:marLeft w:val="0"/>
          <w:marRight w:val="0"/>
          <w:marTop w:val="0"/>
          <w:marBottom w:val="0"/>
          <w:divBdr>
            <w:top w:val="none" w:sz="0" w:space="0" w:color="auto"/>
            <w:left w:val="none" w:sz="0" w:space="0" w:color="auto"/>
            <w:bottom w:val="none" w:sz="0" w:space="0" w:color="auto"/>
            <w:right w:val="none" w:sz="0" w:space="0" w:color="auto"/>
          </w:divBdr>
          <w:divsChild>
            <w:div w:id="105049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1903">
      <w:bodyDiv w:val="1"/>
      <w:marLeft w:val="0"/>
      <w:marRight w:val="0"/>
      <w:marTop w:val="0"/>
      <w:marBottom w:val="0"/>
      <w:divBdr>
        <w:top w:val="none" w:sz="0" w:space="0" w:color="auto"/>
        <w:left w:val="none" w:sz="0" w:space="0" w:color="auto"/>
        <w:bottom w:val="none" w:sz="0" w:space="0" w:color="auto"/>
        <w:right w:val="none" w:sz="0" w:space="0" w:color="auto"/>
      </w:divBdr>
      <w:divsChild>
        <w:div w:id="264576704">
          <w:marLeft w:val="0"/>
          <w:marRight w:val="0"/>
          <w:marTop w:val="0"/>
          <w:marBottom w:val="0"/>
          <w:divBdr>
            <w:top w:val="none" w:sz="0" w:space="0" w:color="auto"/>
            <w:left w:val="none" w:sz="0" w:space="0" w:color="auto"/>
            <w:bottom w:val="none" w:sz="0" w:space="0" w:color="auto"/>
            <w:right w:val="none" w:sz="0" w:space="0" w:color="auto"/>
          </w:divBdr>
          <w:divsChild>
            <w:div w:id="8040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19712">
      <w:bodyDiv w:val="1"/>
      <w:marLeft w:val="0"/>
      <w:marRight w:val="0"/>
      <w:marTop w:val="0"/>
      <w:marBottom w:val="0"/>
      <w:divBdr>
        <w:top w:val="none" w:sz="0" w:space="0" w:color="auto"/>
        <w:left w:val="none" w:sz="0" w:space="0" w:color="auto"/>
        <w:bottom w:val="none" w:sz="0" w:space="0" w:color="auto"/>
        <w:right w:val="none" w:sz="0" w:space="0" w:color="auto"/>
      </w:divBdr>
      <w:divsChild>
        <w:div w:id="1126658693">
          <w:marLeft w:val="0"/>
          <w:marRight w:val="0"/>
          <w:marTop w:val="0"/>
          <w:marBottom w:val="0"/>
          <w:divBdr>
            <w:top w:val="none" w:sz="0" w:space="0" w:color="auto"/>
            <w:left w:val="none" w:sz="0" w:space="0" w:color="auto"/>
            <w:bottom w:val="none" w:sz="0" w:space="0" w:color="auto"/>
            <w:right w:val="none" w:sz="0" w:space="0" w:color="auto"/>
          </w:divBdr>
        </w:div>
        <w:div w:id="1660572026">
          <w:marLeft w:val="0"/>
          <w:marRight w:val="0"/>
          <w:marTop w:val="0"/>
          <w:marBottom w:val="0"/>
          <w:divBdr>
            <w:top w:val="none" w:sz="0" w:space="0" w:color="auto"/>
            <w:left w:val="none" w:sz="0" w:space="0" w:color="auto"/>
            <w:bottom w:val="none" w:sz="0" w:space="0" w:color="auto"/>
            <w:right w:val="none" w:sz="0" w:space="0" w:color="auto"/>
          </w:divBdr>
        </w:div>
        <w:div w:id="2059553232">
          <w:marLeft w:val="0"/>
          <w:marRight w:val="0"/>
          <w:marTop w:val="0"/>
          <w:marBottom w:val="0"/>
          <w:divBdr>
            <w:top w:val="none" w:sz="0" w:space="0" w:color="auto"/>
            <w:left w:val="none" w:sz="0" w:space="0" w:color="auto"/>
            <w:bottom w:val="none" w:sz="0" w:space="0" w:color="auto"/>
            <w:right w:val="none" w:sz="0" w:space="0" w:color="auto"/>
          </w:divBdr>
        </w:div>
      </w:divsChild>
    </w:div>
    <w:div w:id="1314027112">
      <w:bodyDiv w:val="1"/>
      <w:marLeft w:val="0"/>
      <w:marRight w:val="0"/>
      <w:marTop w:val="0"/>
      <w:marBottom w:val="0"/>
      <w:divBdr>
        <w:top w:val="none" w:sz="0" w:space="0" w:color="auto"/>
        <w:left w:val="none" w:sz="0" w:space="0" w:color="auto"/>
        <w:bottom w:val="none" w:sz="0" w:space="0" w:color="auto"/>
        <w:right w:val="none" w:sz="0" w:space="0" w:color="auto"/>
      </w:divBdr>
      <w:divsChild>
        <w:div w:id="1611082393">
          <w:marLeft w:val="0"/>
          <w:marRight w:val="0"/>
          <w:marTop w:val="0"/>
          <w:marBottom w:val="0"/>
          <w:divBdr>
            <w:top w:val="none" w:sz="0" w:space="0" w:color="auto"/>
            <w:left w:val="none" w:sz="0" w:space="0" w:color="auto"/>
            <w:bottom w:val="none" w:sz="0" w:space="0" w:color="auto"/>
            <w:right w:val="none" w:sz="0" w:space="0" w:color="auto"/>
          </w:divBdr>
          <w:divsChild>
            <w:div w:id="6551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7823">
      <w:bodyDiv w:val="1"/>
      <w:marLeft w:val="0"/>
      <w:marRight w:val="0"/>
      <w:marTop w:val="0"/>
      <w:marBottom w:val="0"/>
      <w:divBdr>
        <w:top w:val="none" w:sz="0" w:space="0" w:color="auto"/>
        <w:left w:val="none" w:sz="0" w:space="0" w:color="auto"/>
        <w:bottom w:val="none" w:sz="0" w:space="0" w:color="auto"/>
        <w:right w:val="none" w:sz="0" w:space="0" w:color="auto"/>
      </w:divBdr>
      <w:divsChild>
        <w:div w:id="565340413">
          <w:marLeft w:val="0"/>
          <w:marRight w:val="0"/>
          <w:marTop w:val="0"/>
          <w:marBottom w:val="0"/>
          <w:divBdr>
            <w:top w:val="none" w:sz="0" w:space="0" w:color="auto"/>
            <w:left w:val="none" w:sz="0" w:space="0" w:color="auto"/>
            <w:bottom w:val="none" w:sz="0" w:space="0" w:color="auto"/>
            <w:right w:val="none" w:sz="0" w:space="0" w:color="auto"/>
          </w:divBdr>
          <w:divsChild>
            <w:div w:id="38391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4543">
      <w:bodyDiv w:val="1"/>
      <w:marLeft w:val="0"/>
      <w:marRight w:val="0"/>
      <w:marTop w:val="0"/>
      <w:marBottom w:val="0"/>
      <w:divBdr>
        <w:top w:val="none" w:sz="0" w:space="0" w:color="auto"/>
        <w:left w:val="none" w:sz="0" w:space="0" w:color="auto"/>
        <w:bottom w:val="none" w:sz="0" w:space="0" w:color="auto"/>
        <w:right w:val="none" w:sz="0" w:space="0" w:color="auto"/>
      </w:divBdr>
      <w:divsChild>
        <w:div w:id="797727846">
          <w:marLeft w:val="0"/>
          <w:marRight w:val="0"/>
          <w:marTop w:val="0"/>
          <w:marBottom w:val="0"/>
          <w:divBdr>
            <w:top w:val="none" w:sz="0" w:space="0" w:color="auto"/>
            <w:left w:val="none" w:sz="0" w:space="0" w:color="auto"/>
            <w:bottom w:val="none" w:sz="0" w:space="0" w:color="auto"/>
            <w:right w:val="none" w:sz="0" w:space="0" w:color="auto"/>
          </w:divBdr>
          <w:divsChild>
            <w:div w:id="1474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4552">
      <w:bodyDiv w:val="1"/>
      <w:marLeft w:val="0"/>
      <w:marRight w:val="0"/>
      <w:marTop w:val="0"/>
      <w:marBottom w:val="0"/>
      <w:divBdr>
        <w:top w:val="none" w:sz="0" w:space="0" w:color="auto"/>
        <w:left w:val="none" w:sz="0" w:space="0" w:color="auto"/>
        <w:bottom w:val="none" w:sz="0" w:space="0" w:color="auto"/>
        <w:right w:val="none" w:sz="0" w:space="0" w:color="auto"/>
      </w:divBdr>
      <w:divsChild>
        <w:div w:id="2086687905">
          <w:marLeft w:val="0"/>
          <w:marRight w:val="0"/>
          <w:marTop w:val="0"/>
          <w:marBottom w:val="0"/>
          <w:divBdr>
            <w:top w:val="none" w:sz="0" w:space="0" w:color="auto"/>
            <w:left w:val="none" w:sz="0" w:space="0" w:color="auto"/>
            <w:bottom w:val="none" w:sz="0" w:space="0" w:color="auto"/>
            <w:right w:val="none" w:sz="0" w:space="0" w:color="auto"/>
          </w:divBdr>
          <w:divsChild>
            <w:div w:id="165282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3311">
      <w:bodyDiv w:val="1"/>
      <w:marLeft w:val="0"/>
      <w:marRight w:val="0"/>
      <w:marTop w:val="0"/>
      <w:marBottom w:val="0"/>
      <w:divBdr>
        <w:top w:val="none" w:sz="0" w:space="0" w:color="auto"/>
        <w:left w:val="none" w:sz="0" w:space="0" w:color="auto"/>
        <w:bottom w:val="none" w:sz="0" w:space="0" w:color="auto"/>
        <w:right w:val="none" w:sz="0" w:space="0" w:color="auto"/>
      </w:divBdr>
    </w:div>
    <w:div w:id="1446995710">
      <w:bodyDiv w:val="1"/>
      <w:marLeft w:val="0"/>
      <w:marRight w:val="0"/>
      <w:marTop w:val="0"/>
      <w:marBottom w:val="0"/>
      <w:divBdr>
        <w:top w:val="none" w:sz="0" w:space="0" w:color="auto"/>
        <w:left w:val="none" w:sz="0" w:space="0" w:color="auto"/>
        <w:bottom w:val="none" w:sz="0" w:space="0" w:color="auto"/>
        <w:right w:val="none" w:sz="0" w:space="0" w:color="auto"/>
      </w:divBdr>
      <w:divsChild>
        <w:div w:id="1522161015">
          <w:marLeft w:val="0"/>
          <w:marRight w:val="0"/>
          <w:marTop w:val="0"/>
          <w:marBottom w:val="0"/>
          <w:divBdr>
            <w:top w:val="none" w:sz="0" w:space="0" w:color="auto"/>
            <w:left w:val="none" w:sz="0" w:space="0" w:color="auto"/>
            <w:bottom w:val="none" w:sz="0" w:space="0" w:color="auto"/>
            <w:right w:val="none" w:sz="0" w:space="0" w:color="auto"/>
          </w:divBdr>
          <w:divsChild>
            <w:div w:id="174491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0524">
      <w:bodyDiv w:val="1"/>
      <w:marLeft w:val="0"/>
      <w:marRight w:val="0"/>
      <w:marTop w:val="0"/>
      <w:marBottom w:val="0"/>
      <w:divBdr>
        <w:top w:val="none" w:sz="0" w:space="0" w:color="auto"/>
        <w:left w:val="none" w:sz="0" w:space="0" w:color="auto"/>
        <w:bottom w:val="none" w:sz="0" w:space="0" w:color="auto"/>
        <w:right w:val="none" w:sz="0" w:space="0" w:color="auto"/>
      </w:divBdr>
      <w:divsChild>
        <w:div w:id="4480489">
          <w:marLeft w:val="0"/>
          <w:marRight w:val="0"/>
          <w:marTop w:val="0"/>
          <w:marBottom w:val="0"/>
          <w:divBdr>
            <w:top w:val="none" w:sz="0" w:space="0" w:color="auto"/>
            <w:left w:val="none" w:sz="0" w:space="0" w:color="auto"/>
            <w:bottom w:val="none" w:sz="0" w:space="0" w:color="auto"/>
            <w:right w:val="none" w:sz="0" w:space="0" w:color="auto"/>
          </w:divBdr>
          <w:divsChild>
            <w:div w:id="484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963385">
      <w:bodyDiv w:val="1"/>
      <w:marLeft w:val="0"/>
      <w:marRight w:val="0"/>
      <w:marTop w:val="0"/>
      <w:marBottom w:val="0"/>
      <w:divBdr>
        <w:top w:val="none" w:sz="0" w:space="0" w:color="auto"/>
        <w:left w:val="none" w:sz="0" w:space="0" w:color="auto"/>
        <w:bottom w:val="none" w:sz="0" w:space="0" w:color="auto"/>
        <w:right w:val="none" w:sz="0" w:space="0" w:color="auto"/>
      </w:divBdr>
      <w:divsChild>
        <w:div w:id="368140681">
          <w:marLeft w:val="0"/>
          <w:marRight w:val="0"/>
          <w:marTop w:val="0"/>
          <w:marBottom w:val="0"/>
          <w:divBdr>
            <w:top w:val="none" w:sz="0" w:space="0" w:color="auto"/>
            <w:left w:val="none" w:sz="0" w:space="0" w:color="auto"/>
            <w:bottom w:val="none" w:sz="0" w:space="0" w:color="auto"/>
            <w:right w:val="none" w:sz="0" w:space="0" w:color="auto"/>
          </w:divBdr>
          <w:divsChild>
            <w:div w:id="56730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056076">
      <w:bodyDiv w:val="1"/>
      <w:marLeft w:val="0"/>
      <w:marRight w:val="0"/>
      <w:marTop w:val="0"/>
      <w:marBottom w:val="0"/>
      <w:divBdr>
        <w:top w:val="none" w:sz="0" w:space="0" w:color="auto"/>
        <w:left w:val="none" w:sz="0" w:space="0" w:color="auto"/>
        <w:bottom w:val="none" w:sz="0" w:space="0" w:color="auto"/>
        <w:right w:val="none" w:sz="0" w:space="0" w:color="auto"/>
      </w:divBdr>
      <w:divsChild>
        <w:div w:id="1341351482">
          <w:marLeft w:val="0"/>
          <w:marRight w:val="0"/>
          <w:marTop w:val="0"/>
          <w:marBottom w:val="0"/>
          <w:divBdr>
            <w:top w:val="none" w:sz="0" w:space="0" w:color="auto"/>
            <w:left w:val="none" w:sz="0" w:space="0" w:color="auto"/>
            <w:bottom w:val="none" w:sz="0" w:space="0" w:color="auto"/>
            <w:right w:val="none" w:sz="0" w:space="0" w:color="auto"/>
          </w:divBdr>
          <w:divsChild>
            <w:div w:id="6066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052">
      <w:bodyDiv w:val="1"/>
      <w:marLeft w:val="0"/>
      <w:marRight w:val="0"/>
      <w:marTop w:val="0"/>
      <w:marBottom w:val="0"/>
      <w:divBdr>
        <w:top w:val="none" w:sz="0" w:space="0" w:color="auto"/>
        <w:left w:val="none" w:sz="0" w:space="0" w:color="auto"/>
        <w:bottom w:val="none" w:sz="0" w:space="0" w:color="auto"/>
        <w:right w:val="none" w:sz="0" w:space="0" w:color="auto"/>
      </w:divBdr>
    </w:div>
    <w:div w:id="1589389225">
      <w:bodyDiv w:val="1"/>
      <w:marLeft w:val="0"/>
      <w:marRight w:val="0"/>
      <w:marTop w:val="0"/>
      <w:marBottom w:val="0"/>
      <w:divBdr>
        <w:top w:val="none" w:sz="0" w:space="0" w:color="auto"/>
        <w:left w:val="none" w:sz="0" w:space="0" w:color="auto"/>
        <w:bottom w:val="none" w:sz="0" w:space="0" w:color="auto"/>
        <w:right w:val="none" w:sz="0" w:space="0" w:color="auto"/>
      </w:divBdr>
      <w:divsChild>
        <w:div w:id="1213733505">
          <w:marLeft w:val="0"/>
          <w:marRight w:val="0"/>
          <w:marTop w:val="0"/>
          <w:marBottom w:val="0"/>
          <w:divBdr>
            <w:top w:val="none" w:sz="0" w:space="0" w:color="auto"/>
            <w:left w:val="none" w:sz="0" w:space="0" w:color="auto"/>
            <w:bottom w:val="none" w:sz="0" w:space="0" w:color="auto"/>
            <w:right w:val="none" w:sz="0" w:space="0" w:color="auto"/>
          </w:divBdr>
          <w:divsChild>
            <w:div w:id="3959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0747">
      <w:bodyDiv w:val="1"/>
      <w:marLeft w:val="0"/>
      <w:marRight w:val="0"/>
      <w:marTop w:val="0"/>
      <w:marBottom w:val="0"/>
      <w:divBdr>
        <w:top w:val="none" w:sz="0" w:space="0" w:color="auto"/>
        <w:left w:val="none" w:sz="0" w:space="0" w:color="auto"/>
        <w:bottom w:val="none" w:sz="0" w:space="0" w:color="auto"/>
        <w:right w:val="none" w:sz="0" w:space="0" w:color="auto"/>
      </w:divBdr>
      <w:divsChild>
        <w:div w:id="379284250">
          <w:marLeft w:val="0"/>
          <w:marRight w:val="0"/>
          <w:marTop w:val="0"/>
          <w:marBottom w:val="0"/>
          <w:divBdr>
            <w:top w:val="none" w:sz="0" w:space="0" w:color="auto"/>
            <w:left w:val="none" w:sz="0" w:space="0" w:color="auto"/>
            <w:bottom w:val="none" w:sz="0" w:space="0" w:color="auto"/>
            <w:right w:val="none" w:sz="0" w:space="0" w:color="auto"/>
          </w:divBdr>
          <w:divsChild>
            <w:div w:id="185788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3913">
      <w:bodyDiv w:val="1"/>
      <w:marLeft w:val="0"/>
      <w:marRight w:val="0"/>
      <w:marTop w:val="0"/>
      <w:marBottom w:val="0"/>
      <w:divBdr>
        <w:top w:val="none" w:sz="0" w:space="0" w:color="auto"/>
        <w:left w:val="none" w:sz="0" w:space="0" w:color="auto"/>
        <w:bottom w:val="none" w:sz="0" w:space="0" w:color="auto"/>
        <w:right w:val="none" w:sz="0" w:space="0" w:color="auto"/>
      </w:divBdr>
      <w:divsChild>
        <w:div w:id="274989999">
          <w:marLeft w:val="0"/>
          <w:marRight w:val="0"/>
          <w:marTop w:val="0"/>
          <w:marBottom w:val="0"/>
          <w:divBdr>
            <w:top w:val="none" w:sz="0" w:space="0" w:color="auto"/>
            <w:left w:val="none" w:sz="0" w:space="0" w:color="auto"/>
            <w:bottom w:val="none" w:sz="0" w:space="0" w:color="auto"/>
            <w:right w:val="none" w:sz="0" w:space="0" w:color="auto"/>
          </w:divBdr>
        </w:div>
        <w:div w:id="501044113">
          <w:marLeft w:val="0"/>
          <w:marRight w:val="0"/>
          <w:marTop w:val="0"/>
          <w:marBottom w:val="0"/>
          <w:divBdr>
            <w:top w:val="none" w:sz="0" w:space="0" w:color="auto"/>
            <w:left w:val="none" w:sz="0" w:space="0" w:color="auto"/>
            <w:bottom w:val="none" w:sz="0" w:space="0" w:color="auto"/>
            <w:right w:val="none" w:sz="0" w:space="0" w:color="auto"/>
          </w:divBdr>
        </w:div>
        <w:div w:id="1277257251">
          <w:marLeft w:val="0"/>
          <w:marRight w:val="0"/>
          <w:marTop w:val="0"/>
          <w:marBottom w:val="0"/>
          <w:divBdr>
            <w:top w:val="none" w:sz="0" w:space="0" w:color="auto"/>
            <w:left w:val="none" w:sz="0" w:space="0" w:color="auto"/>
            <w:bottom w:val="none" w:sz="0" w:space="0" w:color="auto"/>
            <w:right w:val="none" w:sz="0" w:space="0" w:color="auto"/>
          </w:divBdr>
        </w:div>
      </w:divsChild>
    </w:div>
    <w:div w:id="1622110332">
      <w:bodyDiv w:val="1"/>
      <w:marLeft w:val="0"/>
      <w:marRight w:val="0"/>
      <w:marTop w:val="0"/>
      <w:marBottom w:val="0"/>
      <w:divBdr>
        <w:top w:val="none" w:sz="0" w:space="0" w:color="auto"/>
        <w:left w:val="none" w:sz="0" w:space="0" w:color="auto"/>
        <w:bottom w:val="none" w:sz="0" w:space="0" w:color="auto"/>
        <w:right w:val="none" w:sz="0" w:space="0" w:color="auto"/>
      </w:divBdr>
      <w:divsChild>
        <w:div w:id="545147511">
          <w:marLeft w:val="0"/>
          <w:marRight w:val="0"/>
          <w:marTop w:val="0"/>
          <w:marBottom w:val="0"/>
          <w:divBdr>
            <w:top w:val="none" w:sz="0" w:space="0" w:color="auto"/>
            <w:left w:val="none" w:sz="0" w:space="0" w:color="auto"/>
            <w:bottom w:val="none" w:sz="0" w:space="0" w:color="auto"/>
            <w:right w:val="none" w:sz="0" w:space="0" w:color="auto"/>
          </w:divBdr>
          <w:divsChild>
            <w:div w:id="196695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1957">
      <w:bodyDiv w:val="1"/>
      <w:marLeft w:val="0"/>
      <w:marRight w:val="0"/>
      <w:marTop w:val="0"/>
      <w:marBottom w:val="0"/>
      <w:divBdr>
        <w:top w:val="none" w:sz="0" w:space="0" w:color="auto"/>
        <w:left w:val="none" w:sz="0" w:space="0" w:color="auto"/>
        <w:bottom w:val="none" w:sz="0" w:space="0" w:color="auto"/>
        <w:right w:val="none" w:sz="0" w:space="0" w:color="auto"/>
      </w:divBdr>
      <w:divsChild>
        <w:div w:id="929117957">
          <w:marLeft w:val="0"/>
          <w:marRight w:val="0"/>
          <w:marTop w:val="0"/>
          <w:marBottom w:val="0"/>
          <w:divBdr>
            <w:top w:val="none" w:sz="0" w:space="0" w:color="auto"/>
            <w:left w:val="none" w:sz="0" w:space="0" w:color="auto"/>
            <w:bottom w:val="none" w:sz="0" w:space="0" w:color="auto"/>
            <w:right w:val="none" w:sz="0" w:space="0" w:color="auto"/>
          </w:divBdr>
          <w:divsChild>
            <w:div w:id="162897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8925">
      <w:bodyDiv w:val="1"/>
      <w:marLeft w:val="0"/>
      <w:marRight w:val="0"/>
      <w:marTop w:val="0"/>
      <w:marBottom w:val="0"/>
      <w:divBdr>
        <w:top w:val="none" w:sz="0" w:space="0" w:color="auto"/>
        <w:left w:val="none" w:sz="0" w:space="0" w:color="auto"/>
        <w:bottom w:val="none" w:sz="0" w:space="0" w:color="auto"/>
        <w:right w:val="none" w:sz="0" w:space="0" w:color="auto"/>
      </w:divBdr>
      <w:divsChild>
        <w:div w:id="756487802">
          <w:marLeft w:val="0"/>
          <w:marRight w:val="0"/>
          <w:marTop w:val="0"/>
          <w:marBottom w:val="0"/>
          <w:divBdr>
            <w:top w:val="none" w:sz="0" w:space="0" w:color="auto"/>
            <w:left w:val="none" w:sz="0" w:space="0" w:color="auto"/>
            <w:bottom w:val="none" w:sz="0" w:space="0" w:color="auto"/>
            <w:right w:val="none" w:sz="0" w:space="0" w:color="auto"/>
          </w:divBdr>
          <w:divsChild>
            <w:div w:id="11784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1774">
      <w:bodyDiv w:val="1"/>
      <w:marLeft w:val="0"/>
      <w:marRight w:val="0"/>
      <w:marTop w:val="0"/>
      <w:marBottom w:val="0"/>
      <w:divBdr>
        <w:top w:val="none" w:sz="0" w:space="0" w:color="auto"/>
        <w:left w:val="none" w:sz="0" w:space="0" w:color="auto"/>
        <w:bottom w:val="none" w:sz="0" w:space="0" w:color="auto"/>
        <w:right w:val="none" w:sz="0" w:space="0" w:color="auto"/>
      </w:divBdr>
    </w:div>
    <w:div w:id="1701932121">
      <w:bodyDiv w:val="1"/>
      <w:marLeft w:val="0"/>
      <w:marRight w:val="0"/>
      <w:marTop w:val="0"/>
      <w:marBottom w:val="0"/>
      <w:divBdr>
        <w:top w:val="none" w:sz="0" w:space="0" w:color="auto"/>
        <w:left w:val="none" w:sz="0" w:space="0" w:color="auto"/>
        <w:bottom w:val="none" w:sz="0" w:space="0" w:color="auto"/>
        <w:right w:val="none" w:sz="0" w:space="0" w:color="auto"/>
      </w:divBdr>
      <w:divsChild>
        <w:div w:id="1839222619">
          <w:marLeft w:val="0"/>
          <w:marRight w:val="0"/>
          <w:marTop w:val="0"/>
          <w:marBottom w:val="0"/>
          <w:divBdr>
            <w:top w:val="none" w:sz="0" w:space="0" w:color="auto"/>
            <w:left w:val="none" w:sz="0" w:space="0" w:color="auto"/>
            <w:bottom w:val="none" w:sz="0" w:space="0" w:color="auto"/>
            <w:right w:val="none" w:sz="0" w:space="0" w:color="auto"/>
          </w:divBdr>
          <w:divsChild>
            <w:div w:id="30959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7438">
      <w:bodyDiv w:val="1"/>
      <w:marLeft w:val="0"/>
      <w:marRight w:val="0"/>
      <w:marTop w:val="0"/>
      <w:marBottom w:val="0"/>
      <w:divBdr>
        <w:top w:val="none" w:sz="0" w:space="0" w:color="auto"/>
        <w:left w:val="none" w:sz="0" w:space="0" w:color="auto"/>
        <w:bottom w:val="none" w:sz="0" w:space="0" w:color="auto"/>
        <w:right w:val="none" w:sz="0" w:space="0" w:color="auto"/>
      </w:divBdr>
      <w:divsChild>
        <w:div w:id="555312204">
          <w:marLeft w:val="0"/>
          <w:marRight w:val="0"/>
          <w:marTop w:val="0"/>
          <w:marBottom w:val="0"/>
          <w:divBdr>
            <w:top w:val="none" w:sz="0" w:space="0" w:color="auto"/>
            <w:left w:val="none" w:sz="0" w:space="0" w:color="auto"/>
            <w:bottom w:val="none" w:sz="0" w:space="0" w:color="auto"/>
            <w:right w:val="none" w:sz="0" w:space="0" w:color="auto"/>
          </w:divBdr>
          <w:divsChild>
            <w:div w:id="11008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1674">
      <w:bodyDiv w:val="1"/>
      <w:marLeft w:val="0"/>
      <w:marRight w:val="0"/>
      <w:marTop w:val="0"/>
      <w:marBottom w:val="0"/>
      <w:divBdr>
        <w:top w:val="none" w:sz="0" w:space="0" w:color="auto"/>
        <w:left w:val="none" w:sz="0" w:space="0" w:color="auto"/>
        <w:bottom w:val="none" w:sz="0" w:space="0" w:color="auto"/>
        <w:right w:val="none" w:sz="0" w:space="0" w:color="auto"/>
      </w:divBdr>
      <w:divsChild>
        <w:div w:id="970207240">
          <w:marLeft w:val="0"/>
          <w:marRight w:val="0"/>
          <w:marTop w:val="0"/>
          <w:marBottom w:val="0"/>
          <w:divBdr>
            <w:top w:val="none" w:sz="0" w:space="0" w:color="auto"/>
            <w:left w:val="none" w:sz="0" w:space="0" w:color="auto"/>
            <w:bottom w:val="none" w:sz="0" w:space="0" w:color="auto"/>
            <w:right w:val="none" w:sz="0" w:space="0" w:color="auto"/>
          </w:divBdr>
        </w:div>
        <w:div w:id="1092242072">
          <w:marLeft w:val="0"/>
          <w:marRight w:val="0"/>
          <w:marTop w:val="0"/>
          <w:marBottom w:val="0"/>
          <w:divBdr>
            <w:top w:val="none" w:sz="0" w:space="0" w:color="auto"/>
            <w:left w:val="none" w:sz="0" w:space="0" w:color="auto"/>
            <w:bottom w:val="none" w:sz="0" w:space="0" w:color="auto"/>
            <w:right w:val="none" w:sz="0" w:space="0" w:color="auto"/>
          </w:divBdr>
        </w:div>
        <w:div w:id="1166360179">
          <w:marLeft w:val="0"/>
          <w:marRight w:val="0"/>
          <w:marTop w:val="0"/>
          <w:marBottom w:val="0"/>
          <w:divBdr>
            <w:top w:val="none" w:sz="0" w:space="0" w:color="auto"/>
            <w:left w:val="none" w:sz="0" w:space="0" w:color="auto"/>
            <w:bottom w:val="none" w:sz="0" w:space="0" w:color="auto"/>
            <w:right w:val="none" w:sz="0" w:space="0" w:color="auto"/>
          </w:divBdr>
        </w:div>
      </w:divsChild>
    </w:div>
    <w:div w:id="1764840730">
      <w:bodyDiv w:val="1"/>
      <w:marLeft w:val="0"/>
      <w:marRight w:val="0"/>
      <w:marTop w:val="0"/>
      <w:marBottom w:val="0"/>
      <w:divBdr>
        <w:top w:val="none" w:sz="0" w:space="0" w:color="auto"/>
        <w:left w:val="none" w:sz="0" w:space="0" w:color="auto"/>
        <w:bottom w:val="none" w:sz="0" w:space="0" w:color="auto"/>
        <w:right w:val="none" w:sz="0" w:space="0" w:color="auto"/>
      </w:divBdr>
      <w:divsChild>
        <w:div w:id="333075441">
          <w:marLeft w:val="0"/>
          <w:marRight w:val="0"/>
          <w:marTop w:val="0"/>
          <w:marBottom w:val="0"/>
          <w:divBdr>
            <w:top w:val="none" w:sz="0" w:space="0" w:color="auto"/>
            <w:left w:val="none" w:sz="0" w:space="0" w:color="auto"/>
            <w:bottom w:val="none" w:sz="0" w:space="0" w:color="auto"/>
            <w:right w:val="none" w:sz="0" w:space="0" w:color="auto"/>
          </w:divBdr>
          <w:divsChild>
            <w:div w:id="96254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3351174">
      <w:bodyDiv w:val="1"/>
      <w:marLeft w:val="0"/>
      <w:marRight w:val="0"/>
      <w:marTop w:val="0"/>
      <w:marBottom w:val="0"/>
      <w:divBdr>
        <w:top w:val="none" w:sz="0" w:space="0" w:color="auto"/>
        <w:left w:val="none" w:sz="0" w:space="0" w:color="auto"/>
        <w:bottom w:val="none" w:sz="0" w:space="0" w:color="auto"/>
        <w:right w:val="none" w:sz="0" w:space="0" w:color="auto"/>
      </w:divBdr>
      <w:divsChild>
        <w:div w:id="211380718">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45588200">
      <w:bodyDiv w:val="1"/>
      <w:marLeft w:val="0"/>
      <w:marRight w:val="0"/>
      <w:marTop w:val="0"/>
      <w:marBottom w:val="0"/>
      <w:divBdr>
        <w:top w:val="none" w:sz="0" w:space="0" w:color="auto"/>
        <w:left w:val="none" w:sz="0" w:space="0" w:color="auto"/>
        <w:bottom w:val="none" w:sz="0" w:space="0" w:color="auto"/>
        <w:right w:val="none" w:sz="0" w:space="0" w:color="auto"/>
      </w:divBdr>
      <w:divsChild>
        <w:div w:id="626425404">
          <w:marLeft w:val="0"/>
          <w:marRight w:val="0"/>
          <w:marTop w:val="0"/>
          <w:marBottom w:val="0"/>
          <w:divBdr>
            <w:top w:val="none" w:sz="0" w:space="0" w:color="auto"/>
            <w:left w:val="none" w:sz="0" w:space="0" w:color="auto"/>
            <w:bottom w:val="none" w:sz="0" w:space="0" w:color="auto"/>
            <w:right w:val="none" w:sz="0" w:space="0" w:color="auto"/>
          </w:divBdr>
          <w:divsChild>
            <w:div w:id="7452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6634">
      <w:bodyDiv w:val="1"/>
      <w:marLeft w:val="0"/>
      <w:marRight w:val="0"/>
      <w:marTop w:val="0"/>
      <w:marBottom w:val="0"/>
      <w:divBdr>
        <w:top w:val="none" w:sz="0" w:space="0" w:color="auto"/>
        <w:left w:val="none" w:sz="0" w:space="0" w:color="auto"/>
        <w:bottom w:val="none" w:sz="0" w:space="0" w:color="auto"/>
        <w:right w:val="none" w:sz="0" w:space="0" w:color="auto"/>
      </w:divBdr>
      <w:divsChild>
        <w:div w:id="450827955">
          <w:marLeft w:val="0"/>
          <w:marRight w:val="0"/>
          <w:marTop w:val="0"/>
          <w:marBottom w:val="0"/>
          <w:divBdr>
            <w:top w:val="none" w:sz="0" w:space="0" w:color="auto"/>
            <w:left w:val="none" w:sz="0" w:space="0" w:color="auto"/>
            <w:bottom w:val="none" w:sz="0" w:space="0" w:color="auto"/>
            <w:right w:val="none" w:sz="0" w:space="0" w:color="auto"/>
          </w:divBdr>
          <w:divsChild>
            <w:div w:id="125308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42947">
      <w:bodyDiv w:val="1"/>
      <w:marLeft w:val="0"/>
      <w:marRight w:val="0"/>
      <w:marTop w:val="0"/>
      <w:marBottom w:val="0"/>
      <w:divBdr>
        <w:top w:val="none" w:sz="0" w:space="0" w:color="auto"/>
        <w:left w:val="none" w:sz="0" w:space="0" w:color="auto"/>
        <w:bottom w:val="none" w:sz="0" w:space="0" w:color="auto"/>
        <w:right w:val="none" w:sz="0" w:space="0" w:color="auto"/>
      </w:divBdr>
      <w:divsChild>
        <w:div w:id="1381704639">
          <w:marLeft w:val="0"/>
          <w:marRight w:val="0"/>
          <w:marTop w:val="0"/>
          <w:marBottom w:val="0"/>
          <w:divBdr>
            <w:top w:val="none" w:sz="0" w:space="0" w:color="auto"/>
            <w:left w:val="none" w:sz="0" w:space="0" w:color="auto"/>
            <w:bottom w:val="none" w:sz="0" w:space="0" w:color="auto"/>
            <w:right w:val="none" w:sz="0" w:space="0" w:color="auto"/>
          </w:divBdr>
          <w:divsChild>
            <w:div w:id="11095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1929538347">
      <w:bodyDiv w:val="1"/>
      <w:marLeft w:val="0"/>
      <w:marRight w:val="0"/>
      <w:marTop w:val="0"/>
      <w:marBottom w:val="0"/>
      <w:divBdr>
        <w:top w:val="none" w:sz="0" w:space="0" w:color="auto"/>
        <w:left w:val="none" w:sz="0" w:space="0" w:color="auto"/>
        <w:bottom w:val="none" w:sz="0" w:space="0" w:color="auto"/>
        <w:right w:val="none" w:sz="0" w:space="0" w:color="auto"/>
      </w:divBdr>
      <w:divsChild>
        <w:div w:id="2113238921">
          <w:marLeft w:val="0"/>
          <w:marRight w:val="0"/>
          <w:marTop w:val="0"/>
          <w:marBottom w:val="0"/>
          <w:divBdr>
            <w:top w:val="none" w:sz="0" w:space="0" w:color="auto"/>
            <w:left w:val="none" w:sz="0" w:space="0" w:color="auto"/>
            <w:bottom w:val="none" w:sz="0" w:space="0" w:color="auto"/>
            <w:right w:val="none" w:sz="0" w:space="0" w:color="auto"/>
          </w:divBdr>
          <w:divsChild>
            <w:div w:id="17018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6369">
      <w:bodyDiv w:val="1"/>
      <w:marLeft w:val="0"/>
      <w:marRight w:val="0"/>
      <w:marTop w:val="0"/>
      <w:marBottom w:val="0"/>
      <w:divBdr>
        <w:top w:val="none" w:sz="0" w:space="0" w:color="auto"/>
        <w:left w:val="none" w:sz="0" w:space="0" w:color="auto"/>
        <w:bottom w:val="none" w:sz="0" w:space="0" w:color="auto"/>
        <w:right w:val="none" w:sz="0" w:space="0" w:color="auto"/>
      </w:divBdr>
      <w:divsChild>
        <w:div w:id="1319960626">
          <w:marLeft w:val="0"/>
          <w:marRight w:val="0"/>
          <w:marTop w:val="0"/>
          <w:marBottom w:val="0"/>
          <w:divBdr>
            <w:top w:val="none" w:sz="0" w:space="0" w:color="auto"/>
            <w:left w:val="none" w:sz="0" w:space="0" w:color="auto"/>
            <w:bottom w:val="none" w:sz="0" w:space="0" w:color="auto"/>
            <w:right w:val="none" w:sz="0" w:space="0" w:color="auto"/>
          </w:divBdr>
          <w:divsChild>
            <w:div w:id="189407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8040">
      <w:bodyDiv w:val="1"/>
      <w:marLeft w:val="0"/>
      <w:marRight w:val="0"/>
      <w:marTop w:val="0"/>
      <w:marBottom w:val="0"/>
      <w:divBdr>
        <w:top w:val="none" w:sz="0" w:space="0" w:color="auto"/>
        <w:left w:val="none" w:sz="0" w:space="0" w:color="auto"/>
        <w:bottom w:val="none" w:sz="0" w:space="0" w:color="auto"/>
        <w:right w:val="none" w:sz="0" w:space="0" w:color="auto"/>
      </w:divBdr>
      <w:divsChild>
        <w:div w:id="1949121596">
          <w:marLeft w:val="0"/>
          <w:marRight w:val="0"/>
          <w:marTop w:val="0"/>
          <w:marBottom w:val="0"/>
          <w:divBdr>
            <w:top w:val="none" w:sz="0" w:space="0" w:color="auto"/>
            <w:left w:val="none" w:sz="0" w:space="0" w:color="auto"/>
            <w:bottom w:val="none" w:sz="0" w:space="0" w:color="auto"/>
            <w:right w:val="none" w:sz="0" w:space="0" w:color="auto"/>
          </w:divBdr>
          <w:divsChild>
            <w:div w:id="5920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61044">
      <w:bodyDiv w:val="1"/>
      <w:marLeft w:val="0"/>
      <w:marRight w:val="0"/>
      <w:marTop w:val="0"/>
      <w:marBottom w:val="0"/>
      <w:divBdr>
        <w:top w:val="none" w:sz="0" w:space="0" w:color="auto"/>
        <w:left w:val="none" w:sz="0" w:space="0" w:color="auto"/>
        <w:bottom w:val="none" w:sz="0" w:space="0" w:color="auto"/>
        <w:right w:val="none" w:sz="0" w:space="0" w:color="auto"/>
      </w:divBdr>
      <w:divsChild>
        <w:div w:id="1440418466">
          <w:marLeft w:val="0"/>
          <w:marRight w:val="0"/>
          <w:marTop w:val="0"/>
          <w:marBottom w:val="0"/>
          <w:divBdr>
            <w:top w:val="none" w:sz="0" w:space="0" w:color="auto"/>
            <w:left w:val="none" w:sz="0" w:space="0" w:color="auto"/>
            <w:bottom w:val="none" w:sz="0" w:space="0" w:color="auto"/>
            <w:right w:val="none" w:sz="0" w:space="0" w:color="auto"/>
          </w:divBdr>
          <w:divsChild>
            <w:div w:id="104965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1336">
      <w:bodyDiv w:val="1"/>
      <w:marLeft w:val="0"/>
      <w:marRight w:val="0"/>
      <w:marTop w:val="0"/>
      <w:marBottom w:val="0"/>
      <w:divBdr>
        <w:top w:val="none" w:sz="0" w:space="0" w:color="auto"/>
        <w:left w:val="none" w:sz="0" w:space="0" w:color="auto"/>
        <w:bottom w:val="none" w:sz="0" w:space="0" w:color="auto"/>
        <w:right w:val="none" w:sz="0" w:space="0" w:color="auto"/>
      </w:divBdr>
      <w:divsChild>
        <w:div w:id="586231848">
          <w:marLeft w:val="0"/>
          <w:marRight w:val="0"/>
          <w:marTop w:val="0"/>
          <w:marBottom w:val="0"/>
          <w:divBdr>
            <w:top w:val="none" w:sz="0" w:space="0" w:color="auto"/>
            <w:left w:val="none" w:sz="0" w:space="0" w:color="auto"/>
            <w:bottom w:val="none" w:sz="0" w:space="0" w:color="auto"/>
            <w:right w:val="none" w:sz="0" w:space="0" w:color="auto"/>
          </w:divBdr>
          <w:divsChild>
            <w:div w:id="7601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8555">
      <w:bodyDiv w:val="1"/>
      <w:marLeft w:val="0"/>
      <w:marRight w:val="0"/>
      <w:marTop w:val="0"/>
      <w:marBottom w:val="0"/>
      <w:divBdr>
        <w:top w:val="none" w:sz="0" w:space="0" w:color="auto"/>
        <w:left w:val="none" w:sz="0" w:space="0" w:color="auto"/>
        <w:bottom w:val="none" w:sz="0" w:space="0" w:color="auto"/>
        <w:right w:val="none" w:sz="0" w:space="0" w:color="auto"/>
      </w:divBdr>
      <w:divsChild>
        <w:div w:id="1290358566">
          <w:marLeft w:val="0"/>
          <w:marRight w:val="0"/>
          <w:marTop w:val="0"/>
          <w:marBottom w:val="0"/>
          <w:divBdr>
            <w:top w:val="none" w:sz="0" w:space="0" w:color="auto"/>
            <w:left w:val="none" w:sz="0" w:space="0" w:color="auto"/>
            <w:bottom w:val="none" w:sz="0" w:space="0" w:color="auto"/>
            <w:right w:val="none" w:sz="0" w:space="0" w:color="auto"/>
          </w:divBdr>
          <w:divsChild>
            <w:div w:id="17133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9734">
      <w:bodyDiv w:val="1"/>
      <w:marLeft w:val="0"/>
      <w:marRight w:val="0"/>
      <w:marTop w:val="0"/>
      <w:marBottom w:val="0"/>
      <w:divBdr>
        <w:top w:val="none" w:sz="0" w:space="0" w:color="auto"/>
        <w:left w:val="none" w:sz="0" w:space="0" w:color="auto"/>
        <w:bottom w:val="none" w:sz="0" w:space="0" w:color="auto"/>
        <w:right w:val="none" w:sz="0" w:space="0" w:color="auto"/>
      </w:divBdr>
    </w:div>
    <w:div w:id="2057314627">
      <w:bodyDiv w:val="1"/>
      <w:marLeft w:val="0"/>
      <w:marRight w:val="0"/>
      <w:marTop w:val="0"/>
      <w:marBottom w:val="0"/>
      <w:divBdr>
        <w:top w:val="none" w:sz="0" w:space="0" w:color="auto"/>
        <w:left w:val="none" w:sz="0" w:space="0" w:color="auto"/>
        <w:bottom w:val="none" w:sz="0" w:space="0" w:color="auto"/>
        <w:right w:val="none" w:sz="0" w:space="0" w:color="auto"/>
      </w:divBdr>
      <w:divsChild>
        <w:div w:id="1506894057">
          <w:marLeft w:val="0"/>
          <w:marRight w:val="0"/>
          <w:marTop w:val="0"/>
          <w:marBottom w:val="0"/>
          <w:divBdr>
            <w:top w:val="none" w:sz="0" w:space="0" w:color="auto"/>
            <w:left w:val="none" w:sz="0" w:space="0" w:color="auto"/>
            <w:bottom w:val="none" w:sz="0" w:space="0" w:color="auto"/>
            <w:right w:val="none" w:sz="0" w:space="0" w:color="auto"/>
          </w:divBdr>
          <w:divsChild>
            <w:div w:id="4629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6580">
      <w:bodyDiv w:val="1"/>
      <w:marLeft w:val="0"/>
      <w:marRight w:val="0"/>
      <w:marTop w:val="0"/>
      <w:marBottom w:val="0"/>
      <w:divBdr>
        <w:top w:val="none" w:sz="0" w:space="0" w:color="auto"/>
        <w:left w:val="none" w:sz="0" w:space="0" w:color="auto"/>
        <w:bottom w:val="none" w:sz="0" w:space="0" w:color="auto"/>
        <w:right w:val="none" w:sz="0" w:space="0" w:color="auto"/>
      </w:divBdr>
      <w:divsChild>
        <w:div w:id="841431647">
          <w:marLeft w:val="0"/>
          <w:marRight w:val="0"/>
          <w:marTop w:val="0"/>
          <w:marBottom w:val="0"/>
          <w:divBdr>
            <w:top w:val="none" w:sz="0" w:space="0" w:color="auto"/>
            <w:left w:val="none" w:sz="0" w:space="0" w:color="auto"/>
            <w:bottom w:val="none" w:sz="0" w:space="0" w:color="auto"/>
            <w:right w:val="none" w:sz="0" w:space="0" w:color="auto"/>
          </w:divBdr>
          <w:divsChild>
            <w:div w:id="9066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3513">
      <w:bodyDiv w:val="1"/>
      <w:marLeft w:val="0"/>
      <w:marRight w:val="0"/>
      <w:marTop w:val="0"/>
      <w:marBottom w:val="0"/>
      <w:divBdr>
        <w:top w:val="none" w:sz="0" w:space="0" w:color="auto"/>
        <w:left w:val="none" w:sz="0" w:space="0" w:color="auto"/>
        <w:bottom w:val="none" w:sz="0" w:space="0" w:color="auto"/>
        <w:right w:val="none" w:sz="0" w:space="0" w:color="auto"/>
      </w:divBdr>
      <w:divsChild>
        <w:div w:id="2038575127">
          <w:marLeft w:val="0"/>
          <w:marRight w:val="0"/>
          <w:marTop w:val="0"/>
          <w:marBottom w:val="0"/>
          <w:divBdr>
            <w:top w:val="none" w:sz="0" w:space="0" w:color="auto"/>
            <w:left w:val="none" w:sz="0" w:space="0" w:color="auto"/>
            <w:bottom w:val="none" w:sz="0" w:space="0" w:color="auto"/>
            <w:right w:val="none" w:sz="0" w:space="0" w:color="auto"/>
          </w:divBdr>
          <w:divsChild>
            <w:div w:id="17086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1863">
      <w:bodyDiv w:val="1"/>
      <w:marLeft w:val="0"/>
      <w:marRight w:val="0"/>
      <w:marTop w:val="0"/>
      <w:marBottom w:val="0"/>
      <w:divBdr>
        <w:top w:val="none" w:sz="0" w:space="0" w:color="auto"/>
        <w:left w:val="none" w:sz="0" w:space="0" w:color="auto"/>
        <w:bottom w:val="none" w:sz="0" w:space="0" w:color="auto"/>
        <w:right w:val="none" w:sz="0" w:space="0" w:color="auto"/>
      </w:divBdr>
      <w:divsChild>
        <w:div w:id="1576548222">
          <w:marLeft w:val="0"/>
          <w:marRight w:val="0"/>
          <w:marTop w:val="0"/>
          <w:marBottom w:val="0"/>
          <w:divBdr>
            <w:top w:val="none" w:sz="0" w:space="0" w:color="auto"/>
            <w:left w:val="none" w:sz="0" w:space="0" w:color="auto"/>
            <w:bottom w:val="none" w:sz="0" w:space="0" w:color="auto"/>
            <w:right w:val="none" w:sz="0" w:space="0" w:color="auto"/>
          </w:divBdr>
          <w:divsChild>
            <w:div w:id="2027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3345">
      <w:bodyDiv w:val="1"/>
      <w:marLeft w:val="0"/>
      <w:marRight w:val="0"/>
      <w:marTop w:val="0"/>
      <w:marBottom w:val="0"/>
      <w:divBdr>
        <w:top w:val="none" w:sz="0" w:space="0" w:color="auto"/>
        <w:left w:val="none" w:sz="0" w:space="0" w:color="auto"/>
        <w:bottom w:val="none" w:sz="0" w:space="0" w:color="auto"/>
        <w:right w:val="none" w:sz="0" w:space="0" w:color="auto"/>
      </w:divBdr>
      <w:divsChild>
        <w:div w:id="619531976">
          <w:marLeft w:val="0"/>
          <w:marRight w:val="0"/>
          <w:marTop w:val="0"/>
          <w:marBottom w:val="0"/>
          <w:divBdr>
            <w:top w:val="none" w:sz="0" w:space="0" w:color="auto"/>
            <w:left w:val="none" w:sz="0" w:space="0" w:color="auto"/>
            <w:bottom w:val="none" w:sz="0" w:space="0" w:color="auto"/>
            <w:right w:val="none" w:sz="0" w:space="0" w:color="auto"/>
          </w:divBdr>
          <w:divsChild>
            <w:div w:id="6047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2105">
      <w:bodyDiv w:val="1"/>
      <w:marLeft w:val="0"/>
      <w:marRight w:val="0"/>
      <w:marTop w:val="0"/>
      <w:marBottom w:val="0"/>
      <w:divBdr>
        <w:top w:val="none" w:sz="0" w:space="0" w:color="auto"/>
        <w:left w:val="none" w:sz="0" w:space="0" w:color="auto"/>
        <w:bottom w:val="none" w:sz="0" w:space="0" w:color="auto"/>
        <w:right w:val="none" w:sz="0" w:space="0" w:color="auto"/>
      </w:divBdr>
    </w:div>
    <w:div w:id="2115130120">
      <w:bodyDiv w:val="1"/>
      <w:marLeft w:val="0"/>
      <w:marRight w:val="0"/>
      <w:marTop w:val="0"/>
      <w:marBottom w:val="0"/>
      <w:divBdr>
        <w:top w:val="none" w:sz="0" w:space="0" w:color="auto"/>
        <w:left w:val="none" w:sz="0" w:space="0" w:color="auto"/>
        <w:bottom w:val="none" w:sz="0" w:space="0" w:color="auto"/>
        <w:right w:val="none" w:sz="0" w:space="0" w:color="auto"/>
      </w:divBdr>
      <w:divsChild>
        <w:div w:id="355035503">
          <w:marLeft w:val="0"/>
          <w:marRight w:val="0"/>
          <w:marTop w:val="0"/>
          <w:marBottom w:val="0"/>
          <w:divBdr>
            <w:top w:val="none" w:sz="0" w:space="0" w:color="auto"/>
            <w:left w:val="none" w:sz="0" w:space="0" w:color="auto"/>
            <w:bottom w:val="none" w:sz="0" w:space="0" w:color="auto"/>
            <w:right w:val="none" w:sz="0" w:space="0" w:color="auto"/>
          </w:divBdr>
          <w:divsChild>
            <w:div w:id="194356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footer" Target="footer4.xml"/><Relationship Id="rId42" Type="http://schemas.openxmlformats.org/officeDocument/2006/relationships/image" Target="media/image16.emf"/><Relationship Id="rId47" Type="http://schemas.openxmlformats.org/officeDocument/2006/relationships/footer" Target="footer7.xml"/><Relationship Id="rId63" Type="http://schemas.openxmlformats.org/officeDocument/2006/relationships/image" Target="media/image26.jpeg"/><Relationship Id="rId68" Type="http://schemas.openxmlformats.org/officeDocument/2006/relationships/image" Target="media/image29.png"/><Relationship Id="rId84" Type="http://schemas.openxmlformats.org/officeDocument/2006/relationships/hyperlink" Target="http://www.iho.int/S124/gml/cs0/0.1" TargetMode="External"/><Relationship Id="rId89"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comments" Target="comments.xml"/><Relationship Id="rId32" Type="http://schemas.openxmlformats.org/officeDocument/2006/relationships/image" Target="media/image9.png"/><Relationship Id="rId37" Type="http://schemas.openxmlformats.org/officeDocument/2006/relationships/hyperlink" Target="http://www.epsg-registry.org/" TargetMode="External"/><Relationship Id="rId40" Type="http://schemas.openxmlformats.org/officeDocument/2006/relationships/image" Target="media/image14.jpeg"/><Relationship Id="rId45" Type="http://schemas.openxmlformats.org/officeDocument/2006/relationships/header" Target="header5.xml"/><Relationship Id="rId53" Type="http://schemas.openxmlformats.org/officeDocument/2006/relationships/hyperlink" Target="http://www.iho.int/S124/gml/cs0/0.1" TargetMode="External"/><Relationship Id="rId58" Type="http://schemas.openxmlformats.org/officeDocument/2006/relationships/image" Target="media/image22.jpeg"/><Relationship Id="rId66" Type="http://schemas.openxmlformats.org/officeDocument/2006/relationships/hyperlink" Target="http://www.iho.int/S124/gml/cs0/0.1" TargetMode="External"/><Relationship Id="rId74" Type="http://schemas.openxmlformats.org/officeDocument/2006/relationships/hyperlink" Target="http://www.iho.int/S124/gml/cs0/0.1" TargetMode="External"/><Relationship Id="rId79" Type="http://schemas.openxmlformats.org/officeDocument/2006/relationships/image" Target="media/image35.png"/><Relationship Id="rId87" Type="http://schemas.openxmlformats.org/officeDocument/2006/relationships/image" Target="media/image40.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4.jpeg"/><Relationship Id="rId82" Type="http://schemas.openxmlformats.org/officeDocument/2006/relationships/hyperlink" Target="http://www.iho.int/S124/gml/cs0/0.1" TargetMode="External"/><Relationship Id="rId90" Type="http://schemas.openxmlformats.org/officeDocument/2006/relationships/image" Target="media/image43.png"/><Relationship Id="rId95" Type="http://schemas.openxmlformats.org/officeDocument/2006/relationships/image" Target="media/image48.png"/><Relationship Id="rId19" Type="http://schemas.openxmlformats.org/officeDocument/2006/relationships/footer" Target="footer2.xml"/><Relationship Id="rId14" Type="http://schemas.openxmlformats.org/officeDocument/2006/relationships/hyperlink" Target="http://www.wipo.int/treaties/en/ip/berne/trtdocs_wo001.html" TargetMode="External"/><Relationship Id="rId22" Type="http://schemas.openxmlformats.org/officeDocument/2006/relationships/header" Target="header3.xml"/><Relationship Id="rId27" Type="http://schemas.microsoft.com/office/2018/08/relationships/commentsExtensible" Target="commentsExtensible.xml"/><Relationship Id="rId30" Type="http://schemas.openxmlformats.org/officeDocument/2006/relationships/hyperlink" Target="mailto:info@iho.int" TargetMode="External"/><Relationship Id="rId35" Type="http://schemas.openxmlformats.org/officeDocument/2006/relationships/image" Target="media/image12.png"/><Relationship Id="rId43" Type="http://schemas.openxmlformats.org/officeDocument/2006/relationships/image" Target="media/image17.png"/><Relationship Id="rId48" Type="http://schemas.openxmlformats.org/officeDocument/2006/relationships/hyperlink" Target="http://www.iho.int/S124/gml/cs0/0.1" TargetMode="External"/><Relationship Id="rId56" Type="http://schemas.openxmlformats.org/officeDocument/2006/relationships/image" Target="media/image21.png"/><Relationship Id="rId64" Type="http://schemas.openxmlformats.org/officeDocument/2006/relationships/hyperlink" Target="http://www.iho.int/S124/gml/cs0/0.1" TargetMode="External"/><Relationship Id="rId69" Type="http://schemas.openxmlformats.org/officeDocument/2006/relationships/hyperlink" Target="http://www.iho.int/S124/gml/cs0/0.1" TargetMode="External"/><Relationship Id="rId77" Type="http://schemas.openxmlformats.org/officeDocument/2006/relationships/image" Target="media/image34.png"/><Relationship Id="rId100" Type="http://schemas.openxmlformats.org/officeDocument/2006/relationships/header" Target="header8.xml"/><Relationship Id="rId8" Type="http://schemas.openxmlformats.org/officeDocument/2006/relationships/image" Target="media/image1.png"/><Relationship Id="rId51" Type="http://schemas.openxmlformats.org/officeDocument/2006/relationships/hyperlink" Target="http://www.iho.int/S124/gml/cs0/0.1" TargetMode="External"/><Relationship Id="rId72" Type="http://schemas.openxmlformats.org/officeDocument/2006/relationships/hyperlink" Target="http://www.iho.int/S124/gml/cs0/0.1" TargetMode="External"/><Relationship Id="rId80" Type="http://schemas.openxmlformats.org/officeDocument/2006/relationships/hyperlink" Target="http://www.iho.int/S124/gml/cs0/0.1" TargetMode="External"/><Relationship Id="rId85" Type="http://schemas.openxmlformats.org/officeDocument/2006/relationships/image" Target="media/image38.png"/><Relationship Id="rId93" Type="http://schemas.openxmlformats.org/officeDocument/2006/relationships/image" Target="media/image46.png"/><Relationship Id="rId98" Type="http://schemas.openxmlformats.org/officeDocument/2006/relationships/footer" Target="footer8.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microsoft.com/office/2011/relationships/commentsExtended" Target="commentsExtended.xml"/><Relationship Id="rId33" Type="http://schemas.openxmlformats.org/officeDocument/2006/relationships/image" Target="media/image10.png"/><Relationship Id="rId38" Type="http://schemas.openxmlformats.org/officeDocument/2006/relationships/hyperlink" Target="http://www.iogp.org" TargetMode="External"/><Relationship Id="rId46" Type="http://schemas.openxmlformats.org/officeDocument/2006/relationships/footer" Target="footer6.xml"/><Relationship Id="rId59" Type="http://schemas.openxmlformats.org/officeDocument/2006/relationships/image" Target="media/image23.jpeg"/><Relationship Id="rId67" Type="http://schemas.openxmlformats.org/officeDocument/2006/relationships/image" Target="media/image28.jpeg"/><Relationship Id="rId103" Type="http://schemas.microsoft.com/office/2011/relationships/people" Target="people.xml"/><Relationship Id="rId20" Type="http://schemas.openxmlformats.org/officeDocument/2006/relationships/footer" Target="footer3.xml"/><Relationship Id="rId41" Type="http://schemas.openxmlformats.org/officeDocument/2006/relationships/image" Target="media/image15.png"/><Relationship Id="rId54" Type="http://schemas.openxmlformats.org/officeDocument/2006/relationships/image" Target="media/image20.png"/><Relationship Id="rId62" Type="http://schemas.openxmlformats.org/officeDocument/2006/relationships/image" Target="media/image25.png"/><Relationship Id="rId70" Type="http://schemas.openxmlformats.org/officeDocument/2006/relationships/image" Target="media/image30.jpeg"/><Relationship Id="rId75" Type="http://schemas.openxmlformats.org/officeDocument/2006/relationships/image" Target="media/image33.jpeg"/><Relationship Id="rId83" Type="http://schemas.openxmlformats.org/officeDocument/2006/relationships/image" Target="media/image37.png"/><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ipo.int/treaties/en/ip/berne/trtdocs_wo001.html" TargetMode="External"/><Relationship Id="rId23" Type="http://schemas.openxmlformats.org/officeDocument/2006/relationships/footer" Target="footer5.xm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hyperlink" Target="http://www.iho.int/S124/gml/cs0/0.1" TargetMode="External"/><Relationship Id="rId57" Type="http://schemas.openxmlformats.org/officeDocument/2006/relationships/hyperlink" Target="http://www.iho.int/S124/gml/cs0/0.1" TargetMode="External"/><Relationship Id="rId10" Type="http://schemas.openxmlformats.org/officeDocument/2006/relationships/image" Target="media/image3.png"/><Relationship Id="rId31" Type="http://schemas.openxmlformats.org/officeDocument/2006/relationships/hyperlink" Target="file:///C:\Users\ldp01\AppData\Local\Microsoft\Windows\INetCache\Content.Outlook\AWYHJ2Y1\www.iho.int" TargetMode="External"/><Relationship Id="rId44" Type="http://schemas.openxmlformats.org/officeDocument/2006/relationships/header" Target="header4.xml"/><Relationship Id="rId52" Type="http://schemas.openxmlformats.org/officeDocument/2006/relationships/image" Target="media/image19.png"/><Relationship Id="rId60" Type="http://schemas.openxmlformats.org/officeDocument/2006/relationships/hyperlink" Target="http://www.iho.int/S124/gml/cs0/0.1" TargetMode="External"/><Relationship Id="rId65" Type="http://schemas.openxmlformats.org/officeDocument/2006/relationships/image" Target="media/image27.jpeg"/><Relationship Id="rId73" Type="http://schemas.openxmlformats.org/officeDocument/2006/relationships/image" Target="media/image32.png"/><Relationship Id="rId78" Type="http://schemas.openxmlformats.org/officeDocument/2006/relationships/hyperlink" Target="http://www.iho.int/S124/gml/cs0/0.1" TargetMode="External"/><Relationship Id="rId81" Type="http://schemas.openxmlformats.org/officeDocument/2006/relationships/image" Target="media/image36.jpeg"/><Relationship Id="rId86" Type="http://schemas.openxmlformats.org/officeDocument/2006/relationships/image" Target="media/image39.jpeg"/><Relationship Id="rId94" Type="http://schemas.openxmlformats.org/officeDocument/2006/relationships/image" Target="media/image47.png"/><Relationship Id="rId99" Type="http://schemas.openxmlformats.org/officeDocument/2006/relationships/footer" Target="footer9.xml"/><Relationship Id="rId101"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hyperlink" Target="https://epsg.org/" TargetMode="External"/><Relationship Id="rId34" Type="http://schemas.openxmlformats.org/officeDocument/2006/relationships/image" Target="media/image11.png"/><Relationship Id="rId50" Type="http://schemas.openxmlformats.org/officeDocument/2006/relationships/image" Target="media/image18.png"/><Relationship Id="rId55" Type="http://schemas.openxmlformats.org/officeDocument/2006/relationships/hyperlink" Target="http://www.iho.int/S124/gml/cs0/0.1" TargetMode="External"/><Relationship Id="rId76" Type="http://schemas.openxmlformats.org/officeDocument/2006/relationships/hyperlink" Target="http://www.iho.int/S124/gml/cs0/0.1" TargetMode="External"/><Relationship Id="rId97" Type="http://schemas.openxmlformats.org/officeDocument/2006/relationships/header" Target="header7.xm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81FD32-D144-496C-9374-A720364B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1814</TotalTime>
  <Pages>122</Pages>
  <Words>22821</Words>
  <Characters>130086</Characters>
  <Application>Microsoft Office Word</Application>
  <DocSecurity>0</DocSecurity>
  <Lines>1084</Lines>
  <Paragraphs>305</Paragraphs>
  <ScaleCrop>false</ScaleCrop>
  <HeadingPairs>
    <vt:vector size="6" baseType="variant">
      <vt:variant>
        <vt:lpstr>Title</vt:lpstr>
      </vt:variant>
      <vt:variant>
        <vt:i4>1</vt:i4>
      </vt:variant>
      <vt:variant>
        <vt:lpstr>제목</vt:lpstr>
      </vt:variant>
      <vt:variant>
        <vt:i4>1</vt:i4>
      </vt:variant>
      <vt:variant>
        <vt:lpstr>Otsikko</vt:lpstr>
      </vt:variant>
      <vt:variant>
        <vt:i4>1</vt:i4>
      </vt:variant>
    </vt:vector>
  </HeadingPairs>
  <TitlesOfParts>
    <vt:vector size="3" baseType="lpstr">
      <vt:lpstr>ISO/IEC TC /SC  N</vt:lpstr>
      <vt:lpstr>ISO/IEC TC /SC  N</vt:lpstr>
      <vt:lpstr>ISO/IEC TC /SC  N</vt:lpstr>
    </vt:vector>
  </TitlesOfParts>
  <Company>afnor</Company>
  <LinksUpToDate>false</LinksUpToDate>
  <CharactersWithSpaces>152602</CharactersWithSpaces>
  <SharedDoc>false</SharedDoc>
  <HLinks>
    <vt:vector size="12" baseType="variant">
      <vt:variant>
        <vt:i4>6684718</vt:i4>
      </vt:variant>
      <vt:variant>
        <vt:i4>326</vt:i4>
      </vt:variant>
      <vt:variant>
        <vt:i4>0</vt:i4>
      </vt:variant>
      <vt:variant>
        <vt:i4>5</vt:i4>
      </vt:variant>
      <vt:variant>
        <vt:lpwstr>http://www.ogp.org.uk/</vt:lpwstr>
      </vt:variant>
      <vt:variant>
        <vt:lpwstr/>
      </vt:variant>
      <vt:variant>
        <vt:i4>1638415</vt:i4>
      </vt:variant>
      <vt:variant>
        <vt:i4>323</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Microsoft Office User</dc:creator>
  <cp:keywords/>
  <dc:description/>
  <cp:lastModifiedBy>Jason Rhee</cp:lastModifiedBy>
  <cp:revision>584</cp:revision>
  <cp:lastPrinted>2024-02-27T09:27:00Z</cp:lastPrinted>
  <dcterms:created xsi:type="dcterms:W3CDTF">2024-02-27T08:59:00Z</dcterms:created>
  <dcterms:modified xsi:type="dcterms:W3CDTF">2024-07-26T03:16:00Z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_DocHome">
    <vt:i4>580479195</vt:i4>
  </property>
  <property fmtid="{D5CDD505-2E9C-101B-9397-08002B2CF9AE}" pid="21" name="MSIP_Label_f0f40459-83b3-439a-9b5d-c36e29e9ec53_Enabled">
    <vt:lpwstr>true</vt:lpwstr>
  </property>
  <property fmtid="{D5CDD505-2E9C-101B-9397-08002B2CF9AE}" pid="22" name="MSIP_Label_f0f40459-83b3-439a-9b5d-c36e29e9ec53_SetDate">
    <vt:lpwstr>2023-10-05T05:48:28Z</vt:lpwstr>
  </property>
  <property fmtid="{D5CDD505-2E9C-101B-9397-08002B2CF9AE}" pid="23" name="MSIP_Label_f0f40459-83b3-439a-9b5d-c36e29e9ec53_Method">
    <vt:lpwstr>Privileged</vt:lpwstr>
  </property>
  <property fmtid="{D5CDD505-2E9C-101B-9397-08002B2CF9AE}" pid="24" name="MSIP_Label_f0f40459-83b3-439a-9b5d-c36e29e9ec53_Name">
    <vt:lpwstr>CommercialInConfidence</vt:lpwstr>
  </property>
  <property fmtid="{D5CDD505-2E9C-101B-9397-08002B2CF9AE}" pid="25" name="MSIP_Label_f0f40459-83b3-439a-9b5d-c36e29e9ec53_SiteId">
    <vt:lpwstr>7f80b01b-7741-4ca1-bd07-3cff0abd1d50</vt:lpwstr>
  </property>
  <property fmtid="{D5CDD505-2E9C-101B-9397-08002B2CF9AE}" pid="26" name="MSIP_Label_f0f40459-83b3-439a-9b5d-c36e29e9ec53_ActionId">
    <vt:lpwstr>74c100c0-a284-49a2-aa78-e1658582c546</vt:lpwstr>
  </property>
  <property fmtid="{D5CDD505-2E9C-101B-9397-08002B2CF9AE}" pid="27" name="MSIP_Label_f0f40459-83b3-439a-9b5d-c36e29e9ec53_ContentBits">
    <vt:lpwstr>0</vt:lpwstr>
  </property>
</Properties>
</file>