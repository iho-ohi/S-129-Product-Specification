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0"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4-07-16T16:56:00Z" w16du:dateUtc="2024-07-16T06:56:00Z">
                                <w:r w:rsidDel="00BE24F6">
                                  <w:rPr>
                                    <w:rFonts w:ascii="Arial" w:hAnsi="Arial" w:cs="HelveticaNeueLT Std Med"/>
                                    <w:b/>
                                    <w:color w:val="00004C"/>
                                    <w:sz w:val="28"/>
                                    <w:szCs w:val="28"/>
                                  </w:rPr>
                                  <w:delText>1</w:delText>
                                </w:r>
                              </w:del>
                              <w:ins w:id="2"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3"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4"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5"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6"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7"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8" w:author="Jason Rhee" w:date="2024-07-16T16:57:00Z" w16du:dateUtc="2024-07-16T06:57:00Z">
                                    <w:rPr>
                                      <w:rFonts w:ascii="Arial" w:hAnsi="Arial" w:cs="HelveticaNeueLT Std Med"/>
                                      <w:b/>
                                      <w:color w:val="00004C"/>
                                      <w:sz w:val="28"/>
                                      <w:szCs w:val="28"/>
                                    </w:rPr>
                                  </w:rPrChange>
                                </w:rPr>
                              </w:pPr>
                              <w:ins w:id="9" w:author="Jason Rhee" w:date="2024-07-22T13:17:00Z" w16du:dateUtc="2024-07-22T03:17:00Z">
                                <w:r>
                                  <w:rPr>
                                    <w:rFonts w:ascii="Arial" w:hAnsi="Arial" w:cs="HelveticaNeueLT Std Med"/>
                                    <w:b/>
                                    <w:color w:val="00004C"/>
                                    <w:sz w:val="28"/>
                                    <w:szCs w:val="28"/>
                                  </w:rPr>
                                  <w:t>(Dra</w:t>
                                </w:r>
                              </w:ins>
                              <w:ins w:id="10"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2" w:author="Jason Rhee" w:date="2024-07-16T16:56:00Z" w16du:dateUtc="2024-07-16T06:56:00Z">
                          <w:r w:rsidDel="00BE24F6">
                            <w:rPr>
                              <w:rFonts w:ascii="Arial" w:hAnsi="Arial" w:cs="HelveticaNeueLT Std Med"/>
                              <w:b/>
                              <w:color w:val="00004C"/>
                              <w:sz w:val="28"/>
                              <w:szCs w:val="28"/>
                            </w:rPr>
                            <w:delText>1</w:delText>
                          </w:r>
                        </w:del>
                        <w:ins w:id="1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1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19" w:author="Jason Rhee" w:date="2024-07-16T16:57:00Z" w16du:dateUtc="2024-07-16T06:57:00Z">
                              <w:rPr>
                                <w:rFonts w:ascii="Arial" w:hAnsi="Arial" w:cs="HelveticaNeueLT Std Med"/>
                                <w:b/>
                                <w:color w:val="00004C"/>
                                <w:sz w:val="28"/>
                                <w:szCs w:val="28"/>
                              </w:rPr>
                            </w:rPrChange>
                          </w:rPr>
                        </w:pPr>
                        <w:ins w:id="20" w:author="Jason Rhee" w:date="2024-07-22T13:17:00Z" w16du:dateUtc="2024-07-22T03:17:00Z">
                          <w:r>
                            <w:rPr>
                              <w:rFonts w:ascii="Arial" w:hAnsi="Arial" w:cs="HelveticaNeueLT Std Med"/>
                              <w:b/>
                              <w:color w:val="00004C"/>
                              <w:sz w:val="28"/>
                              <w:szCs w:val="28"/>
                            </w:rPr>
                            <w:t>(Dra</w:t>
                          </w:r>
                        </w:ins>
                        <w:ins w:id="2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3" w:name="_Toc127463809"/>
      <w:bookmarkStart w:id="24" w:name="_Toc128125435"/>
      <w:bookmarkStart w:id="25" w:name="_Toc141176160"/>
      <w:bookmarkStart w:id="26" w:name="_Toc141176315"/>
      <w:bookmarkStart w:id="27" w:name="_Toc141176946"/>
      <w:bookmarkStart w:id="28" w:name="_Toc150177831"/>
      <w:r>
        <w:lastRenderedPageBreak/>
        <w:t>Document Control</w:t>
      </w:r>
      <w:bookmarkEnd w:id="22"/>
      <w:bookmarkEnd w:id="23"/>
      <w:bookmarkEnd w:id="24"/>
      <w:bookmarkEnd w:id="25"/>
      <w:bookmarkEnd w:id="26"/>
      <w:bookmarkEnd w:id="27"/>
      <w:bookmarkEnd w:id="2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2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0" w:author="Jason Rhee" w:date="2024-07-21T21:14:00Z" w16du:dateUtc="2024-07-21T11:14:00Z">
              <w:r>
                <w:rPr>
                  <w:rFonts w:eastAsiaTheme="minorEastAsia" w:cs="Arial" w:hint="eastAsia"/>
                  <w:szCs w:val="20"/>
                  <w:lang w:eastAsia="ko-KR"/>
                </w:rPr>
                <w:t>Jul</w:t>
              </w:r>
            </w:ins>
            <w:ins w:id="3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3" w:author="Jason Rhee" w:date="2024-03-06T15:27:00Z"/>
                <w:rFonts w:eastAsiaTheme="minorEastAsia" w:cs="Arial"/>
                <w:szCs w:val="20"/>
                <w:lang w:eastAsia="ko-KR"/>
                <w:rPrChange w:id="34" w:author="Jason Rhee" w:date="2024-07-21T21:14:00Z" w16du:dateUtc="2024-07-21T11:14:00Z">
                  <w:rPr>
                    <w:ins w:id="35" w:author="Jason Rhee" w:date="2024-03-06T15:27:00Z"/>
                    <w:rFonts w:cs="Arial"/>
                    <w:szCs w:val="20"/>
                  </w:rPr>
                </w:rPrChange>
              </w:rPr>
            </w:pPr>
            <w:ins w:id="36" w:author="Jason Rhee" w:date="2024-07-21T21:13:00Z" w16du:dateUtc="2024-07-21T11:13:00Z">
              <w:r>
                <w:rPr>
                  <w:rFonts w:eastAsiaTheme="minorEastAsia" w:cs="Arial" w:hint="eastAsia"/>
                  <w:szCs w:val="20"/>
                  <w:lang w:eastAsia="ko-KR"/>
                </w:rPr>
                <w:t>Revision based o</w:t>
              </w:r>
            </w:ins>
            <w:ins w:id="37"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3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39" w:author="Jason Rhee" w:date="2024-03-06T15:27:00Z">
              <w:r>
                <w:rPr>
                  <w:rFonts w:cs="Arial"/>
                  <w:szCs w:val="20"/>
                </w:rPr>
                <w:t>Other correct</w:t>
              </w:r>
            </w:ins>
            <w:ins w:id="4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98370A" w:rsidRPr="008D0CFF" w14:paraId="2E950B07" w14:textId="77777777" w:rsidTr="00CA0081">
        <w:trPr>
          <w:cantSplit/>
          <w:ins w:id="59" w:author="Jason Rhee" w:date="2024-07-22T13:21:00Z"/>
        </w:trPr>
        <w:tc>
          <w:tcPr>
            <w:tcW w:w="7230" w:type="dxa"/>
          </w:tcPr>
          <w:p w14:paraId="2604F3CA" w14:textId="45A7492B" w:rsidR="0098370A" w:rsidRDefault="0098370A" w:rsidP="00CA0081">
            <w:pPr>
              <w:suppressAutoHyphens/>
              <w:spacing w:before="60" w:after="60"/>
              <w:rPr>
                <w:ins w:id="60"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1" w:author="Jason Rhee" w:date="2024-07-22T13:21:00Z" w16du:dateUtc="2024-07-22T03:21:00Z"/>
                <w:rFonts w:cs="Arial"/>
                <w:b/>
              </w:rPr>
            </w:pPr>
          </w:p>
        </w:tc>
      </w:tr>
    </w:tbl>
    <w:p w14:paraId="53448DA3" w14:textId="77777777" w:rsidR="0098370A" w:rsidRDefault="0098370A" w:rsidP="0098370A">
      <w:pPr>
        <w:rPr>
          <w:ins w:id="62" w:author="Jason Rhee" w:date="2024-07-22T13:21:00Z" w16du:dateUtc="2024-07-22T03:21:00Z"/>
          <w:lang w:val="en-GB" w:eastAsia="ja-JP"/>
        </w:rPr>
      </w:pPr>
    </w:p>
    <w:p w14:paraId="50050BD8" w14:textId="77777777" w:rsidR="0098370A" w:rsidRDefault="0098370A" w:rsidP="0098370A">
      <w:pPr>
        <w:rPr>
          <w:ins w:id="63" w:author="Jason Rhee" w:date="2024-07-22T13:20:00Z" w16du:dateUtc="2024-07-22T03:20:00Z"/>
          <w:lang w:val="en-GB" w:eastAsia="ja-JP"/>
        </w:rPr>
      </w:pPr>
    </w:p>
    <w:p w14:paraId="0FF0F2DA" w14:textId="77777777" w:rsidR="0098370A" w:rsidRDefault="0098370A" w:rsidP="0098370A">
      <w:pPr>
        <w:rPr>
          <w:ins w:id="6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65" w:name="_Toc127463811"/>
      <w:bookmarkStart w:id="66" w:name="_Toc128125437"/>
      <w:bookmarkStart w:id="67" w:name="_Toc141176162"/>
      <w:bookmarkStart w:id="68" w:name="_Toc141176317"/>
      <w:bookmarkStart w:id="69" w:name="_Toc141176948"/>
      <w:bookmarkStart w:id="70" w:name="_Toc150177833"/>
      <w:r w:rsidRPr="0031303F">
        <w:t>Introduction</w:t>
      </w:r>
      <w:bookmarkEnd w:id="65"/>
      <w:bookmarkEnd w:id="66"/>
      <w:bookmarkEnd w:id="67"/>
      <w:bookmarkEnd w:id="68"/>
      <w:bookmarkEnd w:id="69"/>
      <w:bookmarkEnd w:id="70"/>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1"/>
      <w:commentRangeStart w:id="72"/>
      <w:del w:id="73" w:author="Jason Rhee" w:date="2024-07-21T21:16:00Z" w16du:dateUtc="2024-07-21T11:16:00Z">
        <w:r w:rsidR="00F44CFC" w:rsidDel="005352A0">
          <w:delText>extent and nature</w:delText>
        </w:r>
        <w:commentRangeEnd w:id="71"/>
        <w:r w:rsidR="00070B5E" w:rsidDel="005352A0">
          <w:rPr>
            <w:rStyle w:val="CommentReference"/>
            <w:rFonts w:eastAsia="MS Mincho"/>
            <w:szCs w:val="20"/>
            <w:lang w:eastAsia="ja-JP"/>
          </w:rPr>
          <w:commentReference w:id="71"/>
        </w:r>
      </w:del>
      <w:commentRangeEnd w:id="72"/>
      <w:r w:rsidR="006936AA">
        <w:rPr>
          <w:rStyle w:val="CommentReference"/>
          <w:rFonts w:eastAsia="MS Mincho"/>
          <w:szCs w:val="20"/>
          <w:lang w:eastAsia="ja-JP"/>
        </w:rPr>
        <w:commentReference w:id="72"/>
      </w:r>
      <w:del w:id="7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5"/>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5"/>
      <w:r w:rsidR="00070B5E">
        <w:rPr>
          <w:rStyle w:val="CommentReference"/>
          <w:rFonts w:eastAsia="MS Mincho"/>
          <w:szCs w:val="20"/>
          <w:lang w:eastAsia="ja-JP"/>
        </w:rPr>
        <w:commentReference w:id="75"/>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76" w:author="Jason Rhee" w:date="2024-07-16T17:18:00Z" w16du:dateUtc="2024-07-16T07:18:00Z">
        <w:r w:rsidR="009A2011" w:rsidRPr="00D129DC" w:rsidDel="001B54AD">
          <w:delText>UKCM service</w:delText>
        </w:r>
      </w:del>
      <w:ins w:id="7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78" w:name="_Toc127463812"/>
      <w:bookmarkStart w:id="79" w:name="_Toc128125438"/>
      <w:bookmarkStart w:id="80" w:name="_Toc141176163"/>
      <w:bookmarkStart w:id="81" w:name="_Toc141176318"/>
      <w:bookmarkStart w:id="82" w:name="_Toc141176949"/>
      <w:bookmarkStart w:id="83" w:name="_Toc150177834"/>
      <w:r>
        <w:t>Initial v</w:t>
      </w:r>
      <w:r w:rsidR="00AD71E7" w:rsidRPr="00D129DC">
        <w:t>oyage planning</w:t>
      </w:r>
      <w:r>
        <w:t xml:space="preserve"> to navigate through a </w:t>
      </w:r>
      <w:bookmarkEnd w:id="78"/>
      <w:bookmarkEnd w:id="79"/>
      <w:bookmarkEnd w:id="80"/>
      <w:bookmarkEnd w:id="81"/>
      <w:bookmarkEnd w:id="82"/>
      <w:bookmarkEnd w:id="83"/>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4"/>
      <w:del w:id="8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8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4"/>
      <w:ins w:id="8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88" w:author="Jason Rhee" w:date="2024-07-21T21:24:00Z" w16du:dateUtc="2024-07-21T11:24:00Z">
        <w:r w:rsidR="005A1BC4" w:rsidRPr="00B128D2" w:rsidDel="00D52A25">
          <w:rPr>
            <w:lang w:eastAsia="en-SG"/>
          </w:rPr>
          <w:delText>pre-plan</w:delText>
        </w:r>
      </w:del>
      <w:ins w:id="8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90"/>
      <w:commentRangeStart w:id="91"/>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2" w:author="Jason Rhee" w:date="2024-07-21T21:17:00Z" w16du:dateUtc="2024-07-21T11:17:00Z">
        <w:r w:rsidR="001D6395" w:rsidRPr="00B128D2" w:rsidDel="006936AA">
          <w:rPr>
            <w:lang w:eastAsia="en-SG"/>
          </w:rPr>
          <w:delText xml:space="preserve">can </w:delText>
        </w:r>
      </w:del>
      <w:ins w:id="93"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0"/>
      <w:r w:rsidR="00A91985">
        <w:rPr>
          <w:rStyle w:val="CommentReference"/>
          <w:rFonts w:eastAsia="MS Mincho"/>
          <w:szCs w:val="20"/>
          <w:lang w:eastAsia="ja-JP"/>
        </w:rPr>
        <w:commentReference w:id="90"/>
      </w:r>
      <w:commentRangeEnd w:id="91"/>
      <w:r w:rsidR="006936AA">
        <w:rPr>
          <w:rStyle w:val="CommentReference"/>
          <w:rFonts w:eastAsia="MS Mincho"/>
          <w:szCs w:val="20"/>
          <w:lang w:eastAsia="ja-JP"/>
        </w:rPr>
        <w:commentReference w:id="91"/>
      </w:r>
      <w:r w:rsidR="0066549D">
        <w:rPr>
          <w:lang w:eastAsia="en-SG"/>
        </w:rPr>
        <w:t>.</w:t>
      </w:r>
      <w:r w:rsidR="004E1105">
        <w:rPr>
          <w:lang w:eastAsia="en-SG"/>
        </w:rPr>
        <w:t xml:space="preserve"> </w:t>
      </w:r>
    </w:p>
    <w:p w14:paraId="22CFD51E" w14:textId="5F0FFA67" w:rsidR="00F44CFC" w:rsidRDefault="00F44CFC" w:rsidP="00B3435A">
      <w:pPr>
        <w:pStyle w:val="Heading2"/>
      </w:pPr>
      <w:bookmarkStart w:id="94" w:name="_Toc127463813"/>
      <w:bookmarkStart w:id="95" w:name="_Toc128125439"/>
      <w:bookmarkStart w:id="96" w:name="_Toc141176164"/>
      <w:bookmarkStart w:id="97" w:name="_Toc141176319"/>
      <w:bookmarkStart w:id="98" w:name="_Toc141176950"/>
      <w:bookmarkStart w:id="99" w:name="_Toc150177835"/>
      <w:r w:rsidRPr="004112DA">
        <w:t>Refined voyage planning</w:t>
      </w:r>
      <w:r w:rsidR="004F5C1F">
        <w:t xml:space="preserve"> to navigate through a </w:t>
      </w:r>
      <w:bookmarkEnd w:id="94"/>
      <w:bookmarkEnd w:id="95"/>
      <w:bookmarkEnd w:id="96"/>
      <w:bookmarkEnd w:id="97"/>
      <w:bookmarkEnd w:id="98"/>
      <w:bookmarkEnd w:id="99"/>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0" w:author="Jason Rhee" w:date="2024-07-16T17:18:00Z" w16du:dateUtc="2024-07-16T07:18:00Z">
        <w:r w:rsidR="001D6395" w:rsidRPr="00B128D2" w:rsidDel="001B54AD">
          <w:rPr>
            <w:lang w:eastAsia="en-SG"/>
          </w:rPr>
          <w:delText>UKCM service</w:delText>
        </w:r>
      </w:del>
      <w:del w:id="101" w:author="Jason Rhee" w:date="2024-07-16T17:19:00Z" w16du:dateUtc="2024-07-16T07:19:00Z">
        <w:r w:rsidR="001D6395" w:rsidRPr="00B128D2" w:rsidDel="001B54AD">
          <w:rPr>
            <w:lang w:eastAsia="en-SG"/>
          </w:rPr>
          <w:delText xml:space="preserve"> provider</w:delText>
        </w:r>
      </w:del>
      <w:ins w:id="102"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3" w:author="Jason Rhee" w:date="2024-07-16T17:18:00Z" w16du:dateUtc="2024-07-16T07:18:00Z">
        <w:r w:rsidRPr="00B128D2" w:rsidDel="001B54AD">
          <w:rPr>
            <w:lang w:eastAsia="en-SG"/>
          </w:rPr>
          <w:delText>UKCM service</w:delText>
        </w:r>
      </w:del>
      <w:del w:id="104" w:author="Jason Rhee" w:date="2024-07-16T17:19:00Z" w16du:dateUtc="2024-07-16T07:19:00Z">
        <w:r w:rsidRPr="00B128D2" w:rsidDel="001B54AD">
          <w:rPr>
            <w:lang w:eastAsia="en-SG"/>
          </w:rPr>
          <w:delText xml:space="preserve"> provider</w:delText>
        </w:r>
      </w:del>
      <w:ins w:id="105"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06" w:author="Jason Rhee" w:date="2024-07-16T17:18:00Z" w16du:dateUtc="2024-07-16T07:18:00Z">
        <w:r w:rsidR="00F44CFC" w:rsidRPr="00B128D2" w:rsidDel="001B54AD">
          <w:delText xml:space="preserve">UKCM </w:delText>
        </w:r>
        <w:r w:rsidR="006D09B8" w:rsidRPr="00B128D2" w:rsidDel="001B54AD">
          <w:delText>service</w:delText>
        </w:r>
      </w:del>
      <w:del w:id="107" w:author="Jason Rhee" w:date="2024-07-16T17:19:00Z" w16du:dateUtc="2024-07-16T07:19:00Z">
        <w:r w:rsidR="006D09B8" w:rsidRPr="00B128D2" w:rsidDel="001B54AD">
          <w:delText xml:space="preserve"> </w:delText>
        </w:r>
        <w:r w:rsidRPr="00B128D2" w:rsidDel="001B54AD">
          <w:delText>provider</w:delText>
        </w:r>
      </w:del>
      <w:ins w:id="108"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09" w:author="Jason Rhee" w:date="2024-07-21T21:27:00Z" w16du:dateUtc="2024-07-21T11:27:00Z">
        <w:r w:rsidR="004E5FC4" w:rsidRPr="00B128D2" w:rsidDel="006C1F18">
          <w:rPr>
            <w:lang w:eastAsia="en-SG"/>
          </w:rPr>
          <w:delText>actual plan</w:delText>
        </w:r>
      </w:del>
      <w:ins w:id="110"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1" w:author="Jason Rhee" w:date="2024-07-21T21:27:00Z" w16du:dateUtc="2024-07-21T11:27:00Z">
        <w:r w:rsidR="004574E5" w:rsidRPr="00B128D2" w:rsidDel="006C1F18">
          <w:rPr>
            <w:lang w:eastAsia="en-SG"/>
          </w:rPr>
          <w:delText>actual plan</w:delText>
        </w:r>
      </w:del>
      <w:ins w:id="112"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3" w:author="Jason Rhee" w:date="2024-07-21T21:27:00Z" w16du:dateUtc="2024-07-21T11:27:00Z">
        <w:r w:rsidR="004574E5" w:rsidRPr="00B128D2" w:rsidDel="006C1F18">
          <w:rPr>
            <w:lang w:eastAsia="en-SG"/>
          </w:rPr>
          <w:delText>actual plan</w:delText>
        </w:r>
      </w:del>
      <w:ins w:id="114"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5" w:author="Jason Rhee" w:date="2024-07-21T21:27:00Z" w16du:dateUtc="2024-07-21T11:27:00Z">
        <w:r w:rsidR="00B11B94" w:rsidRPr="000913AC" w:rsidDel="006C1F18">
          <w:rPr>
            <w:lang w:eastAsia="en-SG"/>
          </w:rPr>
          <w:delText>actual plan</w:delText>
        </w:r>
      </w:del>
      <w:ins w:id="116"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5400500E"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17" w:author="Jason Rhee" w:date="2024-07-21T21:27:00Z" w16du:dateUtc="2024-07-21T11:27:00Z">
        <w:r w:rsidR="004574E5" w:rsidRPr="000913AC" w:rsidDel="006C1F18">
          <w:rPr>
            <w:lang w:eastAsia="en-SG"/>
          </w:rPr>
          <w:delText>actual plan</w:delText>
        </w:r>
      </w:del>
      <w:ins w:id="118"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commentRangeStart w:id="119"/>
      <w:r w:rsidR="001C7DF5" w:rsidRPr="000913AC">
        <w:rPr>
          <w:lang w:eastAsia="en-SG"/>
        </w:rPr>
        <w:t>The ship’s agent may contact relevant waterway authorities to make the necessary bookings, such as for a pilot or for a berth.</w:t>
      </w:r>
      <w:commentRangeEnd w:id="119"/>
      <w:r w:rsidR="00FA7102">
        <w:rPr>
          <w:rStyle w:val="CommentReference"/>
          <w:rFonts w:eastAsia="MS Mincho"/>
          <w:szCs w:val="20"/>
          <w:lang w:eastAsia="ja-JP"/>
        </w:rPr>
        <w:commentReference w:id="119"/>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20"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21"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22"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23"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24"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25" w:author="Jason Rhee" w:date="2024-07-21T21:27:00Z" w16du:dateUtc="2024-07-21T11:27:00Z">
        <w:r w:rsidR="004574E5" w:rsidRPr="000913AC" w:rsidDel="006C1F18">
          <w:rPr>
            <w:lang w:eastAsia="en-SG"/>
          </w:rPr>
          <w:delText>actual plan</w:delText>
        </w:r>
      </w:del>
      <w:ins w:id="126"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27"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28"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29"/>
      <w:commentRangeStart w:id="130"/>
      <w:r w:rsidR="004574E5" w:rsidRPr="000913AC">
        <w:rPr>
          <w:lang w:eastAsia="en-SG"/>
        </w:rPr>
        <w:t>using a</w:t>
      </w:r>
      <w:r w:rsidR="006C46FF" w:rsidRPr="000913AC">
        <w:rPr>
          <w:lang w:eastAsia="en-SG"/>
        </w:rPr>
        <w:t>n</w:t>
      </w:r>
      <w:r w:rsidR="004574E5" w:rsidRPr="000913AC">
        <w:rPr>
          <w:lang w:eastAsia="en-SG"/>
        </w:rPr>
        <w:t xml:space="preserve"> </w:t>
      </w:r>
      <w:del w:id="131" w:author="Jason Rhee" w:date="2024-07-21T21:27:00Z" w16du:dateUtc="2024-07-21T11:27:00Z">
        <w:r w:rsidR="004574E5" w:rsidRPr="000913AC" w:rsidDel="006C1F18">
          <w:rPr>
            <w:lang w:eastAsia="en-SG"/>
          </w:rPr>
          <w:delText xml:space="preserve">actual </w:delText>
        </w:r>
      </w:del>
      <w:ins w:id="132"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33" w:author="Jason Rhee" w:date="2024-07-21T21:27:00Z" w16du:dateUtc="2024-07-21T11:27:00Z">
        <w:r w:rsidR="00450754" w:rsidRPr="000913AC" w:rsidDel="006C1F18">
          <w:rPr>
            <w:lang w:eastAsia="en-SG"/>
          </w:rPr>
          <w:delText xml:space="preserve">plan </w:delText>
        </w:r>
      </w:del>
      <w:del w:id="134" w:author="Jason Rhee" w:date="2024-07-21T21:28:00Z" w16du:dateUtc="2024-07-21T11:28:00Z">
        <w:r w:rsidR="004574E5" w:rsidRPr="000913AC" w:rsidDel="006C1F18">
          <w:rPr>
            <w:lang w:eastAsia="en-SG"/>
          </w:rPr>
          <w:delText>update</w:delText>
        </w:r>
      </w:del>
      <w:commentRangeEnd w:id="129"/>
      <w:commentRangeEnd w:id="130"/>
      <w:ins w:id="135"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29"/>
      </w:r>
      <w:r w:rsidR="00BC7E83">
        <w:rPr>
          <w:rStyle w:val="CommentReference"/>
          <w:rFonts w:eastAsia="MS Mincho"/>
          <w:szCs w:val="20"/>
          <w:lang w:eastAsia="ja-JP"/>
        </w:rPr>
        <w:commentReference w:id="130"/>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36" w:author="Jason Rhee" w:date="2024-07-21T21:28:00Z" w16du:dateUtc="2024-07-21T11:28:00Z">
        <w:r w:rsidR="004574E5" w:rsidRPr="000913AC" w:rsidDel="006C1F18">
          <w:rPr>
            <w:lang w:eastAsia="en-SG"/>
          </w:rPr>
          <w:delText>actual plan</w:delText>
        </w:r>
      </w:del>
      <w:ins w:id="137"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38" w:author="Jason Rhee" w:date="2024-07-21T21:28:00Z" w16du:dateUtc="2024-07-21T11:28:00Z">
        <w:r w:rsidR="004574E5" w:rsidRPr="000913AC" w:rsidDel="006C1F18">
          <w:rPr>
            <w:lang w:eastAsia="en-SG"/>
          </w:rPr>
          <w:delText xml:space="preserve">actual </w:delText>
        </w:r>
      </w:del>
      <w:ins w:id="139"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40" w:author="Jason Rhee" w:date="2024-07-21T21:28:00Z" w16du:dateUtc="2024-07-21T11:28:00Z">
        <w:r w:rsidR="004574E5" w:rsidRPr="000913AC" w:rsidDel="006C1F18">
          <w:rPr>
            <w:lang w:eastAsia="en-SG"/>
          </w:rPr>
          <w:delText>plan u</w:delText>
        </w:r>
      </w:del>
      <w:ins w:id="141"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42"/>
      <w:commentRangeStart w:id="143"/>
      <w:r w:rsidR="004574E5" w:rsidRPr="000913AC">
        <w:rPr>
          <w:lang w:eastAsia="en-SG"/>
        </w:rPr>
        <w:t xml:space="preserve">The </w:t>
      </w:r>
      <w:del w:id="144" w:author="Jason Rhee" w:date="2024-07-21T21:28:00Z" w16du:dateUtc="2024-07-21T11:28:00Z">
        <w:r w:rsidR="004574E5" w:rsidRPr="000913AC" w:rsidDel="00AB420A">
          <w:rPr>
            <w:lang w:eastAsia="en-SG"/>
          </w:rPr>
          <w:delText xml:space="preserve">actual </w:delText>
        </w:r>
      </w:del>
      <w:ins w:id="145"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46" w:author="Jason Rhee" w:date="2024-07-21T21:28:00Z" w16du:dateUtc="2024-07-21T11:28:00Z">
        <w:r w:rsidR="004574E5" w:rsidRPr="000913AC" w:rsidDel="00AB420A">
          <w:rPr>
            <w:lang w:eastAsia="en-SG"/>
          </w:rPr>
          <w:delText>plan u</w:delText>
        </w:r>
      </w:del>
      <w:ins w:id="147"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42"/>
      <w:commentRangeEnd w:id="143"/>
      <w:ins w:id="148"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42"/>
      </w:r>
      <w:r w:rsidR="00976B86">
        <w:rPr>
          <w:rStyle w:val="CommentReference"/>
          <w:rFonts w:eastAsia="MS Mincho"/>
          <w:szCs w:val="20"/>
          <w:lang w:eastAsia="ja-JP"/>
        </w:rPr>
        <w:commentReference w:id="143"/>
      </w:r>
      <w:r w:rsidR="004574E5" w:rsidRPr="00B128D2">
        <w:rPr>
          <w:lang w:eastAsia="en-SG"/>
        </w:rPr>
        <w:t>.</w:t>
      </w:r>
    </w:p>
    <w:p w14:paraId="331D46C9" w14:textId="660B3834" w:rsidR="00542BB7" w:rsidRPr="00EB5805" w:rsidRDefault="00542BB7" w:rsidP="00B3435A">
      <w:pPr>
        <w:pStyle w:val="Heading2"/>
      </w:pPr>
      <w:bookmarkStart w:id="149" w:name="_Toc127463814"/>
      <w:bookmarkStart w:id="150" w:name="_Toc128125440"/>
      <w:bookmarkStart w:id="151" w:name="_Toc141176165"/>
      <w:bookmarkStart w:id="152" w:name="_Toc141176320"/>
      <w:bookmarkStart w:id="153" w:name="_Toc141176951"/>
      <w:bookmarkStart w:id="154" w:name="_Toc150177836"/>
      <w:r w:rsidRPr="00EB5805">
        <w:t>Voyage monitoring</w:t>
      </w:r>
      <w:bookmarkEnd w:id="149"/>
      <w:bookmarkEnd w:id="150"/>
      <w:bookmarkEnd w:id="151"/>
      <w:bookmarkEnd w:id="152"/>
      <w:bookmarkEnd w:id="153"/>
      <w:bookmarkEnd w:id="154"/>
    </w:p>
    <w:p w14:paraId="053149A4" w14:textId="57775E68"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55" w:author="Jason Rhee" w:date="2024-07-21T21:31:00Z" w16du:dateUtc="2024-07-21T11:31:00Z">
        <w:r w:rsidR="004574E5" w:rsidDel="00C82359">
          <w:rPr>
            <w:lang w:eastAsia="en-SG"/>
          </w:rPr>
          <w:delText>actual update</w:delText>
        </w:r>
      </w:del>
      <w:ins w:id="156" w:author="Jason Rhee" w:date="2024-07-21T21:31:00Z" w16du:dateUtc="2024-07-21T11:31:00Z">
        <w:r w:rsidR="00C82359">
          <w:rPr>
            <w:lang w:eastAsia="en-SG"/>
          </w:rPr>
          <w:t>Actual Update</w:t>
        </w:r>
      </w:ins>
      <w:r w:rsidR="004574E5">
        <w:rPr>
          <w:lang w:eastAsia="en-SG"/>
        </w:rPr>
        <w:t xml:space="preserve"> </w:t>
      </w:r>
      <w:r w:rsidR="004574E5" w:rsidRPr="00B128D2">
        <w:rPr>
          <w:lang w:eastAsia="en-SG"/>
        </w:rPr>
        <w:t>i</w:t>
      </w:r>
      <w:r w:rsidR="002F31A6" w:rsidRPr="00B128D2">
        <w:rPr>
          <w:lang w:eastAsia="en-SG"/>
        </w:rPr>
        <w:t xml:space="preserve">s </w:t>
      </w:r>
      <w:r w:rsidR="004574E5" w:rsidRPr="00B128D2">
        <w:rPr>
          <w:lang w:eastAsia="en-SG"/>
        </w:rPr>
        <w:t xml:space="preserve">able to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57" w:author="Jason Rhee" w:date="2024-07-16T17:18:00Z" w16du:dateUtc="2024-07-16T07:18:00Z">
        <w:r w:rsidR="00E5710F" w:rsidDel="001B54AD">
          <w:rPr>
            <w:lang w:eastAsia="en-SG"/>
          </w:rPr>
          <w:delText>UKCM service</w:delText>
        </w:r>
      </w:del>
      <w:del w:id="158" w:author="Jason Rhee" w:date="2024-07-16T17:19:00Z" w16du:dateUtc="2024-07-16T07:19:00Z">
        <w:r w:rsidR="00E5710F" w:rsidDel="001B54AD">
          <w:rPr>
            <w:lang w:eastAsia="en-SG"/>
          </w:rPr>
          <w:delText xml:space="preserve"> provider</w:delText>
        </w:r>
      </w:del>
      <w:ins w:id="159"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60" w:author="Jason Rhee" w:date="2024-07-16T17:18:00Z" w16du:dateUtc="2024-07-16T07:18:00Z">
        <w:r w:rsidRPr="00B128D2" w:rsidDel="001B54AD">
          <w:rPr>
            <w:lang w:eastAsia="en-SG"/>
          </w:rPr>
          <w:delText>UKCM service</w:delText>
        </w:r>
      </w:del>
      <w:del w:id="161"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62"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63" w:author="Jason Rhee" w:date="2024-07-21T21:31:00Z" w16du:dateUtc="2024-07-21T11:31:00Z">
        <w:r w:rsidR="00F243B7" w:rsidDel="00C82359">
          <w:rPr>
            <w:lang w:eastAsia="en-SG"/>
          </w:rPr>
          <w:delText>actual update</w:delText>
        </w:r>
      </w:del>
      <w:ins w:id="164"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3ABF87CF"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are able to monitor, in real-time or near real-time, areas that have been calculated as non-navigable and almost non-navigable on their on 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0B7C626C" w:rsidR="00542BB7" w:rsidRPr="00B128D2" w:rsidRDefault="00542BB7" w:rsidP="00DC3F81">
      <w:pPr>
        <w:rPr>
          <w:lang w:eastAsia="en-SG"/>
        </w:rPr>
      </w:pPr>
      <w:commentRangeStart w:id="165"/>
      <w:commentRangeStart w:id="166"/>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it is able to monitor the ship’s transit and support navigation in accordance with the</w:t>
      </w:r>
      <w:r w:rsidR="000F7029" w:rsidRPr="00B128D2">
        <w:rPr>
          <w:lang w:eastAsia="en-SG"/>
        </w:rPr>
        <w:t xml:space="preserve"> </w:t>
      </w:r>
      <w:del w:id="167" w:author="Jason Rhee" w:date="2024-07-21T21:28:00Z" w16du:dateUtc="2024-07-21T11:28:00Z">
        <w:r w:rsidR="000F7029" w:rsidRPr="00B128D2" w:rsidDel="00AB420A">
          <w:rPr>
            <w:lang w:eastAsia="en-SG"/>
          </w:rPr>
          <w:delText>actual plan</w:delText>
        </w:r>
      </w:del>
      <w:ins w:id="168" w:author="Jason Rhee" w:date="2024-07-21T21:28:00Z" w16du:dateUtc="2024-07-21T11:28:00Z">
        <w:r w:rsidR="00AB420A">
          <w:rPr>
            <w:lang w:eastAsia="en-SG"/>
          </w:rPr>
          <w:t>Actual Plan</w:t>
        </w:r>
      </w:ins>
      <w:r w:rsidR="000F7029" w:rsidRPr="00B128D2">
        <w:rPr>
          <w:lang w:eastAsia="en-SG"/>
        </w:rPr>
        <w:t xml:space="preserve"> and/or </w:t>
      </w:r>
      <w:del w:id="169"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70" w:author="Jason Rhee" w:date="2024-07-21T21:29:00Z" w16du:dateUtc="2024-07-21T11:29:00Z">
        <w:r w:rsidR="005A6A12">
          <w:rPr>
            <w:lang w:eastAsia="en-SG"/>
          </w:rPr>
          <w:t>Actual Update</w:t>
        </w:r>
      </w:ins>
      <w:r w:rsidR="000F7029" w:rsidRPr="00B128D2">
        <w:rPr>
          <w:lang w:eastAsia="en-SG"/>
        </w:rPr>
        <w:t>.</w:t>
      </w:r>
      <w:commentRangeEnd w:id="165"/>
      <w:r w:rsidR="00215D0F">
        <w:rPr>
          <w:rStyle w:val="CommentReference"/>
          <w:rFonts w:eastAsia="MS Mincho"/>
          <w:szCs w:val="20"/>
          <w:lang w:eastAsia="ja-JP"/>
        </w:rPr>
        <w:commentReference w:id="165"/>
      </w:r>
      <w:commentRangeEnd w:id="166"/>
      <w:r w:rsidR="00215D0F">
        <w:rPr>
          <w:rStyle w:val="CommentReference"/>
          <w:rFonts w:eastAsia="MS Mincho"/>
          <w:szCs w:val="20"/>
          <w:lang w:eastAsia="ja-JP"/>
        </w:rPr>
        <w:commentReference w:id="166"/>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71"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72" w:author="Jason Rhee" w:date="2024-07-16T17:19:00Z" w16du:dateUtc="2024-07-16T07:19:00Z">
        <w:r w:rsidR="002F31A6" w:rsidDel="001B54AD">
          <w:rPr>
            <w:lang w:eastAsia="en-SG"/>
          </w:rPr>
          <w:delText xml:space="preserve"> provider</w:delText>
        </w:r>
      </w:del>
      <w:ins w:id="173"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74" w:name="_Toc127463815"/>
      <w:bookmarkStart w:id="175" w:name="_Toc128125441"/>
      <w:bookmarkStart w:id="176" w:name="_Toc141176166"/>
      <w:bookmarkStart w:id="177" w:name="_Toc141176321"/>
      <w:bookmarkStart w:id="178" w:name="_Toc141176952"/>
      <w:bookmarkStart w:id="179" w:name="_Toc150177837"/>
      <w:r w:rsidRPr="0031303F">
        <w:t>References</w:t>
      </w:r>
      <w:bookmarkEnd w:id="174"/>
      <w:bookmarkEnd w:id="175"/>
      <w:bookmarkEnd w:id="176"/>
      <w:bookmarkEnd w:id="177"/>
      <w:bookmarkEnd w:id="178"/>
      <w:bookmarkEnd w:id="179"/>
    </w:p>
    <w:p w14:paraId="5C72B1EC" w14:textId="156ED1E3" w:rsidR="00542BB7" w:rsidRDefault="00542BB7" w:rsidP="00B3435A">
      <w:pPr>
        <w:pStyle w:val="Heading2"/>
      </w:pPr>
      <w:bookmarkStart w:id="180" w:name="_Toc127463816"/>
      <w:bookmarkStart w:id="181" w:name="_Toc128125442"/>
      <w:bookmarkStart w:id="182" w:name="_Toc141176167"/>
      <w:bookmarkStart w:id="183" w:name="_Toc141176322"/>
      <w:bookmarkStart w:id="184" w:name="_Toc141176953"/>
      <w:bookmarkStart w:id="185" w:name="_Toc150177838"/>
      <w:r>
        <w:t>Normative</w:t>
      </w:r>
      <w:bookmarkEnd w:id="180"/>
      <w:bookmarkEnd w:id="181"/>
      <w:bookmarkEnd w:id="182"/>
      <w:bookmarkEnd w:id="183"/>
      <w:bookmarkEnd w:id="184"/>
      <w:bookmarkEnd w:id="1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186" w:author="Jason Rhee" w:date="2024-07-21T21:51:00Z" w16du:dateUtc="2024-07-21T11:51:00Z">
            <w:rPr>
              <w:rFonts w:cs="Arial"/>
              <w:szCs w:val="20"/>
              <w:lang w:eastAsia="en-GB"/>
            </w:rPr>
          </w:rPrChange>
        </w:rPr>
      </w:pPr>
      <w:commentRangeStart w:id="187"/>
      <w:commentRangeStart w:id="188"/>
      <w:commentRangeStart w:id="18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90" w:author="Jason Rhee" w:date="2024-07-21T21:51:00Z" w16du:dateUtc="2024-07-21T11:51:00Z">
        <w:r w:rsidR="000D3C93" w:rsidDel="006C7634">
          <w:rPr>
            <w:rFonts w:cs="Arial"/>
            <w:szCs w:val="20"/>
            <w:lang w:eastAsia="en-GB"/>
          </w:rPr>
          <w:delText>0</w:delText>
        </w:r>
      </w:del>
      <w:ins w:id="19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92" w:author="Jason Rhee" w:date="2024-07-21T21:51:00Z" w16du:dateUtc="2024-07-21T11:51:00Z">
        <w:r w:rsidR="00090A00" w:rsidDel="002C6E05">
          <w:rPr>
            <w:rFonts w:cs="Arial"/>
            <w:szCs w:val="20"/>
            <w:lang w:eastAsia="en-GB"/>
          </w:rPr>
          <w:delText xml:space="preserve">May </w:delText>
        </w:r>
      </w:del>
      <w:ins w:id="19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9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9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308AFA1" w:rsidR="005C538C" w:rsidRPr="00D129DC" w:rsidRDefault="00542BB7" w:rsidP="00806AA0">
      <w:pPr>
        <w:ind w:left="2552" w:hanging="2552"/>
        <w:rPr>
          <w:rFonts w:cs="Arial"/>
          <w:szCs w:val="20"/>
          <w:lang w:eastAsia="en-GB"/>
        </w:rPr>
      </w:pPr>
      <w:commentRangeStart w:id="196"/>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commentRangeEnd w:id="196"/>
      <w:r w:rsidR="005A203A">
        <w:rPr>
          <w:rStyle w:val="CommentReference"/>
          <w:rFonts w:eastAsia="MS Mincho"/>
          <w:szCs w:val="20"/>
          <w:lang w:eastAsia="ja-JP"/>
        </w:rPr>
        <w:commentReference w:id="196"/>
      </w:r>
    </w:p>
    <w:p w14:paraId="68F108D2" w14:textId="5AC50494"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r w:rsidR="00186811">
        <w:rPr>
          <w:rFonts w:cs="Arial"/>
          <w:szCs w:val="20"/>
          <w:lang w:eastAsia="en-GB"/>
        </w:rPr>
        <w:t>Ed</w:t>
      </w:r>
      <w:r w:rsidR="00E655D3">
        <w:rPr>
          <w:rFonts w:cs="Arial"/>
          <w:szCs w:val="20"/>
          <w:lang w:eastAsia="en-GB"/>
        </w:rPr>
        <w:t>ition</w:t>
      </w:r>
      <w:r w:rsidR="00186811">
        <w:rPr>
          <w:rFonts w:cs="Arial"/>
          <w:szCs w:val="20"/>
          <w:lang w:eastAsia="en-GB"/>
        </w:rPr>
        <w:t xml:space="preserve"> </w:t>
      </w:r>
      <w:ins w:id="197" w:author="Jason Rhee" w:date="2024-07-21T21:54:00Z" w16du:dateUtc="2024-07-21T11:54:00Z">
        <w:r w:rsidR="009F5206">
          <w:rPr>
            <w:rFonts w:eastAsiaTheme="minorEastAsia" w:cs="Arial" w:hint="eastAsia"/>
            <w:szCs w:val="20"/>
            <w:lang w:eastAsia="ko-KR"/>
          </w:rPr>
          <w:t xml:space="preserve">1.0.0 </w:t>
        </w:r>
        <w:r w:rsidR="009F5206">
          <w:rPr>
            <w:rFonts w:eastAsiaTheme="minorEastAsia" w:cs="Arial"/>
            <w:szCs w:val="20"/>
            <w:lang w:eastAsia="ko-KR"/>
          </w:rPr>
          <w:t>–</w:t>
        </w:r>
        <w:r w:rsidR="009F5206">
          <w:rPr>
            <w:rFonts w:eastAsiaTheme="minorEastAsia" w:cs="Arial" w:hint="eastAsia"/>
            <w:szCs w:val="20"/>
            <w:lang w:eastAsia="ko-KR"/>
          </w:rPr>
          <w:t xml:space="preserve"> June 2021</w:t>
        </w:r>
      </w:ins>
      <w:del w:id="198" w:author="Jason Rhee" w:date="2024-07-21T21:54:00Z" w16du:dateUtc="2024-07-21T11:54:00Z">
        <w:r w:rsidR="00186811" w:rsidDel="009F5206">
          <w:rPr>
            <w:rFonts w:cs="Arial"/>
            <w:szCs w:val="20"/>
            <w:lang w:eastAsia="en-GB"/>
          </w:rPr>
          <w:delText>and date TBC</w:delText>
        </w:r>
      </w:del>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87"/>
      <w:r w:rsidR="00436616">
        <w:rPr>
          <w:rStyle w:val="CommentReference"/>
          <w:rFonts w:eastAsia="MS Mincho"/>
          <w:szCs w:val="20"/>
          <w:lang w:eastAsia="ja-JP"/>
        </w:rPr>
        <w:commentReference w:id="187"/>
      </w:r>
      <w:commentRangeEnd w:id="188"/>
      <w:r w:rsidR="00436616">
        <w:rPr>
          <w:rStyle w:val="CommentReference"/>
          <w:rFonts w:eastAsia="MS Mincho"/>
          <w:szCs w:val="20"/>
          <w:lang w:eastAsia="ja-JP"/>
        </w:rPr>
        <w:commentReference w:id="188"/>
      </w:r>
      <w:commentRangeEnd w:id="189"/>
      <w:r w:rsidR="00772726">
        <w:rPr>
          <w:rStyle w:val="CommentReference"/>
          <w:rFonts w:eastAsia="MS Mincho"/>
          <w:szCs w:val="20"/>
          <w:lang w:eastAsia="ja-JP"/>
        </w:rPr>
        <w:commentReference w:id="18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199" w:name="_Toc225648275"/>
      <w:bookmarkStart w:id="200"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01" w:name="_Toc127463817"/>
      <w:bookmarkStart w:id="202" w:name="_Toc128125443"/>
      <w:bookmarkStart w:id="203" w:name="_Toc141176168"/>
      <w:bookmarkStart w:id="204" w:name="_Toc141176323"/>
      <w:bookmarkStart w:id="205" w:name="_Toc141176954"/>
      <w:bookmarkStart w:id="206" w:name="_Toc150177839"/>
      <w:r w:rsidRPr="00D129DC">
        <w:t>Terms</w:t>
      </w:r>
      <w:r w:rsidR="00101C6B">
        <w:t>,</w:t>
      </w:r>
      <w:r w:rsidRPr="00D129DC">
        <w:t xml:space="preserve"> Definitions</w:t>
      </w:r>
      <w:bookmarkEnd w:id="199"/>
      <w:bookmarkEnd w:id="200"/>
      <w:r w:rsidR="00101C6B">
        <w:t xml:space="preserve"> and Abbreviations</w:t>
      </w:r>
      <w:bookmarkEnd w:id="201"/>
      <w:bookmarkEnd w:id="202"/>
      <w:bookmarkEnd w:id="203"/>
      <w:bookmarkEnd w:id="204"/>
      <w:bookmarkEnd w:id="205"/>
      <w:bookmarkEnd w:id="206"/>
    </w:p>
    <w:p w14:paraId="28A61A09" w14:textId="021084BD" w:rsidR="00D85C4B" w:rsidRPr="00101C6B" w:rsidRDefault="00D85C4B" w:rsidP="00B3435A">
      <w:pPr>
        <w:pStyle w:val="Heading2"/>
      </w:pPr>
      <w:bookmarkStart w:id="207" w:name="_Toc127463818"/>
      <w:bookmarkStart w:id="208" w:name="_Toc128125444"/>
      <w:bookmarkStart w:id="209" w:name="_Toc141176169"/>
      <w:bookmarkStart w:id="210" w:name="_Toc141176324"/>
      <w:bookmarkStart w:id="211" w:name="_Toc141176955"/>
      <w:bookmarkStart w:id="212" w:name="_Toc150177840"/>
      <w:r w:rsidRPr="00101C6B">
        <w:t>Use of Language</w:t>
      </w:r>
      <w:bookmarkEnd w:id="207"/>
      <w:bookmarkEnd w:id="208"/>
      <w:bookmarkEnd w:id="209"/>
      <w:bookmarkEnd w:id="210"/>
      <w:bookmarkEnd w:id="211"/>
      <w:bookmarkEnd w:id="212"/>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13" w:name="_Toc127463819"/>
      <w:bookmarkStart w:id="214" w:name="_Toc128125445"/>
      <w:bookmarkStart w:id="215" w:name="_Toc141176170"/>
      <w:bookmarkStart w:id="216" w:name="_Toc141176325"/>
      <w:bookmarkStart w:id="217" w:name="_Toc141176956"/>
      <w:bookmarkStart w:id="218" w:name="_Toc150177841"/>
      <w:r>
        <w:t>Terms and Definitions</w:t>
      </w:r>
      <w:bookmarkEnd w:id="213"/>
      <w:bookmarkEnd w:id="214"/>
      <w:bookmarkEnd w:id="215"/>
      <w:bookmarkEnd w:id="216"/>
      <w:bookmarkEnd w:id="217"/>
      <w:bookmarkEnd w:id="218"/>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19"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20"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21"/>
      <w:commentRangeStart w:id="222"/>
      <w:commentRangeStart w:id="223"/>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21"/>
      <w:r w:rsidR="003668DB">
        <w:rPr>
          <w:rStyle w:val="CommentReference"/>
          <w:rFonts w:eastAsia="MS Mincho"/>
          <w:b w:val="0"/>
          <w:szCs w:val="20"/>
          <w:lang w:eastAsia="ja-JP"/>
        </w:rPr>
        <w:commentReference w:id="221"/>
      </w:r>
      <w:commentRangeEnd w:id="222"/>
      <w:r w:rsidR="003668DB">
        <w:rPr>
          <w:rStyle w:val="CommentReference"/>
          <w:rFonts w:eastAsia="MS Mincho"/>
          <w:b w:val="0"/>
          <w:szCs w:val="20"/>
          <w:lang w:eastAsia="ja-JP"/>
        </w:rPr>
        <w:commentReference w:id="222"/>
      </w:r>
      <w:commentRangeEnd w:id="223"/>
      <w:r w:rsidR="00821DA3">
        <w:rPr>
          <w:rStyle w:val="CommentReference"/>
          <w:rFonts w:eastAsia="MS Mincho"/>
          <w:b w:val="0"/>
          <w:szCs w:val="20"/>
          <w:lang w:eastAsia="ja-JP"/>
        </w:rPr>
        <w:commentReference w:id="223"/>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24" w:author="Jason Rhee" w:date="2024-07-21T21:31:00Z" w16du:dateUtc="2024-07-21T11:31:00Z">
        <w:r w:rsidR="00620248" w:rsidDel="00C82359">
          <w:rPr>
            <w:rStyle w:val="Strong"/>
            <w:rFonts w:cs="Times New Roman"/>
            <w:b w:val="0"/>
            <w:lang w:val="en-AU" w:eastAsia="en-US"/>
          </w:rPr>
          <w:delText>actual update</w:delText>
        </w:r>
      </w:del>
      <w:ins w:id="225"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26" w:author="Jason Rhee" w:date="2024-07-21T21:30:00Z" w16du:dateUtc="2024-07-21T11:30:00Z">
        <w:r w:rsidR="00CE6CE2" w:rsidDel="00295F56">
          <w:rPr>
            <w:rStyle w:val="Strong"/>
            <w:rFonts w:cs="Times New Roman"/>
            <w:b w:val="0"/>
            <w:lang w:val="en-AU" w:eastAsia="en-US"/>
          </w:rPr>
          <w:delText>actual plan</w:delText>
        </w:r>
      </w:del>
      <w:ins w:id="227"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28" w:author="Jason Rhee" w:date="2024-07-16T17:18:00Z" w16du:dateUtc="2024-07-16T07:18:00Z">
        <w:r w:rsidR="004C1E25" w:rsidDel="001B54AD">
          <w:delText>UKCM service</w:delText>
        </w:r>
      </w:del>
      <w:del w:id="229" w:author="Jason Rhee" w:date="2024-07-16T17:20:00Z" w16du:dateUtc="2024-07-16T07:20:00Z">
        <w:r w:rsidR="004C1E25" w:rsidDel="001B54AD">
          <w:delText xml:space="preserve"> provider</w:delText>
        </w:r>
      </w:del>
      <w:ins w:id="230"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31"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32"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33"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34"/>
      <w:commentRangeStart w:id="235"/>
      <w:commentRangeStart w:id="236"/>
      <w:r w:rsidRPr="00DC3F81">
        <w:rPr>
          <w:rStyle w:val="termNoteChar"/>
        </w:rPr>
        <w:t>is used</w:t>
      </w:r>
      <w:commentRangeEnd w:id="234"/>
      <w:r w:rsidR="006244FC">
        <w:rPr>
          <w:rStyle w:val="CommentReference"/>
        </w:rPr>
        <w:commentReference w:id="234"/>
      </w:r>
      <w:commentRangeEnd w:id="235"/>
      <w:r w:rsidR="006244FC">
        <w:rPr>
          <w:rStyle w:val="CommentReference"/>
        </w:rPr>
        <w:commentReference w:id="235"/>
      </w:r>
      <w:commentRangeEnd w:id="236"/>
      <w:r w:rsidR="00D32FBB">
        <w:rPr>
          <w:rStyle w:val="CommentReference"/>
        </w:rPr>
        <w:commentReference w:id="236"/>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37" w:author="Jason Rhee" w:date="2024-04-30T16:31:00Z" w16du:dateUtc="2024-04-30T06:31:00Z">
          <w:pPr>
            <w:spacing w:before="0"/>
            <w:ind w:left="426"/>
          </w:pPr>
        </w:pPrChange>
      </w:pPr>
      <w:commentRangeStart w:id="238"/>
      <w:commentRangeStart w:id="239"/>
      <w:r>
        <w:t>A</w:t>
      </w:r>
      <w:r w:rsidR="00C5103D">
        <w:t xml:space="preserve"> </w:t>
      </w:r>
      <w:del w:id="240" w:author="Jason Rhee" w:date="2024-07-21T21:24:00Z" w16du:dateUtc="2024-07-21T11:24:00Z">
        <w:r w:rsidR="00C5103D" w:rsidDel="00D52A25">
          <w:delText>p</w:delText>
        </w:r>
        <w:r w:rsidR="00C5103D" w:rsidRPr="00C5103D" w:rsidDel="00D52A25">
          <w:delText>re-plan</w:delText>
        </w:r>
      </w:del>
      <w:ins w:id="241"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42"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38"/>
      <w:r w:rsidR="00140852">
        <w:rPr>
          <w:rStyle w:val="CommentReference"/>
          <w:rFonts w:eastAsia="MS Mincho"/>
          <w:szCs w:val="20"/>
          <w:lang w:eastAsia="ja-JP"/>
        </w:rPr>
        <w:commentReference w:id="238"/>
      </w:r>
      <w:commentRangeEnd w:id="239"/>
      <w:r w:rsidR="00D2073B">
        <w:rPr>
          <w:rStyle w:val="CommentReference"/>
          <w:rFonts w:eastAsia="MS Mincho"/>
          <w:szCs w:val="20"/>
          <w:lang w:eastAsia="ja-JP"/>
        </w:rPr>
        <w:commentReference w:id="239"/>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43" w:author="Jason Rhee" w:date="2024-07-21T21:22:00Z" w16du:dateUtc="2024-07-21T11:22:00Z">
        <w:r w:rsidR="00FF4CAE">
          <w:rPr>
            <w:rFonts w:eastAsiaTheme="minorEastAsia" w:hint="eastAsia"/>
            <w:lang w:eastAsia="ko-KR"/>
          </w:rPr>
          <w:t>P</w:t>
        </w:r>
      </w:ins>
      <w:del w:id="244" w:author="Jason Rhee" w:date="2024-07-21T21:22:00Z" w16du:dateUtc="2024-07-21T11:22:00Z">
        <w:r w:rsidR="00CE6CE2" w:rsidDel="00FF4CAE">
          <w:delText>p</w:delText>
        </w:r>
      </w:del>
      <w:r w:rsidR="00CE6CE2">
        <w:t>re</w:t>
      </w:r>
      <w:del w:id="245" w:author="Jason Rhee" w:date="2024-07-21T21:22:00Z" w16du:dateUtc="2024-07-21T11:22:00Z">
        <w:r w:rsidR="00CE6CE2" w:rsidDel="00FF4CAE">
          <w:delText xml:space="preserve"> </w:delText>
        </w:r>
      </w:del>
      <w:ins w:id="246" w:author="Jason Rhee" w:date="2024-07-21T21:22:00Z" w16du:dateUtc="2024-07-21T11:22:00Z">
        <w:r w:rsidR="00FF4CAE">
          <w:rPr>
            <w:rFonts w:eastAsiaTheme="minorEastAsia" w:hint="eastAsia"/>
            <w:lang w:eastAsia="ko-KR"/>
          </w:rPr>
          <w:t>-</w:t>
        </w:r>
      </w:ins>
      <w:r w:rsidR="00CE6CE2">
        <w:t xml:space="preserve">plan, an </w:t>
      </w:r>
      <w:del w:id="247" w:author="Jason Rhee" w:date="2024-07-21T21:22:00Z" w16du:dateUtc="2024-07-21T11:22:00Z">
        <w:r w:rsidR="00CE6CE2" w:rsidDel="00FF4CAE">
          <w:delText xml:space="preserve">actual </w:delText>
        </w:r>
      </w:del>
      <w:ins w:id="248" w:author="Jason Rhee" w:date="2024-07-21T21:22:00Z" w16du:dateUtc="2024-07-21T11:22:00Z">
        <w:r w:rsidR="00FF4CAE">
          <w:rPr>
            <w:rFonts w:eastAsiaTheme="minorEastAsia" w:hint="eastAsia"/>
            <w:lang w:eastAsia="ko-KR"/>
          </w:rPr>
          <w:t>A</w:t>
        </w:r>
        <w:r w:rsidR="00FF4CAE">
          <w:t xml:space="preserve">ctual </w:t>
        </w:r>
      </w:ins>
      <w:del w:id="249" w:author="Jason Rhee" w:date="2024-07-21T21:22:00Z" w16du:dateUtc="2024-07-21T11:22:00Z">
        <w:r w:rsidR="00CE6CE2" w:rsidDel="00FF4CAE">
          <w:delText>plan</w:delText>
        </w:r>
      </w:del>
      <w:ins w:id="250"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51" w:author="Jason Rhee" w:date="2024-07-21T21:22:00Z" w16du:dateUtc="2024-07-21T11:22:00Z">
        <w:r w:rsidR="00CE6CE2" w:rsidRPr="000913AC" w:rsidDel="00FF4CAE">
          <w:delText xml:space="preserve">actual </w:delText>
        </w:r>
      </w:del>
      <w:ins w:id="252" w:author="Jason Rhee" w:date="2024-07-21T21:22:00Z" w16du:dateUtc="2024-07-21T11:22:00Z">
        <w:r w:rsidR="00FF4CAE">
          <w:rPr>
            <w:rFonts w:eastAsiaTheme="minorEastAsia" w:hint="eastAsia"/>
            <w:lang w:eastAsia="ko-KR"/>
          </w:rPr>
          <w:t>A</w:t>
        </w:r>
        <w:r w:rsidR="00FF4CAE" w:rsidRPr="000913AC">
          <w:t xml:space="preserve">ctual </w:t>
        </w:r>
      </w:ins>
      <w:del w:id="253" w:author="Jason Rhee" w:date="2024-07-21T21:22:00Z" w16du:dateUtc="2024-07-21T11:22:00Z">
        <w:r w:rsidR="00CE6CE2" w:rsidRPr="000913AC" w:rsidDel="00FF4CAE">
          <w:delText>plan update</w:delText>
        </w:r>
      </w:del>
      <w:ins w:id="254"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55" w:author="Jason Rhee" w:date="2024-07-16T17:18:00Z" w16du:dateUtc="2024-07-16T07:18:00Z">
        <w:r w:rsidR="00101C6B" w:rsidRPr="00AD72BF" w:rsidDel="001B54AD">
          <w:delText xml:space="preserve">UKCM </w:delText>
        </w:r>
        <w:r w:rsidR="00AD72BF" w:rsidRPr="00661375" w:rsidDel="001B54AD">
          <w:delText>service</w:delText>
        </w:r>
      </w:del>
      <w:ins w:id="256"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257"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258" w:author="Jason Rhee" w:date="2024-04-30T16:32:00Z" w16du:dateUtc="2024-04-30T06:32:00Z"/>
          <w:rFonts w:eastAsiaTheme="minorEastAsia"/>
          <w:lang w:eastAsia="ko-KR"/>
          <w:rPrChange w:id="259" w:author="Jason Rhee" w:date="2024-04-30T16:32:00Z" w16du:dateUtc="2024-04-30T06:32:00Z">
            <w:rPr>
              <w:ins w:id="260" w:author="Jason Rhee" w:date="2024-04-30T16:32:00Z" w16du:dateUtc="2024-04-30T06:32:00Z"/>
            </w:rPr>
          </w:rPrChange>
        </w:rPr>
      </w:pPr>
      <w:ins w:id="261"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76B5D755" w:rsidR="009F3890" w:rsidRPr="009F3890" w:rsidRDefault="00613056" w:rsidP="009F3890">
      <w:pPr>
        <w:pStyle w:val="definition0"/>
        <w:rPr>
          <w:rFonts w:eastAsiaTheme="minorEastAsia"/>
          <w:lang w:eastAsia="ko-KR"/>
          <w:rPrChange w:id="262" w:author="Jason Rhee" w:date="2024-04-30T16:32:00Z" w16du:dateUtc="2024-04-30T06:32:00Z">
            <w:rPr/>
          </w:rPrChange>
        </w:rPr>
      </w:pPr>
      <w:ins w:id="263" w:author="Jason Rhee" w:date="2024-07-22T13:52:00Z" w16du:dateUtc="2024-07-22T03:52:00Z">
        <w:r>
          <w:rPr>
            <w:rFonts w:eastAsiaTheme="minorEastAsia"/>
            <w:lang w:eastAsia="ko-KR"/>
          </w:rPr>
          <w:t>A service provider that i</w:t>
        </w:r>
      </w:ins>
      <w:ins w:id="264" w:author="Jason Rhee" w:date="2024-07-22T13:51:00Z" w16du:dateUtc="2024-07-22T03:51:00Z">
        <w:r>
          <w:rPr>
            <w:rFonts w:eastAsiaTheme="minorEastAsia"/>
            <w:lang w:eastAsia="ko-KR"/>
          </w:rPr>
          <w:t xml:space="preserve">mplements, provides, </w:t>
        </w:r>
      </w:ins>
      <w:ins w:id="265" w:author="Jason Rhee" w:date="2024-07-22T13:42:00Z" w16du:dateUtc="2024-07-22T03:42:00Z">
        <w:r w:rsidR="00050B03">
          <w:rPr>
            <w:rFonts w:eastAsiaTheme="minorEastAsia"/>
            <w:lang w:eastAsia="ko-KR"/>
          </w:rPr>
          <w:t>and maintain</w:t>
        </w:r>
      </w:ins>
      <w:ins w:id="266" w:author="Jason Rhee" w:date="2024-07-22T13:43:00Z" w16du:dateUtc="2024-07-22T03:43:00Z">
        <w:r w:rsidR="00050B03">
          <w:rPr>
            <w:rFonts w:eastAsiaTheme="minorEastAsia"/>
            <w:lang w:eastAsia="ko-KR"/>
          </w:rPr>
          <w:t>s</w:t>
        </w:r>
      </w:ins>
      <w:ins w:id="267" w:author="Jason Rhee" w:date="2024-07-22T13:42:00Z" w16du:dateUtc="2024-07-22T03:42:00Z">
        <w:r w:rsidR="00050B03">
          <w:rPr>
            <w:rFonts w:eastAsiaTheme="minorEastAsia"/>
            <w:lang w:eastAsia="ko-KR"/>
          </w:rPr>
          <w:t xml:space="preserve"> </w:t>
        </w:r>
      </w:ins>
      <w:ins w:id="268" w:author="Jason Rhee" w:date="2024-07-22T13:52:00Z" w16du:dateUtc="2024-07-22T03:52:00Z">
        <w:r>
          <w:rPr>
            <w:rFonts w:eastAsiaTheme="minorEastAsia"/>
            <w:lang w:eastAsia="ko-KR"/>
          </w:rPr>
          <w:t xml:space="preserve">a </w:t>
        </w:r>
      </w:ins>
      <w:ins w:id="269" w:author="Jason Rhee" w:date="2024-07-22T13:45:00Z" w16du:dateUtc="2024-07-22T03:45:00Z">
        <w:r w:rsidR="00B70625">
          <w:rPr>
            <w:rFonts w:eastAsiaTheme="minorEastAsia"/>
            <w:lang w:eastAsia="ko-KR"/>
          </w:rPr>
          <w:t xml:space="preserve">UKCM Service </w:t>
        </w:r>
      </w:ins>
      <w:ins w:id="270" w:author="Jason Rhee" w:date="2024-07-22T13:46:00Z" w16du:dateUtc="2024-07-22T03:46:00Z">
        <w:r w:rsidR="00B70625">
          <w:rPr>
            <w:rFonts w:eastAsiaTheme="minorEastAsia"/>
            <w:lang w:eastAsia="ko-KR"/>
          </w:rPr>
          <w:t>to produce and provide UKC information that contributes to navigational safety and efficiency</w:t>
        </w:r>
      </w:ins>
      <w:ins w:id="271" w:author="Jason Rhee" w:date="2024-07-22T13:52:00Z" w16du:dateUtc="2024-07-22T03:52:00Z">
        <w:r>
          <w:rPr>
            <w:rFonts w:eastAsiaTheme="minorEastAsia"/>
            <w:lang w:eastAsia="ko-KR"/>
          </w:rPr>
          <w:t xml:space="preserve"> in a port of waterway that is </w:t>
        </w:r>
      </w:ins>
      <w:ins w:id="272" w:author="Jason Rhee" w:date="2024-07-22T17:06:00Z" w16du:dateUtc="2024-07-22T07:06:00Z">
        <w:r w:rsidR="000772D9">
          <w:rPr>
            <w:rFonts w:eastAsiaTheme="minorEastAsia"/>
            <w:lang w:eastAsia="ko-KR"/>
          </w:rPr>
          <w:t xml:space="preserve">a </w:t>
        </w:r>
      </w:ins>
      <w:ins w:id="273" w:author="Jason Rhee" w:date="2024-07-22T13:52:00Z" w16du:dateUtc="2024-07-22T03:52:00Z">
        <w:r>
          <w:rPr>
            <w:rFonts w:eastAsiaTheme="minorEastAsia"/>
            <w:lang w:eastAsia="ko-KR"/>
          </w:rPr>
          <w:t>UKCM Operational Area.</w:t>
        </w:r>
      </w:ins>
    </w:p>
    <w:p w14:paraId="64A837D1" w14:textId="0A144963" w:rsidR="00F61C52" w:rsidRPr="00D129DC" w:rsidRDefault="00F61C52" w:rsidP="00B3435A">
      <w:pPr>
        <w:pStyle w:val="Heading2"/>
      </w:pPr>
      <w:bookmarkStart w:id="274" w:name="_Toc225648276"/>
      <w:bookmarkStart w:id="275" w:name="_Toc225065133"/>
      <w:bookmarkStart w:id="276" w:name="_Toc127463820"/>
      <w:bookmarkStart w:id="277" w:name="_Toc128125446"/>
      <w:bookmarkStart w:id="278" w:name="_Toc141176171"/>
      <w:bookmarkStart w:id="279" w:name="_Toc141176326"/>
      <w:bookmarkStart w:id="280" w:name="_Toc141176957"/>
      <w:bookmarkStart w:id="281" w:name="_Toc150177842"/>
      <w:r w:rsidRPr="00D129DC">
        <w:t>Abbreviations</w:t>
      </w:r>
      <w:bookmarkEnd w:id="274"/>
      <w:bookmarkEnd w:id="275"/>
      <w:bookmarkEnd w:id="276"/>
      <w:bookmarkEnd w:id="277"/>
      <w:bookmarkEnd w:id="278"/>
      <w:bookmarkEnd w:id="279"/>
      <w:bookmarkEnd w:id="280"/>
      <w:bookmarkEnd w:id="281"/>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282" w:name="_Toc127463821"/>
      <w:bookmarkStart w:id="283" w:name="_Toc128125447"/>
      <w:bookmarkStart w:id="284" w:name="_Toc141176172"/>
      <w:bookmarkStart w:id="285" w:name="_Toc141176327"/>
      <w:bookmarkStart w:id="286" w:name="_Toc141176958"/>
      <w:bookmarkStart w:id="287" w:name="_Toc150177843"/>
      <w:r>
        <w:t>Specification Description</w:t>
      </w:r>
      <w:bookmarkEnd w:id="282"/>
      <w:bookmarkEnd w:id="283"/>
      <w:bookmarkEnd w:id="284"/>
      <w:bookmarkEnd w:id="285"/>
      <w:bookmarkEnd w:id="286"/>
      <w:bookmarkEnd w:id="287"/>
    </w:p>
    <w:p w14:paraId="0FCD3F86" w14:textId="33ED454D" w:rsidR="00C92C5E" w:rsidRDefault="00731D5E" w:rsidP="00B3435A">
      <w:pPr>
        <w:pStyle w:val="Heading2"/>
      </w:pPr>
      <w:bookmarkStart w:id="288" w:name="_Toc127463822"/>
      <w:bookmarkStart w:id="289" w:name="_Toc128125448"/>
      <w:bookmarkStart w:id="290" w:name="_Toc141176173"/>
      <w:bookmarkStart w:id="291" w:name="_Toc141176328"/>
      <w:bookmarkStart w:id="292" w:name="_Toc141176959"/>
      <w:bookmarkStart w:id="293" w:name="_Toc150177844"/>
      <w:r>
        <w:t>S-129</w:t>
      </w:r>
      <w:r w:rsidR="007919F3">
        <w:t xml:space="preserve"> General</w:t>
      </w:r>
      <w:r>
        <w:t xml:space="preserve"> </w:t>
      </w:r>
      <w:r w:rsidR="00650C8E">
        <w:t xml:space="preserve">Data Product </w:t>
      </w:r>
      <w:r>
        <w:t>Description</w:t>
      </w:r>
      <w:bookmarkEnd w:id="288"/>
      <w:bookmarkEnd w:id="289"/>
      <w:bookmarkEnd w:id="290"/>
      <w:bookmarkEnd w:id="291"/>
      <w:bookmarkEnd w:id="292"/>
      <w:bookmarkEnd w:id="293"/>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294"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295"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296" w:author="Jason Rhee" w:date="2024-03-06T15:12:00Z">
        <w:r w:rsidR="00546138">
          <w:rPr>
            <w:b w:val="0"/>
          </w:rPr>
          <w:t xml:space="preserve"> information</w:t>
        </w:r>
      </w:ins>
      <w:del w:id="297"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298" w:author="Jason Rhee" w:date="2024-03-06T15:12:00Z">
        <w:r w:rsidR="00546138">
          <w:rPr>
            <w:b w:val="0"/>
          </w:rPr>
          <w:t>S-421</w:t>
        </w:r>
      </w:ins>
      <w:ins w:id="299"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300" w:author="Jason Rhee" w:date="2024-03-06T15:17:00Z">
        <w:r w:rsidR="00DC5F88">
          <w:rPr>
            <w:b w:val="0"/>
          </w:rPr>
          <w:t>considered</w:t>
        </w:r>
      </w:ins>
      <w:ins w:id="301"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02"/>
      <w:del w:id="303" w:author="Jason Rhee" w:date="2024-07-16T17:18:00Z" w16du:dateUtc="2024-07-16T07:18:00Z">
        <w:r w:rsidR="00956F74" w:rsidRPr="00650C8E" w:rsidDel="001B54AD">
          <w:rPr>
            <w:b w:val="0"/>
          </w:rPr>
          <w:delText>UKCM service</w:delText>
        </w:r>
      </w:del>
      <w:del w:id="304" w:author="Jason Rhee" w:date="2024-07-16T17:20:00Z" w16du:dateUtc="2024-07-16T07:20:00Z">
        <w:r w:rsidR="00956F74" w:rsidRPr="00650C8E" w:rsidDel="001B54AD">
          <w:rPr>
            <w:b w:val="0"/>
          </w:rPr>
          <w:delText xml:space="preserve"> provider</w:delText>
        </w:r>
      </w:del>
      <w:commentRangeEnd w:id="302"/>
      <w:ins w:id="305" w:author="Jason Rhee" w:date="2024-07-16T17:20:00Z" w16du:dateUtc="2024-07-16T07:20:00Z">
        <w:r w:rsidR="001B54AD">
          <w:rPr>
            <w:b w:val="0"/>
          </w:rPr>
          <w:t>UKCM Service Provider</w:t>
        </w:r>
      </w:ins>
      <w:r w:rsidR="006B3888">
        <w:rPr>
          <w:rStyle w:val="CommentReference"/>
          <w:b w:val="0"/>
          <w:szCs w:val="20"/>
        </w:rPr>
        <w:commentReference w:id="302"/>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06"/>
      <w:commentRangeStart w:id="307"/>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06"/>
      <w:r w:rsidR="00DC416A">
        <w:rPr>
          <w:rStyle w:val="CommentReference"/>
          <w:b w:val="0"/>
        </w:rPr>
        <w:commentReference w:id="306"/>
      </w:r>
      <w:commentRangeEnd w:id="307"/>
      <w:r w:rsidR="00935581">
        <w:rPr>
          <w:rStyle w:val="CommentReference"/>
          <w:b w:val="0"/>
        </w:rPr>
        <w:commentReference w:id="307"/>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08" w:name="_Toc127463823"/>
      <w:bookmarkStart w:id="309" w:name="_Toc128125449"/>
      <w:bookmarkStart w:id="310" w:name="_Toc141176174"/>
      <w:bookmarkStart w:id="311" w:name="_Toc141176329"/>
      <w:bookmarkStart w:id="312" w:name="_Toc141176960"/>
      <w:bookmarkStart w:id="313"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08"/>
      <w:bookmarkEnd w:id="309"/>
      <w:bookmarkEnd w:id="310"/>
      <w:bookmarkEnd w:id="311"/>
      <w:bookmarkEnd w:id="312"/>
      <w:bookmarkEnd w:id="313"/>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14" w:author="Jason Rhee" w:date="2024-07-16T16:58:00Z" w16du:dateUtc="2024-07-16T06:58:00Z">
        <w:r w:rsidR="0081250B" w:rsidRPr="0094744A" w:rsidDel="00145E83">
          <w:rPr>
            <w:rFonts w:cs="Arial"/>
            <w:b w:val="0"/>
            <w:szCs w:val="20"/>
          </w:rPr>
          <w:delText>0</w:delText>
        </w:r>
      </w:del>
      <w:ins w:id="315"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16" w:author="Jason Rhee" w:date="2024-07-16T16:58:00Z" w16du:dateUtc="2024-07-16T06:58:00Z">
        <w:r w:rsidR="00202DCC" w:rsidDel="00145E83">
          <w:rPr>
            <w:rFonts w:cs="Arial"/>
            <w:b w:val="0"/>
            <w:szCs w:val="20"/>
          </w:rPr>
          <w:delText>1</w:delText>
        </w:r>
      </w:del>
      <w:ins w:id="317"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18" w:author="Jason Rhee" w:date="2024-07-16T16:59:00Z" w16du:dateUtc="2024-07-16T06:59:00Z">
            <w:rPr>
              <w:rFonts w:cs="Arial"/>
              <w:szCs w:val="20"/>
            </w:rPr>
          </w:rPrChange>
        </w:rPr>
      </w:pPr>
      <w:r w:rsidRPr="00E01E14">
        <w:rPr>
          <w:rFonts w:cs="Arial"/>
          <w:sz w:val="22"/>
        </w:rPr>
        <w:t>Date:</w:t>
      </w:r>
      <w:r w:rsidR="002277CF">
        <w:rPr>
          <w:rFonts w:cs="Arial"/>
          <w:szCs w:val="20"/>
        </w:rPr>
        <w:tab/>
      </w:r>
      <w:del w:id="319"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20" w:author="Jason Rhee" w:date="2024-07-16T16:59:00Z" w16du:dateUtc="2024-07-16T06:59:00Z">
        <w:r w:rsidR="00145E83">
          <w:rPr>
            <w:rFonts w:eastAsiaTheme="minorEastAsia" w:cs="Arial" w:hint="eastAsia"/>
            <w:b w:val="0"/>
            <w:szCs w:val="20"/>
            <w:lang w:eastAsia="ko-KR"/>
          </w:rPr>
          <w:t>July</w:t>
        </w:r>
      </w:ins>
      <w:ins w:id="321"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22" w:author="Jason Rhee" w:date="2024-07-16T16:59:00Z" w16du:dateUtc="2024-07-16T06:59:00Z">
        <w:r w:rsidR="00145E83">
          <w:rPr>
            <w:rFonts w:eastAsiaTheme="minorEastAsia" w:cs="Arial" w:hint="eastAsia"/>
            <w:b w:val="0"/>
            <w:szCs w:val="20"/>
            <w:lang w:eastAsia="ko-KR"/>
          </w:rPr>
          <w:t>4</w:t>
        </w:r>
      </w:ins>
      <w:del w:id="323"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24" w:name="_Toc127463824"/>
      <w:bookmarkStart w:id="325" w:name="_Toc128125450"/>
      <w:bookmarkStart w:id="326" w:name="_Toc141176175"/>
      <w:bookmarkStart w:id="327" w:name="_Toc141176330"/>
      <w:bookmarkStart w:id="328" w:name="_Toc141176961"/>
      <w:bookmarkStart w:id="329" w:name="_Toc150177846"/>
      <w:r>
        <w:t xml:space="preserve">IHO </w:t>
      </w:r>
      <w:r w:rsidR="0066549D">
        <w:t>Product Specification</w:t>
      </w:r>
      <w:r w:rsidR="009F7443" w:rsidRPr="00D129DC">
        <w:t xml:space="preserve"> Maintenance</w:t>
      </w:r>
      <w:bookmarkEnd w:id="324"/>
      <w:bookmarkEnd w:id="325"/>
      <w:bookmarkEnd w:id="326"/>
      <w:bookmarkEnd w:id="327"/>
      <w:bookmarkEnd w:id="328"/>
      <w:bookmarkEnd w:id="329"/>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30" w:name="_Toc127463825"/>
      <w:bookmarkStart w:id="331" w:name="_Toc128125451"/>
      <w:bookmarkStart w:id="332" w:name="_Toc141176176"/>
      <w:bookmarkStart w:id="333" w:name="_Toc141176331"/>
      <w:bookmarkStart w:id="334" w:name="_Toc141176962"/>
      <w:bookmarkStart w:id="335" w:name="_Toc150177847"/>
      <w:bookmarkStart w:id="336" w:name="_Toc225648278"/>
      <w:bookmarkStart w:id="337" w:name="_Toc225065135"/>
      <w:r>
        <w:t>Specification Scope</w:t>
      </w:r>
      <w:bookmarkEnd w:id="330"/>
      <w:bookmarkEnd w:id="331"/>
      <w:bookmarkEnd w:id="332"/>
      <w:bookmarkEnd w:id="333"/>
      <w:bookmarkEnd w:id="334"/>
      <w:bookmarkEnd w:id="335"/>
    </w:p>
    <w:bookmarkEnd w:id="336"/>
    <w:bookmarkEnd w:id="337"/>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338"/>
      <w:r w:rsidR="007E105D" w:rsidRPr="00D129DC">
        <w:t>Under</w:t>
      </w:r>
      <w:r w:rsidR="004420D7" w:rsidRPr="00D129DC">
        <w:t xml:space="preserve"> K</w:t>
      </w:r>
      <w:r w:rsidR="007E105D" w:rsidRPr="00D129DC">
        <w:t>eel Clearance Management datasets</w:t>
      </w:r>
      <w:commentRangeEnd w:id="338"/>
      <w:r w:rsidR="00396D01">
        <w:rPr>
          <w:rStyle w:val="CommentReference"/>
          <w:rFonts w:eastAsia="MS Mincho"/>
          <w:szCs w:val="20"/>
          <w:lang w:eastAsia="ja-JP"/>
        </w:rPr>
        <w:commentReference w:id="338"/>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339" w:name="_Toc225648279"/>
      <w:bookmarkStart w:id="340" w:name="_Toc225065136"/>
      <w:bookmarkStart w:id="341" w:name="_Toc127463826"/>
      <w:bookmarkStart w:id="342" w:name="_Toc128125452"/>
      <w:bookmarkStart w:id="343" w:name="_Toc141176177"/>
      <w:bookmarkStart w:id="344" w:name="_Toc141176332"/>
      <w:bookmarkStart w:id="345" w:name="_Toc141176963"/>
      <w:bookmarkStart w:id="346" w:name="_Toc150177848"/>
      <w:r w:rsidRPr="00D129DC">
        <w:t>Data</w:t>
      </w:r>
      <w:r w:rsidR="00944B04">
        <w:t>set</w:t>
      </w:r>
      <w:r w:rsidR="00A25574" w:rsidRPr="00D129DC">
        <w:t xml:space="preserve"> </w:t>
      </w:r>
      <w:bookmarkEnd w:id="339"/>
      <w:bookmarkEnd w:id="340"/>
      <w:r w:rsidR="00944B04">
        <w:t>I</w:t>
      </w:r>
      <w:r w:rsidR="00A25574" w:rsidRPr="00D129DC">
        <w:t>dentification</w:t>
      </w:r>
      <w:bookmarkEnd w:id="341"/>
      <w:bookmarkEnd w:id="342"/>
      <w:bookmarkEnd w:id="343"/>
      <w:bookmarkEnd w:id="344"/>
      <w:bookmarkEnd w:id="345"/>
      <w:bookmarkEnd w:id="346"/>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347" w:name="_Toc225648280"/>
      <w:bookmarkStart w:id="348" w:name="_Toc225065137"/>
      <w:bookmarkStart w:id="349" w:name="_Toc127463827"/>
      <w:bookmarkStart w:id="350" w:name="_Toc128125453"/>
      <w:bookmarkStart w:id="351" w:name="_Toc141176178"/>
      <w:bookmarkStart w:id="352" w:name="_Toc141176333"/>
      <w:bookmarkStart w:id="353" w:name="_Toc141176964"/>
      <w:bookmarkStart w:id="354" w:name="_Toc150177849"/>
      <w:r w:rsidRPr="00286A01">
        <w:t xml:space="preserve">Data </w:t>
      </w:r>
      <w:r w:rsidR="00944B04">
        <w:t>C</w:t>
      </w:r>
      <w:r w:rsidR="00E8406A" w:rsidRPr="00286A01">
        <w:t xml:space="preserve">ontent and </w:t>
      </w:r>
      <w:r w:rsidR="00944B04">
        <w:t>S</w:t>
      </w:r>
      <w:r w:rsidR="00E8406A" w:rsidRPr="00286A01">
        <w:t>tructure</w:t>
      </w:r>
      <w:bookmarkEnd w:id="347"/>
      <w:bookmarkEnd w:id="348"/>
      <w:bookmarkEnd w:id="349"/>
      <w:bookmarkEnd w:id="350"/>
      <w:bookmarkEnd w:id="351"/>
      <w:bookmarkEnd w:id="352"/>
      <w:bookmarkEnd w:id="353"/>
      <w:bookmarkEnd w:id="354"/>
    </w:p>
    <w:p w14:paraId="111B3B5A" w14:textId="77777777" w:rsidR="00A15E77" w:rsidRPr="00286A01" w:rsidRDefault="00A15E77" w:rsidP="00B3435A">
      <w:pPr>
        <w:pStyle w:val="Heading2"/>
      </w:pPr>
      <w:bookmarkStart w:id="355" w:name="_Toc127463828"/>
      <w:bookmarkStart w:id="356" w:name="_Toc128125454"/>
      <w:bookmarkStart w:id="357" w:name="_Toc141176179"/>
      <w:bookmarkStart w:id="358" w:name="_Toc141176334"/>
      <w:bookmarkStart w:id="359" w:name="_Toc141176965"/>
      <w:bookmarkStart w:id="360" w:name="_Toc150177850"/>
      <w:bookmarkStart w:id="361" w:name="_Toc225648281"/>
      <w:bookmarkStart w:id="362" w:name="_Toc225065138"/>
      <w:r w:rsidRPr="00286A01">
        <w:t>Introduction</w:t>
      </w:r>
      <w:bookmarkEnd w:id="355"/>
      <w:bookmarkEnd w:id="356"/>
      <w:bookmarkEnd w:id="357"/>
      <w:bookmarkEnd w:id="358"/>
      <w:bookmarkEnd w:id="359"/>
      <w:bookmarkEnd w:id="360"/>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7B80A3BA" w14:textId="77777777" w:rsidR="001661A4" w:rsidRDefault="002D3F05" w:rsidP="001661A4">
      <w:pPr>
        <w:pStyle w:val="ListParagraph"/>
        <w:numPr>
          <w:ilvl w:val="0"/>
          <w:numId w:val="78"/>
        </w:numPr>
        <w:spacing w:before="0" w:after="60"/>
      </w:pPr>
      <w:r>
        <w:t>the dataset types, providing a full description of each feature type including its attributes, attribute values and relationships in the data</w:t>
      </w:r>
      <w:r w:rsidR="00411798">
        <w:t>set</w:t>
      </w:r>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commentRangeStart w:id="363"/>
      <w:commentRangeStart w:id="364"/>
      <w:r>
        <w:t>the geometry</w:t>
      </w:r>
      <w:commentRangeEnd w:id="363"/>
      <w:r w:rsidR="00BC76E4">
        <w:rPr>
          <w:rStyle w:val="CommentReference"/>
        </w:rPr>
        <w:commentReference w:id="363"/>
      </w:r>
      <w:commentRangeEnd w:id="364"/>
      <w:r w:rsidR="00E6153E">
        <w:rPr>
          <w:rStyle w:val="CommentReference"/>
        </w:rPr>
        <w:commentReference w:id="364"/>
      </w:r>
      <w:r>
        <w:t>.</w:t>
      </w:r>
    </w:p>
    <w:p w14:paraId="64E949AE" w14:textId="46A0EFF0" w:rsidR="005C68DA" w:rsidRDefault="00A44DA8" w:rsidP="0087062E">
      <w:pPr>
        <w:keepNext/>
      </w:pPr>
      <w:r w:rsidRPr="00105E08">
        <w:rPr>
          <w:rFonts w:cs="Arial"/>
          <w:noProof/>
          <w:szCs w:val="20"/>
          <w:lang w:val="en-US" w:eastAsia="ko-KR"/>
        </w:rPr>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365"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365"/>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366" w:author="Jason Rhee" w:date="2024-03-06T15:17:00Z">
        <w:r w:rsidR="003026FF">
          <w:t>, if available,</w:t>
        </w:r>
      </w:ins>
      <w:r w:rsidR="00B2423D">
        <w:t xml:space="preserve"> to provide </w:t>
      </w:r>
      <w:r w:rsidR="004A41B6">
        <w:t xml:space="preserve">passage route </w:t>
      </w:r>
      <w:r w:rsidR="00B2423D">
        <w:t>information</w:t>
      </w:r>
      <w:r w:rsidR="004A41B6">
        <w:t>.</w:t>
      </w:r>
      <w:ins w:id="367" w:author="Jason Rhee" w:date="2024-03-06T15:18:00Z">
        <w:r w:rsidR="00FD1CBB">
          <w:t xml:space="preserve"> </w:t>
        </w:r>
      </w:ins>
      <w:ins w:id="368" w:author="Jason Rhee" w:date="2024-03-06T15:21:00Z">
        <w:r w:rsidR="009B41CE">
          <w:t>When</w:t>
        </w:r>
      </w:ins>
      <w:ins w:id="369" w:author="Jason Rhee" w:date="2024-03-06T15:18:00Z">
        <w:r w:rsidR="00FD1CBB">
          <w:t xml:space="preserve"> S-421 datasets are </w:t>
        </w:r>
      </w:ins>
      <w:ins w:id="370" w:author="Jason Rhee" w:date="2024-03-06T15:19:00Z">
        <w:r w:rsidR="007B258C">
          <w:t>un</w:t>
        </w:r>
      </w:ins>
      <w:ins w:id="371" w:author="Jason Rhee" w:date="2024-03-06T15:18:00Z">
        <w:r w:rsidR="00FD1CBB">
          <w:t>available,</w:t>
        </w:r>
        <w:r w:rsidR="007B258C">
          <w:t xml:space="preserve"> alternative methods</w:t>
        </w:r>
      </w:ins>
      <w:ins w:id="372" w:author="Jason Rhee" w:date="2024-03-06T15:21:00Z">
        <w:r w:rsidR="009B41CE">
          <w:t>,</w:t>
        </w:r>
      </w:ins>
      <w:ins w:id="373" w:author="Jason Rhee" w:date="2024-03-06T15:18:00Z">
        <w:r w:rsidR="007B258C">
          <w:t xml:space="preserve"> </w:t>
        </w:r>
      </w:ins>
      <w:ins w:id="374" w:author="Jason Rhee" w:date="2024-03-06T15:20:00Z">
        <w:r w:rsidR="0038569F">
          <w:t>such as RTZ</w:t>
        </w:r>
      </w:ins>
      <w:ins w:id="375"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376"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377" w:author="Jason Rhee" w:date="2024-07-21T21:24:00Z" w16du:dateUtc="2024-07-21T11:24:00Z">
        <w:r w:rsidR="00A302AF" w:rsidRPr="00D129DC" w:rsidDel="00D52A25">
          <w:delText>pre-plan</w:delText>
        </w:r>
      </w:del>
      <w:ins w:id="378" w:author="Jason Rhee" w:date="2024-07-21T21:24:00Z" w16du:dateUtc="2024-07-21T11:24:00Z">
        <w:r w:rsidR="00D52A25">
          <w:t>Pre-plan</w:t>
        </w:r>
      </w:ins>
      <w:r w:rsidR="00CB594D">
        <w:t>’</w:t>
      </w:r>
      <w:r w:rsidR="00A302AF" w:rsidRPr="00D129DC">
        <w:t xml:space="preserve">, </w:t>
      </w:r>
      <w:r w:rsidR="00CB594D">
        <w:t>‘</w:t>
      </w:r>
      <w:del w:id="379" w:author="Jason Rhee" w:date="2024-07-21T21:24:00Z" w16du:dateUtc="2024-07-21T11:24:00Z">
        <w:r w:rsidR="00A302AF" w:rsidRPr="00D129DC" w:rsidDel="00D52A25">
          <w:delText xml:space="preserve">actual </w:delText>
        </w:r>
      </w:del>
      <w:ins w:id="380" w:author="Jason Rhee" w:date="2024-07-21T21:24:00Z" w16du:dateUtc="2024-07-21T11:24:00Z">
        <w:r w:rsidR="00D52A25">
          <w:rPr>
            <w:rFonts w:eastAsiaTheme="minorEastAsia" w:hint="eastAsia"/>
            <w:lang w:eastAsia="ko-KR"/>
          </w:rPr>
          <w:t>A</w:t>
        </w:r>
        <w:r w:rsidR="00D52A25" w:rsidRPr="00D129DC">
          <w:t xml:space="preserve">ctual </w:t>
        </w:r>
      </w:ins>
      <w:del w:id="381"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382"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383" w:author="Jason Rhee" w:date="2024-07-21T21:24:00Z" w16du:dateUtc="2024-07-21T11:24:00Z">
        <w:r w:rsidR="00A302AF" w:rsidRPr="000913AC" w:rsidDel="00D52A25">
          <w:delText>actual</w:delText>
        </w:r>
        <w:r w:rsidR="00CB594D" w:rsidRPr="000913AC" w:rsidDel="00D52A25">
          <w:delText xml:space="preserve"> </w:delText>
        </w:r>
      </w:del>
      <w:ins w:id="384" w:author="Jason Rhee" w:date="2024-07-21T21:24:00Z" w16du:dateUtc="2024-07-21T11:24:00Z">
        <w:r w:rsidR="00D52A25">
          <w:rPr>
            <w:rFonts w:eastAsiaTheme="minorEastAsia" w:hint="eastAsia"/>
            <w:lang w:eastAsia="ko-KR"/>
          </w:rPr>
          <w:t>A</w:t>
        </w:r>
        <w:r w:rsidR="00D52A25" w:rsidRPr="000913AC">
          <w:t xml:space="preserve">ctual </w:t>
        </w:r>
      </w:ins>
      <w:del w:id="385"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386"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387" w:author="Jason Rhee" w:date="2024-07-16T17:18:00Z" w16du:dateUtc="2024-07-16T07:18:00Z">
        <w:r w:rsidR="0066549D" w:rsidDel="001B54AD">
          <w:delText>UKCM service</w:delText>
        </w:r>
      </w:del>
      <w:ins w:id="388"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389" w:author="Jason Rhee" w:date="2024-07-21T21:34:00Z" w16du:dateUtc="2024-07-21T11:34:00Z">
        <w:r w:rsidDel="00EE4F9B">
          <w:delText xml:space="preserve">plan </w:delText>
        </w:r>
      </w:del>
      <w:ins w:id="390"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391"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392"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t xml:space="preserve">Actual </w:t>
      </w:r>
      <w:del w:id="393" w:author="Jason Rhee" w:date="2024-07-21T21:34:00Z" w16du:dateUtc="2024-07-21T11:34:00Z">
        <w:r w:rsidDel="00EE4F9B">
          <w:delText>plan u</w:delText>
        </w:r>
      </w:del>
      <w:ins w:id="394" w:author="Jason Rhee" w:date="2024-07-21T21:34:00Z" w16du:dateUtc="2024-07-21T11:34:00Z">
        <w:r w:rsidR="00EE4F9B">
          <w:rPr>
            <w:rFonts w:eastAsiaTheme="minorEastAsia" w:hint="eastAsia"/>
            <w:lang w:eastAsia="ko-KR"/>
          </w:rPr>
          <w:t>U</w:t>
        </w:r>
      </w:ins>
      <w:r>
        <w:t>pdate datasets</w:t>
      </w:r>
    </w:p>
    <w:p w14:paraId="6072E34E" w14:textId="04D2E6EF" w:rsidR="00A302AF" w:rsidRPr="00D129DC" w:rsidRDefault="00A302AF" w:rsidP="00195D9D">
      <w:pPr>
        <w:spacing w:before="0"/>
        <w:rPr>
          <w:rFonts w:cs="Arial"/>
          <w:szCs w:val="20"/>
        </w:rPr>
      </w:pPr>
      <w:r w:rsidRPr="000913AC">
        <w:rPr>
          <w:i/>
        </w:rPr>
        <w:t xml:space="preserve">Actual </w:t>
      </w:r>
      <w:del w:id="395"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396" w:author="Jason Rhee" w:date="2024-02-29T14:04:00Z">
              <w:rPr/>
            </w:rPrChange>
          </w:rPr>
          <w:delText>u</w:delText>
        </w:r>
      </w:del>
      <w:ins w:id="397" w:author="Jason Rhee" w:date="2024-07-21T21:34:00Z" w16du:dateUtc="2024-07-21T11:34:00Z">
        <w:r w:rsidR="00EE4F9B">
          <w:rPr>
            <w:rFonts w:eastAsiaTheme="minorEastAsia" w:hint="eastAsia"/>
            <w:i/>
            <w:lang w:eastAsia="ko-KR"/>
          </w:rPr>
          <w:t>U</w:t>
        </w:r>
      </w:ins>
      <w:r w:rsidRPr="00D94314">
        <w:rPr>
          <w:i/>
          <w:iCs/>
          <w:rPrChange w:id="398"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commentRangeStart w:id="399"/>
      <w:r w:rsidRPr="00D129DC">
        <w:t xml:space="preserve">These datasets include the route, the </w:t>
      </w:r>
      <w:r w:rsidR="00AF2A34">
        <w:t xml:space="preserve">almost non-navigable and non-navigable </w:t>
      </w:r>
      <w:r w:rsidRPr="00D129DC">
        <w:t>areas and the 'parent' UnderKeelClearancePlan feature</w:t>
      </w:r>
      <w:commentRangeEnd w:id="399"/>
      <w:r w:rsidR="00B71A99">
        <w:rPr>
          <w:rStyle w:val="CommentReference"/>
          <w:rFonts w:eastAsia="MS Mincho"/>
          <w:szCs w:val="20"/>
          <w:lang w:eastAsia="ja-JP"/>
        </w:rPr>
        <w:commentReference w:id="399"/>
      </w:r>
      <w:r w:rsidR="0066549D">
        <w:t xml:space="preserve">. </w:t>
      </w:r>
      <w:r w:rsidRPr="00D129DC">
        <w:t xml:space="preserve">The dataset will be updated based on </w:t>
      </w:r>
      <w:r w:rsidR="00A873ED">
        <w:t xml:space="preserve">the </w:t>
      </w:r>
      <w:r w:rsidRPr="00D129DC">
        <w:t>latest weather conditions and</w:t>
      </w:r>
      <w:ins w:id="400" w:author="Jason Rhee" w:date="2024-07-21T22:09:00Z" w16du:dateUtc="2024-07-21T12:09:00Z">
        <w:r w:rsidR="0011724A">
          <w:rPr>
            <w:rFonts w:eastAsiaTheme="minorEastAsia" w:hint="eastAsia"/>
            <w:lang w:eastAsia="ko-KR"/>
          </w:rPr>
          <w:t>,</w:t>
        </w:r>
      </w:ins>
      <w:r w:rsidRPr="00D129DC">
        <w:t xml:space="preserve"> </w:t>
      </w:r>
      <w:del w:id="401" w:author="Jason Rhee" w:date="2024-07-21T22:09:00Z" w16du:dateUtc="2024-07-21T12:09:00Z">
        <w:r w:rsidR="00A873ED" w:rsidDel="0011724A">
          <w:delText>(</w:delText>
        </w:r>
        <w:commentRangeStart w:id="402"/>
        <w:commentRangeStart w:id="403"/>
        <w:r w:rsidRPr="00D129DC" w:rsidDel="0011724A">
          <w:delText>optionally</w:delText>
        </w:r>
        <w:commentRangeEnd w:id="402"/>
        <w:r w:rsidR="004B71B7" w:rsidDel="0011724A">
          <w:rPr>
            <w:rStyle w:val="CommentReference"/>
            <w:rFonts w:eastAsia="MS Mincho"/>
            <w:szCs w:val="20"/>
            <w:lang w:eastAsia="ja-JP"/>
          </w:rPr>
          <w:commentReference w:id="402"/>
        </w:r>
      </w:del>
      <w:commentRangeEnd w:id="403"/>
      <w:r w:rsidR="00B71A99">
        <w:rPr>
          <w:rStyle w:val="CommentReference"/>
          <w:rFonts w:eastAsia="MS Mincho"/>
          <w:szCs w:val="20"/>
          <w:lang w:eastAsia="ja-JP"/>
        </w:rPr>
        <w:commentReference w:id="403"/>
      </w:r>
      <w:del w:id="404" w:author="Jason Rhee" w:date="2024-07-21T22:09:00Z" w16du:dateUtc="2024-07-21T12:09:00Z">
        <w:r w:rsidR="00A873ED" w:rsidDel="0011724A">
          <w:delText>)</w:delText>
        </w:r>
      </w:del>
      <w:ins w:id="405"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06" w:author="Jason Rhee" w:date="2024-07-16T17:18:00Z" w16du:dateUtc="2024-07-16T07:18:00Z">
        <w:r w:rsidR="0066549D" w:rsidDel="001B54AD">
          <w:delText>UKCM service</w:delText>
        </w:r>
      </w:del>
      <w:del w:id="407" w:author="Jason Rhee" w:date="2024-07-16T17:20:00Z" w16du:dateUtc="2024-07-16T07:20:00Z">
        <w:r w:rsidR="00AF2A34" w:rsidDel="001B54AD">
          <w:delText xml:space="preserve"> provider</w:delText>
        </w:r>
      </w:del>
      <w:ins w:id="408"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409"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26794AB6"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10" w:author="Jason Rhee" w:date="2024-07-16T17:18:00Z" w16du:dateUtc="2024-07-16T07:18:00Z">
        <w:r w:rsidRPr="00D129DC" w:rsidDel="001B54AD">
          <w:delText>UKCM s</w:delText>
        </w:r>
        <w:r w:rsidR="00CB594D" w:rsidDel="001B54AD">
          <w:delText>ervice</w:delText>
        </w:r>
      </w:del>
      <w:ins w:id="411"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12" w:author="Jason Rhee" w:date="2024-07-16T17:18:00Z" w16du:dateUtc="2024-07-16T07:18:00Z">
        <w:r w:rsidRPr="00224DC4" w:rsidDel="001B54AD">
          <w:delText>UKCM s</w:delText>
        </w:r>
        <w:r w:rsidR="00CB594D" w:rsidRPr="00224DC4" w:rsidDel="001B54AD">
          <w:delText>ervice</w:delText>
        </w:r>
      </w:del>
      <w:ins w:id="413" w:author="Jason Rhee" w:date="2024-07-16T17:18:00Z" w16du:dateUtc="2024-07-16T07:18:00Z">
        <w:r w:rsidR="001B54AD">
          <w:t>UKCM Service</w:t>
        </w:r>
      </w:ins>
      <w:r w:rsidRPr="00224DC4">
        <w:t xml:space="preserve"> could return a single dataset and generally no updates are required until </w:t>
      </w:r>
      <w:commentRangeStart w:id="414"/>
      <w:r w:rsidRPr="00224DC4">
        <w:t>approximately</w:t>
      </w:r>
      <w:commentRangeEnd w:id="414"/>
      <w:r w:rsidR="00535476">
        <w:rPr>
          <w:rStyle w:val="CommentReference"/>
          <w:rFonts w:eastAsia="MS Mincho"/>
          <w:szCs w:val="20"/>
          <w:lang w:eastAsia="ja-JP"/>
        </w:rPr>
        <w:commentReference w:id="414"/>
      </w:r>
      <w:r w:rsidRPr="00224DC4">
        <w:t xml:space="preserve"> 24 hrs before the time when the </w:t>
      </w:r>
      <w:r w:rsidR="00CB594D" w:rsidRPr="00224DC4">
        <w:t>ship</w:t>
      </w:r>
      <w:r w:rsidRPr="00224DC4">
        <w:t xml:space="preserve"> enters the UKCM </w:t>
      </w:r>
      <w:r w:rsidR="00CB594D" w:rsidRPr="00224DC4">
        <w:t>area</w:t>
      </w:r>
      <w:r w:rsidR="0066549D" w:rsidRPr="00224DC4">
        <w:t>.</w:t>
      </w:r>
    </w:p>
    <w:p w14:paraId="16781474" w14:textId="77777777" w:rsidR="00A95625" w:rsidRPr="00D129DC" w:rsidRDefault="00A95625" w:rsidP="00195D9D">
      <w:pPr>
        <w:spacing w:before="0"/>
      </w:pPr>
      <w:commentRangeStart w:id="415"/>
      <w:r w:rsidRPr="00224DC4">
        <w:t xml:space="preserve">Approximately </w:t>
      </w:r>
      <w:r w:rsidR="00A302AF" w:rsidRPr="00224DC4">
        <w:t>24 hrs</w:t>
      </w:r>
      <w:commentRangeEnd w:id="415"/>
      <w:r w:rsidR="00AD0967">
        <w:rPr>
          <w:rStyle w:val="CommentReference"/>
          <w:rFonts w:eastAsia="MS Mincho"/>
          <w:szCs w:val="20"/>
          <w:lang w:eastAsia="ja-JP"/>
        </w:rPr>
        <w:commentReference w:id="415"/>
      </w:r>
      <w:r w:rsidR="00A302AF" w:rsidRPr="00224DC4">
        <w:t xml:space="preserve"> before the time when </w:t>
      </w:r>
      <w:r w:rsidR="0066549D" w:rsidRPr="00224DC4">
        <w:t>a</w:t>
      </w:r>
      <w:r w:rsidR="00A302AF" w:rsidRPr="00224DC4">
        <w:t xml:space="preserve"> </w:t>
      </w:r>
      <w:r w:rsidR="00CB594D" w:rsidRPr="00224DC4">
        <w:t>ship</w:t>
      </w:r>
      <w:r w:rsidR="00A302AF" w:rsidRPr="00224DC4">
        <w:t xml:space="preserve"> enters the UKCM </w:t>
      </w:r>
      <w:r w:rsidR="00CB594D" w:rsidRPr="00224DC4">
        <w:t>area</w:t>
      </w:r>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plan 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7F8E5649" w:rsidR="00A302AF" w:rsidRDefault="0066549D" w:rsidP="00195D9D">
      <w:pPr>
        <w:spacing w:before="0"/>
        <w:rPr>
          <w:ins w:id="416" w:author="Jason Rhee" w:date="2024-03-07T17:27:00Z"/>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w:t>
      </w:r>
      <w:del w:id="417" w:author="Jason Rhee" w:date="2024-07-21T21:30:00Z" w16du:dateUtc="2024-07-21T11:30:00Z">
        <w:r w:rsidR="00A302AF" w:rsidRPr="00286A01" w:rsidDel="00295F56">
          <w:rPr>
            <w:bCs/>
          </w:rPr>
          <w:delText>actual plan</w:delText>
        </w:r>
      </w:del>
      <w:ins w:id="418" w:author="Jason Rhee" w:date="2024-07-21T21:30:00Z" w16du:dateUtc="2024-07-21T11:30:00Z">
        <w:r w:rsidR="00295F56">
          <w:rPr>
            <w:bCs/>
          </w:rPr>
          <w:t>Actual Plan</w:t>
        </w:r>
      </w:ins>
      <w:r w:rsidR="00A302AF" w:rsidRPr="00286A01">
        <w:rPr>
          <w:bCs/>
        </w:rPr>
        <w:t xml:space="preserve"> and more up-to-date information is required</w:t>
      </w:r>
      <w:r w:rsidR="00A95625">
        <w:rPr>
          <w:bCs/>
        </w:rPr>
        <w:t xml:space="preserve">, </w:t>
      </w:r>
      <w:commentRangeStart w:id="419"/>
      <w:r w:rsidR="00A95625">
        <w:rPr>
          <w:bCs/>
        </w:rPr>
        <w:t>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419"/>
      <w:r w:rsidR="00002424">
        <w:rPr>
          <w:rStyle w:val="CommentReference"/>
          <w:rFonts w:eastAsia="MS Mincho"/>
          <w:szCs w:val="20"/>
          <w:lang w:eastAsia="ja-JP"/>
        </w:rPr>
        <w:commentReference w:id="419"/>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420" w:author="Jason Rhee" w:date="2024-07-16T17:18:00Z" w16du:dateUtc="2024-07-16T07:18:00Z">
        <w:r w:rsidDel="001B54AD">
          <w:rPr>
            <w:bCs/>
          </w:rPr>
          <w:delText>UKCM service</w:delText>
        </w:r>
      </w:del>
      <w:ins w:id="421"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422"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423" w:author="Jason Rhee" w:date="2024-03-07T17:27:00Z"/>
        </w:rPr>
        <w:pPrChange w:id="424" w:author="Jason Rhee" w:date="2024-04-30T16:33:00Z" w16du:dateUtc="2024-04-30T06:33:00Z">
          <w:pPr>
            <w:spacing w:before="0"/>
          </w:pPr>
        </w:pPrChange>
      </w:pPr>
    </w:p>
    <w:p w14:paraId="6A3F1727" w14:textId="46E9EF21" w:rsidR="000B750B" w:rsidRDefault="00D35AFC" w:rsidP="00B3435A">
      <w:pPr>
        <w:pStyle w:val="Heading2"/>
      </w:pPr>
      <w:bookmarkStart w:id="425" w:name="_Ref534271179"/>
      <w:bookmarkStart w:id="426" w:name="_Ref534271191"/>
      <w:bookmarkStart w:id="427" w:name="_Toc127463829"/>
      <w:bookmarkStart w:id="428" w:name="_Toc128125455"/>
      <w:bookmarkStart w:id="429" w:name="_Toc141176180"/>
      <w:bookmarkStart w:id="430" w:name="_Toc141176335"/>
      <w:bookmarkStart w:id="431" w:name="_Toc141176966"/>
      <w:bookmarkStart w:id="432" w:name="_Toc150177851"/>
      <w:r w:rsidRPr="00A4129D">
        <w:t>Application Schema</w:t>
      </w:r>
      <w:bookmarkEnd w:id="361"/>
      <w:bookmarkEnd w:id="362"/>
      <w:bookmarkEnd w:id="425"/>
      <w:bookmarkEnd w:id="426"/>
      <w:bookmarkEnd w:id="427"/>
      <w:bookmarkEnd w:id="428"/>
      <w:bookmarkEnd w:id="429"/>
      <w:bookmarkEnd w:id="430"/>
      <w:bookmarkEnd w:id="431"/>
      <w:bookmarkEnd w:id="432"/>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433" w:author="Jason Rhee" w:date="2024-07-22T01:23:00Z" w16du:dateUtc="2024-07-21T15:23:00Z">
          <w:pPr>
            <w:keepNext/>
          </w:pPr>
        </w:pPrChange>
      </w:pPr>
      <w:del w:id="434"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435"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436"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437" w:author="Jason Rhee" w:date="2024-03-07T17:27:00Z">
            <w:sectPr w:rsidR="006E5801" w:rsidSect="008200D9">
              <w:pgSz w:w="11906" w:h="16838" w:orient="portrait"/>
              <w:pgMar w:top="1440" w:right="1418" w:bottom="1440" w:left="1400" w:header="720" w:footer="720" w:gutter="0"/>
            </w:sectPr>
          </w:sectPrChange>
        </w:sectPr>
      </w:pPr>
      <w:bookmarkStart w:id="438" w:name="_Ref534270722"/>
      <w:bookmarkStart w:id="439"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438"/>
      <w:r w:rsidRPr="00195D9D">
        <w:rPr>
          <w:i/>
          <w:sz w:val="18"/>
          <w:szCs w:val="18"/>
        </w:rPr>
        <w:t>. S-129 Data Model</w:t>
      </w:r>
      <w:bookmarkEnd w:id="439"/>
    </w:p>
    <w:p w14:paraId="48FE365D" w14:textId="75726C2F" w:rsidR="009C68D7" w:rsidRPr="00195D9D" w:rsidDel="006E5801" w:rsidRDefault="009C68D7" w:rsidP="00195D9D">
      <w:pPr>
        <w:pStyle w:val="Caption"/>
        <w:spacing w:line="240" w:lineRule="auto"/>
        <w:jc w:val="center"/>
        <w:rPr>
          <w:del w:id="440" w:author="Jason Rhee" w:date="2024-03-06T17:38:00Z"/>
          <w:rFonts w:cs="Arial"/>
          <w:i/>
          <w:sz w:val="18"/>
          <w:szCs w:val="18"/>
        </w:rPr>
      </w:pPr>
    </w:p>
    <w:p w14:paraId="5B787C87" w14:textId="77777777" w:rsidR="00453950" w:rsidRDefault="00453950" w:rsidP="002721B0">
      <w:pPr>
        <w:pStyle w:val="Heading3"/>
      </w:pPr>
      <w:bookmarkStart w:id="441"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442"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443">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444" w:author="Jason Rhee" w:date="2024-03-07T17:07:00Z">
            <w:trPr>
              <w:gridAfter w:val="0"/>
              <w:tblHeader/>
            </w:trPr>
          </w:trPrChange>
        </w:trPr>
        <w:tc>
          <w:tcPr>
            <w:tcW w:w="1697" w:type="dxa"/>
            <w:shd w:val="clear" w:color="auto" w:fill="D9D9D9" w:themeFill="background1" w:themeFillShade="D9"/>
            <w:tcPrChange w:id="445"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446"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447"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448"/>
            <w:r w:rsidRPr="001E5C86">
              <w:rPr>
                <w:rFonts w:cs="Arial"/>
                <w:b/>
                <w:sz w:val="18"/>
                <w:szCs w:val="18"/>
              </w:rPr>
              <w:t>Description</w:t>
            </w:r>
            <w:commentRangeEnd w:id="448"/>
            <w:r w:rsidR="00AE766A">
              <w:rPr>
                <w:rStyle w:val="CommentReference"/>
                <w:rFonts w:eastAsia="MS Mincho"/>
                <w:szCs w:val="20"/>
                <w:lang w:eastAsia="ja-JP"/>
              </w:rPr>
              <w:commentReference w:id="448"/>
            </w:r>
          </w:p>
        </w:tc>
        <w:tc>
          <w:tcPr>
            <w:tcW w:w="709" w:type="dxa"/>
            <w:shd w:val="clear" w:color="auto" w:fill="D9D9D9" w:themeFill="background1" w:themeFillShade="D9"/>
            <w:tcPrChange w:id="449"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450"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451"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452" w:author="Jason Rhee" w:date="2024-03-07T17:07:00Z">
            <w:trPr>
              <w:gridAfter w:val="0"/>
            </w:trPr>
          </w:trPrChange>
        </w:trPr>
        <w:tc>
          <w:tcPr>
            <w:tcW w:w="1697" w:type="dxa"/>
            <w:tcPrChange w:id="453"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454"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455"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456"/>
            <w:commentRangeStart w:id="457"/>
            <w:r w:rsidRPr="001E5C86">
              <w:rPr>
                <w:rFonts w:cs="Arial"/>
                <w:sz w:val="18"/>
                <w:szCs w:val="18"/>
                <w:lang w:val="en-US" w:eastAsia="fi-FI"/>
              </w:rPr>
              <w:t xml:space="preserve">A UKC plan calculated for a particular </w:t>
            </w:r>
            <w:del w:id="458"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459" w:author="Jason Rhee" w:date="2024-07-21T21:40:00Z" w16du:dateUtc="2024-07-21T11:40:00Z">
              <w:r w:rsidR="00C537A4">
                <w:rPr>
                  <w:rFonts w:eastAsiaTheme="minorEastAsia" w:cs="Arial" w:hint="eastAsia"/>
                  <w:sz w:val="18"/>
                  <w:szCs w:val="18"/>
                  <w:lang w:val="en-US" w:eastAsia="ko-KR"/>
                </w:rPr>
                <w:t>vessel, for</w:t>
              </w:r>
            </w:ins>
            <w:del w:id="460"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456"/>
            <w:r w:rsidR="005F198E">
              <w:rPr>
                <w:rStyle w:val="CommentReference"/>
                <w:rFonts w:eastAsia="MS Mincho"/>
                <w:szCs w:val="20"/>
                <w:lang w:eastAsia="ja-JP"/>
              </w:rPr>
              <w:commentReference w:id="456"/>
            </w:r>
            <w:commentRangeEnd w:id="457"/>
            <w:r w:rsidR="00DA0A58">
              <w:rPr>
                <w:rStyle w:val="CommentReference"/>
                <w:rFonts w:eastAsia="MS Mincho"/>
                <w:szCs w:val="20"/>
                <w:lang w:eastAsia="ja-JP"/>
              </w:rPr>
              <w:commentReference w:id="457"/>
            </w:r>
          </w:p>
        </w:tc>
        <w:tc>
          <w:tcPr>
            <w:tcW w:w="709" w:type="dxa"/>
            <w:tcPrChange w:id="461"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462"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463"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464"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465" w:author="Jason Rhee" w:date="2024-03-07T17:07:00Z">
            <w:trPr>
              <w:gridAfter w:val="0"/>
              <w:trHeight w:val="542"/>
            </w:trPr>
          </w:trPrChange>
        </w:trPr>
        <w:tc>
          <w:tcPr>
            <w:tcW w:w="1697" w:type="dxa"/>
            <w:tcPrChange w:id="466"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67"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468"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469"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70"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471"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472" w:author="Jason Rhee" w:date="2024-03-07T17:07:00Z">
            <w:trPr>
              <w:gridAfter w:val="0"/>
              <w:trHeight w:val="964"/>
            </w:trPr>
          </w:trPrChange>
        </w:trPr>
        <w:tc>
          <w:tcPr>
            <w:tcW w:w="1697" w:type="dxa"/>
            <w:tcPrChange w:id="473"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74"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475"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476"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77"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78"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479" w:author="Jason Rhee" w:date="2024-03-07T17:07:00Z">
            <w:trPr>
              <w:gridAfter w:val="0"/>
              <w:trHeight w:val="924"/>
            </w:trPr>
          </w:trPrChange>
        </w:trPr>
        <w:tc>
          <w:tcPr>
            <w:tcW w:w="1697" w:type="dxa"/>
            <w:tcPrChange w:id="480"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481" w:name="_Hlk132363467"/>
            <w:r w:rsidRPr="001E5C86">
              <w:rPr>
                <w:rFonts w:cs="Arial"/>
                <w:sz w:val="18"/>
                <w:szCs w:val="18"/>
              </w:rPr>
              <w:t>SimpleAttribute</w:t>
            </w:r>
          </w:p>
        </w:tc>
        <w:tc>
          <w:tcPr>
            <w:tcW w:w="3719" w:type="dxa"/>
            <w:tcPrChange w:id="482"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483"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484"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85"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86" w:author="Jason Rhee" w:date="2024-03-07T17:07:00Z">
              <w:tcPr>
                <w:tcW w:w="1701" w:type="dxa"/>
                <w:gridSpan w:val="2"/>
              </w:tcPr>
            </w:tcPrChange>
          </w:tcPr>
          <w:p w14:paraId="0608BB5E" w14:textId="673E4D63" w:rsidR="00552D45" w:rsidRDefault="00552D45" w:rsidP="001E5C86">
            <w:pPr>
              <w:spacing w:before="60" w:after="60"/>
              <w:jc w:val="left"/>
              <w:rPr>
                <w:ins w:id="487" w:author="Jason Rhee" w:date="2024-03-06T17:19:00Z"/>
                <w:rFonts w:cs="Arial"/>
                <w:color w:val="000000" w:themeColor="text1"/>
                <w:sz w:val="18"/>
                <w:szCs w:val="18"/>
                <w:lang w:val="en-US"/>
              </w:rPr>
            </w:pPr>
            <w:ins w:id="488" w:author="Jason Rhee" w:date="2024-03-06T17:15:00Z">
              <w:r>
                <w:rPr>
                  <w:rFonts w:cs="Arial"/>
                  <w:color w:val="000000" w:themeColor="text1"/>
                  <w:sz w:val="18"/>
                  <w:szCs w:val="18"/>
                  <w:lang w:val="en-US"/>
                </w:rPr>
                <w:t xml:space="preserve">May be </w:t>
              </w:r>
            </w:ins>
            <w:ins w:id="489" w:author="Jason Rhee" w:date="2024-03-06T17:16:00Z">
              <w:r>
                <w:rPr>
                  <w:rFonts w:cs="Arial"/>
                  <w:color w:val="000000" w:themeColor="text1"/>
                  <w:sz w:val="18"/>
                  <w:szCs w:val="18"/>
                  <w:lang w:val="en-US"/>
                </w:rPr>
                <w:t xml:space="preserve">provided through different methods, such as S-421, RTZ, or </w:t>
              </w:r>
            </w:ins>
            <w:ins w:id="490" w:author="Jason Rhee" w:date="2024-03-06T17:19:00Z">
              <w:r>
                <w:rPr>
                  <w:rFonts w:cs="Arial"/>
                  <w:color w:val="000000" w:themeColor="text1"/>
                  <w:sz w:val="18"/>
                  <w:szCs w:val="18"/>
                  <w:lang w:val="en-US"/>
                </w:rPr>
                <w:t xml:space="preserve">as </w:t>
              </w:r>
            </w:ins>
            <w:ins w:id="491" w:author="Jason Rhee" w:date="2024-03-06T17:18:00Z">
              <w:r>
                <w:rPr>
                  <w:rFonts w:cs="Arial"/>
                  <w:color w:val="000000" w:themeColor="text1"/>
                  <w:sz w:val="18"/>
                  <w:szCs w:val="18"/>
                  <w:lang w:val="en-US"/>
                </w:rPr>
                <w:t xml:space="preserve">generated by </w:t>
              </w:r>
            </w:ins>
            <w:ins w:id="492" w:author="Jason Rhee" w:date="2024-03-06T17:19:00Z">
              <w:r>
                <w:rPr>
                  <w:rFonts w:cs="Arial"/>
                  <w:color w:val="000000" w:themeColor="text1"/>
                  <w:sz w:val="18"/>
                  <w:szCs w:val="18"/>
                  <w:lang w:val="en-US"/>
                </w:rPr>
                <w:t xml:space="preserve">the </w:t>
              </w:r>
            </w:ins>
            <w:ins w:id="493" w:author="Jason Rhee" w:date="2024-07-16T17:18:00Z" w16du:dateUtc="2024-07-16T07:18:00Z">
              <w:r w:rsidR="001B54AD">
                <w:rPr>
                  <w:rFonts w:cs="Arial"/>
                  <w:color w:val="000000" w:themeColor="text1"/>
                  <w:sz w:val="18"/>
                  <w:szCs w:val="18"/>
                  <w:lang w:val="en-US"/>
                </w:rPr>
                <w:t>UKCM Service</w:t>
              </w:r>
            </w:ins>
            <w:ins w:id="494"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495" w:author="Jason Rhee" w:date="2024-03-06T17:24:00Z">
                  <w:rPr>
                    <w:rFonts w:cs="Arial"/>
                    <w:sz w:val="18"/>
                    <w:szCs w:val="18"/>
                  </w:rPr>
                </w:rPrChange>
              </w:rPr>
            </w:pPr>
            <w:ins w:id="496" w:author="Jason Rhee" w:date="2024-03-06T17:19:00Z">
              <w:r>
                <w:rPr>
                  <w:rFonts w:cs="Arial"/>
                  <w:color w:val="000000" w:themeColor="text1"/>
                  <w:sz w:val="18"/>
                  <w:szCs w:val="18"/>
                  <w:lang w:val="en-US"/>
                </w:rPr>
                <w:t>If provided</w:t>
              </w:r>
            </w:ins>
            <w:ins w:id="497" w:author="Jason Rhee" w:date="2024-04-30T22:38:00Z" w16du:dateUtc="2024-04-30T12:38:00Z">
              <w:r w:rsidR="002C142D">
                <w:rPr>
                  <w:rFonts w:eastAsiaTheme="minorEastAsia" w:cs="Arial" w:hint="eastAsia"/>
                  <w:color w:val="000000" w:themeColor="text1"/>
                  <w:sz w:val="18"/>
                  <w:szCs w:val="18"/>
                  <w:lang w:val="en-US" w:eastAsia="ko-KR"/>
                </w:rPr>
                <w:t>, for example,</w:t>
              </w:r>
            </w:ins>
            <w:ins w:id="498" w:author="Jason Rhee" w:date="2024-03-06T17:19:00Z">
              <w:r>
                <w:rPr>
                  <w:rFonts w:cs="Arial"/>
                  <w:color w:val="000000" w:themeColor="text1"/>
                  <w:sz w:val="18"/>
                  <w:szCs w:val="18"/>
                  <w:lang w:val="en-US"/>
                </w:rPr>
                <w:t xml:space="preserve"> using S-421, </w:t>
              </w:r>
            </w:ins>
            <w:del w:id="499"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500"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501"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502" w:author="Jason Rhee" w:date="2024-07-02T00:06:00Z" w16du:dateUtc="2024-07-01T14:06:00Z">
              <w:r w:rsidR="00FE4233">
                <w:rPr>
                  <w:rFonts w:cs="Arial"/>
                  <w:color w:val="000000" w:themeColor="text1"/>
                  <w:sz w:val="18"/>
                  <w:szCs w:val="18"/>
                  <w:lang w:val="en-US"/>
                </w:rPr>
                <w:t xml:space="preserve">the value of </w:t>
              </w:r>
            </w:ins>
            <w:ins w:id="503" w:author="Jason Rhee" w:date="2024-03-06T17:24:00Z">
              <w:r w:rsidR="008A36B6">
                <w:rPr>
                  <w:rFonts w:cs="Arial"/>
                  <w:color w:val="000000" w:themeColor="text1"/>
                  <w:sz w:val="18"/>
                  <w:szCs w:val="18"/>
                  <w:lang w:val="en-US"/>
                </w:rPr>
                <w:t>“</w:t>
              </w:r>
            </w:ins>
            <w:commentRangeStart w:id="504"/>
            <w:r w:rsidR="00453950" w:rsidRPr="008A36B6">
              <w:rPr>
                <w:rFonts w:cs="Arial"/>
                <w:i/>
                <w:iCs/>
                <w:color w:val="000000" w:themeColor="text1"/>
                <w:sz w:val="18"/>
                <w:szCs w:val="18"/>
                <w:lang w:val="en-US"/>
                <w:rPrChange w:id="505" w:author="Jason Rhee" w:date="2024-03-06T17:24:00Z">
                  <w:rPr>
                    <w:rFonts w:cs="Arial"/>
                    <w:color w:val="000000" w:themeColor="text1"/>
                    <w:sz w:val="18"/>
                    <w:szCs w:val="18"/>
                    <w:lang w:val="en-US"/>
                  </w:rPr>
                </w:rPrChange>
              </w:rPr>
              <w:t>S-421.Route</w:t>
            </w:r>
            <w:ins w:id="506"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507" w:author="Jason Rhee" w:date="2024-03-06T17:24:00Z">
                  <w:rPr>
                    <w:rFonts w:cs="Arial"/>
                    <w:color w:val="000000" w:themeColor="text1"/>
                    <w:sz w:val="18"/>
                    <w:szCs w:val="18"/>
                    <w:lang w:val="en-US"/>
                  </w:rPr>
                </w:rPrChange>
              </w:rPr>
              <w:t>.routeInfoName</w:t>
            </w:r>
            <w:commentRangeEnd w:id="504"/>
            <w:r w:rsidR="008A36B6">
              <w:rPr>
                <w:rStyle w:val="CommentReference"/>
                <w:rFonts w:eastAsia="MS Mincho"/>
                <w:szCs w:val="20"/>
                <w:lang w:eastAsia="ja-JP"/>
              </w:rPr>
              <w:commentReference w:id="504"/>
            </w:r>
            <w:ins w:id="508" w:author="Jason Rhee" w:date="2024-03-06T17:24:00Z">
              <w:r w:rsidR="008A36B6">
                <w:rPr>
                  <w:rFonts w:cs="Arial"/>
                  <w:color w:val="000000" w:themeColor="text1"/>
                  <w:sz w:val="18"/>
                  <w:szCs w:val="18"/>
                  <w:lang w:val="en-US"/>
                </w:rPr>
                <w:t>” is used</w:t>
              </w:r>
            </w:ins>
            <w:ins w:id="509" w:author="Jason Rhee" w:date="2024-07-02T00:06:00Z" w16du:dateUtc="2024-07-01T14:06:00Z">
              <w:r w:rsidR="00FE4233">
                <w:rPr>
                  <w:rFonts w:cs="Arial"/>
                  <w:color w:val="000000" w:themeColor="text1"/>
                  <w:sz w:val="18"/>
                  <w:szCs w:val="18"/>
                  <w:lang w:val="en-US"/>
                </w:rPr>
                <w:t xml:space="preserve"> for human-readable identification</w:t>
              </w:r>
            </w:ins>
            <w:ins w:id="510"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511" w:author="Jason Rhee" w:date="2024-03-07T17:07:00Z">
            <w:trPr>
              <w:gridAfter w:val="0"/>
            </w:trPr>
          </w:trPrChange>
        </w:trPr>
        <w:tc>
          <w:tcPr>
            <w:tcW w:w="1697" w:type="dxa"/>
            <w:tcPrChange w:id="512"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13"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514"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15"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16"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517" w:author="Jason Rhee" w:date="2024-03-07T17:07:00Z">
              <w:tcPr>
                <w:tcW w:w="1701" w:type="dxa"/>
                <w:gridSpan w:val="2"/>
              </w:tcPr>
            </w:tcPrChange>
          </w:tcPr>
          <w:p w14:paraId="7A31CC1B" w14:textId="1267D378" w:rsidR="007A2229" w:rsidRDefault="007A2229" w:rsidP="007A2229">
            <w:pPr>
              <w:spacing w:before="60" w:after="60"/>
              <w:jc w:val="left"/>
              <w:rPr>
                <w:ins w:id="518" w:author="Jason Rhee" w:date="2024-03-06T17:27:00Z"/>
                <w:rFonts w:cs="Arial"/>
                <w:color w:val="000000" w:themeColor="text1"/>
                <w:sz w:val="18"/>
                <w:szCs w:val="18"/>
                <w:lang w:val="en-US"/>
              </w:rPr>
            </w:pPr>
            <w:ins w:id="519" w:author="Jason Rhee" w:date="2024-03-06T17:27:00Z">
              <w:r>
                <w:rPr>
                  <w:rFonts w:cs="Arial"/>
                  <w:color w:val="000000" w:themeColor="text1"/>
                  <w:sz w:val="18"/>
                  <w:szCs w:val="18"/>
                  <w:lang w:val="en-US"/>
                </w:rPr>
                <w:t xml:space="preserve">May be provided through different methods, such as S-421, RTZ, or as generated by the </w:t>
              </w:r>
            </w:ins>
            <w:ins w:id="520" w:author="Jason Rhee" w:date="2024-07-16T17:18:00Z" w16du:dateUtc="2024-07-16T07:18:00Z">
              <w:r w:rsidR="001B54AD">
                <w:rPr>
                  <w:rFonts w:cs="Arial"/>
                  <w:color w:val="000000" w:themeColor="text1"/>
                  <w:sz w:val="18"/>
                  <w:szCs w:val="18"/>
                  <w:lang w:val="en-US"/>
                </w:rPr>
                <w:t>UKCM Service</w:t>
              </w:r>
            </w:ins>
            <w:ins w:id="521"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522" w:author="Jason Rhee" w:date="2024-03-06T17:35:00Z"/>
                <w:rFonts w:cs="Arial"/>
                <w:color w:val="000000" w:themeColor="text1"/>
                <w:sz w:val="18"/>
                <w:szCs w:val="18"/>
                <w:lang w:val="en-US"/>
              </w:rPr>
            </w:pPr>
            <w:ins w:id="523"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524"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525"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526"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527" w:author="Jason Rhee" w:date="2024-03-06T17:35:00Z">
              <w:r>
                <w:rPr>
                  <w:rFonts w:cs="Arial"/>
                  <w:color w:val="000000" w:themeColor="text1"/>
                  <w:sz w:val="18"/>
                  <w:szCs w:val="18"/>
                  <w:lang w:val="en-US"/>
                </w:rPr>
                <w:t>ute information</w:t>
              </w:r>
            </w:ins>
            <w:ins w:id="528"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529" w:author="Jason Rhee" w:date="2024-03-06T17:35:00Z">
                  <w:rPr>
                    <w:rFonts w:cs="Arial"/>
                    <w:sz w:val="18"/>
                    <w:szCs w:val="18"/>
                  </w:rPr>
                </w:rPrChange>
              </w:rPr>
            </w:pPr>
            <w:ins w:id="530" w:author="Jason Rhee" w:date="2024-03-06T17:35:00Z">
              <w:r>
                <w:rPr>
                  <w:rFonts w:cs="Arial"/>
                  <w:color w:val="000000" w:themeColor="text1"/>
                  <w:sz w:val="18"/>
                  <w:szCs w:val="18"/>
                  <w:lang w:val="en-US"/>
                </w:rPr>
                <w:t>If provided</w:t>
              </w:r>
            </w:ins>
            <w:ins w:id="531" w:author="Jason Rhee" w:date="2024-04-30T22:39:00Z" w16du:dateUtc="2024-04-30T12:39:00Z">
              <w:r w:rsidR="005C4072">
                <w:rPr>
                  <w:rFonts w:eastAsiaTheme="minorEastAsia" w:cs="Arial" w:hint="eastAsia"/>
                  <w:color w:val="000000" w:themeColor="text1"/>
                  <w:sz w:val="18"/>
                  <w:szCs w:val="18"/>
                  <w:lang w:val="en-US" w:eastAsia="ko-KR"/>
                </w:rPr>
                <w:t>, for example,</w:t>
              </w:r>
            </w:ins>
            <w:ins w:id="532" w:author="Jason Rhee" w:date="2024-03-06T17:35:00Z">
              <w:r>
                <w:rPr>
                  <w:rFonts w:cs="Arial"/>
                  <w:color w:val="000000" w:themeColor="text1"/>
                  <w:sz w:val="18"/>
                  <w:szCs w:val="18"/>
                  <w:lang w:val="en-US"/>
                </w:rPr>
                <w:t xml:space="preserve"> using S-421, </w:t>
              </w:r>
            </w:ins>
            <w:ins w:id="533" w:author="Jason Rhee" w:date="2024-07-02T00:07:00Z" w16du:dateUtc="2024-07-01T14:07:00Z">
              <w:r w:rsidR="00D17663">
                <w:rPr>
                  <w:rFonts w:cs="Arial"/>
                  <w:color w:val="000000" w:themeColor="text1"/>
                  <w:sz w:val="18"/>
                  <w:szCs w:val="18"/>
                  <w:lang w:val="en-US"/>
                </w:rPr>
                <w:t xml:space="preserve">the value of </w:t>
              </w:r>
            </w:ins>
            <w:commentRangeStart w:id="534"/>
            <w:del w:id="535" w:author="Jason Rhee" w:date="2024-03-06T17:35:00Z">
              <w:r w:rsidR="00453950" w:rsidRPr="001E5C86" w:rsidDel="004D40E9">
                <w:rPr>
                  <w:rFonts w:cs="Arial"/>
                  <w:color w:val="000000" w:themeColor="text1"/>
                  <w:sz w:val="18"/>
                  <w:szCs w:val="18"/>
                  <w:lang w:val="en-US"/>
                </w:rPr>
                <w:delText xml:space="preserve">Using the value of </w:delText>
              </w:r>
            </w:del>
            <w:ins w:id="536" w:author="Jason Rhee" w:date="2024-03-06T17:35:00Z">
              <w:r>
                <w:rPr>
                  <w:rFonts w:cs="Arial"/>
                  <w:color w:val="000000" w:themeColor="text1"/>
                  <w:sz w:val="18"/>
                  <w:szCs w:val="18"/>
                  <w:lang w:val="en-US"/>
                </w:rPr>
                <w:t>“</w:t>
              </w:r>
            </w:ins>
            <w:commentRangeStart w:id="537"/>
            <w:r w:rsidR="00453950" w:rsidRPr="004D40E9">
              <w:rPr>
                <w:rFonts w:cs="Arial"/>
                <w:i/>
                <w:iCs/>
                <w:color w:val="000000" w:themeColor="text1"/>
                <w:sz w:val="18"/>
                <w:szCs w:val="18"/>
                <w:lang w:val="en-US"/>
                <w:rPrChange w:id="538" w:author="Jason Rhee" w:date="2024-03-06T17:35:00Z">
                  <w:rPr>
                    <w:rFonts w:cs="Arial"/>
                    <w:color w:val="000000" w:themeColor="text1"/>
                    <w:sz w:val="18"/>
                    <w:szCs w:val="18"/>
                    <w:lang w:val="en-US"/>
                  </w:rPr>
                </w:rPrChange>
              </w:rPr>
              <w:t>S-421.Route</w:t>
            </w:r>
            <w:del w:id="539" w:author="Jason Rhee" w:date="2024-07-02T00:03:00Z" w16du:dateUtc="2024-07-01T14:03:00Z">
              <w:r w:rsidR="00453950" w:rsidRPr="004D40E9" w:rsidDel="00D50498">
                <w:rPr>
                  <w:rFonts w:cs="Arial"/>
                  <w:i/>
                  <w:iCs/>
                  <w:color w:val="000000" w:themeColor="text1"/>
                  <w:sz w:val="18"/>
                  <w:szCs w:val="18"/>
                  <w:lang w:val="en-US"/>
                  <w:rPrChange w:id="540"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41" w:author="Jason Rhee" w:date="2024-03-06T17:35:00Z">
                  <w:rPr>
                    <w:rFonts w:cs="Arial"/>
                    <w:color w:val="000000" w:themeColor="text1"/>
                    <w:sz w:val="18"/>
                    <w:szCs w:val="18"/>
                    <w:lang w:val="en-US"/>
                  </w:rPr>
                </w:rPrChange>
              </w:rPr>
              <w:t>.route</w:t>
            </w:r>
            <w:del w:id="542" w:author="Jason Rhee" w:date="2024-07-02T00:03:00Z" w16du:dateUtc="2024-07-01T14:03:00Z">
              <w:r w:rsidR="00453950" w:rsidRPr="004D40E9" w:rsidDel="00D50498">
                <w:rPr>
                  <w:rFonts w:cs="Arial"/>
                  <w:i/>
                  <w:iCs/>
                  <w:color w:val="000000" w:themeColor="text1"/>
                  <w:sz w:val="18"/>
                  <w:szCs w:val="18"/>
                  <w:lang w:val="en-US"/>
                  <w:rPrChange w:id="543"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44" w:author="Jason Rhee" w:date="2024-03-06T17:35:00Z">
                  <w:rPr>
                    <w:rFonts w:cs="Arial"/>
                    <w:color w:val="000000" w:themeColor="text1"/>
                    <w:sz w:val="18"/>
                    <w:szCs w:val="18"/>
                    <w:lang w:val="en-US"/>
                  </w:rPr>
                </w:rPrChange>
              </w:rPr>
              <w:t>EditionNo</w:t>
            </w:r>
            <w:commentRangeEnd w:id="534"/>
            <w:r w:rsidR="00E13E48" w:rsidRPr="004D40E9">
              <w:rPr>
                <w:rStyle w:val="CommentReference"/>
                <w:rFonts w:eastAsia="MS Mincho"/>
                <w:i/>
                <w:iCs/>
                <w:szCs w:val="20"/>
                <w:lang w:eastAsia="ja-JP"/>
                <w:rPrChange w:id="545" w:author="Jason Rhee" w:date="2024-03-06T17:35:00Z">
                  <w:rPr>
                    <w:rStyle w:val="CommentReference"/>
                    <w:rFonts w:eastAsia="MS Mincho"/>
                    <w:szCs w:val="20"/>
                    <w:lang w:eastAsia="ja-JP"/>
                  </w:rPr>
                </w:rPrChange>
              </w:rPr>
              <w:commentReference w:id="534"/>
            </w:r>
            <w:commentRangeEnd w:id="537"/>
            <w:r w:rsidR="001C0EC0">
              <w:rPr>
                <w:rStyle w:val="CommentReference"/>
                <w:rFonts w:eastAsia="MS Mincho"/>
                <w:szCs w:val="20"/>
                <w:lang w:eastAsia="ja-JP"/>
              </w:rPr>
              <w:commentReference w:id="537"/>
            </w:r>
            <w:ins w:id="546" w:author="Jason Rhee" w:date="2024-03-06T17:35:00Z">
              <w:r>
                <w:rPr>
                  <w:rFonts w:cs="Arial"/>
                  <w:color w:val="000000" w:themeColor="text1"/>
                  <w:sz w:val="18"/>
                  <w:szCs w:val="18"/>
                  <w:lang w:val="en-US"/>
                </w:rPr>
                <w:t>” is used</w:t>
              </w:r>
            </w:ins>
            <w:ins w:id="547"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548" w:author="Jason Rhee" w:date="2024-03-07T17:07:00Z">
            <w:trPr>
              <w:gridAfter w:val="0"/>
            </w:trPr>
          </w:trPrChange>
        </w:trPr>
        <w:tc>
          <w:tcPr>
            <w:tcW w:w="1697" w:type="dxa"/>
            <w:tcPrChange w:id="549"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50"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551"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552"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553"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554"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55"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556"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557" w:author="Jason Rhee" w:date="2024-03-07T17:07:00Z">
            <w:trPr>
              <w:gridAfter w:val="0"/>
            </w:trPr>
          </w:trPrChange>
        </w:trPr>
        <w:tc>
          <w:tcPr>
            <w:tcW w:w="1697" w:type="dxa"/>
            <w:tcPrChange w:id="558"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59"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560"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561"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62"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563"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564" w:author="Jason Rhee" w:date="2024-03-07T17:07:00Z">
            <w:trPr>
              <w:gridAfter w:val="0"/>
            </w:trPr>
          </w:trPrChange>
        </w:trPr>
        <w:tc>
          <w:tcPr>
            <w:tcW w:w="1697" w:type="dxa"/>
            <w:tcPrChange w:id="565"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66"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567"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568" w:author="Jason Rhee" w:date="2024-02-29T16:02:00Z">
              <w:r w:rsidRPr="006E5801">
                <w:rPr>
                  <w:rFonts w:cs="Arial"/>
                  <w:sz w:val="18"/>
                  <w:szCs w:val="18"/>
                  <w:shd w:val="clear" w:color="auto" w:fill="FFFFFF"/>
                  <w:rPrChange w:id="569"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570" w:author="Jason Rhee" w:date="2024-02-29T16:02:00Z">
              <w:r w:rsidR="00453950" w:rsidRPr="001E5C86" w:rsidDel="00FB223A">
                <w:rPr>
                  <w:rFonts w:cs="Arial"/>
                  <w:sz w:val="18"/>
                  <w:szCs w:val="18"/>
                  <w:lang w:eastAsia="fi-FI"/>
                </w:rPr>
                <w:delText>The type of calculation</w:delText>
              </w:r>
            </w:del>
          </w:p>
        </w:tc>
        <w:tc>
          <w:tcPr>
            <w:tcW w:w="709" w:type="dxa"/>
            <w:tcPrChange w:id="571"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72"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573"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574" w:author="Jason Rhee" w:date="2024-07-01T17:33:00Z"/>
        </w:trPr>
        <w:tc>
          <w:tcPr>
            <w:tcW w:w="1697" w:type="dxa"/>
          </w:tcPr>
          <w:p w14:paraId="1273A22B" w14:textId="75CFB624" w:rsidR="009A3810" w:rsidRPr="001E5C86" w:rsidRDefault="009A3810" w:rsidP="001E5C86">
            <w:pPr>
              <w:spacing w:before="60" w:after="60"/>
              <w:jc w:val="left"/>
              <w:rPr>
                <w:ins w:id="575" w:author="Jason Rhee" w:date="2024-07-01T17:33:00Z" w16du:dateUtc="2024-07-01T07:33:00Z"/>
                <w:rFonts w:cs="Arial"/>
                <w:sz w:val="18"/>
                <w:szCs w:val="18"/>
              </w:rPr>
            </w:pPr>
            <w:ins w:id="576"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577" w:author="Jason Rhee" w:date="2024-07-01T17:33:00Z" w16du:dateUtc="2024-07-01T07:33:00Z"/>
                <w:rFonts w:cs="Arial"/>
                <w:sz w:val="18"/>
                <w:szCs w:val="18"/>
              </w:rPr>
            </w:pPr>
            <w:ins w:id="578"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579" w:author="Jason Rhee" w:date="2024-07-01T17:33:00Z" w16du:dateUtc="2024-07-01T07:33:00Z"/>
                <w:rFonts w:cs="Arial"/>
                <w:sz w:val="18"/>
                <w:szCs w:val="18"/>
                <w:shd w:val="clear" w:color="auto" w:fill="FFFFFF"/>
              </w:rPr>
            </w:pPr>
            <w:ins w:id="58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581" w:author="Jason Rhee" w:date="2024-07-01T17:33:00Z" w16du:dateUtc="2024-07-01T07:33:00Z"/>
                <w:rFonts w:cs="Arial"/>
                <w:sz w:val="18"/>
                <w:szCs w:val="18"/>
              </w:rPr>
            </w:pPr>
            <w:ins w:id="582"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583" w:author="Jason Rhee" w:date="2024-07-01T17:33:00Z" w16du:dateUtc="2024-07-01T07:33:00Z"/>
                <w:rFonts w:cs="Arial"/>
                <w:sz w:val="18"/>
                <w:szCs w:val="18"/>
              </w:rPr>
            </w:pPr>
            <w:ins w:id="584"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585" w:author="Jason Rhee" w:date="2024-07-01T17:33:00Z" w16du:dateUtc="2024-07-01T07:33:00Z"/>
                <w:rFonts w:cs="Arial"/>
                <w:sz w:val="18"/>
                <w:szCs w:val="18"/>
              </w:rPr>
            </w:pPr>
          </w:p>
        </w:tc>
      </w:tr>
      <w:bookmarkEnd w:id="481"/>
      <w:tr w:rsidR="00453950" w:rsidRPr="002B3B3B" w14:paraId="4C9A0685" w14:textId="77777777" w:rsidTr="002A6AAC">
        <w:trPr>
          <w:trPrChange w:id="586" w:author="Jason Rhee" w:date="2024-03-07T17:07:00Z">
            <w:trPr>
              <w:gridAfter w:val="0"/>
            </w:trPr>
          </w:trPrChange>
        </w:trPr>
        <w:tc>
          <w:tcPr>
            <w:tcW w:w="1697" w:type="dxa"/>
            <w:tcPrChange w:id="587" w:author="Jason Rhee" w:date="2024-03-07T17:07:00Z">
              <w:tcPr>
                <w:tcW w:w="1129" w:type="dxa"/>
              </w:tcPr>
            </w:tcPrChange>
          </w:tcPr>
          <w:p w14:paraId="65176A11"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rPr>
              <w:t>SpatialAttribute</w:t>
            </w:r>
          </w:p>
        </w:tc>
        <w:tc>
          <w:tcPr>
            <w:tcW w:w="3719" w:type="dxa"/>
            <w:tcPrChange w:id="588" w:author="Jason Rhee" w:date="2024-03-07T17:07:00Z">
              <w:tcPr>
                <w:tcW w:w="2127" w:type="dxa"/>
                <w:gridSpan w:val="2"/>
              </w:tcPr>
            </w:tcPrChange>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2321" w:type="dxa"/>
            <w:tcPrChange w:id="589" w:author="Jason Rhee" w:date="2024-03-07T17:07:00Z">
              <w:tcPr>
                <w:tcW w:w="1849" w:type="dxa"/>
              </w:tcPr>
            </w:tcPrChange>
          </w:tcPr>
          <w:p w14:paraId="7D139212" w14:textId="4B2BBEF9" w:rsidR="002F5BE8"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Change w:id="590" w:author="Jason Rhee" w:date="2024-03-07T17:07:00Z">
              <w:tcPr>
                <w:tcW w:w="709" w:type="dxa"/>
                <w:gridSpan w:val="2"/>
              </w:tcPr>
            </w:tcPrChange>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Change w:id="591" w:author="Jason Rhee" w:date="2024-03-07T17:07:00Z">
              <w:tcPr>
                <w:tcW w:w="2119" w:type="dxa"/>
                <w:gridSpan w:val="2"/>
              </w:tcPr>
            </w:tcPrChange>
          </w:tcPr>
          <w:p w14:paraId="592E79AB"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GM_OrientableSurface</w:t>
            </w:r>
          </w:p>
        </w:tc>
        <w:tc>
          <w:tcPr>
            <w:tcW w:w="3464" w:type="dxa"/>
            <w:tcPrChange w:id="592" w:author="Jason Rhee" w:date="2024-03-07T17:07:00Z">
              <w:tcPr>
                <w:tcW w:w="1701" w:type="dxa"/>
                <w:gridSpan w:val="2"/>
              </w:tcPr>
            </w:tcPrChange>
          </w:tcPr>
          <w:p w14:paraId="13626610" w14:textId="77777777" w:rsidR="00453950" w:rsidRDefault="00453950" w:rsidP="001E5C86">
            <w:pPr>
              <w:spacing w:before="60" w:after="60"/>
              <w:jc w:val="left"/>
              <w:rPr>
                <w:ins w:id="593" w:author="Jason Rhee" w:date="2024-04-30T16:36:00Z" w16du:dateUtc="2024-04-30T06:36:00Z"/>
                <w:rFonts w:eastAsiaTheme="minorEastAsia" w:cs="Arial"/>
                <w:sz w:val="18"/>
                <w:szCs w:val="18"/>
                <w:lang w:val="en-GB" w:eastAsia="ko-KR"/>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p w14:paraId="368F72C9" w14:textId="77D2D8B1" w:rsidR="00A83F5E" w:rsidRDefault="00A83F5E" w:rsidP="00A83F5E">
            <w:pPr>
              <w:spacing w:before="60" w:after="60"/>
              <w:jc w:val="left"/>
              <w:rPr>
                <w:ins w:id="594" w:author="Jason Rhee" w:date="2024-04-30T16:36:00Z" w16du:dateUtc="2024-04-30T06:36:00Z"/>
                <w:rFonts w:cs="Arial"/>
                <w:sz w:val="18"/>
                <w:szCs w:val="18"/>
                <w:lang w:val="en-GB" w:eastAsia="fi-FI"/>
              </w:rPr>
            </w:pPr>
            <w:commentRangeStart w:id="595"/>
            <w:ins w:id="596" w:author="Jason Rhee" w:date="2024-04-30T16:36:00Z" w16du:dateUtc="2024-04-30T06:36:00Z">
              <w:r>
                <w:rPr>
                  <w:rFonts w:cs="Arial"/>
                  <w:sz w:val="18"/>
                  <w:szCs w:val="18"/>
                  <w:lang w:val="en-GB" w:eastAsia="fi-FI"/>
                </w:rPr>
                <w:t>The extents of the boundaries are likely to be updated in Actual Update datasets, to reflect areas no longer in scope of the UKC calculation.</w:t>
              </w:r>
            </w:ins>
          </w:p>
          <w:p w14:paraId="66FE80A4" w14:textId="38334B7B" w:rsidR="00A83F5E" w:rsidRPr="00A83F5E" w:rsidRDefault="00A83F5E" w:rsidP="00A83F5E">
            <w:pPr>
              <w:spacing w:before="60" w:after="60"/>
              <w:jc w:val="left"/>
              <w:rPr>
                <w:rFonts w:eastAsiaTheme="minorEastAsia" w:cs="Arial"/>
                <w:sz w:val="18"/>
                <w:szCs w:val="18"/>
                <w:lang w:val="en-GB"/>
                <w:rPrChange w:id="597" w:author="Jason Rhee" w:date="2024-04-30T16:36:00Z" w16du:dateUtc="2024-04-30T06:36:00Z">
                  <w:rPr>
                    <w:rFonts w:cs="Arial"/>
                    <w:sz w:val="18"/>
                    <w:szCs w:val="18"/>
                    <w:lang w:val="en-GB"/>
                  </w:rPr>
                </w:rPrChange>
              </w:rPr>
            </w:pPr>
            <w:ins w:id="598" w:author="Jason Rhee" w:date="2024-04-30T16:36:00Z" w16du:dateUtc="2024-04-30T06:36:00Z">
              <w:r>
                <w:rPr>
                  <w:rFonts w:cs="Arial"/>
                  <w:sz w:val="18"/>
                  <w:szCs w:val="18"/>
                  <w:lang w:val="en-GB" w:eastAsia="fi-FI"/>
                </w:rPr>
                <w:t>(Refer to Section 7.1.2)</w:t>
              </w:r>
              <w:commentRangeEnd w:id="595"/>
              <w:r>
                <w:rPr>
                  <w:rStyle w:val="CommentReference"/>
                  <w:rFonts w:eastAsia="MS Mincho"/>
                  <w:szCs w:val="20"/>
                  <w:lang w:eastAsia="ja-JP"/>
                </w:rPr>
                <w:commentReference w:id="595"/>
              </w:r>
            </w:ins>
          </w:p>
        </w:tc>
      </w:tr>
      <w:tr w:rsidR="00453950" w:rsidRPr="002B3B3B" w14:paraId="34D7F56C" w14:textId="77777777" w:rsidTr="002A6AAC">
        <w:trPr>
          <w:trPrChange w:id="599" w:author="Jason Rhee" w:date="2024-03-07T17:07:00Z">
            <w:trPr>
              <w:gridAfter w:val="0"/>
            </w:trPr>
          </w:trPrChange>
        </w:trPr>
        <w:tc>
          <w:tcPr>
            <w:tcW w:w="1697" w:type="dxa"/>
            <w:tcPrChange w:id="600"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Change w:id="601"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602"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603"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604"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605"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606" w:author="Jason Rhee" w:date="2024-03-07T17:07:00Z"/>
        </w:rPr>
      </w:pPr>
      <w:ins w:id="607" w:author="Jason Rhee" w:date="2024-03-07T17:07:00Z">
        <w:r>
          <w:br w:type="page"/>
        </w:r>
      </w:ins>
    </w:p>
    <w:p w14:paraId="1AEA5217" w14:textId="4ABF49E5" w:rsidR="00B061FF" w:rsidRPr="00B061FF" w:rsidDel="002A6AAC" w:rsidRDefault="00B061FF" w:rsidP="00B061FF">
      <w:pPr>
        <w:spacing w:before="0"/>
        <w:rPr>
          <w:del w:id="608" w:author="Jason Rhee" w:date="2024-03-07T17:07:00Z"/>
        </w:rPr>
      </w:pPr>
    </w:p>
    <w:p w14:paraId="7B70E120" w14:textId="6919A9A3" w:rsidR="002816F9" w:rsidRDefault="002816F9" w:rsidP="002721B0">
      <w:pPr>
        <w:pStyle w:val="Heading4"/>
        <w:rPr>
          <w:ins w:id="609" w:author="Jason Rhee" w:date="2024-07-16T17:31:00Z" w16du:dateUtc="2024-07-16T07:31:00Z"/>
          <w:rFonts w:eastAsiaTheme="minorEastAsia"/>
          <w:lang w:eastAsia="ko-KR"/>
        </w:rPr>
      </w:pPr>
      <w:ins w:id="610"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611"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612" w:author="Jason Rhee" w:date="2024-07-16T17:31:00Z" w16du:dateUtc="2024-07-16T07:31:00Z"/>
                <w:rFonts w:cs="Arial"/>
                <w:b/>
                <w:sz w:val="18"/>
                <w:szCs w:val="18"/>
              </w:rPr>
            </w:pPr>
            <w:ins w:id="613"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614" w:author="Jason Rhee" w:date="2024-07-16T17:31:00Z" w16du:dateUtc="2024-07-16T07:31:00Z"/>
                <w:rFonts w:cs="Arial"/>
                <w:b/>
                <w:sz w:val="18"/>
                <w:szCs w:val="18"/>
              </w:rPr>
            </w:pPr>
            <w:ins w:id="615"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616" w:author="Jason Rhee" w:date="2024-07-16T17:31:00Z" w16du:dateUtc="2024-07-16T07:31:00Z"/>
                <w:rFonts w:cs="Arial"/>
                <w:b/>
                <w:sz w:val="18"/>
                <w:szCs w:val="18"/>
              </w:rPr>
            </w:pPr>
            <w:commentRangeStart w:id="617"/>
            <w:ins w:id="618" w:author="Jason Rhee" w:date="2024-07-16T17:31:00Z" w16du:dateUtc="2024-07-16T07:31:00Z">
              <w:r w:rsidRPr="001E5C86">
                <w:rPr>
                  <w:rFonts w:cs="Arial"/>
                  <w:b/>
                  <w:sz w:val="18"/>
                  <w:szCs w:val="18"/>
                </w:rPr>
                <w:t>Description</w:t>
              </w:r>
              <w:commentRangeEnd w:id="617"/>
              <w:r>
                <w:rPr>
                  <w:rStyle w:val="CommentReference"/>
                  <w:rFonts w:eastAsia="MS Mincho"/>
                  <w:szCs w:val="20"/>
                  <w:lang w:eastAsia="ja-JP"/>
                </w:rPr>
                <w:commentReference w:id="617"/>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619" w:author="Jason Rhee" w:date="2024-07-16T17:31:00Z" w16du:dateUtc="2024-07-16T07:31:00Z"/>
                <w:rFonts w:cs="Arial"/>
                <w:b/>
                <w:sz w:val="18"/>
                <w:szCs w:val="18"/>
              </w:rPr>
            </w:pPr>
            <w:ins w:id="620"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621" w:author="Jason Rhee" w:date="2024-07-16T17:31:00Z" w16du:dateUtc="2024-07-16T07:31:00Z"/>
                <w:rFonts w:cs="Arial"/>
                <w:b/>
                <w:sz w:val="18"/>
                <w:szCs w:val="18"/>
              </w:rPr>
            </w:pPr>
            <w:ins w:id="622"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623" w:author="Jason Rhee" w:date="2024-07-16T17:31:00Z" w16du:dateUtc="2024-07-16T07:31:00Z"/>
                <w:rFonts w:cs="Arial"/>
                <w:b/>
                <w:sz w:val="18"/>
                <w:szCs w:val="18"/>
              </w:rPr>
            </w:pPr>
            <w:ins w:id="624" w:author="Jason Rhee" w:date="2024-07-16T17:31:00Z" w16du:dateUtc="2024-07-16T07:31:00Z">
              <w:r w:rsidRPr="001E5C86">
                <w:rPr>
                  <w:rFonts w:cs="Arial"/>
                  <w:b/>
                  <w:sz w:val="18"/>
                  <w:szCs w:val="18"/>
                </w:rPr>
                <w:t>Remarks</w:t>
              </w:r>
            </w:ins>
          </w:p>
        </w:tc>
      </w:tr>
      <w:tr w:rsidR="00B6081B" w:rsidRPr="001E5C86" w14:paraId="5FC41335" w14:textId="77777777" w:rsidTr="0069404F">
        <w:trPr>
          <w:ins w:id="625" w:author="Jason Rhee" w:date="2024-07-16T17:31:00Z"/>
        </w:trPr>
        <w:tc>
          <w:tcPr>
            <w:tcW w:w="1697" w:type="dxa"/>
          </w:tcPr>
          <w:p w14:paraId="1F855441" w14:textId="77777777" w:rsidR="00B6081B" w:rsidRPr="001E5C86" w:rsidRDefault="00B6081B" w:rsidP="0069404F">
            <w:pPr>
              <w:spacing w:before="60" w:after="60"/>
              <w:jc w:val="left"/>
              <w:rPr>
                <w:ins w:id="626" w:author="Jason Rhee" w:date="2024-07-16T17:31:00Z" w16du:dateUtc="2024-07-16T07:31:00Z"/>
                <w:rFonts w:cs="Arial"/>
                <w:sz w:val="18"/>
                <w:szCs w:val="18"/>
              </w:rPr>
            </w:pPr>
            <w:ins w:id="627"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628" w:author="Jason Rhee" w:date="2024-07-16T17:31:00Z" w16du:dateUtc="2024-07-16T07:31:00Z"/>
                <w:rFonts w:eastAsiaTheme="minorEastAsia" w:cs="Arial"/>
                <w:sz w:val="18"/>
                <w:szCs w:val="18"/>
                <w:lang w:eastAsia="ko-KR"/>
                <w:rPrChange w:id="629" w:author="Jason Rhee" w:date="2024-07-16T17:31:00Z" w16du:dateUtc="2024-07-16T07:31:00Z">
                  <w:rPr>
                    <w:ins w:id="630" w:author="Jason Rhee" w:date="2024-07-16T17:31:00Z" w16du:dateUtc="2024-07-16T07:31:00Z"/>
                    <w:rFonts w:cs="Arial"/>
                    <w:sz w:val="18"/>
                    <w:szCs w:val="18"/>
                  </w:rPr>
                </w:rPrChange>
              </w:rPr>
            </w:pPr>
            <w:ins w:id="631"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632" w:author="Jason Rhee" w:date="2024-07-16T17:32:00Z"/>
                <w:rFonts w:cs="Arial"/>
                <w:sz w:val="18"/>
                <w:szCs w:val="18"/>
                <w:lang w:eastAsia="fi-FI"/>
              </w:rPr>
            </w:pPr>
            <w:ins w:id="633"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634"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635"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636" w:author="Jason Rhee" w:date="2024-07-16T17:31:00Z" w16du:dateUtc="2024-07-16T07:31:00Z"/>
                <w:rFonts w:cs="Arial"/>
                <w:sz w:val="18"/>
                <w:szCs w:val="18"/>
              </w:rPr>
            </w:pPr>
            <w:ins w:id="637"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638" w:author="Jason Rhee" w:date="2024-07-16T17:31:00Z" w16du:dateUtc="2024-07-16T07:31:00Z"/>
                <w:rFonts w:cs="Arial"/>
                <w:sz w:val="18"/>
                <w:szCs w:val="18"/>
              </w:rPr>
            </w:pPr>
          </w:p>
        </w:tc>
      </w:tr>
      <w:tr w:rsidR="002A747D" w:rsidRPr="001E5C86" w14:paraId="6019D744" w14:textId="77777777" w:rsidTr="0069404F">
        <w:trPr>
          <w:ins w:id="639" w:author="Jason Rhee" w:date="2024-07-16T17:32:00Z"/>
        </w:trPr>
        <w:tc>
          <w:tcPr>
            <w:tcW w:w="1697" w:type="dxa"/>
          </w:tcPr>
          <w:p w14:paraId="60FFCAF8" w14:textId="35D8735E" w:rsidR="002A747D" w:rsidRPr="002A747D" w:rsidRDefault="002A747D" w:rsidP="002A747D">
            <w:pPr>
              <w:spacing w:before="60" w:after="60"/>
              <w:jc w:val="left"/>
              <w:rPr>
                <w:ins w:id="640" w:author="Jason Rhee" w:date="2024-07-16T17:32:00Z" w16du:dateUtc="2024-07-16T07:32:00Z"/>
                <w:rFonts w:eastAsiaTheme="minorEastAsia" w:cs="Arial"/>
                <w:sz w:val="18"/>
                <w:szCs w:val="18"/>
                <w:lang w:eastAsia="ko-KR"/>
                <w:rPrChange w:id="641" w:author="Jason Rhee" w:date="2024-07-16T17:32:00Z" w16du:dateUtc="2024-07-16T07:32:00Z">
                  <w:rPr>
                    <w:ins w:id="642" w:author="Jason Rhee" w:date="2024-07-16T17:32:00Z" w16du:dateUtc="2024-07-16T07:32:00Z"/>
                    <w:rFonts w:cs="Arial"/>
                    <w:sz w:val="18"/>
                    <w:szCs w:val="18"/>
                  </w:rPr>
                </w:rPrChange>
              </w:rPr>
            </w:pPr>
            <w:ins w:id="643"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644" w:author="Jason Rhee" w:date="2024-07-16T17:32:00Z" w16du:dateUtc="2024-07-16T07:32:00Z"/>
                <w:rFonts w:cs="Arial"/>
                <w:sz w:val="18"/>
                <w:szCs w:val="18"/>
              </w:rPr>
            </w:pPr>
            <w:ins w:id="645"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646" w:author="Jason Rhee" w:date="2024-07-16T17:32:00Z" w16du:dateUtc="2024-07-16T07:32:00Z"/>
                <w:rFonts w:cs="Arial"/>
                <w:sz w:val="18"/>
                <w:szCs w:val="18"/>
                <w:lang w:eastAsia="fi-FI"/>
              </w:rPr>
            </w:pPr>
            <w:ins w:id="647"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648" w:author="Jason Rhee" w:date="2024-07-16T17:32:00Z" w16du:dateUtc="2024-07-16T07:32:00Z"/>
                <w:rFonts w:cs="Arial"/>
                <w:sz w:val="18"/>
                <w:szCs w:val="18"/>
              </w:rPr>
            </w:pPr>
            <w:ins w:id="649"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650" w:author="Jason Rhee" w:date="2024-07-16T17:32:00Z" w16du:dateUtc="2024-07-16T07:32:00Z"/>
                <w:rFonts w:cs="Arial"/>
                <w:sz w:val="18"/>
                <w:szCs w:val="18"/>
              </w:rPr>
            </w:pPr>
            <w:ins w:id="651"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652" w:author="Jason Rhee" w:date="2024-07-16T17:32:00Z" w16du:dateUtc="2024-07-16T07:32:00Z"/>
                <w:rFonts w:cs="Arial"/>
                <w:sz w:val="18"/>
                <w:szCs w:val="18"/>
              </w:rPr>
            </w:pPr>
          </w:p>
        </w:tc>
      </w:tr>
      <w:tr w:rsidR="002A747D" w:rsidRPr="001E5C86" w14:paraId="0CCA88C9" w14:textId="77777777" w:rsidTr="0069404F">
        <w:trPr>
          <w:ins w:id="653" w:author="Jason Rhee" w:date="2024-07-16T17:33:00Z"/>
        </w:trPr>
        <w:tc>
          <w:tcPr>
            <w:tcW w:w="1697" w:type="dxa"/>
          </w:tcPr>
          <w:p w14:paraId="6F29D00C" w14:textId="24C67B7D" w:rsidR="002A747D" w:rsidRPr="002A747D" w:rsidRDefault="002A747D" w:rsidP="002A747D">
            <w:pPr>
              <w:spacing w:before="60" w:after="60"/>
              <w:jc w:val="left"/>
              <w:rPr>
                <w:ins w:id="654" w:author="Jason Rhee" w:date="2024-07-16T17:33:00Z" w16du:dateUtc="2024-07-16T07:33:00Z"/>
                <w:rFonts w:eastAsiaTheme="minorEastAsia" w:cs="Arial"/>
                <w:sz w:val="18"/>
                <w:szCs w:val="18"/>
                <w:lang w:eastAsia="ko-KR"/>
              </w:rPr>
            </w:pPr>
            <w:ins w:id="655"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656" w:author="Jason Rhee" w:date="2024-07-16T17:33:00Z" w16du:dateUtc="2024-07-16T07:33:00Z"/>
                <w:rFonts w:cs="Arial"/>
                <w:sz w:val="18"/>
                <w:szCs w:val="18"/>
              </w:rPr>
            </w:pPr>
            <w:ins w:id="657"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658" w:author="Jason Rhee" w:date="2024-07-16T17:33:00Z" w16du:dateUtc="2024-07-16T07:33:00Z"/>
                <w:rFonts w:cs="Arial"/>
                <w:sz w:val="18"/>
                <w:szCs w:val="18"/>
                <w:lang w:eastAsia="fi-FI"/>
              </w:rPr>
            </w:pPr>
            <w:ins w:id="659"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660" w:author="Jason Rhee" w:date="2024-07-16T17:33:00Z" w16du:dateUtc="2024-07-16T07:33:00Z"/>
                <w:rFonts w:cs="Arial"/>
                <w:sz w:val="18"/>
                <w:szCs w:val="18"/>
              </w:rPr>
            </w:pPr>
            <w:ins w:id="661"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662" w:author="Jason Rhee" w:date="2024-07-16T17:33:00Z" w16du:dateUtc="2024-07-16T07:33:00Z"/>
                <w:rFonts w:cs="Arial"/>
                <w:sz w:val="18"/>
                <w:szCs w:val="18"/>
              </w:rPr>
            </w:pPr>
            <w:ins w:id="663"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664" w:author="Jason Rhee" w:date="2024-07-16T17:33:00Z" w16du:dateUtc="2024-07-16T07:33:00Z"/>
                <w:rFonts w:cs="Arial"/>
                <w:sz w:val="18"/>
                <w:szCs w:val="18"/>
              </w:rPr>
            </w:pPr>
          </w:p>
        </w:tc>
      </w:tr>
      <w:tr w:rsidR="005C4F57" w:rsidRPr="001E5C86" w14:paraId="14E09068" w14:textId="77777777" w:rsidTr="0069404F">
        <w:trPr>
          <w:ins w:id="665" w:author="Jason Rhee" w:date="2024-07-16T17:33:00Z"/>
        </w:trPr>
        <w:tc>
          <w:tcPr>
            <w:tcW w:w="1697" w:type="dxa"/>
          </w:tcPr>
          <w:p w14:paraId="359A0575" w14:textId="711511B0" w:rsidR="005C4F57" w:rsidRDefault="005C4F57" w:rsidP="005C4F57">
            <w:pPr>
              <w:spacing w:before="60" w:after="60"/>
              <w:jc w:val="left"/>
              <w:rPr>
                <w:ins w:id="666" w:author="Jason Rhee" w:date="2024-07-16T17:33:00Z" w16du:dateUtc="2024-07-16T07:33:00Z"/>
                <w:rFonts w:cs="Arial"/>
                <w:sz w:val="18"/>
                <w:szCs w:val="18"/>
              </w:rPr>
            </w:pPr>
            <w:ins w:id="667"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668" w:author="Jason Rhee" w:date="2024-07-16T17:33:00Z" w16du:dateUtc="2024-07-16T07:33:00Z"/>
                <w:rFonts w:cs="Arial"/>
                <w:sz w:val="18"/>
                <w:szCs w:val="18"/>
              </w:rPr>
            </w:pPr>
            <w:ins w:id="669" w:author="Jason Rhee" w:date="2024-07-16T17:34:00Z" w16du:dateUtc="2024-07-16T07:34:00Z">
              <w:r w:rsidRPr="00462811">
                <w:rPr>
                  <w:rFonts w:cs="Arial"/>
                  <w:sz w:val="18"/>
                  <w:szCs w:val="18"/>
                </w:rPr>
                <w:t>geometry</w:t>
              </w:r>
            </w:ins>
          </w:p>
        </w:tc>
        <w:tc>
          <w:tcPr>
            <w:tcW w:w="2321" w:type="dxa"/>
          </w:tcPr>
          <w:p w14:paraId="7EB603FB" w14:textId="552DA19E" w:rsidR="005C4F57" w:rsidRPr="009A3810" w:rsidRDefault="005C4F57" w:rsidP="005C4F57">
            <w:pPr>
              <w:spacing w:before="60" w:after="60"/>
              <w:jc w:val="left"/>
              <w:rPr>
                <w:ins w:id="670" w:author="Jason Rhee" w:date="2024-07-16T17:33:00Z" w16du:dateUtc="2024-07-16T07:33:00Z"/>
                <w:rFonts w:cs="Arial"/>
                <w:sz w:val="18"/>
                <w:szCs w:val="18"/>
                <w:shd w:val="clear" w:color="auto" w:fill="FFFFFF"/>
              </w:rPr>
            </w:pPr>
            <w:ins w:id="671" w:author="Jason Rhee" w:date="2024-07-16T17:34:00Z" w16du:dateUtc="2024-07-16T07:34:00Z">
              <w:r w:rsidRPr="00462811">
                <w:rPr>
                  <w:rFonts w:cs="Arial"/>
                  <w:sz w:val="18"/>
                  <w:szCs w:val="18"/>
                </w:rPr>
                <w:t>Geometric object come from Geometry class in S-100 standard</w:t>
              </w:r>
            </w:ins>
          </w:p>
        </w:tc>
        <w:tc>
          <w:tcPr>
            <w:tcW w:w="709" w:type="dxa"/>
          </w:tcPr>
          <w:p w14:paraId="27C3B92F" w14:textId="529E06DC" w:rsidR="005C4F57" w:rsidRPr="001E5C86" w:rsidRDefault="005C4F57" w:rsidP="005C4F57">
            <w:pPr>
              <w:spacing w:before="60" w:after="60"/>
              <w:jc w:val="center"/>
              <w:rPr>
                <w:ins w:id="672" w:author="Jason Rhee" w:date="2024-07-16T17:33:00Z" w16du:dateUtc="2024-07-16T07:33:00Z"/>
                <w:rFonts w:cs="Arial"/>
                <w:sz w:val="18"/>
                <w:szCs w:val="18"/>
              </w:rPr>
            </w:pPr>
            <w:ins w:id="673"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674" w:author="Jason Rhee" w:date="2024-07-16T17:33:00Z" w16du:dateUtc="2024-07-16T07:33:00Z"/>
                <w:rFonts w:cs="Arial"/>
                <w:sz w:val="18"/>
                <w:szCs w:val="18"/>
              </w:rPr>
            </w:pPr>
            <w:ins w:id="675" w:author="Jason Rhee" w:date="2024-07-16T17:34:00Z" w16du:dateUtc="2024-07-16T07:34:00Z">
              <w:r w:rsidRPr="00462811">
                <w:rPr>
                  <w:rFonts w:cs="Arial"/>
                  <w:sz w:val="18"/>
                  <w:szCs w:val="18"/>
                </w:rPr>
                <w:t>GM_OrientableSurface</w:t>
              </w:r>
            </w:ins>
          </w:p>
        </w:tc>
        <w:tc>
          <w:tcPr>
            <w:tcW w:w="3464" w:type="dxa"/>
          </w:tcPr>
          <w:p w14:paraId="21249E7B" w14:textId="77777777" w:rsidR="005C4F57" w:rsidRPr="001E5C86" w:rsidRDefault="005C4F57" w:rsidP="005C4F57">
            <w:pPr>
              <w:spacing w:before="60" w:after="60"/>
              <w:jc w:val="left"/>
              <w:rPr>
                <w:ins w:id="676" w:author="Jason Rhee" w:date="2024-07-16T17:33:00Z" w16du:dateUtc="2024-07-16T07:33:00Z"/>
                <w:rFonts w:cs="Arial"/>
                <w:sz w:val="18"/>
                <w:szCs w:val="18"/>
              </w:rPr>
            </w:pPr>
          </w:p>
        </w:tc>
      </w:tr>
    </w:tbl>
    <w:p w14:paraId="10029042" w14:textId="77777777" w:rsidR="00B6081B" w:rsidRPr="00147227" w:rsidRDefault="00B6081B">
      <w:pPr>
        <w:rPr>
          <w:ins w:id="677" w:author="Jason Rhee" w:date="2024-07-16T17:31:00Z" w16du:dateUtc="2024-07-16T07:31:00Z"/>
          <w:rFonts w:eastAsiaTheme="minorEastAsia"/>
          <w:lang w:eastAsia="ko-KR"/>
        </w:rPr>
        <w:pPrChange w:id="678"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t>UnderKeelClearanceNonNavigableArea</w:t>
      </w:r>
    </w:p>
    <w:tbl>
      <w:tblPr>
        <w:tblStyle w:val="TableGrid"/>
        <w:tblW w:w="14061" w:type="dxa"/>
        <w:tblLayout w:type="fixed"/>
        <w:tblLook w:val="04A0" w:firstRow="1" w:lastRow="0" w:firstColumn="1" w:lastColumn="0" w:noHBand="0" w:noVBand="1"/>
        <w:tblPrChange w:id="679"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680">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681" w:author="Jason Rhee" w:date="2024-03-06T17:42:00Z">
            <w:trPr>
              <w:gridAfter w:val="0"/>
              <w:tblHeader/>
            </w:trPr>
          </w:trPrChange>
        </w:trPr>
        <w:tc>
          <w:tcPr>
            <w:tcW w:w="1537" w:type="dxa"/>
            <w:shd w:val="clear" w:color="auto" w:fill="D9D9D9" w:themeFill="background1" w:themeFillShade="D9"/>
            <w:tcPrChange w:id="682"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683"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684"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685"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686"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687"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688" w:author="Jason Rhee" w:date="2024-03-06T17:42:00Z">
            <w:trPr>
              <w:gridAfter w:val="0"/>
            </w:trPr>
          </w:trPrChange>
        </w:trPr>
        <w:tc>
          <w:tcPr>
            <w:tcW w:w="1537" w:type="dxa"/>
            <w:tcPrChange w:id="689"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690"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691"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692"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693"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694"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695" w:author="Jason Rhee" w:date="2024-03-06T17:42:00Z">
            <w:trPr>
              <w:gridAfter w:val="0"/>
            </w:trPr>
          </w:trPrChange>
        </w:trPr>
        <w:tc>
          <w:tcPr>
            <w:tcW w:w="1537" w:type="dxa"/>
            <w:tcPrChange w:id="696"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697"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698"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699"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700"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701"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702" w:author="Jason Rhee" w:date="2024-07-01T17:34:00Z"/>
        </w:trPr>
        <w:tc>
          <w:tcPr>
            <w:tcW w:w="1537" w:type="dxa"/>
          </w:tcPr>
          <w:p w14:paraId="6F4B2528" w14:textId="2946C4D9" w:rsidR="00883BE9" w:rsidRPr="00462811" w:rsidRDefault="00883BE9" w:rsidP="00883BE9">
            <w:pPr>
              <w:spacing w:before="60" w:after="60"/>
              <w:jc w:val="left"/>
              <w:rPr>
                <w:ins w:id="703" w:author="Jason Rhee" w:date="2024-07-01T17:34:00Z" w16du:dateUtc="2024-07-01T07:34:00Z"/>
                <w:rFonts w:cs="Arial"/>
                <w:sz w:val="18"/>
                <w:szCs w:val="18"/>
              </w:rPr>
            </w:pPr>
            <w:ins w:id="704"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705" w:author="Jason Rhee" w:date="2024-07-01T17:34:00Z" w16du:dateUtc="2024-07-01T07:34:00Z"/>
                <w:rFonts w:cs="Arial"/>
                <w:sz w:val="18"/>
                <w:szCs w:val="18"/>
              </w:rPr>
            </w:pPr>
            <w:ins w:id="706"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707" w:author="Jason Rhee" w:date="2024-07-01T17:34:00Z" w16du:dateUtc="2024-07-01T07:34:00Z"/>
                <w:rFonts w:cs="Arial"/>
                <w:sz w:val="18"/>
                <w:szCs w:val="18"/>
              </w:rPr>
            </w:pPr>
            <w:ins w:id="70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709" w:author="Jason Rhee" w:date="2024-07-01T17:34:00Z" w16du:dateUtc="2024-07-01T07:34:00Z"/>
                <w:rFonts w:cs="Arial"/>
                <w:sz w:val="18"/>
                <w:szCs w:val="18"/>
              </w:rPr>
            </w:pPr>
            <w:ins w:id="71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711" w:author="Jason Rhee" w:date="2024-07-01T17:34:00Z" w16du:dateUtc="2024-07-01T07:34:00Z"/>
                <w:rFonts w:cs="Arial"/>
                <w:sz w:val="18"/>
                <w:szCs w:val="18"/>
              </w:rPr>
            </w:pPr>
            <w:ins w:id="712"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713" w:author="Jason Rhee" w:date="2024-07-01T17:34:00Z" w16du:dateUtc="2024-07-01T07:34:00Z"/>
                <w:rFonts w:cs="Arial"/>
                <w:sz w:val="18"/>
                <w:szCs w:val="18"/>
              </w:rPr>
            </w:pPr>
          </w:p>
        </w:tc>
      </w:tr>
      <w:tr w:rsidR="00453950" w:rsidRPr="00D129DC" w14:paraId="2282CD09" w14:textId="77777777" w:rsidTr="006E5801">
        <w:trPr>
          <w:trPrChange w:id="714" w:author="Jason Rhee" w:date="2024-03-06T17:42:00Z">
            <w:trPr>
              <w:gridAfter w:val="0"/>
            </w:trPr>
          </w:trPrChange>
        </w:trPr>
        <w:tc>
          <w:tcPr>
            <w:tcW w:w="1537" w:type="dxa"/>
            <w:tcPrChange w:id="715"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716"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717"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718"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719"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720" w:author="Jason Rhee" w:date="2024-03-06T17:42:00Z">
              <w:tcPr>
                <w:tcW w:w="1984" w:type="dxa"/>
                <w:gridSpan w:val="3"/>
              </w:tcPr>
            </w:tcPrChange>
          </w:tcPr>
          <w:p w14:paraId="3811EB76" w14:textId="0ACB990D" w:rsidR="00453950" w:rsidRPr="00462811" w:rsidRDefault="00453950" w:rsidP="00462811">
            <w:pPr>
              <w:spacing w:before="60" w:after="60" w:line="240" w:lineRule="auto"/>
              <w:jc w:val="left"/>
              <w:rPr>
                <w:rFonts w:cs="Arial"/>
                <w:sz w:val="18"/>
                <w:szCs w:val="18"/>
              </w:rPr>
            </w:pPr>
            <w:r w:rsidRPr="00462811">
              <w:rPr>
                <w:rFonts w:cs="Arial"/>
                <w:sz w:val="18"/>
                <w:szCs w:val="18"/>
              </w:rPr>
              <w:t xml:space="preserve">To be used to describe the </w:t>
            </w:r>
            <w:del w:id="721" w:author="Jason Rhee" w:date="2024-07-16T17:18:00Z" w16du:dateUtc="2024-07-16T07:18:00Z">
              <w:r w:rsidRPr="00462811" w:rsidDel="001B54AD">
                <w:rPr>
                  <w:rFonts w:cs="Arial"/>
                  <w:sz w:val="18"/>
                  <w:szCs w:val="18"/>
                </w:rPr>
                <w:delText>UKCM service</w:delText>
              </w:r>
            </w:del>
            <w:ins w:id="722" w:author="Jason Rhee" w:date="2024-07-16T17:18:00Z" w16du:dateUtc="2024-07-16T07:18:00Z">
              <w:r w:rsidR="001B54AD">
                <w:rPr>
                  <w:rFonts w:cs="Arial"/>
                  <w:sz w:val="18"/>
                  <w:szCs w:val="18"/>
                </w:rPr>
                <w:t xml:space="preserve">UKC </w:t>
              </w:r>
            </w:ins>
            <w:ins w:id="723" w:author="Jason Rhee" w:date="2024-07-16T17:33:00Z" w16du:dateUtc="2024-07-16T07:33:00Z">
              <w:r w:rsidR="00FE7798">
                <w:rPr>
                  <w:rFonts w:eastAsiaTheme="minorEastAsia" w:cs="Arial" w:hint="eastAsia"/>
                  <w:sz w:val="18"/>
                  <w:szCs w:val="18"/>
                  <w:lang w:eastAsia="ko-KR"/>
                </w:rPr>
                <w:t>Plan</w:t>
              </w:r>
            </w:ins>
            <w:del w:id="724" w:author="Jason Rhee" w:date="2024-07-16T17:33:00Z" w16du:dateUtc="2024-07-16T07:33:00Z">
              <w:r w:rsidRPr="00462811" w:rsidDel="00FE7798">
                <w:rPr>
                  <w:rFonts w:cs="Arial"/>
                  <w:sz w:val="18"/>
                  <w:szCs w:val="18"/>
                </w:rPr>
                <w:delText xml:space="preserve"> </w:delText>
              </w:r>
            </w:del>
            <w:r w:rsidRPr="00462811">
              <w:rPr>
                <w:rFonts w:cs="Arial"/>
                <w:sz w:val="18"/>
                <w:szCs w:val="18"/>
              </w:rPr>
              <w:t>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725"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726">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727" w:author="Jason Rhee" w:date="2024-03-06T17:44:00Z">
            <w:trPr>
              <w:gridAfter w:val="0"/>
              <w:cantSplit/>
              <w:tblHeader/>
            </w:trPr>
          </w:trPrChange>
        </w:trPr>
        <w:tc>
          <w:tcPr>
            <w:tcW w:w="1537" w:type="dxa"/>
            <w:shd w:val="clear" w:color="auto" w:fill="D9D9D9" w:themeFill="background1" w:themeFillShade="D9"/>
            <w:tcPrChange w:id="728"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729"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730"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731"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732"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733"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734"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735" w:author="Jason Rhee" w:date="2024-07-02T13:34:00Z">
              <w:r w:rsidRPr="00436DFE">
                <w:rPr>
                  <w:rFonts w:cs="Arial"/>
                  <w:sz w:val="18"/>
                  <w:szCs w:val="18"/>
                </w:rPr>
                <w:t>The minimum scale at which the feature may be used for example for ECDIS presentation.</w:t>
              </w:r>
            </w:ins>
            <w:del w:id="736"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77777777"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737" w:author="Jason Rhee" w:date="2024-07-01T17:34:00Z"/>
        </w:trPr>
        <w:tc>
          <w:tcPr>
            <w:tcW w:w="1537" w:type="dxa"/>
          </w:tcPr>
          <w:p w14:paraId="42469166" w14:textId="43911608" w:rsidR="00A84A5E" w:rsidRPr="00B061FF" w:rsidRDefault="00A84A5E" w:rsidP="00A84A5E">
            <w:pPr>
              <w:spacing w:before="60" w:after="60"/>
              <w:jc w:val="left"/>
              <w:rPr>
                <w:ins w:id="738" w:author="Jason Rhee" w:date="2024-07-01T17:34:00Z" w16du:dateUtc="2024-07-01T07:34:00Z"/>
                <w:rFonts w:cs="Arial"/>
                <w:sz w:val="18"/>
                <w:szCs w:val="18"/>
              </w:rPr>
            </w:pPr>
            <w:ins w:id="739" w:author="Jason Rhee" w:date="2024-07-01T17:34:00Z" w16du:dateUtc="2024-07-01T07:34:00Z">
              <w:r>
                <w:rPr>
                  <w:rFonts w:cs="Arial"/>
                  <w:sz w:val="18"/>
                  <w:szCs w:val="18"/>
                </w:rPr>
                <w:t>SimpleAttribute</w:t>
              </w:r>
            </w:ins>
          </w:p>
        </w:tc>
        <w:tc>
          <w:tcPr>
            <w:tcW w:w="3561" w:type="dxa"/>
          </w:tcPr>
          <w:p w14:paraId="2844DE22" w14:textId="2EDC3030" w:rsidR="00A84A5E" w:rsidRPr="00B061FF" w:rsidRDefault="005F7C49" w:rsidP="00A84A5E">
            <w:pPr>
              <w:spacing w:before="60" w:after="60"/>
              <w:jc w:val="left"/>
              <w:rPr>
                <w:ins w:id="740" w:author="Jason Rhee" w:date="2024-07-01T17:34:00Z" w16du:dateUtc="2024-07-01T07:34:00Z"/>
                <w:rFonts w:cs="Arial"/>
                <w:sz w:val="18"/>
                <w:szCs w:val="18"/>
              </w:rPr>
            </w:pPr>
            <w:ins w:id="741"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742" w:author="Jason Rhee" w:date="2024-07-01T17:34:00Z" w16du:dateUtc="2024-07-01T07:34:00Z"/>
                <w:rFonts w:cs="Arial"/>
                <w:sz w:val="18"/>
                <w:szCs w:val="18"/>
              </w:rPr>
            </w:pPr>
            <w:ins w:id="743"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744" w:author="Jason Rhee" w:date="2024-07-01T17:34:00Z" w16du:dateUtc="2024-07-01T07:34:00Z"/>
                <w:rFonts w:cs="Arial"/>
                <w:sz w:val="18"/>
                <w:szCs w:val="18"/>
              </w:rPr>
            </w:pPr>
            <w:ins w:id="745"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746" w:author="Jason Rhee" w:date="2024-07-01T17:34:00Z" w16du:dateUtc="2024-07-01T07:34:00Z"/>
                <w:rFonts w:cs="Arial"/>
                <w:sz w:val="18"/>
                <w:szCs w:val="18"/>
              </w:rPr>
            </w:pPr>
            <w:ins w:id="747"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748"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66B0453E" w:rsidR="00453950" w:rsidRPr="00B061FF" w:rsidRDefault="00453950" w:rsidP="00B061FF">
            <w:pPr>
              <w:spacing w:before="60" w:after="60" w:line="240" w:lineRule="auto"/>
              <w:jc w:val="left"/>
              <w:rPr>
                <w:rFonts w:cs="Arial"/>
                <w:sz w:val="18"/>
                <w:szCs w:val="18"/>
              </w:rPr>
            </w:pPr>
            <w:r w:rsidRPr="00B061FF">
              <w:rPr>
                <w:rFonts w:cs="Arial"/>
                <w:sz w:val="18"/>
                <w:szCs w:val="18"/>
              </w:rPr>
              <w:t xml:space="preserve">To be used to describe the </w:t>
            </w:r>
            <w:del w:id="749" w:author="Jason Rhee" w:date="2024-07-16T17:18:00Z" w16du:dateUtc="2024-07-16T07:18:00Z">
              <w:r w:rsidRPr="00B061FF" w:rsidDel="001B54AD">
                <w:rPr>
                  <w:rFonts w:cs="Arial"/>
                  <w:sz w:val="18"/>
                  <w:szCs w:val="18"/>
                </w:rPr>
                <w:delText>UKCM service</w:delText>
              </w:r>
            </w:del>
            <w:ins w:id="750" w:author="Jason Rhee" w:date="2024-07-16T17:18:00Z" w16du:dateUtc="2024-07-16T07:18:00Z">
              <w:r w:rsidR="001B54AD">
                <w:rPr>
                  <w:rFonts w:cs="Arial"/>
                  <w:sz w:val="18"/>
                  <w:szCs w:val="18"/>
                </w:rPr>
                <w:t xml:space="preserve">UKC </w:t>
              </w:r>
            </w:ins>
            <w:ins w:id="751" w:author="Jason Rhee" w:date="2024-07-16T17:34:00Z" w16du:dateUtc="2024-07-16T07:34:00Z">
              <w:r w:rsidR="00FE7798">
                <w:rPr>
                  <w:rFonts w:eastAsiaTheme="minorEastAsia" w:cs="Arial" w:hint="eastAsia"/>
                  <w:sz w:val="18"/>
                  <w:szCs w:val="18"/>
                  <w:lang w:eastAsia="ko-KR"/>
                </w:rPr>
                <w:t>Plan</w:t>
              </w:r>
            </w:ins>
            <w:r w:rsidRPr="00B061FF">
              <w:rPr>
                <w:rFonts w:cs="Arial"/>
                <w:sz w:val="18"/>
                <w:szCs w:val="18"/>
              </w:rPr>
              <w:t xml:space="preserv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752"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753">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754" w:author="Jason Rhee" w:date="2024-03-06T17:44:00Z">
            <w:trPr>
              <w:gridAfter w:val="0"/>
              <w:cantSplit/>
              <w:tblHeader/>
            </w:trPr>
          </w:trPrChange>
        </w:trPr>
        <w:tc>
          <w:tcPr>
            <w:tcW w:w="1697" w:type="dxa"/>
            <w:shd w:val="clear" w:color="auto" w:fill="D9D9D9" w:themeFill="background1" w:themeFillShade="D9"/>
            <w:tcPrChange w:id="755"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756"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757"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758"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759"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760"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761" w:author="Jason Rhee" w:date="2024-03-06T17:44:00Z">
            <w:trPr>
              <w:gridAfter w:val="0"/>
              <w:cantSplit/>
            </w:trPr>
          </w:trPrChange>
        </w:trPr>
        <w:tc>
          <w:tcPr>
            <w:tcW w:w="1697" w:type="dxa"/>
            <w:tcPrChange w:id="762"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763"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764"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765"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766"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767"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768" w:author="Jason Rhee" w:date="2024-03-06T17:44:00Z">
            <w:trPr>
              <w:gridAfter w:val="0"/>
              <w:cantSplit/>
            </w:trPr>
          </w:trPrChange>
        </w:trPr>
        <w:tc>
          <w:tcPr>
            <w:tcW w:w="1697" w:type="dxa"/>
            <w:tcPrChange w:id="769"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770"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771"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772"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773"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774"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775" w:author="Jason Rhee" w:date="2024-03-06T17:44:00Z">
            <w:trPr>
              <w:gridAfter w:val="0"/>
              <w:cantSplit/>
            </w:trPr>
          </w:trPrChange>
        </w:trPr>
        <w:tc>
          <w:tcPr>
            <w:tcW w:w="1697" w:type="dxa"/>
            <w:tcPrChange w:id="776"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77"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778"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779"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80"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781"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782" w:author="Jason Rhee" w:date="2024-03-06T17:44:00Z">
            <w:trPr>
              <w:gridAfter w:val="0"/>
              <w:cantSplit/>
            </w:trPr>
          </w:trPrChange>
        </w:trPr>
        <w:tc>
          <w:tcPr>
            <w:tcW w:w="1697" w:type="dxa"/>
            <w:tcPrChange w:id="783"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84"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785"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786"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87"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788"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789" w:author="Jason Rhee" w:date="2024-03-06T17:44:00Z">
            <w:trPr>
              <w:gridAfter w:val="0"/>
              <w:cantSplit/>
            </w:trPr>
          </w:trPrChange>
        </w:trPr>
        <w:tc>
          <w:tcPr>
            <w:tcW w:w="1697" w:type="dxa"/>
            <w:tcPrChange w:id="790"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91"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792"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793"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94"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795"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796" w:author="Jason Rhee" w:date="2024-07-01T17:34:00Z"/>
        </w:trPr>
        <w:tc>
          <w:tcPr>
            <w:tcW w:w="1697" w:type="dxa"/>
          </w:tcPr>
          <w:p w14:paraId="6FD55A5B" w14:textId="0FB7721F" w:rsidR="00FA6927" w:rsidRPr="00B061FF" w:rsidRDefault="00FA6927" w:rsidP="00FA6927">
            <w:pPr>
              <w:spacing w:before="60" w:after="60"/>
              <w:jc w:val="left"/>
              <w:rPr>
                <w:ins w:id="797" w:author="Jason Rhee" w:date="2024-07-01T17:34:00Z" w16du:dateUtc="2024-07-01T07:34:00Z"/>
                <w:rFonts w:cs="Arial"/>
                <w:sz w:val="18"/>
                <w:szCs w:val="18"/>
              </w:rPr>
            </w:pPr>
            <w:ins w:id="798"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799" w:author="Jason Rhee" w:date="2024-07-01T17:34:00Z" w16du:dateUtc="2024-07-01T07:34:00Z"/>
                <w:rFonts w:cs="Arial"/>
                <w:sz w:val="18"/>
                <w:szCs w:val="18"/>
              </w:rPr>
            </w:pPr>
            <w:ins w:id="800"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801" w:author="Jason Rhee" w:date="2024-07-01T17:34:00Z" w16du:dateUtc="2024-07-01T07:34:00Z"/>
                <w:rFonts w:cs="Arial"/>
                <w:sz w:val="18"/>
                <w:szCs w:val="18"/>
              </w:rPr>
            </w:pPr>
            <w:ins w:id="80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803" w:author="Jason Rhee" w:date="2024-07-01T17:34:00Z" w16du:dateUtc="2024-07-01T07:34:00Z"/>
                <w:rFonts w:cs="Arial"/>
                <w:sz w:val="18"/>
                <w:szCs w:val="18"/>
              </w:rPr>
            </w:pPr>
            <w:ins w:id="80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805" w:author="Jason Rhee" w:date="2024-07-01T17:34:00Z" w16du:dateUtc="2024-07-01T07:34:00Z"/>
                <w:rFonts w:cs="Arial"/>
                <w:sz w:val="18"/>
                <w:szCs w:val="18"/>
              </w:rPr>
            </w:pPr>
            <w:ins w:id="806"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807" w:author="Jason Rhee" w:date="2024-07-01T17:34:00Z" w16du:dateUtc="2024-07-01T07:34:00Z"/>
                <w:rFonts w:cs="Arial"/>
                <w:sz w:val="18"/>
                <w:szCs w:val="18"/>
              </w:rPr>
            </w:pPr>
          </w:p>
        </w:tc>
      </w:tr>
      <w:tr w:rsidR="00453950" w:rsidRPr="00D129DC" w14:paraId="56B7256D" w14:textId="77777777" w:rsidTr="006E5801">
        <w:trPr>
          <w:cantSplit/>
          <w:trPrChange w:id="808" w:author="Jason Rhee" w:date="2024-03-06T17:44:00Z">
            <w:trPr>
              <w:gridAfter w:val="0"/>
              <w:cantSplit/>
            </w:trPr>
          </w:trPrChange>
        </w:trPr>
        <w:tc>
          <w:tcPr>
            <w:tcW w:w="1697" w:type="dxa"/>
            <w:tcPrChange w:id="809"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810"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811"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812"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813"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814"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815"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816"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817" w:author="Jason Rhee" w:date="2024-03-06T17:40:00Z"/>
        </w:rPr>
      </w:pPr>
    </w:p>
    <w:p w14:paraId="4B23B7AA" w14:textId="77777777" w:rsidR="00453950" w:rsidRPr="00D129DC" w:rsidRDefault="00413DAA" w:rsidP="002721B0">
      <w:pPr>
        <w:pStyle w:val="Heading3"/>
      </w:pPr>
      <w:commentRangeStart w:id="818"/>
      <w:r>
        <w:t>Feature Relationship</w:t>
      </w:r>
      <w:commentRangeEnd w:id="818"/>
      <w:r w:rsidR="006B468E">
        <w:rPr>
          <w:rStyle w:val="CommentReference"/>
          <w:rFonts w:cs="Times New Roman"/>
          <w:b w:val="0"/>
          <w:bCs w:val="0"/>
          <w:color w:val="auto"/>
        </w:rPr>
        <w:commentReference w:id="818"/>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819">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820" w:author="Jason Rhee" w:date="2024-07-16T17:37:00Z" w16du:dateUtc="2024-07-16T07:37:00Z">
            <w:tblPrEx>
              <w:tblW w:w="9634" w:type="dxa"/>
              <w:tblLayout w:type="fixed"/>
            </w:tblPrEx>
          </w:tblPrExChange>
        </w:tblPrEx>
        <w:trPr>
          <w:cantSplit/>
          <w:tblHeader/>
          <w:ins w:id="821" w:author="Jason Rhee" w:date="2024-07-16T17:35:00Z"/>
          <w:trPrChange w:id="822" w:author="Jason Rhee" w:date="2024-07-16T17:37:00Z" w16du:dateUtc="2024-07-16T07:37:00Z">
            <w:trPr>
              <w:cantSplit/>
              <w:tblHeader/>
            </w:trPr>
          </w:trPrChange>
        </w:trPr>
        <w:tc>
          <w:tcPr>
            <w:tcW w:w="1555" w:type="dxa"/>
            <w:shd w:val="clear" w:color="auto" w:fill="auto"/>
            <w:tcPrChange w:id="823"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824" w:author="Jason Rhee" w:date="2024-07-16T17:35:00Z" w16du:dateUtc="2024-07-16T07:35:00Z"/>
                <w:rFonts w:eastAsiaTheme="minorEastAsia" w:cs="Arial"/>
                <w:sz w:val="18"/>
                <w:szCs w:val="18"/>
                <w:lang w:eastAsia="ko-KR"/>
                <w:rPrChange w:id="825" w:author="Jason Rhee" w:date="2024-07-16T17:35:00Z" w16du:dateUtc="2024-07-16T07:35:00Z">
                  <w:rPr>
                    <w:ins w:id="826" w:author="Jason Rhee" w:date="2024-07-16T17:35:00Z" w16du:dateUtc="2024-07-16T07:35:00Z"/>
                    <w:rFonts w:cs="Arial"/>
                    <w:sz w:val="18"/>
                    <w:szCs w:val="18"/>
                  </w:rPr>
                </w:rPrChange>
              </w:rPr>
            </w:pPr>
            <w:ins w:id="827"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828"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829" w:author="Jason Rhee" w:date="2024-07-16T17:35:00Z" w16du:dateUtc="2024-07-16T07:35:00Z"/>
                <w:rFonts w:eastAsiaTheme="minorEastAsia" w:cs="Arial"/>
                <w:bCs/>
                <w:sz w:val="18"/>
                <w:szCs w:val="18"/>
                <w:lang w:eastAsia="ko-KR"/>
                <w:rPrChange w:id="830" w:author="Jason Rhee" w:date="2024-07-16T17:37:00Z" w16du:dateUtc="2024-07-16T07:37:00Z">
                  <w:rPr>
                    <w:ins w:id="831" w:author="Jason Rhee" w:date="2024-07-16T17:35:00Z" w16du:dateUtc="2024-07-16T07:35:00Z"/>
                    <w:rFonts w:eastAsiaTheme="minorEastAsia" w:cs="Arial"/>
                    <w:b/>
                    <w:sz w:val="18"/>
                    <w:szCs w:val="18"/>
                    <w:lang w:eastAsia="ko-KR"/>
                  </w:rPr>
                </w:rPrChange>
              </w:rPr>
            </w:pPr>
            <w:ins w:id="832" w:author="Jason Rhee" w:date="2024-07-16T17:35:00Z" w16du:dateUtc="2024-07-16T07:35:00Z">
              <w:r w:rsidRPr="0091319D">
                <w:rPr>
                  <w:rFonts w:eastAsiaTheme="minorEastAsia" w:cs="Arial"/>
                  <w:bCs/>
                  <w:sz w:val="18"/>
                  <w:szCs w:val="18"/>
                  <w:lang w:eastAsia="ko-KR"/>
                  <w:rPrChange w:id="833"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834"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835" w:author="Jason Rhee" w:date="2024-07-16T17:35:00Z" w16du:dateUtc="2024-07-16T07:35:00Z"/>
                <w:rFonts w:eastAsiaTheme="minorEastAsia" w:cs="Arial"/>
                <w:bCs/>
                <w:sz w:val="18"/>
                <w:szCs w:val="18"/>
                <w:lang w:eastAsia="ko-KR"/>
                <w:rPrChange w:id="836" w:author="Jason Rhee" w:date="2024-07-21T21:43:00Z" w16du:dateUtc="2024-07-21T11:43:00Z">
                  <w:rPr>
                    <w:ins w:id="837" w:author="Jason Rhee" w:date="2024-07-16T17:35:00Z" w16du:dateUtc="2024-07-16T07:35:00Z"/>
                    <w:rFonts w:eastAsiaTheme="minorEastAsia" w:cs="Arial"/>
                    <w:b/>
                    <w:sz w:val="18"/>
                    <w:szCs w:val="18"/>
                    <w:lang w:eastAsia="ko-KR"/>
                  </w:rPr>
                </w:rPrChange>
              </w:rPr>
            </w:pPr>
            <w:ins w:id="838" w:author="Jason Rhee" w:date="2024-07-16T17:37:00Z" w16du:dateUtc="2024-07-16T07:37:00Z">
              <w:r w:rsidRPr="00636A55">
                <w:rPr>
                  <w:rFonts w:eastAsiaTheme="minorEastAsia" w:cs="Arial"/>
                  <w:bCs/>
                  <w:sz w:val="18"/>
                  <w:szCs w:val="18"/>
                  <w:lang w:eastAsia="ko-KR"/>
                  <w:rPrChange w:id="839"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840"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841" w:author="Jason Rhee" w:date="2024-07-16T17:35:00Z" w16du:dateUtc="2024-07-16T07:35:00Z"/>
                <w:rFonts w:eastAsiaTheme="minorEastAsia" w:cs="Arial"/>
                <w:b/>
                <w:sz w:val="18"/>
                <w:szCs w:val="18"/>
                <w:lang w:eastAsia="ko-KR"/>
              </w:rPr>
            </w:pPr>
            <w:ins w:id="842"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843"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844" w:author="Jason Rhee" w:date="2024-07-16T17:35:00Z" w16du:dateUtc="2024-07-16T07:35:00Z"/>
                <w:rFonts w:cs="Arial"/>
                <w:b/>
                <w:sz w:val="18"/>
                <w:szCs w:val="18"/>
              </w:rPr>
            </w:pPr>
            <w:ins w:id="845"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846"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847" w:author="Jason Rhee" w:date="2024-07-16T17:37:00Z" w16du:dateUtc="2024-07-16T07:37:00Z"/>
                <w:rFonts w:eastAsiaTheme="minorEastAsia" w:cs="Arial"/>
                <w:sz w:val="18"/>
                <w:szCs w:val="18"/>
                <w:lang w:eastAsia="ko-KR"/>
              </w:rPr>
            </w:pPr>
            <w:ins w:id="848" w:author="Jason Rhee" w:date="2024-07-16T17:37:00Z" w16du:dateUtc="2024-07-16T07:37:00Z">
              <w:r w:rsidRPr="001B3B1F">
                <w:rPr>
                  <w:rFonts w:eastAsiaTheme="minorEastAsia" w:cs="Arial"/>
                  <w:sz w:val="18"/>
                  <w:szCs w:val="18"/>
                  <w:lang w:eastAsia="ko-KR"/>
                </w:rPr>
                <w:t xml:space="preserve">Source role – </w:t>
              </w:r>
            </w:ins>
            <w:ins w:id="849"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850" w:author="Jason Rhee" w:date="2024-07-16T17:35:00Z" w16du:dateUtc="2024-07-16T07:35:00Z"/>
                <w:rFonts w:cs="Arial"/>
                <w:b/>
                <w:sz w:val="18"/>
                <w:szCs w:val="18"/>
              </w:rPr>
            </w:pPr>
            <w:ins w:id="851" w:author="Jason Rhee" w:date="2024-07-16T17:37:00Z" w16du:dateUtc="2024-07-16T07:37:00Z">
              <w:r w:rsidRPr="001B3B1F">
                <w:rPr>
                  <w:rFonts w:eastAsiaTheme="minorEastAsia" w:cs="Arial"/>
                  <w:sz w:val="18"/>
                  <w:szCs w:val="18"/>
                  <w:lang w:eastAsia="ko-KR"/>
                </w:rPr>
                <w:t xml:space="preserve">Target role – </w:t>
              </w:r>
            </w:ins>
            <w:ins w:id="852"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853" w:author="Jason Rhee" w:date="2024-07-21T19:12:00Z" w16du:dateUtc="2024-07-21T09:12:00Z">
              <w:r w:rsidRPr="001B3B1F" w:rsidDel="00017F0D">
                <w:rPr>
                  <w:rFonts w:cs="Arial"/>
                  <w:sz w:val="18"/>
                  <w:szCs w:val="18"/>
                </w:rPr>
                <w:delText>Aggregation</w:delText>
              </w:r>
            </w:del>
            <w:ins w:id="854"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55" w:author="Jason Rhee" w:date="2024-07-21T17:25:00Z" w16du:dateUtc="2024-07-21T07:25:00Z">
              <w:r w:rsidRPr="001B3B1F" w:rsidDel="00377D31">
                <w:rPr>
                  <w:rFonts w:eastAsiaTheme="minorEastAsia" w:cs="Arial"/>
                  <w:sz w:val="18"/>
                  <w:szCs w:val="18"/>
                  <w:lang w:eastAsia="ko-KR"/>
                </w:rPr>
                <w:delText>consistOf</w:delText>
              </w:r>
            </w:del>
            <w:ins w:id="856"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857" w:author="Jason Rhee" w:date="2024-07-21T17:25:00Z" w16du:dateUtc="2024-07-21T07:25:00Z">
              <w:r w:rsidRPr="001B3B1F" w:rsidDel="00377D31">
                <w:rPr>
                  <w:rFonts w:eastAsiaTheme="minorEastAsia" w:cs="Arial"/>
                  <w:sz w:val="18"/>
                  <w:szCs w:val="18"/>
                  <w:lang w:eastAsia="ko-KR"/>
                </w:rPr>
                <w:delText>componentOf</w:delText>
              </w:r>
            </w:del>
            <w:ins w:id="858"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859" w:author="Jason Rhee" w:date="2024-07-21T19:12:00Z" w16du:dateUtc="2024-07-21T09:12:00Z">
              <w:r w:rsidRPr="001B3B1F" w:rsidDel="00017F0D">
                <w:rPr>
                  <w:rFonts w:cs="Arial"/>
                  <w:sz w:val="18"/>
                  <w:szCs w:val="18"/>
                </w:rPr>
                <w:delText>Aggregation</w:delText>
              </w:r>
            </w:del>
            <w:ins w:id="860"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61" w:author="Jason Rhee" w:date="2024-07-21T17:26:00Z" w16du:dateUtc="2024-07-21T07:26:00Z">
              <w:r w:rsidRPr="001B3B1F" w:rsidDel="00377D31">
                <w:rPr>
                  <w:rFonts w:eastAsiaTheme="minorEastAsia" w:cs="Arial"/>
                  <w:sz w:val="18"/>
                  <w:szCs w:val="18"/>
                  <w:lang w:eastAsia="ko-KR"/>
                </w:rPr>
                <w:delText>consistOf</w:delText>
              </w:r>
            </w:del>
            <w:ins w:id="862"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63" w:author="Jason Rhee" w:date="2024-07-21T17:25:00Z" w16du:dateUtc="2024-07-21T07:25:00Z">
              <w:r w:rsidRPr="001B3B1F" w:rsidDel="00377D31">
                <w:rPr>
                  <w:rFonts w:eastAsiaTheme="minorEastAsia" w:cs="Arial"/>
                  <w:sz w:val="18"/>
                  <w:szCs w:val="18"/>
                  <w:lang w:eastAsia="ko-KR"/>
                </w:rPr>
                <w:delText>componentOf</w:delText>
              </w:r>
            </w:del>
            <w:ins w:id="864"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865" w:author="Jason Rhee" w:date="2024-07-21T19:12:00Z" w16du:dateUtc="2024-07-21T09:12:00Z">
              <w:r w:rsidRPr="001B3B1F" w:rsidDel="00017F0D">
                <w:rPr>
                  <w:rFonts w:cs="Arial"/>
                  <w:sz w:val="18"/>
                  <w:szCs w:val="18"/>
                </w:rPr>
                <w:delText>Aggregation</w:delText>
              </w:r>
            </w:del>
            <w:ins w:id="866"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67" w:author="Jason Rhee" w:date="2024-07-21T17:26:00Z" w16du:dateUtc="2024-07-21T07:26:00Z">
              <w:r w:rsidRPr="001B3B1F" w:rsidDel="00377D31">
                <w:rPr>
                  <w:rFonts w:eastAsiaTheme="minorEastAsia" w:cs="Arial"/>
                  <w:sz w:val="18"/>
                  <w:szCs w:val="18"/>
                  <w:lang w:eastAsia="ko-KR"/>
                </w:rPr>
                <w:delText>consistOf</w:delText>
              </w:r>
            </w:del>
            <w:ins w:id="868"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69" w:author="Jason Rhee" w:date="2024-07-21T17:25:00Z" w16du:dateUtc="2024-07-21T07:25:00Z">
              <w:r w:rsidRPr="001B3B1F" w:rsidDel="00377D31">
                <w:rPr>
                  <w:rFonts w:eastAsiaTheme="minorEastAsia" w:cs="Arial"/>
                  <w:sz w:val="18"/>
                  <w:szCs w:val="18"/>
                  <w:lang w:eastAsia="ko-KR"/>
                </w:rPr>
                <w:delText>componentOf</w:delText>
              </w:r>
            </w:del>
            <w:ins w:id="870"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871"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72"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73"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874"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875">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876" w:author="Jason Rhee" w:date="2024-07-16T17:20:00Z" w16du:dateUtc="2024-07-16T07:20:00Z">
            <w:trPr>
              <w:gridAfter w:val="0"/>
            </w:trPr>
          </w:trPrChange>
        </w:trPr>
        <w:tc>
          <w:tcPr>
            <w:tcW w:w="3719" w:type="dxa"/>
            <w:shd w:val="clear" w:color="auto" w:fill="D9D9D9" w:themeFill="background1" w:themeFillShade="D9"/>
            <w:tcPrChange w:id="877"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878"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879"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880"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881"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882" w:author="Jason Rhee" w:date="2024-07-16T17:20:00Z" w16du:dateUtc="2024-07-16T07:20:00Z">
            <w:trPr>
              <w:gridAfter w:val="0"/>
            </w:trPr>
          </w:trPrChange>
        </w:trPr>
        <w:tc>
          <w:tcPr>
            <w:tcW w:w="3719" w:type="dxa"/>
            <w:tcPrChange w:id="883"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884"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885"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886"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87"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888" w:author="Jason Rhee" w:date="2024-07-16T17:20:00Z" w16du:dateUtc="2024-07-16T07:20:00Z">
            <w:trPr>
              <w:gridAfter w:val="0"/>
            </w:trPr>
          </w:trPrChange>
        </w:trPr>
        <w:tc>
          <w:tcPr>
            <w:tcW w:w="3719" w:type="dxa"/>
            <w:tcPrChange w:id="889"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890"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891"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892"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893"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417" w:type="dxa"/>
            <w:tcPrChange w:id="894"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895"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896" w:name="_Toc225648301"/>
      <w:bookmarkStart w:id="897" w:name="_Toc225065158"/>
      <w:bookmarkStart w:id="898" w:name="_Toc225648282"/>
      <w:bookmarkStart w:id="899" w:name="_Toc225065139"/>
      <w:bookmarkEnd w:id="441"/>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900" w:name="_Toc127463830"/>
      <w:bookmarkStart w:id="901" w:name="_Toc128125456"/>
      <w:bookmarkStart w:id="902" w:name="_Toc141176181"/>
      <w:bookmarkStart w:id="903" w:name="_Toc141176336"/>
      <w:bookmarkStart w:id="904" w:name="_Toc141176967"/>
      <w:bookmarkStart w:id="905" w:name="_Toc150177852"/>
      <w:r w:rsidRPr="00A4129D">
        <w:t>F</w:t>
      </w:r>
      <w:r w:rsidR="00596942" w:rsidRPr="00A4129D">
        <w:t>eature Catalogue</w:t>
      </w:r>
      <w:bookmarkEnd w:id="896"/>
      <w:bookmarkEnd w:id="897"/>
      <w:bookmarkEnd w:id="900"/>
      <w:bookmarkEnd w:id="901"/>
      <w:bookmarkEnd w:id="902"/>
      <w:bookmarkEnd w:id="903"/>
      <w:bookmarkEnd w:id="904"/>
      <w:bookmarkEnd w:id="905"/>
    </w:p>
    <w:p w14:paraId="53FA5856" w14:textId="77777777" w:rsidR="00E65251" w:rsidRPr="009D1822" w:rsidRDefault="00E65251" w:rsidP="00B3435A">
      <w:pPr>
        <w:pStyle w:val="Heading2"/>
      </w:pPr>
      <w:bookmarkStart w:id="906" w:name="_Toc127463831"/>
      <w:bookmarkStart w:id="907" w:name="_Toc128125457"/>
      <w:bookmarkStart w:id="908" w:name="_Toc141176182"/>
      <w:bookmarkStart w:id="909" w:name="_Toc141176337"/>
      <w:bookmarkStart w:id="910" w:name="_Toc141176968"/>
      <w:bookmarkStart w:id="911" w:name="_Toc150177853"/>
      <w:r w:rsidRPr="009D1822">
        <w:t>Introduction</w:t>
      </w:r>
      <w:bookmarkEnd w:id="906"/>
      <w:bookmarkEnd w:id="907"/>
      <w:bookmarkEnd w:id="908"/>
      <w:bookmarkEnd w:id="909"/>
      <w:bookmarkEnd w:id="910"/>
      <w:bookmarkEnd w:id="911"/>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912" w:name="_Toc127463832"/>
      <w:bookmarkStart w:id="913" w:name="_Toc128125458"/>
      <w:bookmarkStart w:id="914" w:name="_Toc141176183"/>
      <w:bookmarkStart w:id="915" w:name="_Toc141176338"/>
      <w:bookmarkStart w:id="916" w:name="_Toc141176969"/>
      <w:bookmarkStart w:id="917" w:name="_Toc150177854"/>
      <w:r w:rsidRPr="00A4129D">
        <w:t>Feature Types</w:t>
      </w:r>
      <w:bookmarkEnd w:id="898"/>
      <w:bookmarkEnd w:id="899"/>
      <w:bookmarkEnd w:id="912"/>
      <w:bookmarkEnd w:id="913"/>
      <w:bookmarkEnd w:id="914"/>
      <w:bookmarkEnd w:id="915"/>
      <w:bookmarkEnd w:id="916"/>
      <w:bookmarkEnd w:id="917"/>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918" w:name="_Toc225648283"/>
      <w:bookmarkStart w:id="919"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918"/>
      <w:bookmarkEnd w:id="919"/>
    </w:p>
    <w:p w14:paraId="46BDEEA9" w14:textId="77777777" w:rsidR="00D7007E" w:rsidRDefault="000771BD" w:rsidP="00060070">
      <w:pPr>
        <w:spacing w:before="0"/>
        <w:rPr>
          <w:lang w:val="en-US"/>
        </w:rPr>
      </w:pPr>
      <w:bookmarkStart w:id="920" w:name="_Toc225648284"/>
      <w:bookmarkStart w:id="921"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922" w:name="_Toc225648285"/>
      <w:bookmarkStart w:id="923" w:name="_Toc225065142"/>
      <w:bookmarkEnd w:id="920"/>
      <w:bookmarkEnd w:id="921"/>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924" w:author="Jason Rhee" w:date="2024-07-21T19:12:00Z" w16du:dateUtc="2024-07-21T09:12:00Z">
        <w:r w:rsidRPr="00D129DC" w:rsidDel="00017F0D">
          <w:delText>aggregation</w:delText>
        </w:r>
      </w:del>
      <w:ins w:id="925"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926"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927" w:author="Jason Rhee" w:date="2024-07-22T13:23:00Z" w16du:dateUtc="2024-07-22T03:23:00Z"/>
        </w:rPr>
      </w:pPr>
      <w:commentRangeStart w:id="928"/>
      <w:del w:id="929"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922"/>
      <w:bookmarkEnd w:id="923"/>
    </w:p>
    <w:p w14:paraId="58AEBBCB" w14:textId="4981791B" w:rsidR="00237E76" w:rsidRDefault="008F1071" w:rsidP="008F1071">
      <w:pPr>
        <w:pStyle w:val="Heading4"/>
        <w:rPr>
          <w:ins w:id="930" w:author="Jason Rhee" w:date="2024-07-22T13:25:00Z" w16du:dateUtc="2024-07-22T03:25:00Z"/>
        </w:rPr>
      </w:pPr>
      <w:ins w:id="931"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932" w:author="Jason Rhee" w:date="2024-07-22T13:25:00Z" w16du:dateUtc="2024-07-22T03:25:00Z"/>
          <w:rFonts w:cs="Arial"/>
          <w:lang w:val="en-US"/>
        </w:rPr>
      </w:pPr>
      <w:ins w:id="933"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934" w:author="Jason Rhee" w:date="2024-07-22T13:25:00Z" w16du:dateUtc="2024-07-22T03:25:00Z"/>
          <w:rFonts w:cs="Arial"/>
          <w:lang w:val="en-US"/>
        </w:rPr>
      </w:pPr>
      <w:ins w:id="935" w:author="Jason Rhee" w:date="2024-07-22T13:25:00Z" w16du:dateUtc="2024-07-22T03:25:00Z">
        <w:r w:rsidRPr="004E17D6">
          <w:rPr>
            <w:rFonts w:cs="Arial"/>
            <w:lang w:val="en-US"/>
          </w:rPr>
          <w:t>EXAMPLE</w:t>
        </w:r>
        <w:r>
          <w:rPr>
            <w:rFonts w:cs="Arial"/>
            <w:lang w:val="en-US"/>
          </w:rPr>
          <w:t xml:space="preserve">: </w:t>
        </w:r>
      </w:ins>
      <w:ins w:id="936"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937" w:author="Jason Rhee" w:date="2024-07-22T13:27:00Z" w16du:dateUtc="2024-07-22T03:27:00Z">
        <w:r w:rsidR="00E01A35">
          <w:t xml:space="preserve">, </w:t>
        </w:r>
      </w:ins>
      <w:ins w:id="938" w:author="Jason Rhee" w:date="2024-07-22T13:26:00Z" w16du:dateUtc="2024-07-22T03:26:00Z">
        <w:r w:rsidR="00E01A35">
          <w:t xml:space="preserve">computed </w:t>
        </w:r>
      </w:ins>
      <w:ins w:id="939" w:author="Jason Rhee" w:date="2024-07-22T13:27:00Z" w16du:dateUtc="2024-07-22T03:27:00Z">
        <w:r w:rsidR="00E01A35">
          <w:t>based on information as contained in the UKC plan feature. Therefore, if a UKC plan feature is deleted, its component UKC non-navigable area features must also be d</w:t>
        </w:r>
      </w:ins>
      <w:ins w:id="940" w:author="Jason Rhee" w:date="2024-07-22T13:28:00Z" w16du:dateUtc="2024-07-22T03:28:00Z">
        <w:r w:rsidR="00E01A35">
          <w:t xml:space="preserve">eleted as they make up the </w:t>
        </w:r>
        <w:r w:rsidR="00E01A35" w:rsidRPr="00E01A35">
          <w:rPr>
            <w:b/>
            <w:bCs/>
            <w:rPrChange w:id="941" w:author="Jason Rhee" w:date="2024-07-22T13:28:00Z" w16du:dateUtc="2024-07-22T03:28:00Z">
              <w:rPr/>
            </w:rPrChange>
          </w:rPr>
          <w:t>UKC non-navigable area/UKC plan</w:t>
        </w:r>
        <w:r w:rsidR="00E01A35">
          <w:t xml:space="preserve"> Composition.</w:t>
        </w:r>
      </w:ins>
      <w:ins w:id="942" w:author="Jason Rhee" w:date="2024-07-22T13:26:00Z" w16du:dateUtc="2024-07-22T03:26:00Z">
        <w:r w:rsidR="00E01A35">
          <w:rPr>
            <w:rFonts w:cs="Arial"/>
            <w:lang w:val="en-US"/>
          </w:rPr>
          <w:t xml:space="preserve"> </w:t>
        </w:r>
      </w:ins>
      <w:commentRangeEnd w:id="928"/>
      <w:ins w:id="943" w:author="Jason Rhee" w:date="2024-07-22T13:31:00Z" w16du:dateUtc="2024-07-22T03:31:00Z">
        <w:r w:rsidR="00A74FD4">
          <w:rPr>
            <w:rStyle w:val="CommentReference"/>
            <w:rFonts w:eastAsia="MS Mincho"/>
            <w:szCs w:val="20"/>
            <w:lang w:eastAsia="ja-JP"/>
          </w:rPr>
          <w:commentReference w:id="928"/>
        </w:r>
      </w:ins>
    </w:p>
    <w:p w14:paraId="7E89F090" w14:textId="279913E1" w:rsidR="008F1071" w:rsidRPr="00E01A35" w:rsidDel="00E01A35" w:rsidRDefault="008F1071">
      <w:pPr>
        <w:rPr>
          <w:del w:id="944" w:author="Jason Rhee" w:date="2024-07-22T13:28:00Z" w16du:dateUtc="2024-07-22T03:28:00Z"/>
          <w:rFonts w:eastAsia="MS Mincho"/>
          <w:lang w:val="en-GB" w:eastAsia="ja-JP"/>
        </w:rPr>
        <w:pPrChange w:id="945" w:author="Jason Rhee" w:date="2024-07-22T13:25:00Z" w16du:dateUtc="2024-07-22T03:25:00Z">
          <w:pPr>
            <w:spacing w:before="0"/>
          </w:pPr>
        </w:pPrChange>
      </w:pPr>
    </w:p>
    <w:p w14:paraId="3BD47C06" w14:textId="77777777" w:rsidR="000773A9" w:rsidRPr="00A4129D" w:rsidRDefault="000773A9" w:rsidP="002721B0">
      <w:pPr>
        <w:pStyle w:val="Heading3"/>
      </w:pPr>
      <w:bookmarkStart w:id="946" w:name="_Toc225648292"/>
      <w:bookmarkStart w:id="947" w:name="_Toc225065149"/>
      <w:r w:rsidRPr="00A4129D">
        <w:t>Attributes</w:t>
      </w:r>
      <w:bookmarkEnd w:id="946"/>
      <w:bookmarkEnd w:id="947"/>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948" w:name="_Ref534199920"/>
      <w:bookmarkStart w:id="949"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948"/>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949"/>
    </w:p>
    <w:p w14:paraId="180F85FB" w14:textId="13F66E55" w:rsidR="007E0252" w:rsidRDefault="007E0252" w:rsidP="00736EF6">
      <w:pPr>
        <w:spacing w:before="0"/>
        <w:rPr>
          <w:highlight w:val="yellow"/>
        </w:rPr>
      </w:pPr>
      <w:bookmarkStart w:id="950" w:name="_Toc2256482951"/>
      <w:bookmarkStart w:id="951"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950"/>
      <w:bookmarkEnd w:id="951"/>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952" w:name="_Toc127463833"/>
      <w:bookmarkStart w:id="953" w:name="_Toc128125459"/>
      <w:bookmarkStart w:id="954" w:name="_Toc141176184"/>
      <w:bookmarkStart w:id="955" w:name="_Toc141176339"/>
      <w:bookmarkStart w:id="956" w:name="_Toc141176970"/>
      <w:bookmarkStart w:id="957" w:name="_Toc150177855"/>
      <w:r w:rsidRPr="003458C9">
        <w:t>Units of measure</w:t>
      </w:r>
      <w:bookmarkEnd w:id="952"/>
      <w:bookmarkEnd w:id="953"/>
      <w:bookmarkEnd w:id="954"/>
      <w:bookmarkEnd w:id="955"/>
      <w:bookmarkEnd w:id="956"/>
      <w:bookmarkEnd w:id="957"/>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958" w:author="Jason Rhee" w:date="2024-07-16T17:01:00Z" w16du:dateUtc="2024-07-16T07:01:00Z"/>
          <w:rPrChange w:id="959" w:author="Jason Rhee" w:date="2024-07-16T17:01:00Z" w16du:dateUtc="2024-07-16T07:01:00Z">
            <w:rPr>
              <w:ins w:id="960" w:author="Jason Rhee" w:date="2024-07-16T17:01:00Z" w16du:dateUtc="2024-07-16T07:01:00Z"/>
              <w:rFonts w:eastAsiaTheme="minorEastAsia"/>
              <w:lang w:eastAsia="ko-KR"/>
            </w:rPr>
          </w:rPrChange>
        </w:rPr>
      </w:pPr>
      <w:commentRangeStart w:id="961"/>
      <w:del w:id="962" w:author="Jason Rhee" w:date="2024-07-21T21:43:00Z" w16du:dateUtc="2024-07-21T11:43:00Z">
        <w:r w:rsidRPr="00411798" w:rsidDel="009E59F8">
          <w:delText>Ship length in metres</w:delText>
        </w:r>
        <w:commentRangeEnd w:id="961"/>
        <w:r w:rsidR="00E1024D" w:rsidDel="009E59F8">
          <w:rPr>
            <w:rStyle w:val="CommentReference"/>
          </w:rPr>
          <w:commentReference w:id="961"/>
        </w:r>
      </w:del>
      <w:ins w:id="963"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964" w:author="Jason Rhee" w:date="2024-07-16T17:02:00Z" w16du:dateUtc="2024-07-16T07:02:00Z">
        <w:r>
          <w:rPr>
            <w:rFonts w:eastAsiaTheme="minorEastAsia" w:hint="eastAsia"/>
            <w:lang w:eastAsia="ko-KR"/>
          </w:rPr>
          <w:t xml:space="preserve">UKC </w:t>
        </w:r>
      </w:ins>
      <w:ins w:id="965" w:author="Jason Rhee" w:date="2024-07-16T17:01:00Z" w16du:dateUtc="2024-07-16T07:01:00Z">
        <w:r>
          <w:rPr>
            <w:rFonts w:eastAsiaTheme="minorEastAsia" w:hint="eastAsia"/>
            <w:lang w:eastAsia="ko-KR"/>
          </w:rPr>
          <w:t>a</w:t>
        </w:r>
      </w:ins>
      <w:ins w:id="966"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967" w:author="Jason Rhee" w:date="2024-07-21T21:44:00Z" w16du:dateUtc="2024-07-21T11:44:00Z"/>
        </w:rPr>
      </w:pPr>
      <w:commentRangeStart w:id="968"/>
      <w:del w:id="969"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970" w:author="Jason Rhee" w:date="2024-07-21T21:44:00Z" w16du:dateUtc="2024-07-21T11:44:00Z"/>
        </w:rPr>
      </w:pPr>
      <w:del w:id="971" w:author="Jason Rhee" w:date="2024-07-21T21:44:00Z" w16du:dateUtc="2024-07-21T11:44:00Z">
        <w:r w:rsidRPr="00411798" w:rsidDel="009E59F8">
          <w:delText>Direction in decimal degrees</w:delText>
        </w:r>
        <w:commentRangeEnd w:id="968"/>
        <w:r w:rsidR="0082443F" w:rsidDel="009E59F8">
          <w:rPr>
            <w:rStyle w:val="CommentReference"/>
          </w:rPr>
          <w:commentReference w:id="968"/>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972" w:name="_Toc127463834"/>
      <w:bookmarkStart w:id="973" w:name="_Toc128125460"/>
      <w:bookmarkStart w:id="974" w:name="_Toc141176185"/>
      <w:bookmarkStart w:id="975" w:name="_Toc141176340"/>
      <w:bookmarkStart w:id="976" w:name="_Toc141176971"/>
      <w:bookmarkStart w:id="977" w:name="_Toc150177856"/>
      <w:bookmarkStart w:id="978" w:name="_Toc225648315"/>
      <w:bookmarkStart w:id="979" w:name="_Toc225065172"/>
      <w:r w:rsidRPr="003458C9">
        <w:t xml:space="preserve">Dataset </w:t>
      </w:r>
      <w:r w:rsidR="00C342BE" w:rsidRPr="003458C9">
        <w:t>Types</w:t>
      </w:r>
      <w:bookmarkEnd w:id="972"/>
      <w:bookmarkEnd w:id="973"/>
      <w:bookmarkEnd w:id="974"/>
      <w:bookmarkEnd w:id="975"/>
      <w:bookmarkEnd w:id="976"/>
      <w:bookmarkEnd w:id="977"/>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980"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981"/>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981"/>
      <w:r w:rsidR="00C1732E">
        <w:rPr>
          <w:rStyle w:val="CommentReference"/>
          <w:rFonts w:eastAsia="MS Mincho"/>
          <w:szCs w:val="20"/>
          <w:lang w:eastAsia="ja-JP"/>
        </w:rPr>
        <w:commentReference w:id="981"/>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982" w:name="_Toc127463835"/>
      <w:bookmarkStart w:id="983" w:name="_Toc128125461"/>
      <w:bookmarkStart w:id="984" w:name="_Toc141176186"/>
      <w:bookmarkStart w:id="985" w:name="_Toc141176341"/>
      <w:bookmarkStart w:id="986" w:name="_Toc141176972"/>
      <w:bookmarkStart w:id="987" w:name="_Toc150177857"/>
      <w:r w:rsidRPr="00D129DC">
        <w:t>Dataset Loading and Unloading</w:t>
      </w:r>
      <w:bookmarkEnd w:id="982"/>
      <w:bookmarkEnd w:id="983"/>
      <w:bookmarkEnd w:id="984"/>
      <w:bookmarkEnd w:id="985"/>
      <w:bookmarkEnd w:id="986"/>
      <w:bookmarkEnd w:id="987"/>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988" w:name="_Toc127463836"/>
      <w:bookmarkStart w:id="989" w:name="_Toc128125462"/>
      <w:bookmarkStart w:id="990" w:name="_Toc141176187"/>
      <w:bookmarkStart w:id="991" w:name="_Toc141176342"/>
      <w:bookmarkStart w:id="992" w:name="_Toc141176973"/>
      <w:bookmarkStart w:id="993" w:name="_Toc150177858"/>
      <w:r w:rsidRPr="003458C9">
        <w:t>Geometry</w:t>
      </w:r>
      <w:bookmarkEnd w:id="978"/>
      <w:bookmarkEnd w:id="979"/>
      <w:bookmarkEnd w:id="988"/>
      <w:bookmarkEnd w:id="989"/>
      <w:bookmarkEnd w:id="990"/>
      <w:bookmarkEnd w:id="991"/>
      <w:bookmarkEnd w:id="992"/>
      <w:bookmarkEnd w:id="993"/>
      <w:r w:rsidR="00F73215" w:rsidRPr="003458C9">
        <w:t xml:space="preserve"> </w:t>
      </w:r>
    </w:p>
    <w:p w14:paraId="430C04D4" w14:textId="77777777" w:rsidR="00941F24" w:rsidRDefault="007058EA" w:rsidP="00AC168D">
      <w:pPr>
        <w:pStyle w:val="note0"/>
        <w:spacing w:before="0"/>
        <w:rPr>
          <w:rFonts w:cs="Arial"/>
          <w:i w:val="0"/>
          <w:color w:val="auto"/>
        </w:rPr>
      </w:pPr>
      <w:bookmarkStart w:id="994" w:name="_Toc288810288"/>
      <w:bookmarkStart w:id="995" w:name="_Toc288812335"/>
      <w:r w:rsidRPr="00D129DC">
        <w:rPr>
          <w:rFonts w:cs="Arial"/>
          <w:i w:val="0"/>
          <w:color w:val="auto"/>
        </w:rPr>
        <w:t xml:space="preserve">Geometry in </w:t>
      </w:r>
      <w:bookmarkStart w:id="996" w:name="_Toc225648316"/>
      <w:bookmarkStart w:id="997" w:name="_Toc225065173"/>
      <w:bookmarkEnd w:id="994"/>
      <w:bookmarkEnd w:id="995"/>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998" w:name="_Toc127463837"/>
      <w:bookmarkStart w:id="999" w:name="_Toc128125463"/>
      <w:bookmarkStart w:id="1000" w:name="_Toc141176188"/>
      <w:bookmarkStart w:id="1001" w:name="_Toc141176343"/>
      <w:bookmarkStart w:id="1002" w:name="_Toc141176974"/>
      <w:bookmarkStart w:id="1003" w:name="_Toc150177859"/>
      <w:r w:rsidRPr="003458C9">
        <w:t>Coordinate Reference Systems</w:t>
      </w:r>
      <w:r w:rsidR="004504B9" w:rsidRPr="003458C9">
        <w:t xml:space="preserve"> (CRS)</w:t>
      </w:r>
      <w:bookmarkEnd w:id="996"/>
      <w:bookmarkEnd w:id="997"/>
      <w:bookmarkEnd w:id="998"/>
      <w:bookmarkEnd w:id="999"/>
      <w:bookmarkEnd w:id="1000"/>
      <w:bookmarkEnd w:id="1001"/>
      <w:bookmarkEnd w:id="1002"/>
      <w:bookmarkEnd w:id="1003"/>
    </w:p>
    <w:p w14:paraId="19626B6C" w14:textId="4FD851FF" w:rsidR="00E039A5" w:rsidRDefault="00E039A5" w:rsidP="00B3435A">
      <w:pPr>
        <w:pStyle w:val="Heading2"/>
      </w:pPr>
      <w:bookmarkStart w:id="1004" w:name="_Toc127463838"/>
      <w:bookmarkStart w:id="1005" w:name="_Toc128125464"/>
      <w:bookmarkStart w:id="1006" w:name="_Toc141176189"/>
      <w:bookmarkStart w:id="1007" w:name="_Toc141176344"/>
      <w:bookmarkStart w:id="1008" w:name="_Toc141176975"/>
      <w:bookmarkStart w:id="1009" w:name="_Toc150177860"/>
      <w:r>
        <w:t>Introduction</w:t>
      </w:r>
      <w:bookmarkEnd w:id="1004"/>
      <w:bookmarkEnd w:id="1005"/>
      <w:bookmarkEnd w:id="1006"/>
      <w:bookmarkEnd w:id="1007"/>
      <w:bookmarkEnd w:id="1008"/>
      <w:bookmarkEnd w:id="1009"/>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010" w:name="_Toc288810277"/>
      <w:bookmarkStart w:id="1011"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012" w:name="_Toc288810278"/>
      <w:bookmarkStart w:id="1013" w:name="_Toc288812325"/>
      <w:bookmarkEnd w:id="1010"/>
      <w:bookmarkEnd w:id="1011"/>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014" w:name="_Toc288810280"/>
      <w:bookmarkStart w:id="1015" w:name="_Toc288812327"/>
      <w:bookmarkEnd w:id="1012"/>
      <w:bookmarkEnd w:id="1013"/>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014"/>
        <w:bookmarkEnd w:id="1015"/>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016" w:name="_Toc288810282"/>
      <w:bookmarkStart w:id="1017"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016"/>
      <w:bookmarkEnd w:id="1017"/>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018" w:name="_Toc288810283"/>
      <w:bookmarkStart w:id="1019"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018"/>
      <w:bookmarkEnd w:id="1019"/>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020" w:name="_Toc288810284"/>
      <w:bookmarkStart w:id="1021" w:name="_Toc288812331"/>
      <w:r w:rsidRPr="00D129DC">
        <w:rPr>
          <w:rStyle w:val="Label1Char"/>
          <w:rFonts w:cs="Arial"/>
          <w:sz w:val="20"/>
          <w:szCs w:val="20"/>
        </w:rPr>
        <w:t>URL:</w:t>
      </w:r>
      <w:bookmarkEnd w:id="1020"/>
      <w:bookmarkEnd w:id="1021"/>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022" w:name="_Geometric_representation_M"/>
      <w:bookmarkStart w:id="1023" w:name="_Toc127463839"/>
      <w:bookmarkStart w:id="1024" w:name="_Toc128125465"/>
      <w:bookmarkStart w:id="1025" w:name="_Toc141176190"/>
      <w:bookmarkStart w:id="1026" w:name="_Toc141176345"/>
      <w:bookmarkStart w:id="1027" w:name="_Toc141176976"/>
      <w:bookmarkStart w:id="1028" w:name="_Toc150177861"/>
      <w:bookmarkEnd w:id="1022"/>
      <w:r w:rsidRPr="00D129DC">
        <w:t>Horizontal Reference System</w:t>
      </w:r>
      <w:bookmarkEnd w:id="1023"/>
      <w:bookmarkEnd w:id="1024"/>
      <w:bookmarkEnd w:id="1025"/>
      <w:bookmarkEnd w:id="1026"/>
      <w:bookmarkEnd w:id="1027"/>
      <w:bookmarkEnd w:id="1028"/>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029" w:name="_Toc127463840"/>
      <w:bookmarkStart w:id="1030" w:name="_Toc128125466"/>
      <w:bookmarkStart w:id="1031" w:name="_Toc141176191"/>
      <w:bookmarkStart w:id="1032" w:name="_Toc141176346"/>
      <w:bookmarkStart w:id="1033" w:name="_Toc141176977"/>
      <w:bookmarkStart w:id="1034" w:name="_Toc150177862"/>
      <w:r w:rsidRPr="003458C9">
        <w:t>Vertical Reference System</w:t>
      </w:r>
      <w:bookmarkEnd w:id="1029"/>
      <w:bookmarkEnd w:id="1030"/>
      <w:bookmarkEnd w:id="1031"/>
      <w:bookmarkEnd w:id="1032"/>
      <w:bookmarkEnd w:id="1033"/>
      <w:bookmarkEnd w:id="1034"/>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035" w:name="_Toc528325684"/>
      <w:bookmarkStart w:id="1036" w:name="_Toc127463841"/>
      <w:bookmarkStart w:id="1037" w:name="_Toc128125467"/>
      <w:bookmarkStart w:id="1038" w:name="_Toc141176192"/>
      <w:bookmarkStart w:id="1039" w:name="_Toc141176347"/>
      <w:bookmarkStart w:id="1040" w:name="_Toc141176978"/>
      <w:bookmarkStart w:id="1041" w:name="_Toc150177863"/>
      <w:bookmarkEnd w:id="1035"/>
      <w:r w:rsidRPr="00D129DC">
        <w:t>Temporal Reference System</w:t>
      </w:r>
      <w:bookmarkEnd w:id="1036"/>
      <w:bookmarkEnd w:id="1037"/>
      <w:bookmarkEnd w:id="1038"/>
      <w:bookmarkEnd w:id="1039"/>
      <w:bookmarkEnd w:id="1040"/>
      <w:bookmarkEnd w:id="1041"/>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042" w:name="_Toc225648327"/>
      <w:bookmarkStart w:id="1043" w:name="_Toc225065184"/>
      <w:bookmarkStart w:id="1044" w:name="_Toc127463842"/>
      <w:bookmarkStart w:id="1045" w:name="_Toc128125468"/>
      <w:bookmarkStart w:id="1046" w:name="_Toc141176193"/>
      <w:bookmarkStart w:id="1047" w:name="_Toc141176348"/>
      <w:bookmarkStart w:id="1048" w:name="_Toc141176979"/>
      <w:bookmarkStart w:id="1049" w:name="_Toc150177864"/>
      <w:r w:rsidRPr="003458C9">
        <w:t>Data Quality</w:t>
      </w:r>
      <w:bookmarkEnd w:id="1042"/>
      <w:bookmarkEnd w:id="1043"/>
      <w:bookmarkEnd w:id="1044"/>
      <w:bookmarkEnd w:id="1045"/>
      <w:bookmarkEnd w:id="1046"/>
      <w:bookmarkEnd w:id="1047"/>
      <w:bookmarkEnd w:id="1048"/>
      <w:bookmarkEnd w:id="1049"/>
    </w:p>
    <w:p w14:paraId="460F002F" w14:textId="4536063C" w:rsidR="00AD21B9" w:rsidRDefault="00AD21B9" w:rsidP="00B3435A">
      <w:pPr>
        <w:pStyle w:val="Heading2"/>
      </w:pPr>
      <w:bookmarkStart w:id="1050" w:name="_Toc127463843"/>
      <w:bookmarkStart w:id="1051" w:name="_Toc128125469"/>
      <w:bookmarkStart w:id="1052" w:name="_Toc141176194"/>
      <w:bookmarkStart w:id="1053" w:name="_Toc141176349"/>
      <w:bookmarkStart w:id="1054" w:name="_Toc141176980"/>
      <w:bookmarkStart w:id="1055" w:name="_Toc150177865"/>
      <w:r>
        <w:t>Introduction</w:t>
      </w:r>
      <w:bookmarkEnd w:id="1050"/>
      <w:bookmarkEnd w:id="1051"/>
      <w:bookmarkEnd w:id="1052"/>
      <w:bookmarkEnd w:id="1053"/>
      <w:bookmarkEnd w:id="1054"/>
      <w:bookmarkEnd w:id="1055"/>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056" w:author="Jason Rhee" w:date="2024-07-16T17:18:00Z" w16du:dateUtc="2024-07-16T07:18:00Z">
        <w:r w:rsidR="0066549D" w:rsidDel="001B54AD">
          <w:rPr>
            <w:rFonts w:eastAsia="MS Mincho" w:cs="Arial"/>
            <w:bCs/>
            <w:szCs w:val="20"/>
            <w:lang w:val="en-GB" w:eastAsia="ja-JP"/>
          </w:rPr>
          <w:delText>UKCM service</w:delText>
        </w:r>
      </w:del>
      <w:ins w:id="1057"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058" w:author="Jason Rhee" w:date="2024-07-21T21:44:00Z" w16du:dateUtc="2024-07-21T11:44:00Z">
        <w:r w:rsidRPr="00D129DC" w:rsidDel="007C11A0">
          <w:rPr>
            <w:rFonts w:eastAsia="MS Mincho" w:cs="Arial"/>
            <w:bCs/>
            <w:szCs w:val="20"/>
            <w:lang w:val="en-GB" w:eastAsia="ja-JP"/>
          </w:rPr>
          <w:delText xml:space="preserve">and </w:delText>
        </w:r>
        <w:commentRangeStart w:id="1059"/>
        <w:commentRangeStart w:id="1060"/>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059"/>
        <w:r w:rsidR="00BE5F21" w:rsidDel="007C11A0">
          <w:rPr>
            <w:rStyle w:val="CommentReference"/>
            <w:rFonts w:eastAsia="MS Mincho"/>
            <w:szCs w:val="20"/>
            <w:lang w:eastAsia="ja-JP"/>
          </w:rPr>
          <w:commentReference w:id="1059"/>
        </w:r>
        <w:commentRangeEnd w:id="1060"/>
        <w:r w:rsidR="002C6C72" w:rsidDel="007C11A0">
          <w:rPr>
            <w:rStyle w:val="CommentReference"/>
            <w:rFonts w:eastAsia="MS Mincho"/>
            <w:szCs w:val="20"/>
            <w:lang w:eastAsia="ja-JP"/>
          </w:rPr>
          <w:commentReference w:id="1060"/>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commentRangeStart w:id="1061"/>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commentRangeEnd w:id="1061"/>
      <w:r w:rsidR="002A650C">
        <w:rPr>
          <w:rStyle w:val="CommentReference"/>
          <w:rFonts w:eastAsia="MS Mincho"/>
          <w:szCs w:val="20"/>
          <w:lang w:eastAsia="ja-JP"/>
        </w:rPr>
        <w:commentReference w:id="1061"/>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062" w:author="Jason Rhee" w:date="2024-07-16T17:18:00Z" w16du:dateUtc="2024-07-16T07:18:00Z">
        <w:r w:rsidR="0066549D" w:rsidDel="001B54AD">
          <w:rPr>
            <w:rFonts w:eastAsia="MS Mincho" w:cs="Arial"/>
            <w:bCs/>
            <w:szCs w:val="20"/>
            <w:lang w:val="en-GB" w:eastAsia="ja-JP"/>
          </w:rPr>
          <w:delText>UKCM service</w:delText>
        </w:r>
      </w:del>
      <w:ins w:id="1063"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064" w:name="_Toc225648349"/>
      <w:bookmarkStart w:id="1065" w:name="_Toc225065206"/>
      <w:bookmarkStart w:id="1066" w:name="_Toc127463844"/>
      <w:bookmarkStart w:id="1067" w:name="_Toc128125470"/>
      <w:bookmarkStart w:id="1068" w:name="_Toc141176195"/>
      <w:bookmarkStart w:id="1069" w:name="_Toc141176350"/>
      <w:bookmarkStart w:id="1070" w:name="_Toc141176981"/>
      <w:bookmarkStart w:id="1071" w:name="_Toc150177866"/>
      <w:r w:rsidRPr="006671C6">
        <w:t>Data Capture and Classification</w:t>
      </w:r>
      <w:bookmarkEnd w:id="1064"/>
      <w:bookmarkEnd w:id="1065"/>
      <w:bookmarkEnd w:id="1066"/>
      <w:bookmarkEnd w:id="1067"/>
      <w:bookmarkEnd w:id="1068"/>
      <w:bookmarkEnd w:id="1069"/>
      <w:bookmarkEnd w:id="1070"/>
      <w:bookmarkEnd w:id="1071"/>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072" w:name="_Toc8629863"/>
      <w:bookmarkStart w:id="1073" w:name="_Toc8629995"/>
      <w:bookmarkStart w:id="1074" w:name="_Toc19077382"/>
      <w:bookmarkStart w:id="1075" w:name="_Toc191284919"/>
      <w:bookmarkStart w:id="1076" w:name="_Toc225648351"/>
      <w:bookmarkStart w:id="1077" w:name="_Toc225065208"/>
      <w:bookmarkStart w:id="1078" w:name="_Toc127463845"/>
      <w:bookmarkStart w:id="1079" w:name="_Toc128125471"/>
      <w:bookmarkStart w:id="1080" w:name="_Toc141176196"/>
      <w:bookmarkStart w:id="1081" w:name="_Toc141176351"/>
      <w:bookmarkStart w:id="1082" w:name="_Toc141176982"/>
      <w:bookmarkStart w:id="1083" w:name="_Toc150177867"/>
      <w:bookmarkEnd w:id="1072"/>
      <w:bookmarkEnd w:id="1073"/>
      <w:bookmarkEnd w:id="1074"/>
      <w:bookmarkEnd w:id="1075"/>
      <w:r w:rsidRPr="006671C6">
        <w:t>Maintenance</w:t>
      </w:r>
      <w:bookmarkEnd w:id="1076"/>
      <w:bookmarkEnd w:id="1077"/>
      <w:bookmarkEnd w:id="1078"/>
      <w:bookmarkEnd w:id="1079"/>
      <w:bookmarkEnd w:id="1080"/>
      <w:bookmarkEnd w:id="1081"/>
      <w:bookmarkEnd w:id="1082"/>
      <w:bookmarkEnd w:id="1083"/>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084" w:author="Jason Rhee" w:date="2024-07-16T17:18:00Z" w16du:dateUtc="2024-07-16T07:18:00Z">
        <w:r w:rsidR="00E859CC" w:rsidRPr="00D129DC" w:rsidDel="001B54AD">
          <w:rPr>
            <w:rFonts w:cs="Arial"/>
            <w:szCs w:val="20"/>
          </w:rPr>
          <w:delText>UKCM service</w:delText>
        </w:r>
      </w:del>
      <w:del w:id="1085" w:author="Jason Rhee" w:date="2024-07-16T17:19:00Z" w16du:dateUtc="2024-07-16T07:19:00Z">
        <w:r w:rsidR="00E859CC" w:rsidRPr="00D129DC" w:rsidDel="001B54AD">
          <w:rPr>
            <w:rFonts w:cs="Arial"/>
            <w:szCs w:val="20"/>
          </w:rPr>
          <w:delText xml:space="preserve"> provider</w:delText>
        </w:r>
      </w:del>
      <w:ins w:id="1086"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087" w:name="_Toc127463846"/>
      <w:bookmarkStart w:id="1088" w:name="_Toc128125472"/>
      <w:bookmarkStart w:id="1089" w:name="_Toc141176197"/>
      <w:bookmarkStart w:id="1090" w:name="_Toc141176352"/>
      <w:bookmarkStart w:id="1091" w:name="_Toc141176983"/>
      <w:bookmarkStart w:id="1092" w:name="_Toc150177868"/>
      <w:r w:rsidRPr="006671C6">
        <w:t>Maintenance</w:t>
      </w:r>
      <w:r w:rsidRPr="00D129DC">
        <w:t xml:space="preserve"> and Update Frequency</w:t>
      </w:r>
      <w:bookmarkEnd w:id="1087"/>
      <w:bookmarkEnd w:id="1088"/>
      <w:bookmarkEnd w:id="1089"/>
      <w:bookmarkEnd w:id="1090"/>
      <w:bookmarkEnd w:id="1091"/>
      <w:bookmarkEnd w:id="1092"/>
    </w:p>
    <w:p w14:paraId="59A33D90" w14:textId="2C084331" w:rsidR="00F06F3E" w:rsidRDefault="00497FCD" w:rsidP="003A1DEA">
      <w:pPr>
        <w:spacing w:before="0"/>
      </w:pPr>
      <w:r w:rsidRPr="00D129DC">
        <w:t xml:space="preserve">In the pre-planning use case </w:t>
      </w:r>
      <w:r w:rsidR="00E859CC" w:rsidRPr="00D129DC">
        <w:t>the</w:t>
      </w:r>
      <w:r w:rsidR="00F06F3E" w:rsidRPr="00D129DC">
        <w:t xml:space="preserve"> </w:t>
      </w:r>
      <w:del w:id="1093" w:author="Jason Rhee" w:date="2024-07-16T17:18:00Z" w16du:dateUtc="2024-07-16T07:18:00Z">
        <w:r w:rsidR="0066549D" w:rsidDel="001B54AD">
          <w:delText>UKCM service</w:delText>
        </w:r>
      </w:del>
      <w:ins w:id="1094"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095" w:author="Jason Rhee" w:date="2024-07-16T17:18:00Z" w16du:dateUtc="2024-07-16T07:18:00Z">
        <w:r w:rsidR="0066549D" w:rsidDel="001B54AD">
          <w:delText>UKCM service</w:delText>
        </w:r>
      </w:del>
      <w:ins w:id="1096"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097" w:author="Jason Rhee" w:date="2024-02-29T16:07:00Z">
            <w:rPr/>
          </w:rPrChange>
        </w:rPr>
        <w:t>approximately 24 h</w:t>
      </w:r>
      <w:r w:rsidR="00A765BF" w:rsidRPr="00B663A0">
        <w:rPr>
          <w:highlight w:val="cyan"/>
          <w:rPrChange w:id="1098" w:author="Jason Rhee" w:date="2024-02-29T16:07:00Z">
            <w:rPr/>
          </w:rPrChange>
        </w:rPr>
        <w:t>ou</w:t>
      </w:r>
      <w:r w:rsidR="00F06F3E" w:rsidRPr="00B663A0">
        <w:rPr>
          <w:highlight w:val="cyan"/>
          <w:rPrChange w:id="1099"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100" w:name="_Toc127463847"/>
      <w:bookmarkStart w:id="1101" w:name="_Toc128125473"/>
      <w:bookmarkStart w:id="1102" w:name="_Toc141176198"/>
      <w:bookmarkStart w:id="1103" w:name="_Toc141176353"/>
      <w:bookmarkStart w:id="1104" w:name="_Toc141176984"/>
      <w:bookmarkStart w:id="1105" w:name="_Toc150177869"/>
      <w:r w:rsidRPr="00D129DC">
        <w:t xml:space="preserve">Data </w:t>
      </w:r>
      <w:r w:rsidRPr="006671C6">
        <w:t>Source</w:t>
      </w:r>
      <w:bookmarkEnd w:id="1100"/>
      <w:bookmarkEnd w:id="1101"/>
      <w:bookmarkEnd w:id="1102"/>
      <w:bookmarkEnd w:id="1103"/>
      <w:bookmarkEnd w:id="1104"/>
      <w:bookmarkEnd w:id="1105"/>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106" w:author="Jason Rhee" w:date="2024-07-16T17:23:00Z" w16du:dateUtc="2024-07-16T07:23:00Z">
        <w:r w:rsidRPr="00D129DC" w:rsidDel="00EF452A">
          <w:delText xml:space="preserve">high </w:delText>
        </w:r>
      </w:del>
      <w:ins w:id="1107"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108" w:name="_Toc127463848"/>
      <w:bookmarkStart w:id="1109" w:name="_Toc128125474"/>
      <w:bookmarkStart w:id="1110" w:name="_Toc141176199"/>
      <w:bookmarkStart w:id="1111" w:name="_Toc141176354"/>
      <w:bookmarkStart w:id="1112" w:name="_Toc141176985"/>
      <w:bookmarkStart w:id="1113" w:name="_Toc150177870"/>
      <w:r w:rsidRPr="00D129DC">
        <w:t xml:space="preserve">Production </w:t>
      </w:r>
      <w:r w:rsidRPr="000D3100">
        <w:t>Process</w:t>
      </w:r>
      <w:bookmarkEnd w:id="1108"/>
      <w:bookmarkEnd w:id="1109"/>
      <w:bookmarkEnd w:id="1110"/>
      <w:bookmarkEnd w:id="1111"/>
      <w:bookmarkEnd w:id="1112"/>
      <w:bookmarkEnd w:id="1113"/>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114" w:name="_Toc225648363"/>
      <w:bookmarkStart w:id="1115" w:name="_Toc225065220"/>
      <w:bookmarkStart w:id="1116" w:name="_Toc127463849"/>
      <w:bookmarkStart w:id="1117" w:name="_Toc128125475"/>
      <w:bookmarkStart w:id="1118" w:name="_Toc141176200"/>
      <w:bookmarkStart w:id="1119" w:name="_Toc141176355"/>
      <w:bookmarkStart w:id="1120" w:name="_Toc141176986"/>
      <w:bookmarkStart w:id="1121" w:name="_Toc150177871"/>
      <w:r w:rsidRPr="000D3100">
        <w:t>Portrayal</w:t>
      </w:r>
      <w:bookmarkEnd w:id="1114"/>
      <w:bookmarkEnd w:id="1115"/>
      <w:bookmarkEnd w:id="1116"/>
      <w:bookmarkEnd w:id="1117"/>
      <w:bookmarkEnd w:id="1118"/>
      <w:bookmarkEnd w:id="1119"/>
      <w:bookmarkEnd w:id="1120"/>
      <w:bookmarkEnd w:id="1121"/>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122"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123" w:name="_Toc514641"/>
      <w:bookmarkStart w:id="1124" w:name="_Toc515419"/>
      <w:bookmarkStart w:id="1125" w:name="_Toc515612"/>
      <w:bookmarkStart w:id="1126" w:name="_Toc515716"/>
      <w:bookmarkStart w:id="1127" w:name="_Toc516232"/>
      <w:bookmarkStart w:id="1128" w:name="_Toc516336"/>
      <w:bookmarkStart w:id="1129" w:name="_Toc127463850"/>
      <w:bookmarkStart w:id="1130" w:name="_Toc128125476"/>
      <w:bookmarkStart w:id="1131" w:name="_Toc141176201"/>
      <w:bookmarkStart w:id="1132" w:name="_Toc141176356"/>
      <w:bookmarkStart w:id="1133" w:name="_Toc141176987"/>
      <w:bookmarkStart w:id="1134" w:name="_Toc150177872"/>
      <w:bookmarkEnd w:id="1123"/>
      <w:bookmarkEnd w:id="1124"/>
      <w:bookmarkEnd w:id="1125"/>
      <w:bookmarkEnd w:id="1126"/>
      <w:bookmarkEnd w:id="1127"/>
      <w:bookmarkEnd w:id="1128"/>
      <w:commentRangeStart w:id="1135"/>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129"/>
      <w:bookmarkEnd w:id="1130"/>
      <w:bookmarkEnd w:id="1131"/>
      <w:bookmarkEnd w:id="1132"/>
      <w:bookmarkEnd w:id="1133"/>
      <w:bookmarkEnd w:id="1134"/>
      <w:commentRangeEnd w:id="1135"/>
      <w:r w:rsidR="00C06FA7">
        <w:rPr>
          <w:rStyle w:val="CommentReference"/>
          <w:rFonts w:cs="Times New Roman"/>
          <w:b w:val="0"/>
          <w:bCs w:val="0"/>
          <w:color w:val="auto"/>
        </w:rPr>
        <w:commentReference w:id="1135"/>
      </w:r>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136" w:name="_Toc127463851"/>
      <w:bookmarkStart w:id="1137" w:name="_Toc128125477"/>
      <w:bookmarkStart w:id="1138" w:name="_Toc141176202"/>
      <w:bookmarkStart w:id="1139" w:name="_Toc141176357"/>
      <w:bookmarkStart w:id="1140" w:name="_Toc141176988"/>
      <w:bookmarkStart w:id="1141" w:name="_Toc150177873"/>
      <w:r w:rsidRPr="000D3100">
        <w:t>Encoding of Latitude and Longitude</w:t>
      </w:r>
      <w:bookmarkEnd w:id="1136"/>
      <w:bookmarkEnd w:id="1137"/>
      <w:bookmarkEnd w:id="1138"/>
      <w:bookmarkEnd w:id="1139"/>
      <w:bookmarkEnd w:id="1140"/>
      <w:bookmarkEnd w:id="1141"/>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142" w:name="_Toc490487463"/>
      <w:r w:rsidRPr="00D129DC">
        <w:t>Encoding of coordinates as decimals</w:t>
      </w:r>
      <w:bookmarkEnd w:id="1142"/>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143" w:name="_Toc490487464"/>
      <w:bookmarkStart w:id="1144" w:name="_Toc127463852"/>
      <w:bookmarkStart w:id="1145" w:name="_Toc128125478"/>
      <w:bookmarkStart w:id="1146" w:name="_Toc141176203"/>
      <w:bookmarkStart w:id="1147" w:name="_Toc141176358"/>
      <w:bookmarkStart w:id="1148" w:name="_Toc141176989"/>
      <w:bookmarkStart w:id="1149" w:name="_Toc150177874"/>
      <w:r w:rsidRPr="000D3100">
        <w:t>Numeric Attribute Encoding</w:t>
      </w:r>
      <w:bookmarkEnd w:id="1143"/>
      <w:bookmarkEnd w:id="1144"/>
      <w:bookmarkEnd w:id="1145"/>
      <w:bookmarkEnd w:id="1146"/>
      <w:bookmarkEnd w:id="1147"/>
      <w:bookmarkEnd w:id="1148"/>
      <w:bookmarkEnd w:id="1149"/>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150" w:name="_Toc490487465"/>
      <w:bookmarkStart w:id="1151" w:name="_Toc127463853"/>
      <w:bookmarkStart w:id="1152" w:name="_Toc128125479"/>
      <w:bookmarkStart w:id="1153" w:name="_Toc141176204"/>
      <w:bookmarkStart w:id="1154" w:name="_Toc141176359"/>
      <w:bookmarkStart w:id="1155" w:name="_Toc141176990"/>
      <w:bookmarkStart w:id="1156" w:name="_Toc150177875"/>
      <w:r w:rsidRPr="000D3100">
        <w:t>Text Attribute Values</w:t>
      </w:r>
      <w:bookmarkEnd w:id="1150"/>
      <w:bookmarkEnd w:id="1151"/>
      <w:bookmarkEnd w:id="1152"/>
      <w:bookmarkEnd w:id="1153"/>
      <w:bookmarkEnd w:id="1154"/>
      <w:bookmarkEnd w:id="1155"/>
      <w:bookmarkEnd w:id="1156"/>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157" w:name="_Toc514647"/>
      <w:bookmarkStart w:id="1158" w:name="_Toc515425"/>
      <w:bookmarkStart w:id="1159" w:name="_Toc515617"/>
      <w:bookmarkStart w:id="1160" w:name="_Toc515721"/>
      <w:bookmarkStart w:id="1161" w:name="_Toc516237"/>
      <w:bookmarkStart w:id="1162" w:name="_Toc516341"/>
      <w:bookmarkStart w:id="1163" w:name="_Toc490487466"/>
      <w:bookmarkStart w:id="1164" w:name="_Toc127463854"/>
      <w:bookmarkStart w:id="1165" w:name="_Toc128125480"/>
      <w:bookmarkStart w:id="1166" w:name="_Toc141176205"/>
      <w:bookmarkStart w:id="1167" w:name="_Toc141176360"/>
      <w:bookmarkStart w:id="1168" w:name="_Toc141176991"/>
      <w:bookmarkStart w:id="1169" w:name="_Toc150177876"/>
      <w:bookmarkEnd w:id="1157"/>
      <w:bookmarkEnd w:id="1158"/>
      <w:bookmarkEnd w:id="1159"/>
      <w:bookmarkEnd w:id="1160"/>
      <w:bookmarkEnd w:id="1161"/>
      <w:bookmarkEnd w:id="1162"/>
      <w:r w:rsidRPr="000D3100">
        <w:t>Mandatory Attribute Values</w:t>
      </w:r>
      <w:bookmarkEnd w:id="1163"/>
      <w:bookmarkEnd w:id="1164"/>
      <w:bookmarkEnd w:id="1165"/>
      <w:bookmarkEnd w:id="1166"/>
      <w:bookmarkEnd w:id="1167"/>
      <w:bookmarkEnd w:id="1168"/>
      <w:bookmarkEnd w:id="1169"/>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170" w:name="_Toc490487467"/>
      <w:bookmarkStart w:id="1171" w:name="_Toc127463855"/>
      <w:bookmarkStart w:id="1172" w:name="_Toc128125481"/>
      <w:bookmarkStart w:id="1173" w:name="_Toc141176206"/>
      <w:bookmarkStart w:id="1174" w:name="_Toc141176361"/>
      <w:bookmarkStart w:id="1175" w:name="_Toc141176992"/>
      <w:bookmarkStart w:id="1176" w:name="_Toc150177877"/>
      <w:r w:rsidRPr="006671C6">
        <w:t>Unknown Attribute Values</w:t>
      </w:r>
      <w:bookmarkEnd w:id="1170"/>
      <w:bookmarkEnd w:id="1171"/>
      <w:bookmarkEnd w:id="1172"/>
      <w:bookmarkEnd w:id="1173"/>
      <w:bookmarkEnd w:id="1174"/>
      <w:bookmarkEnd w:id="1175"/>
      <w:bookmarkEnd w:id="1176"/>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177" w:name="_Toc490487468"/>
      <w:bookmarkStart w:id="1178" w:name="_Toc127463856"/>
      <w:bookmarkStart w:id="1179" w:name="_Toc128125482"/>
      <w:bookmarkStart w:id="1180" w:name="_Toc141176207"/>
      <w:bookmarkStart w:id="1181" w:name="_Toc141176362"/>
      <w:bookmarkStart w:id="1182" w:name="_Toc141176993"/>
      <w:bookmarkStart w:id="1183" w:name="_Toc150177878"/>
      <w:r w:rsidRPr="006671C6">
        <w:t>Structure of dataset files</w:t>
      </w:r>
      <w:bookmarkEnd w:id="1177"/>
      <w:bookmarkEnd w:id="1178"/>
      <w:bookmarkEnd w:id="1179"/>
      <w:bookmarkEnd w:id="1180"/>
      <w:bookmarkEnd w:id="1181"/>
      <w:bookmarkEnd w:id="1182"/>
      <w:bookmarkEnd w:id="1183"/>
    </w:p>
    <w:p w14:paraId="6C26639A" w14:textId="7BB3F190" w:rsidR="00D149EE" w:rsidRPr="00D129DC" w:rsidRDefault="00D149EE" w:rsidP="00AE7DD0">
      <w:pPr>
        <w:pStyle w:val="Heading3"/>
      </w:pPr>
      <w:bookmarkStart w:id="1184" w:name="_Toc490487469"/>
      <w:r w:rsidRPr="00D129DC">
        <w:t>Sequence of objects</w:t>
      </w:r>
      <w:bookmarkEnd w:id="1184"/>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185" w:name="__RefHeading__2980_1382180727"/>
      <w:bookmarkStart w:id="1186" w:name="_Toc490487470"/>
      <w:bookmarkStart w:id="1187" w:name="_Toc127463857"/>
      <w:bookmarkStart w:id="1188" w:name="_Toc128125483"/>
      <w:bookmarkStart w:id="1189" w:name="_Toc141176208"/>
      <w:bookmarkStart w:id="1190" w:name="_Toc141176363"/>
      <w:bookmarkStart w:id="1191" w:name="_Toc141176994"/>
      <w:bookmarkStart w:id="1192" w:name="_Toc150177879"/>
      <w:bookmarkEnd w:id="1185"/>
      <w:r w:rsidRPr="006671C6">
        <w:t>Object identifiers</w:t>
      </w:r>
      <w:bookmarkEnd w:id="1186"/>
      <w:bookmarkEnd w:id="1187"/>
      <w:bookmarkEnd w:id="1188"/>
      <w:bookmarkEnd w:id="1189"/>
      <w:bookmarkEnd w:id="1190"/>
      <w:bookmarkEnd w:id="1191"/>
      <w:bookmarkEnd w:id="1192"/>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193" w:name="__RefHeading__2982_1382180727"/>
      <w:bookmarkStart w:id="1194" w:name="_Toc490487471"/>
      <w:bookmarkStart w:id="1195" w:name="_Toc127463858"/>
      <w:bookmarkStart w:id="1196" w:name="_Toc128125484"/>
      <w:bookmarkStart w:id="1197" w:name="_Toc141176209"/>
      <w:bookmarkStart w:id="1198" w:name="_Toc141176364"/>
      <w:bookmarkStart w:id="1199" w:name="_Toc141176995"/>
      <w:bookmarkStart w:id="1200" w:name="_Toc150177880"/>
      <w:bookmarkEnd w:id="1193"/>
      <w:r w:rsidRPr="006671C6">
        <w:t>Dataset validation</w:t>
      </w:r>
      <w:bookmarkEnd w:id="1194"/>
      <w:bookmarkEnd w:id="1195"/>
      <w:bookmarkEnd w:id="1196"/>
      <w:bookmarkEnd w:id="1197"/>
      <w:bookmarkEnd w:id="1198"/>
      <w:bookmarkEnd w:id="1199"/>
      <w:bookmarkEnd w:id="1200"/>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201" w:name="_Toc481684046"/>
      <w:bookmarkStart w:id="1202" w:name="_Toc127463859"/>
      <w:bookmarkStart w:id="1203" w:name="_Toc128125485"/>
      <w:bookmarkStart w:id="1204" w:name="_Toc141176210"/>
      <w:bookmarkStart w:id="1205" w:name="_Toc141176365"/>
      <w:bookmarkStart w:id="1206" w:name="_Toc141176996"/>
      <w:bookmarkStart w:id="1207" w:name="_Toc150177881"/>
      <w:r w:rsidRPr="006671C6">
        <w:t>Data overlap</w:t>
      </w:r>
      <w:bookmarkEnd w:id="1201"/>
      <w:bookmarkEnd w:id="1202"/>
      <w:bookmarkEnd w:id="1203"/>
      <w:bookmarkEnd w:id="1204"/>
      <w:bookmarkEnd w:id="1205"/>
      <w:bookmarkEnd w:id="1206"/>
      <w:bookmarkEnd w:id="1207"/>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208" w:name="_Toc481684047"/>
      <w:bookmarkStart w:id="1209" w:name="_Toc127463860"/>
      <w:bookmarkStart w:id="1210" w:name="_Toc128125486"/>
      <w:bookmarkStart w:id="1211" w:name="_Toc141176211"/>
      <w:bookmarkStart w:id="1212" w:name="_Toc141176366"/>
      <w:bookmarkStart w:id="1213" w:name="_Toc141176997"/>
      <w:bookmarkStart w:id="1214" w:name="_Toc150177882"/>
      <w:r w:rsidRPr="006671C6">
        <w:t>Data quality</w:t>
      </w:r>
      <w:bookmarkEnd w:id="1208"/>
      <w:bookmarkEnd w:id="1209"/>
      <w:bookmarkEnd w:id="1210"/>
      <w:bookmarkEnd w:id="1211"/>
      <w:bookmarkEnd w:id="1212"/>
      <w:bookmarkEnd w:id="1213"/>
      <w:bookmarkEnd w:id="1214"/>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215" w:name="_Toc225648364"/>
      <w:bookmarkStart w:id="1216" w:name="_Toc225065221"/>
      <w:bookmarkStart w:id="1217" w:name="_Toc127463861"/>
      <w:bookmarkStart w:id="1218" w:name="_Toc128125487"/>
      <w:bookmarkStart w:id="1219" w:name="_Toc141176212"/>
      <w:bookmarkStart w:id="1220" w:name="_Toc141176367"/>
      <w:bookmarkStart w:id="1221" w:name="_Toc141176998"/>
      <w:bookmarkStart w:id="1222" w:name="_Toc150177883"/>
      <w:bookmarkStart w:id="1223" w:name="_Toc225648340"/>
      <w:bookmarkStart w:id="1224" w:name="_Toc225065197"/>
      <w:r w:rsidRPr="006671C6">
        <w:t>Data</w:t>
      </w:r>
      <w:r>
        <w:t xml:space="preserve"> Product</w:t>
      </w:r>
      <w:r w:rsidRPr="006671C6">
        <w:t xml:space="preserve"> </w:t>
      </w:r>
      <w:r w:rsidR="0054652A" w:rsidRPr="006671C6">
        <w:t>Delivery</w:t>
      </w:r>
      <w:bookmarkEnd w:id="1215"/>
      <w:bookmarkEnd w:id="1216"/>
      <w:bookmarkEnd w:id="1217"/>
      <w:bookmarkEnd w:id="1218"/>
      <w:bookmarkEnd w:id="1219"/>
      <w:bookmarkEnd w:id="1220"/>
      <w:bookmarkEnd w:id="1221"/>
      <w:bookmarkEnd w:id="1222"/>
    </w:p>
    <w:p w14:paraId="462AF486" w14:textId="77777777" w:rsidR="00ED586A" w:rsidRPr="006671C6" w:rsidRDefault="00ED586A" w:rsidP="00B3435A">
      <w:pPr>
        <w:pStyle w:val="Heading2"/>
      </w:pPr>
      <w:bookmarkStart w:id="1225" w:name="_Toc127463862"/>
      <w:bookmarkStart w:id="1226" w:name="_Toc128125488"/>
      <w:bookmarkStart w:id="1227" w:name="_Toc141176213"/>
      <w:bookmarkStart w:id="1228" w:name="_Toc141176368"/>
      <w:bookmarkStart w:id="1229" w:name="_Toc141176999"/>
      <w:bookmarkStart w:id="1230" w:name="_Toc150177884"/>
      <w:r w:rsidRPr="006671C6">
        <w:t>Introduction</w:t>
      </w:r>
      <w:bookmarkEnd w:id="1225"/>
      <w:bookmarkEnd w:id="1226"/>
      <w:bookmarkEnd w:id="1227"/>
      <w:bookmarkEnd w:id="1228"/>
      <w:bookmarkEnd w:id="1229"/>
      <w:bookmarkEnd w:id="1230"/>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231"/>
      <w:del w:id="1232" w:author="Jason Rhee" w:date="2024-03-07T17:23:00Z">
        <w:r w:rsidR="00AE47AC" w:rsidRPr="00D129DC" w:rsidDel="009C06D4">
          <w:rPr>
            <w:rFonts w:cs="Arial"/>
            <w:b w:val="0"/>
            <w:szCs w:val="20"/>
          </w:rPr>
          <w:delText>Unlimited</w:delText>
        </w:r>
      </w:del>
      <w:ins w:id="1233"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231"/>
        <w:r w:rsidR="003572D3">
          <w:rPr>
            <w:rStyle w:val="CommentReference"/>
            <w:b w:val="0"/>
            <w:szCs w:val="20"/>
          </w:rPr>
          <w:commentReference w:id="1231"/>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234" w:name="_Toc422820149"/>
      <w:bookmarkStart w:id="1235" w:name="_Toc481684054"/>
      <w:r w:rsidRPr="006671C6">
        <w:t>Catalogue File Naming Convention</w:t>
      </w:r>
      <w:bookmarkEnd w:id="1234"/>
      <w:bookmarkEnd w:id="1235"/>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236" w:name="_Toc127463863"/>
      <w:bookmarkStart w:id="1237" w:name="_Toc128125489"/>
      <w:bookmarkStart w:id="1238" w:name="_Toc141176214"/>
      <w:bookmarkStart w:id="1239" w:name="_Toc141176369"/>
      <w:bookmarkStart w:id="1240" w:name="_Toc141177000"/>
      <w:bookmarkStart w:id="1241" w:name="_Toc150177885"/>
      <w:r w:rsidRPr="006671C6">
        <w:t>Dataset</w:t>
      </w:r>
      <w:bookmarkEnd w:id="1236"/>
      <w:bookmarkEnd w:id="1237"/>
      <w:bookmarkEnd w:id="1238"/>
      <w:bookmarkEnd w:id="1239"/>
      <w:bookmarkEnd w:id="1240"/>
      <w:bookmarkEnd w:id="1241"/>
    </w:p>
    <w:p w14:paraId="3E7D77B3" w14:textId="77777777" w:rsidR="00183503" w:rsidRPr="006671C6" w:rsidRDefault="00183503" w:rsidP="00F72FAB">
      <w:pPr>
        <w:pStyle w:val="Heading3"/>
      </w:pPr>
      <w:bookmarkStart w:id="1242" w:name="_Toc225648341"/>
      <w:bookmarkStart w:id="1243" w:name="_Toc225648342"/>
      <w:r w:rsidRPr="006671C6">
        <w:t>Data</w:t>
      </w:r>
      <w:r w:rsidR="00064E25" w:rsidRPr="006671C6">
        <w:t>s</w:t>
      </w:r>
      <w:r w:rsidRPr="006671C6">
        <w:t>ets</w:t>
      </w:r>
      <w:bookmarkEnd w:id="1242"/>
      <w:bookmarkEnd w:id="1243"/>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244" w:author="Jason Rhee" w:date="2024-07-21T22:16:00Z" w16du:dateUtc="2024-07-21T12:16:00Z">
        <w:r w:rsidR="00BA22CA" w:rsidRPr="0050635D" w:rsidDel="00654DA0">
          <w:rPr>
            <w:rFonts w:cs="Arial"/>
          </w:rPr>
          <w:delText xml:space="preserve">the </w:delText>
        </w:r>
      </w:del>
      <w:ins w:id="1245" w:author="Jason Rhee" w:date="2024-07-21T22:16:00Z" w16du:dateUtc="2024-07-21T12:16:00Z">
        <w:r w:rsidR="00654DA0">
          <w:rPr>
            <w:rFonts w:eastAsiaTheme="minorEastAsia" w:cs="Arial" w:hint="eastAsia"/>
            <w:lang w:eastAsia="ko-KR"/>
          </w:rPr>
          <w:t xml:space="preserve">its </w:t>
        </w:r>
      </w:ins>
      <w:commentRangeStart w:id="1246"/>
      <w:del w:id="1247" w:author="Jason Rhee" w:date="2024-07-21T22:16:00Z" w16du:dateUtc="2024-07-21T12:16:00Z">
        <w:r w:rsidR="00BA22CA" w:rsidRPr="0050635D" w:rsidDel="00801899">
          <w:rPr>
            <w:rFonts w:cs="Arial"/>
          </w:rPr>
          <w:delText>validTimeEnd</w:delText>
        </w:r>
        <w:commentRangeEnd w:id="1246"/>
        <w:r w:rsidR="00DA29BF" w:rsidDel="00801899">
          <w:rPr>
            <w:rStyle w:val="CommentReference"/>
          </w:rPr>
          <w:commentReference w:id="1246"/>
        </w:r>
        <w:r w:rsidR="00BA22CA" w:rsidRPr="0050635D" w:rsidDel="00801899">
          <w:rPr>
            <w:rFonts w:cs="Arial"/>
          </w:rPr>
          <w:delText xml:space="preserve"> </w:delText>
        </w:r>
      </w:del>
      <w:ins w:id="1248"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249" w:author="Jason Rhee" w:date="2024-07-21T22:17:00Z" w16du:dateUtc="2024-07-21T12:17:00Z">
              <w:rPr>
                <w:rFonts w:eastAsiaTheme="minorEastAsia" w:cs="Arial"/>
                <w:lang w:eastAsia="ko-KR"/>
              </w:rPr>
            </w:rPrChange>
          </w:rPr>
          <w:t>temp</w:t>
        </w:r>
      </w:ins>
      <w:ins w:id="1250" w:author="Jason Rhee" w:date="2024-07-21T22:17:00Z" w16du:dateUtc="2024-07-21T12:17:00Z">
        <w:r w:rsidR="00654DA0" w:rsidRPr="00135609">
          <w:rPr>
            <w:rFonts w:eastAsiaTheme="minorEastAsia" w:cs="Arial"/>
            <w:i/>
            <w:iCs/>
            <w:lang w:eastAsia="ko-KR"/>
            <w:rPrChange w:id="1251"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252"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253"/>
      <w:r>
        <w:rPr>
          <w:rFonts w:cs="Arial"/>
          <w:sz w:val="20"/>
        </w:rPr>
        <w:t>The</w:t>
      </w:r>
      <w:del w:id="1254" w:author="Jason Rhee" w:date="2024-03-07T17:20:00Z">
        <w:r w:rsidDel="002807DC">
          <w:rPr>
            <w:rFonts w:cs="Arial"/>
            <w:sz w:val="20"/>
          </w:rPr>
          <w:delText xml:space="preserve">re is no </w:delText>
        </w:r>
      </w:del>
      <w:ins w:id="1255" w:author="Jason Rhee" w:date="2024-03-07T17:20:00Z">
        <w:r w:rsidR="002807DC">
          <w:rPr>
            <w:rFonts w:cs="Arial"/>
            <w:sz w:val="20"/>
          </w:rPr>
          <w:t xml:space="preserve"> </w:t>
        </w:r>
      </w:ins>
      <w:r>
        <w:rPr>
          <w:rFonts w:cs="Arial"/>
          <w:sz w:val="20"/>
        </w:rPr>
        <w:t xml:space="preserve">recommended maximum file size for </w:t>
      </w:r>
      <w:ins w:id="1256" w:author="Jason Rhee" w:date="2024-03-07T17:20:00Z">
        <w:r w:rsidR="002807DC">
          <w:rPr>
            <w:rFonts w:cs="Arial"/>
            <w:sz w:val="20"/>
          </w:rPr>
          <w:t xml:space="preserve">S-129 </w:t>
        </w:r>
      </w:ins>
      <w:r w:rsidR="00FA0C40" w:rsidRPr="00D129DC">
        <w:rPr>
          <w:rFonts w:cs="Arial"/>
          <w:sz w:val="20"/>
        </w:rPr>
        <w:t>UKCM datasets</w:t>
      </w:r>
      <w:ins w:id="1257"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258"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253"/>
      <w:r w:rsidR="003572D3">
        <w:rPr>
          <w:rStyle w:val="CommentReference"/>
        </w:rPr>
        <w:commentReference w:id="1253"/>
      </w:r>
    </w:p>
    <w:p w14:paraId="14A6091D" w14:textId="77777777" w:rsidR="00183503" w:rsidRPr="00D129DC" w:rsidRDefault="002875C5" w:rsidP="00F72FAB">
      <w:pPr>
        <w:pStyle w:val="Heading3"/>
      </w:pPr>
      <w:bookmarkStart w:id="1259" w:name="_Toc225648343"/>
      <w:bookmarkStart w:id="1260" w:name="_Toc225065200"/>
      <w:r w:rsidRPr="00D129DC">
        <w:t>Data</w:t>
      </w:r>
      <w:r w:rsidR="00183503" w:rsidRPr="00D129DC">
        <w:t>set file naming</w:t>
      </w:r>
      <w:bookmarkEnd w:id="1259"/>
      <w:bookmarkEnd w:id="1260"/>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261" w:name="_Toc127463864"/>
      <w:bookmarkStart w:id="1262" w:name="_Toc128125490"/>
      <w:bookmarkStart w:id="1263" w:name="_Toc141176215"/>
      <w:bookmarkStart w:id="1264" w:name="_Toc141176370"/>
      <w:bookmarkStart w:id="1265" w:name="_Toc141177001"/>
      <w:bookmarkStart w:id="1266" w:name="_Toc150177886"/>
      <w:r>
        <w:t>Data Integrity</w:t>
      </w:r>
      <w:bookmarkEnd w:id="1261"/>
      <w:bookmarkEnd w:id="1262"/>
      <w:bookmarkEnd w:id="1263"/>
      <w:bookmarkEnd w:id="1264"/>
      <w:bookmarkEnd w:id="1265"/>
      <w:bookmarkEnd w:id="1266"/>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267" w:name="_Toc127463865"/>
      <w:bookmarkStart w:id="1268" w:name="_Toc128125491"/>
      <w:bookmarkStart w:id="1269" w:name="_Toc141176216"/>
      <w:bookmarkStart w:id="1270" w:name="_Toc141176371"/>
      <w:bookmarkStart w:id="1271" w:name="_Toc141177002"/>
      <w:bookmarkStart w:id="1272" w:name="_Toc150177887"/>
      <w:r w:rsidRPr="006671C6">
        <w:t>Support Files</w:t>
      </w:r>
      <w:bookmarkEnd w:id="1267"/>
      <w:bookmarkEnd w:id="1268"/>
      <w:bookmarkEnd w:id="1269"/>
      <w:bookmarkEnd w:id="1270"/>
      <w:bookmarkEnd w:id="1271"/>
      <w:bookmarkEnd w:id="1272"/>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273" w:author="Jason Rhee" w:date="2024-03-06T13:43:00Z">
              <w:r w:rsidR="00A236E6" w:rsidRPr="00FD4CCF">
                <w:rPr>
                  <w:rFonts w:cs="Arial"/>
                  <w:sz w:val="18"/>
                  <w:szCs w:val="18"/>
                </w:rPr>
                <w:t>63173-1</w:t>
              </w:r>
            </w:ins>
            <w:del w:id="1274"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275" w:author="Jason Rhee" w:date="2024-03-06T15:24:00Z">
        <w:r w:rsidR="006665C6" w:rsidDel="00367C6D">
          <w:rPr>
            <w:rFonts w:cs="Arial"/>
            <w:szCs w:val="20"/>
          </w:rPr>
          <w:delText xml:space="preserve">will </w:delText>
        </w:r>
      </w:del>
      <w:ins w:id="1276"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277" w:name="_Toc225648345"/>
      <w:bookmarkStart w:id="1278" w:name="_Toc225065202"/>
      <w:bookmarkStart w:id="1279" w:name="_Toc226430998"/>
      <w:r w:rsidRPr="00450010">
        <w:t>Support File Naming</w:t>
      </w:r>
      <w:bookmarkEnd w:id="1277"/>
      <w:bookmarkEnd w:id="1278"/>
      <w:bookmarkEnd w:id="1279"/>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280" w:name="_Toc225648311"/>
      <w:bookmarkStart w:id="1281" w:name="_Toc225065168"/>
      <w:bookmarkStart w:id="1282" w:name="_Toc127463866"/>
      <w:bookmarkStart w:id="1283" w:name="_Toc128125492"/>
      <w:bookmarkStart w:id="1284" w:name="_Toc141176217"/>
      <w:bookmarkStart w:id="1285" w:name="_Toc141176372"/>
      <w:bookmarkStart w:id="1286" w:name="_Toc141177003"/>
      <w:bookmarkStart w:id="1287" w:name="_Toc150177888"/>
      <w:bookmarkStart w:id="1288" w:name="_Ref150531304"/>
      <w:bookmarkStart w:id="1289" w:name="_Ref150531311"/>
      <w:bookmarkStart w:id="1290" w:name="_Ref150531355"/>
      <w:bookmarkEnd w:id="1223"/>
      <w:bookmarkEnd w:id="1224"/>
      <w:r w:rsidRPr="006671C6">
        <w:t>Metadata</w:t>
      </w:r>
      <w:bookmarkEnd w:id="1280"/>
      <w:bookmarkEnd w:id="1281"/>
      <w:bookmarkEnd w:id="1282"/>
      <w:bookmarkEnd w:id="1283"/>
      <w:bookmarkEnd w:id="1284"/>
      <w:bookmarkEnd w:id="1285"/>
      <w:bookmarkEnd w:id="1286"/>
      <w:bookmarkEnd w:id="1287"/>
      <w:bookmarkEnd w:id="1288"/>
      <w:bookmarkEnd w:id="1289"/>
      <w:bookmarkEnd w:id="1290"/>
    </w:p>
    <w:p w14:paraId="0B09B0AE" w14:textId="0C9E80BE" w:rsidR="00780142" w:rsidRPr="00D129DC" w:rsidRDefault="00780142" w:rsidP="00B3435A">
      <w:pPr>
        <w:pStyle w:val="Heading2"/>
      </w:pPr>
      <w:bookmarkStart w:id="1291" w:name="_Toc127463867"/>
      <w:bookmarkStart w:id="1292" w:name="_Toc128125493"/>
      <w:bookmarkStart w:id="1293" w:name="_Toc141176218"/>
      <w:bookmarkStart w:id="1294" w:name="_Toc141176373"/>
      <w:bookmarkStart w:id="1295" w:name="_Toc141177004"/>
      <w:bookmarkStart w:id="1296" w:name="_Toc150177889"/>
      <w:r w:rsidRPr="00D129DC">
        <w:t>Introduction</w:t>
      </w:r>
      <w:bookmarkEnd w:id="1291"/>
      <w:bookmarkEnd w:id="1292"/>
      <w:bookmarkEnd w:id="1293"/>
      <w:bookmarkEnd w:id="1294"/>
      <w:bookmarkEnd w:id="1295"/>
      <w:bookmarkEnd w:id="1296"/>
    </w:p>
    <w:p w14:paraId="3496187F" w14:textId="77777777" w:rsidR="00583592" w:rsidRDefault="00251A73" w:rsidP="00A003BB">
      <w:pPr>
        <w:spacing w:before="0"/>
        <w:rPr>
          <w:ins w:id="1297"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298" w:author="Jason Rhee" w:date="2024-03-06T13:45:00Z">
        <w:r w:rsidRPr="00D129DC" w:rsidDel="00E34FCD">
          <w:rPr>
            <w:rFonts w:cs="Arial"/>
            <w:szCs w:val="20"/>
          </w:rPr>
          <w:delText xml:space="preserve">the </w:delText>
        </w:r>
      </w:del>
      <w:r w:rsidRPr="00D129DC">
        <w:rPr>
          <w:rFonts w:cs="Arial"/>
          <w:szCs w:val="20"/>
        </w:rPr>
        <w:t xml:space="preserve">S-100 </w:t>
      </w:r>
      <w:ins w:id="1299" w:author="Jason Rhee" w:date="2024-03-06T13:45:00Z">
        <w:r w:rsidR="00E34FCD">
          <w:rPr>
            <w:rFonts w:cs="Arial"/>
            <w:szCs w:val="20"/>
          </w:rPr>
          <w:t xml:space="preserve">Part 17 </w:t>
        </w:r>
      </w:ins>
      <w:r w:rsidR="008D48C3">
        <w:rPr>
          <w:rFonts w:cs="Arial"/>
          <w:szCs w:val="20"/>
        </w:rPr>
        <w:t>Discovery Metadata for Information Exchange Catalogues</w:t>
      </w:r>
      <w:del w:id="1300"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301" w:author="Jason Rhee" w:date="2024-03-06T13:46:00Z">
        <w:r w:rsidR="008D48C3" w:rsidDel="00583592">
          <w:rPr>
            <w:rFonts w:cs="Arial"/>
            <w:szCs w:val="20"/>
          </w:rPr>
          <w:delText>.</w:delText>
        </w:r>
      </w:del>
      <w:ins w:id="1302"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303" w:name="_Toc127463868"/>
      <w:bookmarkStart w:id="1304" w:name="_Toc128125494"/>
      <w:bookmarkStart w:id="1305" w:name="_Toc141176219"/>
      <w:bookmarkStart w:id="1306" w:name="_Toc141176374"/>
      <w:bookmarkStart w:id="1307" w:name="_Toc141177005"/>
      <w:bookmarkStart w:id="1308"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303"/>
      <w:bookmarkEnd w:id="1304"/>
      <w:bookmarkEnd w:id="1305"/>
      <w:bookmarkEnd w:id="1306"/>
      <w:bookmarkEnd w:id="1307"/>
      <w:bookmarkEnd w:id="1308"/>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309"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310" w:author="Jason Rhee" w:date="2024-07-16T17:18:00Z" w16du:dateUtc="2024-07-16T07:18:00Z">
        <w:r w:rsidRPr="007E5550" w:rsidDel="001B54AD">
          <w:rPr>
            <w:rFonts w:cs="Arial" w:hint="eastAsia"/>
            <w:i w:val="0"/>
            <w:color w:val="auto"/>
            <w:lang w:eastAsia="en-GB"/>
          </w:rPr>
          <w:delText>UKCM service</w:delText>
        </w:r>
      </w:del>
      <w:ins w:id="1311"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312"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313"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314" w:author="Jason Rhee" w:date="2024-03-06T15:24:00Z">
        <w:r w:rsidRPr="007E5550" w:rsidDel="00430E9C">
          <w:rPr>
            <w:rFonts w:cs="Arial" w:hint="eastAsia"/>
            <w:i w:val="0"/>
            <w:color w:val="auto"/>
            <w:lang w:eastAsia="en-GB"/>
          </w:rPr>
          <w:delText xml:space="preserve">is </w:delText>
        </w:r>
      </w:del>
      <w:ins w:id="1315" w:author="Jason Rhee" w:date="2024-03-06T15:24:00Z">
        <w:r w:rsidR="00430E9C">
          <w:rPr>
            <w:rFonts w:cs="Arial"/>
            <w:i w:val="0"/>
            <w:color w:val="auto"/>
            <w:lang w:eastAsia="en-GB"/>
          </w:rPr>
          <w:t>b</w:t>
        </w:r>
      </w:ins>
      <w:ins w:id="1316"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317"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318" w:author="Jason Rhee" w:date="2024-03-06T15:26:00Z">
        <w:r w:rsidR="005C48ED">
          <w:rPr>
            <w:i w:val="0"/>
            <w:iCs/>
          </w:rPr>
          <w:t xml:space="preserve">or generate a ship’s </w:t>
        </w:r>
      </w:ins>
      <w:ins w:id="1319" w:author="Jason Rhee" w:date="2024-03-06T15:25:00Z">
        <w:r w:rsidR="005C48ED" w:rsidRPr="005C48ED">
          <w:rPr>
            <w:i w:val="0"/>
            <w:iCs/>
          </w:rPr>
          <w:t>route information</w:t>
        </w:r>
      </w:ins>
      <w:ins w:id="1320" w:author="Jason Rhee" w:date="2024-03-06T15:26:00Z">
        <w:r w:rsidR="005C48ED">
          <w:rPr>
            <w:i w:val="0"/>
            <w:iCs/>
          </w:rPr>
          <w:t xml:space="preserve"> through the UKCM area</w:t>
        </w:r>
      </w:ins>
      <w:ins w:id="1321" w:author="Jason Rhee" w:date="2024-03-06T15:25:00Z">
        <w:r w:rsidR="005C48ED">
          <w:rPr>
            <w:i w:val="0"/>
            <w:iCs/>
          </w:rPr>
          <w:t>.</w:t>
        </w:r>
      </w:ins>
    </w:p>
    <w:p w14:paraId="342EDD48" w14:textId="79ADC2E1" w:rsidR="00B3315D" w:rsidRPr="008D05D2" w:rsidRDefault="00B3315D" w:rsidP="00B3435A">
      <w:pPr>
        <w:pStyle w:val="Heading2"/>
      </w:pPr>
      <w:bookmarkStart w:id="1322" w:name="_Toc225648314"/>
      <w:bookmarkStart w:id="1323" w:name="_Toc225065171"/>
      <w:bookmarkStart w:id="1324" w:name="_Toc127463869"/>
      <w:bookmarkStart w:id="1325" w:name="_Toc128125495"/>
      <w:bookmarkStart w:id="1326" w:name="_Toc141176220"/>
      <w:bookmarkStart w:id="1327" w:name="_Toc141176375"/>
      <w:bookmarkStart w:id="1328" w:name="_Toc141177006"/>
      <w:bookmarkStart w:id="1329" w:name="_Toc150177891"/>
      <w:r w:rsidRPr="008D05D2">
        <w:t>Language</w:t>
      </w:r>
      <w:bookmarkEnd w:id="1322"/>
      <w:bookmarkEnd w:id="1323"/>
      <w:bookmarkEnd w:id="1324"/>
      <w:bookmarkEnd w:id="1325"/>
      <w:bookmarkEnd w:id="1326"/>
      <w:bookmarkEnd w:id="1327"/>
      <w:bookmarkEnd w:id="1328"/>
      <w:bookmarkEnd w:id="1329"/>
    </w:p>
    <w:p w14:paraId="04EBD639" w14:textId="77777777" w:rsidR="008B4127" w:rsidRDefault="00217DE6" w:rsidP="00A003BB">
      <w:pPr>
        <w:pStyle w:val="note0"/>
        <w:spacing w:before="0" w:line="240" w:lineRule="auto"/>
        <w:jc w:val="left"/>
        <w:rPr>
          <w:rFonts w:cs="Arial"/>
          <w:i w:val="0"/>
          <w:color w:val="auto"/>
          <w:lang w:eastAsia="en-GB"/>
        </w:rPr>
      </w:pPr>
      <w:bookmarkStart w:id="1330" w:name="_Toc225648365"/>
      <w:bookmarkStart w:id="1331"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332" w:name="_Toc522669156"/>
      <w:bookmarkStart w:id="1333" w:name="_Ref522601831"/>
      <w:bookmarkStart w:id="1334" w:name="_Toc422820154"/>
      <w:bookmarkStart w:id="1335" w:name="_Toc316976325"/>
      <w:bookmarkStart w:id="1336" w:name="_Toc127463870"/>
      <w:bookmarkStart w:id="1337" w:name="_Toc128125496"/>
      <w:bookmarkStart w:id="1338" w:name="_Toc141176221"/>
      <w:bookmarkStart w:id="1339" w:name="_Toc141176376"/>
      <w:bookmarkStart w:id="1340" w:name="_Toc141177007"/>
      <w:bookmarkStart w:id="1341" w:name="_Toc150177892"/>
      <w:r w:rsidRPr="00B732A5">
        <w:t>Dataset metadata</w:t>
      </w:r>
      <w:bookmarkEnd w:id="1332"/>
      <w:bookmarkEnd w:id="1333"/>
      <w:bookmarkEnd w:id="1334"/>
      <w:bookmarkEnd w:id="1335"/>
      <w:bookmarkEnd w:id="1336"/>
      <w:bookmarkEnd w:id="1337"/>
      <w:bookmarkEnd w:id="1338"/>
      <w:bookmarkEnd w:id="1339"/>
      <w:bookmarkEnd w:id="1340"/>
      <w:bookmarkEnd w:id="1341"/>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342" w:name="_Toc403560564"/>
      <w:bookmarkStart w:id="1343" w:name="_Toc127463871"/>
      <w:bookmarkStart w:id="1344" w:name="_Toc128125497"/>
      <w:bookmarkStart w:id="1345" w:name="_Toc141176222"/>
      <w:bookmarkStart w:id="1346" w:name="_Toc141176377"/>
      <w:bookmarkStart w:id="1347" w:name="_Toc141177008"/>
      <w:bookmarkStart w:id="1348" w:name="_Toc150177893"/>
      <w:r w:rsidRPr="00CC7A28">
        <w:t>S100_ExchangeCatalogue</w:t>
      </w:r>
      <w:bookmarkEnd w:id="1342"/>
      <w:bookmarkEnd w:id="1343"/>
      <w:bookmarkEnd w:id="1344"/>
      <w:bookmarkEnd w:id="1345"/>
      <w:bookmarkEnd w:id="1346"/>
      <w:bookmarkEnd w:id="1347"/>
      <w:bookmarkEnd w:id="1348"/>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349" w:name="_Toc512925140"/>
      <w:r w:rsidRPr="007C307C">
        <w:t>S100_</w:t>
      </w:r>
      <w:r w:rsidR="00C96A4C">
        <w:t>Exchange</w:t>
      </w:r>
      <w:r w:rsidRPr="007C307C">
        <w:t>CatalogueIdentifier</w:t>
      </w:r>
      <w:bookmarkEnd w:id="1349"/>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350" w:name="_Toc512925141"/>
      <w:r w:rsidRPr="00224DC4">
        <w:t>S100_CataloguePointofContact</w:t>
      </w:r>
      <w:bookmarkEnd w:id="1350"/>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351" w:name="_Toc141176091"/>
      <w:bookmarkStart w:id="1352" w:name="_Toc141176253"/>
      <w:bookmarkStart w:id="1353" w:name="_Toc141176413"/>
      <w:bookmarkStart w:id="1354" w:name="_Toc141177044"/>
      <w:bookmarkStart w:id="1355" w:name="_Toc150177924"/>
      <w:bookmarkStart w:id="1356" w:name="_Toc141176414"/>
      <w:bookmarkStart w:id="1357" w:name="_Toc141177045"/>
      <w:bookmarkStart w:id="1358" w:name="_Toc141176117"/>
      <w:bookmarkStart w:id="1359" w:name="_Toc141176279"/>
      <w:bookmarkStart w:id="1360" w:name="_Toc141176443"/>
      <w:bookmarkStart w:id="1361" w:name="_Toc141177074"/>
      <w:bookmarkStart w:id="1362" w:name="_Toc150177950"/>
      <w:bookmarkStart w:id="1363" w:name="_Toc512925143"/>
      <w:bookmarkStart w:id="1364" w:name="_Toc127463872"/>
      <w:bookmarkStart w:id="1365" w:name="_Toc128125498"/>
      <w:bookmarkStart w:id="1366" w:name="_Toc141176280"/>
      <w:bookmarkStart w:id="1367" w:name="_Toc141176444"/>
      <w:bookmarkStart w:id="1368" w:name="_Toc141177075"/>
      <w:bookmarkStart w:id="1369" w:name="_Toc150177951"/>
      <w:bookmarkEnd w:id="1351"/>
      <w:bookmarkEnd w:id="1352"/>
      <w:bookmarkEnd w:id="1353"/>
      <w:bookmarkEnd w:id="1354"/>
      <w:bookmarkEnd w:id="1355"/>
      <w:bookmarkEnd w:id="1356"/>
      <w:bookmarkEnd w:id="1357"/>
      <w:bookmarkEnd w:id="1358"/>
      <w:bookmarkEnd w:id="1359"/>
      <w:bookmarkEnd w:id="1360"/>
      <w:bookmarkEnd w:id="1361"/>
      <w:bookmarkEnd w:id="1362"/>
      <w:r w:rsidRPr="00224DC4">
        <w:t>S100_</w:t>
      </w:r>
      <w:bookmarkEnd w:id="1363"/>
      <w:bookmarkEnd w:id="1364"/>
      <w:r w:rsidR="00A04E56" w:rsidRPr="00224DC4">
        <w:t>DatasetDiscoveryMetadata</w:t>
      </w:r>
      <w:bookmarkEnd w:id="1365"/>
      <w:bookmarkEnd w:id="1366"/>
      <w:bookmarkEnd w:id="1367"/>
      <w:bookmarkEnd w:id="1368"/>
      <w:bookmarkEnd w:id="1369"/>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370"/>
            <w:del w:id="1371" w:author="Jason Rhee" w:date="2024-03-07T17:16:00Z">
              <w:r w:rsidRPr="00505FAD" w:rsidDel="005F37DC">
                <w:rPr>
                  <w:sz w:val="16"/>
                  <w:szCs w:val="16"/>
                  <w:lang w:val="en-GB"/>
                </w:rPr>
                <w:delText>0..</w:delText>
              </w:r>
            </w:del>
            <w:commentRangeEnd w:id="1370"/>
            <w:r w:rsidR="00986F0D">
              <w:rPr>
                <w:rStyle w:val="CommentReference"/>
                <w:rFonts w:eastAsia="MS Mincho"/>
                <w:szCs w:val="20"/>
                <w:lang w:eastAsia="ja-JP"/>
              </w:rPr>
              <w:commentReference w:id="1370"/>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372"/>
            <w:del w:id="1373" w:author="Jason Rhee" w:date="2024-03-07T17:15:00Z">
              <w:r w:rsidRPr="00543C8D" w:rsidDel="00476E85">
                <w:rPr>
                  <w:rFonts w:cs="Arial"/>
                  <w:sz w:val="16"/>
                  <w:szCs w:val="16"/>
                  <w:lang w:val="en-GB"/>
                </w:rPr>
                <w:delText>0..</w:delText>
              </w:r>
            </w:del>
            <w:commentRangeEnd w:id="1372"/>
            <w:r w:rsidR="00C87A36">
              <w:rPr>
                <w:rStyle w:val="CommentReference"/>
                <w:rFonts w:eastAsia="MS Mincho"/>
                <w:szCs w:val="20"/>
                <w:lang w:eastAsia="ja-JP"/>
              </w:rPr>
              <w:commentReference w:id="1372"/>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374" w:name="_Toc512925144"/>
      <w:r w:rsidRPr="007C307C">
        <w:t>S100_D</w:t>
      </w:r>
      <w:r>
        <w:t>ataCoverage</w:t>
      </w:r>
      <w:bookmarkEnd w:id="1374"/>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375" w:name="_Toc512925146"/>
      <w:r w:rsidRPr="007C307C">
        <w:t>S100_</w:t>
      </w:r>
      <w:bookmarkEnd w:id="1375"/>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376" w:name="_Toc512925147"/>
      <w:bookmarkStart w:id="1377" w:name="_Hlk513114082"/>
      <w:r w:rsidRPr="007C307C">
        <w:t>S100_ProductSpecification</w:t>
      </w:r>
      <w:bookmarkEnd w:id="1376"/>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377"/>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378" w:name="_Toc512925148"/>
      <w:bookmarkStart w:id="1379" w:name="_Toc127463873"/>
      <w:bookmarkStart w:id="1380" w:name="_Toc128125499"/>
      <w:bookmarkStart w:id="1381" w:name="_Toc141176281"/>
      <w:bookmarkStart w:id="1382" w:name="_Toc141176445"/>
      <w:bookmarkStart w:id="1383" w:name="_Toc141177076"/>
      <w:bookmarkStart w:id="1384" w:name="_Toc150177952"/>
      <w:r w:rsidRPr="007C307C">
        <w:t>S100_SupportFileDiscoveryMetadata</w:t>
      </w:r>
      <w:bookmarkEnd w:id="1378"/>
      <w:bookmarkEnd w:id="1379"/>
      <w:bookmarkEnd w:id="1380"/>
      <w:bookmarkEnd w:id="1381"/>
      <w:bookmarkEnd w:id="1382"/>
      <w:bookmarkEnd w:id="1383"/>
      <w:bookmarkEnd w:id="1384"/>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385" w:name="_Toc512925149"/>
      <w:r w:rsidRPr="007C307C">
        <w:t>S100_SupportFileFormat</w:t>
      </w:r>
      <w:bookmarkEnd w:id="1385"/>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386" w:name="_Toc512925150"/>
      <w:r w:rsidRPr="007C307C">
        <w:t>S100_</w:t>
      </w:r>
      <w:bookmarkEnd w:id="1386"/>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387" w:name="_Toc512925151"/>
      <w:bookmarkStart w:id="1388" w:name="_Toc127463874"/>
      <w:bookmarkStart w:id="1389" w:name="_Toc128125500"/>
      <w:bookmarkStart w:id="1390" w:name="_Toc141176282"/>
      <w:bookmarkStart w:id="1391" w:name="_Toc141176446"/>
      <w:bookmarkStart w:id="1392" w:name="_Toc141177077"/>
      <w:bookmarkStart w:id="1393" w:name="_Toc150177953"/>
      <w:r w:rsidRPr="007C307C">
        <w:t>S100_Catalogue</w:t>
      </w:r>
      <w:r w:rsidR="0092489E">
        <w:t>Discovery</w:t>
      </w:r>
      <w:r>
        <w:t>Metadata</w:t>
      </w:r>
      <w:bookmarkEnd w:id="1387"/>
      <w:bookmarkEnd w:id="1388"/>
      <w:bookmarkEnd w:id="1389"/>
      <w:bookmarkEnd w:id="1390"/>
      <w:bookmarkEnd w:id="1391"/>
      <w:bookmarkEnd w:id="1392"/>
      <w:bookmarkEnd w:id="1393"/>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394" w:name="_Toc512925152"/>
      <w:r w:rsidRPr="007C307C">
        <w:t>S100_Catalogue</w:t>
      </w:r>
      <w:r>
        <w:t>Scope</w:t>
      </w:r>
      <w:bookmarkEnd w:id="1394"/>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395" w:name="_Toc141177078"/>
      <w:bookmarkStart w:id="1396" w:name="_Toc141176447"/>
      <w:bookmarkStart w:id="1397" w:name="_Toc141177079"/>
      <w:bookmarkStart w:id="1398" w:name="_Toc127463875"/>
      <w:bookmarkStart w:id="1399" w:name="_Toc128125501"/>
      <w:bookmarkStart w:id="1400" w:name="_Toc141176283"/>
      <w:bookmarkStart w:id="1401" w:name="_Toc141176448"/>
      <w:bookmarkStart w:id="1402" w:name="_Toc141177080"/>
      <w:bookmarkStart w:id="1403" w:name="_Toc150177954"/>
      <w:bookmarkEnd w:id="1395"/>
      <w:bookmarkEnd w:id="1396"/>
      <w:bookmarkEnd w:id="1397"/>
      <w:r w:rsidRPr="00CE2E2D">
        <w:t>Data Classification and Encoding Guide</w:t>
      </w:r>
      <w:bookmarkEnd w:id="1398"/>
      <w:bookmarkEnd w:id="1399"/>
      <w:bookmarkEnd w:id="1400"/>
      <w:bookmarkEnd w:id="1401"/>
      <w:bookmarkEnd w:id="1402"/>
      <w:bookmarkEnd w:id="1403"/>
    </w:p>
    <w:p w14:paraId="4ED9F115" w14:textId="7B95487B" w:rsidR="00746982" w:rsidRPr="00273D9B" w:rsidRDefault="00746982" w:rsidP="00B3435A">
      <w:pPr>
        <w:pStyle w:val="Annexheader-level2"/>
      </w:pPr>
      <w:bookmarkStart w:id="1404" w:name="_Toc127463876"/>
      <w:bookmarkStart w:id="1405" w:name="_Toc128125502"/>
      <w:bookmarkStart w:id="1406" w:name="_Toc141176284"/>
      <w:bookmarkStart w:id="1407" w:name="_Toc141176449"/>
      <w:bookmarkStart w:id="1408" w:name="_Toc141177081"/>
      <w:bookmarkStart w:id="1409" w:name="_Toc150177955"/>
      <w:r w:rsidRPr="00273D9B">
        <w:t>UnderKeelClearancePlan</w:t>
      </w:r>
      <w:bookmarkEnd w:id="1404"/>
      <w:bookmarkEnd w:id="1405"/>
      <w:bookmarkEnd w:id="1406"/>
      <w:bookmarkEnd w:id="1407"/>
      <w:bookmarkEnd w:id="1408"/>
      <w:bookmarkEnd w:id="140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41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411"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41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13"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1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415"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41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17"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1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419"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20"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21"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22"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423"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424" w:author="Jason Rhee" w:date="2024-07-01T23:51:00Z" w16du:dateUtc="2024-07-01T13:51:00Z"/>
                <w:rFonts w:ascii="Arial Narrow" w:eastAsia="Malgun Gothic" w:hAnsi="Arial Narrow"/>
                <w:color w:val="000000"/>
                <w:kern w:val="2"/>
                <w:szCs w:val="22"/>
                <w:lang w:val="en-US" w:eastAsia="ko-KR"/>
              </w:rPr>
            </w:pPr>
            <w:ins w:id="1425"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426"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427"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428" w:author="Jason Rhee" w:date="2024-07-01T23:51:00Z" w16du:dateUtc="2024-07-01T13:51:00Z"/>
                <w:rFonts w:ascii="Arial Narrow" w:eastAsia="Malgun Gothic" w:hAnsi="Arial Narrow"/>
                <w:color w:val="000000"/>
                <w:kern w:val="2"/>
                <w:szCs w:val="22"/>
                <w:lang w:val="en-US" w:eastAsia="ko-KR"/>
              </w:rPr>
            </w:pPr>
            <w:ins w:id="1429"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430" w:author="Jason Rhee" w:date="2024-07-01T23:51:00Z" w16du:dateUtc="2024-07-01T13:51:00Z"/>
                <w:rFonts w:ascii="Arial Narrow" w:eastAsia="Malgun Gothic" w:hAnsi="Arial Narrow"/>
                <w:color w:val="000000"/>
                <w:kern w:val="2"/>
                <w:szCs w:val="22"/>
                <w:lang w:val="en-US" w:eastAsia="ko-KR"/>
              </w:rPr>
            </w:pPr>
            <w:ins w:id="1431"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432" w:author="Jason Rhee" w:date="2024-07-21T21:25:00Z" w16du:dateUtc="2024-07-21T11:25:00Z">
              <w:r w:rsidRPr="00BA2988" w:rsidDel="00D52A25">
                <w:rPr>
                  <w:lang w:eastAsia="en-SG"/>
                </w:rPr>
                <w:delText>pre-plan</w:delText>
              </w:r>
            </w:del>
            <w:ins w:id="1433"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434" w:author="Jason Rhee" w:date="2024-07-21T21:26:00Z" w16du:dateUtc="2024-07-21T11:26:00Z">
              <w:r w:rsidRPr="00B128D2" w:rsidDel="00D52A25">
                <w:rPr>
                  <w:rStyle w:val="Strong"/>
                  <w:rFonts w:cs="Times New Roman"/>
                  <w:b w:val="0"/>
                  <w:lang w:val="en-AU" w:eastAsia="en-US"/>
                </w:rPr>
                <w:delText xml:space="preserve">actual </w:delText>
              </w:r>
            </w:del>
            <w:ins w:id="1435"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36" w:author="Jason Rhee" w:date="2024-07-21T21:26:00Z" w16du:dateUtc="2024-07-21T11:26:00Z">
              <w:r w:rsidRPr="00B128D2" w:rsidDel="00D52A25">
                <w:rPr>
                  <w:rStyle w:val="Strong"/>
                  <w:rFonts w:cs="Times New Roman"/>
                  <w:b w:val="0"/>
                  <w:lang w:val="en-AU" w:eastAsia="en-US"/>
                </w:rPr>
                <w:delText xml:space="preserve">plan </w:delText>
              </w:r>
            </w:del>
            <w:ins w:id="1437"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438" w:author="Jason Rhee" w:date="2024-07-21T21:26:00Z" w16du:dateUtc="2024-07-21T11:26:00Z">
              <w:r w:rsidRPr="00B128D2" w:rsidDel="00D52A25">
                <w:rPr>
                  <w:rStyle w:val="Strong"/>
                  <w:rFonts w:cs="Times New Roman"/>
                  <w:b w:val="0"/>
                  <w:lang w:val="en-AU" w:eastAsia="en-US"/>
                </w:rPr>
                <w:delText xml:space="preserve">actual </w:delText>
              </w:r>
            </w:del>
            <w:ins w:id="1439"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40" w:author="Jason Rhee" w:date="2024-07-21T21:26:00Z" w16du:dateUtc="2024-07-21T11:26:00Z">
              <w:r w:rsidRPr="00B128D2" w:rsidDel="00D52A25">
                <w:rPr>
                  <w:rStyle w:val="Strong"/>
                  <w:rFonts w:cs="Times New Roman"/>
                  <w:b w:val="0"/>
                  <w:lang w:val="en-AU" w:eastAsia="en-US"/>
                </w:rPr>
                <w:delText xml:space="preserve">update </w:delText>
              </w:r>
            </w:del>
            <w:ins w:id="1441"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442" w:author="Jason Rhee" w:date="2024-07-21T21:30:00Z" w16du:dateUtc="2024-07-21T11:30:00Z">
              <w:r w:rsidRPr="00B128D2" w:rsidDel="00295F56">
                <w:rPr>
                  <w:rStyle w:val="Strong"/>
                  <w:rFonts w:cs="Times New Roman"/>
                  <w:b w:val="0"/>
                  <w:lang w:val="en-AU" w:eastAsia="en-US"/>
                </w:rPr>
                <w:delText>actual plan</w:delText>
              </w:r>
            </w:del>
            <w:ins w:id="1443"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444" w:author="Jason Rhee" w:date="2024-07-21T21:31:00Z" w16du:dateUtc="2024-07-21T11:31:00Z">
              <w:r w:rsidDel="00C82359">
                <w:delText>actual update</w:delText>
              </w:r>
            </w:del>
            <w:ins w:id="1445"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446" w:author="Jason Rhee" w:date="2024-07-16T17:40:00Z" w16du:dateUtc="2024-07-16T07:40:00Z"/>
          <w:rPrChange w:id="1447" w:author="Jason Rhee" w:date="2024-07-16T17:40:00Z" w16du:dateUtc="2024-07-16T07:40:00Z">
            <w:rPr>
              <w:ins w:id="1448" w:author="Jason Rhee" w:date="2024-07-16T17:40:00Z" w16du:dateUtc="2024-07-16T07:40:00Z"/>
              <w:rFonts w:eastAsiaTheme="minorEastAsia"/>
              <w:lang w:eastAsia="ko-KR"/>
            </w:rPr>
          </w:rPrChange>
        </w:rPr>
      </w:pPr>
      <w:bookmarkStart w:id="1449" w:name="_Toc127463877"/>
      <w:bookmarkStart w:id="1450" w:name="_Toc128125503"/>
      <w:bookmarkStart w:id="1451" w:name="_Toc141176285"/>
      <w:bookmarkStart w:id="1452" w:name="_Toc141176450"/>
      <w:bookmarkStart w:id="1453" w:name="_Toc141177082"/>
      <w:bookmarkStart w:id="1454" w:name="_Toc150177956"/>
      <w:ins w:id="1455"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456"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457" w:author="Jason Rhee" w:date="2024-07-16T17:40:00Z" w16du:dateUtc="2024-07-16T07:40:00Z"/>
                <w:rFonts w:ascii="Arial Narrow" w:eastAsia="Malgun Gothic" w:hAnsi="Arial Narrow"/>
                <w:color w:val="000000"/>
                <w:kern w:val="2"/>
                <w:szCs w:val="22"/>
                <w:lang w:eastAsia="ko-KR"/>
                <w:rPrChange w:id="1458" w:author="Jason Rhee" w:date="2024-07-16T17:41:00Z" w16du:dateUtc="2024-07-16T07:41:00Z">
                  <w:rPr>
                    <w:ins w:id="1459" w:author="Jason Rhee" w:date="2024-07-16T17:40:00Z" w16du:dateUtc="2024-07-16T07:40:00Z"/>
                    <w:rFonts w:ascii="Arial Narrow" w:eastAsia="Malgun Gothic" w:hAnsi="Arial Narrow"/>
                    <w:b/>
                    <w:color w:val="000000"/>
                    <w:kern w:val="2"/>
                    <w:szCs w:val="22"/>
                    <w:lang w:val="en-US" w:eastAsia="ko-KR"/>
                  </w:rPr>
                </w:rPrChange>
              </w:rPr>
            </w:pPr>
            <w:ins w:id="1460"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461"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462"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463" w:author="Jason Rhee" w:date="2024-07-16T17:40:00Z" w16du:dateUtc="2024-07-16T07:40:00Z"/>
                <w:rFonts w:ascii="Arial Narrow" w:eastAsia="Malgun Gothic" w:hAnsi="Arial Narrow"/>
                <w:b/>
                <w:color w:val="000000"/>
                <w:kern w:val="2"/>
                <w:szCs w:val="22"/>
                <w:lang w:val="en-US" w:eastAsia="ko-KR"/>
              </w:rPr>
            </w:pPr>
            <w:ins w:id="1464"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465" w:author="Jason Rhee" w:date="2024-07-16T17:41:00Z" w16du:dateUtc="2024-07-16T07:41:00Z">
              <w:r>
                <w:rPr>
                  <w:rFonts w:ascii="Arial Narrow" w:eastAsia="Malgun Gothic" w:hAnsi="Arial Narrow" w:hint="eastAsia"/>
                  <w:b/>
                  <w:color w:val="000000"/>
                  <w:kern w:val="2"/>
                  <w:szCs w:val="22"/>
                  <w:lang w:val="en-US" w:eastAsia="ko-KR"/>
                </w:rPr>
                <w:t>Plan</w:t>
              </w:r>
            </w:ins>
            <w:ins w:id="1466"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467"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468" w:author="Jason Rhee" w:date="2024-07-16T17:40:00Z" w16du:dateUtc="2024-07-16T07:40:00Z"/>
                <w:rFonts w:ascii="Arial Narrow" w:eastAsia="Malgun Gothic" w:hAnsi="Arial Narrow"/>
                <w:b/>
                <w:color w:val="000000"/>
                <w:kern w:val="2"/>
                <w:szCs w:val="22"/>
                <w:u w:val="single"/>
                <w:lang w:val="en-US" w:eastAsia="ko-KR"/>
              </w:rPr>
            </w:pPr>
            <w:ins w:id="1469"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470"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471" w:author="Jason Rhee" w:date="2024-07-16T17:40:00Z" w16du:dateUtc="2024-07-16T07:40:00Z"/>
                <w:rFonts w:ascii="Arial Narrow" w:eastAsia="Malgun Gothic" w:hAnsi="Arial Narrow"/>
                <w:b/>
                <w:color w:val="000000"/>
                <w:kern w:val="2"/>
                <w:szCs w:val="22"/>
                <w:lang w:val="en-US" w:eastAsia="ko-KR"/>
              </w:rPr>
            </w:pPr>
            <w:ins w:id="1472"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473"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474"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475" w:author="Jason Rhee" w:date="2024-07-16T17:40:00Z" w16du:dateUtc="2024-07-16T07:40:00Z"/>
                <w:rFonts w:ascii="Arial Narrow" w:eastAsia="Malgun Gothic" w:hAnsi="Arial Narrow"/>
                <w:i/>
                <w:color w:val="0000FF"/>
                <w:kern w:val="2"/>
                <w:szCs w:val="22"/>
                <w:lang w:val="en-US" w:eastAsia="ko-KR"/>
              </w:rPr>
            </w:pPr>
            <w:ins w:id="1476"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477" w:author="Jason Rhee" w:date="2024-07-16T17:40:00Z" w16du:dateUtc="2024-07-16T07:40:00Z"/>
                <w:rFonts w:ascii="Arial Narrow" w:eastAsia="Malgun Gothic" w:hAnsi="Arial Narrow"/>
                <w:i/>
                <w:color w:val="0000FF"/>
                <w:kern w:val="2"/>
                <w:szCs w:val="22"/>
                <w:lang w:val="en-US" w:eastAsia="ko-KR"/>
              </w:rPr>
            </w:pPr>
            <w:ins w:id="1478"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479" w:author="Jason Rhee" w:date="2024-07-16T17:40:00Z" w16du:dateUtc="2024-07-16T07:40:00Z"/>
                <w:rFonts w:ascii="Arial Narrow" w:eastAsia="Malgun Gothic" w:hAnsi="Arial Narrow"/>
                <w:i/>
                <w:color w:val="0000FF"/>
                <w:kern w:val="2"/>
                <w:szCs w:val="22"/>
                <w:lang w:val="en-US" w:eastAsia="ko-KR"/>
              </w:rPr>
            </w:pPr>
            <w:ins w:id="1480"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481"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482" w:author="Jason Rhee" w:date="2024-07-16T17:40:00Z" w16du:dateUtc="2024-07-16T07:40:00Z"/>
                <w:rFonts w:ascii="Arial Narrow" w:eastAsia="Malgun Gothic" w:hAnsi="Arial Narrow"/>
                <w:b/>
                <w:color w:val="000000"/>
                <w:kern w:val="2"/>
                <w:szCs w:val="22"/>
                <w:lang w:val="en-US" w:eastAsia="ko-KR"/>
              </w:rPr>
            </w:pPr>
            <w:ins w:id="1483"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484" w:author="Jason Rhee" w:date="2024-07-16T17:40:00Z" w16du:dateUtc="2024-07-16T07:40:00Z"/>
                <w:rFonts w:ascii="Arial Narrow" w:eastAsia="Malgun Gothic" w:hAnsi="Arial Narrow"/>
                <w:b/>
                <w:color w:val="000000"/>
                <w:kern w:val="2"/>
                <w:szCs w:val="22"/>
                <w:lang w:val="en-US" w:eastAsia="ko-KR"/>
              </w:rPr>
            </w:pPr>
            <w:ins w:id="1485"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486" w:author="Jason Rhee" w:date="2024-07-16T17:40:00Z" w16du:dateUtc="2024-07-16T07:40:00Z"/>
                <w:rFonts w:ascii="Arial Narrow" w:eastAsia="Malgun Gothic" w:hAnsi="Arial Narrow"/>
                <w:b/>
                <w:color w:val="000000"/>
                <w:kern w:val="2"/>
                <w:szCs w:val="22"/>
                <w:lang w:val="en-US" w:eastAsia="ko-KR"/>
              </w:rPr>
            </w:pPr>
            <w:ins w:id="1487"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488" w:author="Jason Rhee" w:date="2024-07-16T17:40:00Z" w16du:dateUtc="2024-07-16T07:40:00Z"/>
                <w:rFonts w:ascii="Arial Narrow" w:eastAsia="Malgun Gothic" w:hAnsi="Arial Narrow"/>
                <w:b/>
                <w:color w:val="000000"/>
                <w:kern w:val="2"/>
                <w:szCs w:val="22"/>
                <w:lang w:val="en-US" w:eastAsia="ko-KR"/>
              </w:rPr>
            </w:pPr>
            <w:ins w:id="1489"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490" w:author="Jason Rhee" w:date="2024-07-16T17:40:00Z" w16du:dateUtc="2024-07-16T07:40:00Z"/>
                <w:rFonts w:ascii="Arial Narrow" w:eastAsia="Malgun Gothic" w:hAnsi="Arial Narrow"/>
                <w:b/>
                <w:color w:val="000000"/>
                <w:kern w:val="2"/>
                <w:szCs w:val="22"/>
                <w:lang w:val="en-US" w:eastAsia="ko-KR"/>
              </w:rPr>
            </w:pPr>
            <w:ins w:id="1491"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492"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493" w:author="Jason Rhee" w:date="2024-07-16T17:40:00Z" w16du:dateUtc="2024-07-16T07:40:00Z"/>
                <w:rFonts w:ascii="Arial Narrow" w:eastAsia="Malgun Gothic" w:hAnsi="Arial Narrow"/>
                <w:color w:val="000000"/>
                <w:kern w:val="2"/>
                <w:szCs w:val="22"/>
                <w:lang w:val="en-US" w:eastAsia="ko-KR"/>
              </w:rPr>
            </w:pPr>
            <w:ins w:id="1494"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495"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496"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497" w:author="Jason Rhee" w:date="2024-07-16T17:40:00Z" w16du:dateUtc="2024-07-16T07:40:00Z"/>
                <w:rFonts w:ascii="Arial Narrow" w:eastAsia="Malgun Gothic" w:hAnsi="Arial Narrow"/>
                <w:color w:val="000000"/>
                <w:kern w:val="2"/>
                <w:szCs w:val="22"/>
                <w:lang w:val="en-US" w:eastAsia="ko-KR"/>
              </w:rPr>
            </w:pPr>
            <w:ins w:id="1498"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499" w:author="Jason Rhee" w:date="2024-07-16T17:40:00Z" w16du:dateUtc="2024-07-16T07:40:00Z"/>
                <w:rFonts w:ascii="Arial Narrow" w:eastAsia="Malgun Gothic" w:hAnsi="Arial Narrow"/>
                <w:color w:val="000000"/>
                <w:kern w:val="2"/>
                <w:szCs w:val="22"/>
                <w:lang w:val="en-US" w:eastAsia="ko-KR"/>
              </w:rPr>
            </w:pPr>
            <w:ins w:id="1500"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501"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502" w:author="Jason Rhee" w:date="2024-07-16T17:40:00Z" w16du:dateUtc="2024-07-16T07:40:00Z"/>
                <w:rFonts w:ascii="Arial Narrow" w:eastAsia="Malgun Gothic" w:hAnsi="Arial Narrow"/>
                <w:color w:val="000000"/>
                <w:kern w:val="2"/>
                <w:szCs w:val="22"/>
                <w:lang w:val="en-US" w:eastAsia="ko-KR"/>
              </w:rPr>
            </w:pPr>
            <w:ins w:id="1503"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504"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505"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506" w:author="Jason Rhee" w:date="2024-07-16T17:40:00Z" w16du:dateUtc="2024-07-16T07:40:00Z"/>
                <w:rFonts w:ascii="Arial Narrow" w:eastAsia="Malgun Gothic" w:hAnsi="Arial Narrow"/>
                <w:color w:val="000000"/>
                <w:kern w:val="2"/>
                <w:szCs w:val="22"/>
                <w:lang w:val="en-US" w:eastAsia="ko-KR"/>
              </w:rPr>
            </w:pPr>
            <w:ins w:id="1507"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508" w:author="Jason Rhee" w:date="2024-07-16T17:40:00Z" w16du:dateUtc="2024-07-16T07:40:00Z"/>
                <w:rFonts w:ascii="Arial Narrow" w:eastAsia="Malgun Gothic" w:hAnsi="Arial Narrow"/>
                <w:color w:val="000000"/>
                <w:kern w:val="2"/>
                <w:szCs w:val="22"/>
                <w:lang w:val="en-US" w:eastAsia="ko-KR"/>
              </w:rPr>
            </w:pPr>
            <w:ins w:id="1509"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510"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511" w:author="Jason Rhee" w:date="2024-07-16T17:40:00Z" w16du:dateUtc="2024-07-16T07:40:00Z"/>
                <w:rFonts w:cs="Arial"/>
                <w:szCs w:val="20"/>
              </w:rPr>
            </w:pPr>
            <w:ins w:id="1512" w:author="Jason Rhee" w:date="2024-07-16T17:40:00Z" w16du:dateUtc="2024-07-16T07:40:00Z">
              <w:r w:rsidRPr="00273D9B">
                <w:rPr>
                  <w:rFonts w:cs="Arial"/>
                  <w:szCs w:val="20"/>
                  <w:u w:val="single"/>
                </w:rPr>
                <w:t>Introductory remarks</w:t>
              </w:r>
              <w:r w:rsidRPr="00746982">
                <w:rPr>
                  <w:rFonts w:cs="Arial"/>
                  <w:szCs w:val="20"/>
                </w:rPr>
                <w:t xml:space="preserve">. </w:t>
              </w:r>
            </w:ins>
            <w:ins w:id="1513" w:author="Jason Rhee" w:date="2024-07-21T17:04:00Z" w16du:dateUtc="2024-07-21T07:04:00Z">
              <w:r w:rsidR="00147227">
                <w:rPr>
                  <w:rFonts w:cs="Arial"/>
                  <w:szCs w:val="20"/>
                </w:rPr>
                <w:t>T</w:t>
              </w:r>
            </w:ins>
            <w:ins w:id="1514" w:author="Jason Rhee" w:date="2024-07-21T17:05:00Z" w16du:dateUtc="2024-07-21T07:05:00Z">
              <w:r w:rsidR="00147227">
                <w:rPr>
                  <w:rFonts w:cs="Arial"/>
                  <w:szCs w:val="20"/>
                </w:rPr>
                <w:t xml:space="preserve">he </w:t>
              </w:r>
            </w:ins>
            <w:ins w:id="1515" w:author="Jason Rhee" w:date="2024-07-21T17:04:00Z" w16du:dateUtc="2024-07-21T07:04:00Z">
              <w:r w:rsidR="00147227">
                <w:rPr>
                  <w:rFonts w:cs="Arial"/>
                  <w:szCs w:val="20"/>
                </w:rPr>
                <w:t>Under Keel Clearance Plan</w:t>
              </w:r>
            </w:ins>
            <w:ins w:id="1516" w:author="Jason Rhee" w:date="2024-07-16T17:40:00Z" w16du:dateUtc="2024-07-16T07:40:00Z">
              <w:r>
                <w:rPr>
                  <w:rFonts w:cs="Arial"/>
                  <w:szCs w:val="20"/>
                </w:rPr>
                <w:t xml:space="preserve"> area </w:t>
              </w:r>
            </w:ins>
            <w:ins w:id="1517" w:author="Jason Rhee" w:date="2024-07-21T17:05:00Z" w16du:dateUtc="2024-07-21T07:05:00Z">
              <w:r w:rsidR="00147227">
                <w:rPr>
                  <w:rFonts w:cs="Arial"/>
                  <w:szCs w:val="20"/>
                </w:rPr>
                <w:t xml:space="preserve">is </w:t>
              </w:r>
            </w:ins>
            <w:ins w:id="1518" w:author="Jason Rhee" w:date="2024-07-16T17:40:00Z" w16du:dateUtc="2024-07-16T07:40:00Z">
              <w:r>
                <w:rPr>
                  <w:rFonts w:cs="Arial"/>
                  <w:szCs w:val="20"/>
                </w:rPr>
                <w:t xml:space="preserve">spatial information which are included in </w:t>
              </w:r>
            </w:ins>
            <w:ins w:id="1519" w:author="Jason Rhee" w:date="2024-07-21T21:30:00Z" w16du:dateUtc="2024-07-21T11:30:00Z">
              <w:r w:rsidR="00295F56">
                <w:rPr>
                  <w:rFonts w:cs="Arial"/>
                  <w:szCs w:val="20"/>
                </w:rPr>
                <w:t>Actual Plan</w:t>
              </w:r>
            </w:ins>
            <w:ins w:id="1520" w:author="Jason Rhee" w:date="2024-07-16T17:40:00Z" w16du:dateUtc="2024-07-16T07:40:00Z">
              <w:r>
                <w:rPr>
                  <w:rFonts w:cs="Arial"/>
                  <w:szCs w:val="20"/>
                </w:rPr>
                <w:t xml:space="preserve">s and </w:t>
              </w:r>
            </w:ins>
            <w:ins w:id="1521" w:author="Jason Rhee" w:date="2024-07-21T21:31:00Z" w16du:dateUtc="2024-07-21T11:31:00Z">
              <w:r w:rsidR="00C82359">
                <w:rPr>
                  <w:rFonts w:cs="Arial"/>
                  <w:szCs w:val="20"/>
                </w:rPr>
                <w:t>Actual Update</w:t>
              </w:r>
            </w:ins>
            <w:ins w:id="1522" w:author="Jason Rhee" w:date="2024-07-16T17:40:00Z" w16du:dateUtc="2024-07-16T07:40:00Z">
              <w:r>
                <w:rPr>
                  <w:rFonts w:cs="Arial"/>
                  <w:szCs w:val="20"/>
                </w:rPr>
                <w:t>s.</w:t>
              </w:r>
            </w:ins>
            <w:ins w:id="1523"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524" w:author="Jason Rhee" w:date="2024-07-16T17:39:00Z" w16du:dateUtc="2024-07-16T07:39:00Z"/>
          <w:rFonts w:eastAsia="MS Mincho"/>
          <w:rPrChange w:id="1525" w:author="Jason Rhee" w:date="2024-07-16T17:39:00Z" w16du:dateUtc="2024-07-16T07:39:00Z">
            <w:rPr>
              <w:ins w:id="1526" w:author="Jason Rhee" w:date="2024-07-16T17:39:00Z" w16du:dateUtc="2024-07-16T07:39:00Z"/>
              <w:rFonts w:eastAsiaTheme="minorEastAsia"/>
              <w:lang w:eastAsia="ko-KR"/>
            </w:rPr>
          </w:rPrChange>
        </w:rPr>
        <w:pPrChange w:id="1527"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449"/>
      <w:bookmarkEnd w:id="1450"/>
      <w:bookmarkEnd w:id="1451"/>
      <w:bookmarkEnd w:id="1452"/>
      <w:bookmarkEnd w:id="1453"/>
      <w:bookmarkEnd w:id="145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528">
          <w:tblGrid>
            <w:gridCol w:w="50"/>
            <w:gridCol w:w="3438"/>
            <w:gridCol w:w="50"/>
            <w:gridCol w:w="1346"/>
            <w:gridCol w:w="50"/>
            <w:gridCol w:w="2043"/>
            <w:gridCol w:w="394"/>
            <w:gridCol w:w="50"/>
            <w:gridCol w:w="774"/>
            <w:gridCol w:w="50"/>
            <w:gridCol w:w="1111"/>
            <w:gridCol w:w="50"/>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29"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30" w:author="Jason Rhee" w:date="2024-07-01T17:41:00Z"/>
          <w:trPrChange w:id="1531" w:author="Jason Rhee" w:date="2024-07-01T17:41:00Z" w16du:dateUtc="2024-07-01T07:41:00Z">
            <w:trPr>
              <w:gridBefore w:val="1"/>
            </w:trPr>
          </w:trPrChange>
        </w:trPr>
        <w:tc>
          <w:tcPr>
            <w:tcW w:w="3488" w:type="dxa"/>
            <w:shd w:val="clear" w:color="auto" w:fill="auto"/>
            <w:tcPrChange w:id="1532"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533" w:author="Jason Rhee" w:date="2024-07-01T17:41:00Z" w16du:dateUtc="2024-07-01T07:41:00Z"/>
                <w:rFonts w:ascii="Arial Narrow" w:eastAsia="Malgun Gothic" w:hAnsi="Arial Narrow"/>
                <w:color w:val="000000"/>
                <w:kern w:val="2"/>
                <w:szCs w:val="22"/>
                <w:lang w:val="en-US" w:eastAsia="ko-KR"/>
              </w:rPr>
            </w:pPr>
            <w:ins w:id="1534"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35"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536"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537"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538"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539"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540" w:author="Jason Rhee" w:date="2024-07-01T17:41:00Z" w16du:dateUtc="2024-07-01T07:41:00Z"/>
                <w:rFonts w:ascii="Arial Narrow" w:eastAsia="Malgun Gothic" w:hAnsi="Arial Narrow"/>
                <w:color w:val="000000"/>
                <w:kern w:val="2"/>
                <w:szCs w:val="22"/>
                <w:lang w:val="en-US" w:eastAsia="ko-KR"/>
              </w:rPr>
            </w:pPr>
            <w:ins w:id="1541"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542"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543" w:author="Jason Rhee" w:date="2024-07-01T17:41:00Z" w16du:dateUtc="2024-07-01T07:41:00Z"/>
                <w:rFonts w:ascii="Arial Narrow" w:eastAsia="Malgun Gothic" w:hAnsi="Arial Narrow"/>
                <w:color w:val="000000"/>
                <w:kern w:val="2"/>
                <w:szCs w:val="22"/>
                <w:lang w:val="en-US" w:eastAsia="ko-KR"/>
              </w:rPr>
            </w:pPr>
            <w:ins w:id="1544"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545" w:author="Jason Rhee" w:date="2024-07-21T21:30:00Z" w16du:dateUtc="2024-07-21T11:30:00Z">
              <w:r w:rsidR="00BA2988" w:rsidDel="00295F56">
                <w:rPr>
                  <w:rFonts w:cs="Arial"/>
                  <w:szCs w:val="20"/>
                </w:rPr>
                <w:delText>actual plan</w:delText>
              </w:r>
            </w:del>
            <w:ins w:id="1546" w:author="Jason Rhee" w:date="2024-07-21T21:30:00Z" w16du:dateUtc="2024-07-21T11:30:00Z">
              <w:r w:rsidR="00295F56">
                <w:rPr>
                  <w:rFonts w:cs="Arial"/>
                  <w:szCs w:val="20"/>
                </w:rPr>
                <w:t>Actual Plan</w:t>
              </w:r>
            </w:ins>
            <w:r w:rsidR="00BA2988">
              <w:rPr>
                <w:rFonts w:cs="Arial"/>
                <w:szCs w:val="20"/>
              </w:rPr>
              <w:t xml:space="preserve">s and </w:t>
            </w:r>
            <w:del w:id="1547" w:author="Jason Rhee" w:date="2024-07-21T21:31:00Z" w16du:dateUtc="2024-07-21T11:31:00Z">
              <w:r w:rsidR="00BA2988" w:rsidDel="00C82359">
                <w:rPr>
                  <w:rFonts w:cs="Arial"/>
                  <w:szCs w:val="20"/>
                </w:rPr>
                <w:delText>actual update</w:delText>
              </w:r>
            </w:del>
            <w:ins w:id="1548"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549" w:name="_Toc127463878"/>
      <w:bookmarkStart w:id="1550" w:name="_Toc128125504"/>
      <w:bookmarkStart w:id="1551" w:name="_Toc141176286"/>
      <w:bookmarkStart w:id="1552" w:name="_Toc141176451"/>
      <w:bookmarkStart w:id="1553" w:name="_Toc141177083"/>
      <w:bookmarkStart w:id="1554" w:name="_Toc150177957"/>
      <w:r w:rsidRPr="00273D9B">
        <w:t>UnderKeelClearanceAlmostNonNavigableArea</w:t>
      </w:r>
      <w:bookmarkEnd w:id="1549"/>
      <w:bookmarkEnd w:id="1550"/>
      <w:bookmarkEnd w:id="1551"/>
      <w:bookmarkEnd w:id="1552"/>
      <w:bookmarkEnd w:id="1553"/>
      <w:bookmarkEnd w:id="155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555">
          <w:tblGrid>
            <w:gridCol w:w="50"/>
            <w:gridCol w:w="3438"/>
            <w:gridCol w:w="50"/>
            <w:gridCol w:w="1346"/>
            <w:gridCol w:w="50"/>
            <w:gridCol w:w="2043"/>
            <w:gridCol w:w="253"/>
            <w:gridCol w:w="50"/>
            <w:gridCol w:w="774"/>
            <w:gridCol w:w="50"/>
            <w:gridCol w:w="1252"/>
            <w:gridCol w:w="50"/>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56"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57" w:author="Jason Rhee" w:date="2024-07-01T17:42:00Z"/>
          <w:trPrChange w:id="1558" w:author="Jason Rhee" w:date="2024-07-01T17:42:00Z" w16du:dateUtc="2024-07-01T07:42:00Z">
            <w:trPr>
              <w:gridBefore w:val="1"/>
            </w:trPr>
          </w:trPrChange>
        </w:trPr>
        <w:tc>
          <w:tcPr>
            <w:tcW w:w="3488" w:type="dxa"/>
            <w:shd w:val="clear" w:color="auto" w:fill="auto"/>
            <w:tcPrChange w:id="1559"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560" w:author="Jason Rhee" w:date="2024-07-01T17:42:00Z" w16du:dateUtc="2024-07-01T07:42:00Z"/>
                <w:rFonts w:ascii="Arial Narrow" w:eastAsia="Malgun Gothic" w:hAnsi="Arial Narrow"/>
                <w:color w:val="000000"/>
                <w:kern w:val="2"/>
                <w:szCs w:val="22"/>
                <w:lang w:val="en-US" w:eastAsia="ko-KR"/>
              </w:rPr>
            </w:pPr>
            <w:ins w:id="1561"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62"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563"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64"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565"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566"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567" w:author="Jason Rhee" w:date="2024-07-01T17:42:00Z" w16du:dateUtc="2024-07-01T07:42:00Z"/>
                <w:rFonts w:ascii="Arial Narrow" w:eastAsia="Malgun Gothic" w:hAnsi="Arial Narrow"/>
                <w:color w:val="000000"/>
                <w:kern w:val="2"/>
                <w:szCs w:val="22"/>
                <w:lang w:val="en-US" w:eastAsia="ko-KR"/>
              </w:rPr>
            </w:pPr>
            <w:ins w:id="1568"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569"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570" w:author="Jason Rhee" w:date="2024-07-01T17:42:00Z" w16du:dateUtc="2024-07-01T07:42:00Z"/>
                <w:rFonts w:ascii="Arial Narrow" w:eastAsia="Malgun Gothic" w:hAnsi="Arial Narrow"/>
                <w:color w:val="000000"/>
                <w:kern w:val="2"/>
                <w:szCs w:val="22"/>
                <w:lang w:val="en-US" w:eastAsia="ko-KR"/>
              </w:rPr>
            </w:pPr>
            <w:ins w:id="1571"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572" w:author="Jason Rhee" w:date="2024-07-21T21:30:00Z" w16du:dateUtc="2024-07-21T11:30:00Z">
              <w:r w:rsidR="00687DC7" w:rsidDel="00295F56">
                <w:rPr>
                  <w:rFonts w:cs="Arial"/>
                  <w:szCs w:val="20"/>
                </w:rPr>
                <w:delText>actual plan</w:delText>
              </w:r>
            </w:del>
            <w:ins w:id="1573" w:author="Jason Rhee" w:date="2024-07-21T21:30:00Z" w16du:dateUtc="2024-07-21T11:30:00Z">
              <w:r w:rsidR="00295F56">
                <w:rPr>
                  <w:rFonts w:cs="Arial"/>
                  <w:szCs w:val="20"/>
                </w:rPr>
                <w:t>Actual Plan</w:t>
              </w:r>
            </w:ins>
            <w:r w:rsidR="00687DC7">
              <w:rPr>
                <w:rFonts w:cs="Arial"/>
                <w:szCs w:val="20"/>
              </w:rPr>
              <w:t xml:space="preserve">s and </w:t>
            </w:r>
            <w:del w:id="1574" w:author="Jason Rhee" w:date="2024-07-21T21:32:00Z" w16du:dateUtc="2024-07-21T11:32:00Z">
              <w:r w:rsidR="00687DC7" w:rsidDel="00C82359">
                <w:rPr>
                  <w:rFonts w:cs="Arial"/>
                  <w:szCs w:val="20"/>
                </w:rPr>
                <w:delText>actual update</w:delText>
              </w:r>
            </w:del>
            <w:ins w:id="1575"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576" w:author="Jason Rhee" w:date="2024-04-30T16:33:00Z" w16du:dateUtc="2024-04-30T06:33:00Z">
          <w:pPr>
            <w:pStyle w:val="Annexheader-level2"/>
            <w:keepLines/>
          </w:pPr>
        </w:pPrChange>
      </w:pPr>
      <w:bookmarkStart w:id="1577" w:name="_Toc127463879"/>
      <w:bookmarkStart w:id="1578" w:name="_Toc128125505"/>
      <w:bookmarkStart w:id="1579" w:name="_Toc141176287"/>
      <w:bookmarkStart w:id="1580" w:name="_Toc141176452"/>
      <w:bookmarkStart w:id="1581" w:name="_Toc141177084"/>
      <w:bookmarkStart w:id="1582" w:name="_Toc150177958"/>
      <w:r w:rsidRPr="00273D9B">
        <w:t>UnderKeelClearanceControlPoint</w:t>
      </w:r>
      <w:bookmarkEnd w:id="1577"/>
      <w:bookmarkEnd w:id="1578"/>
      <w:bookmarkEnd w:id="1579"/>
      <w:bookmarkEnd w:id="1580"/>
      <w:bookmarkEnd w:id="1581"/>
      <w:bookmarkEnd w:id="1582"/>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583">
          <w:tblGrid>
            <w:gridCol w:w="50"/>
            <w:gridCol w:w="3438"/>
            <w:gridCol w:w="50"/>
            <w:gridCol w:w="1346"/>
            <w:gridCol w:w="50"/>
            <w:gridCol w:w="2043"/>
            <w:gridCol w:w="253"/>
            <w:gridCol w:w="50"/>
            <w:gridCol w:w="648"/>
            <w:gridCol w:w="50"/>
            <w:gridCol w:w="1350"/>
            <w:gridCol w:w="50"/>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584"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585"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586"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87"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88" w:author="Jason Rhee" w:date="2024-07-01T17:42:00Z"/>
          <w:trPrChange w:id="1589" w:author="Jason Rhee" w:date="2024-07-01T17:42:00Z" w16du:dateUtc="2024-07-01T07:42:00Z">
            <w:trPr>
              <w:gridBefore w:val="1"/>
            </w:trPr>
          </w:trPrChange>
        </w:trPr>
        <w:tc>
          <w:tcPr>
            <w:tcW w:w="3488" w:type="dxa"/>
            <w:shd w:val="clear" w:color="auto" w:fill="auto"/>
            <w:tcPrChange w:id="1590"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591" w:author="Jason Rhee" w:date="2024-07-01T17:42:00Z" w16du:dateUtc="2024-07-01T07:42:00Z"/>
                <w:rFonts w:ascii="Arial Narrow" w:eastAsia="Malgun Gothic" w:hAnsi="Arial Narrow"/>
                <w:color w:val="000000"/>
                <w:kern w:val="2"/>
                <w:szCs w:val="22"/>
                <w:lang w:val="en-US" w:eastAsia="ko-KR"/>
              </w:rPr>
            </w:pPr>
            <w:ins w:id="1592"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93"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594"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95"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596"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597"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598" w:author="Jason Rhee" w:date="2024-07-01T17:42:00Z" w16du:dateUtc="2024-07-01T07:42:00Z"/>
                <w:rFonts w:ascii="Arial Narrow" w:eastAsia="Malgun Gothic" w:hAnsi="Arial Narrow"/>
                <w:color w:val="000000"/>
                <w:kern w:val="2"/>
                <w:szCs w:val="22"/>
                <w:lang w:val="en-US" w:eastAsia="ko-KR"/>
              </w:rPr>
            </w:pPr>
            <w:ins w:id="1599"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600"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601" w:author="Jason Rhee" w:date="2024-07-01T17:42:00Z" w16du:dateUtc="2024-07-01T07:42:00Z"/>
                <w:rFonts w:ascii="Arial Narrow" w:eastAsia="Malgun Gothic" w:hAnsi="Arial Narrow"/>
                <w:color w:val="000000"/>
                <w:kern w:val="2"/>
                <w:szCs w:val="22"/>
                <w:lang w:val="en-US" w:eastAsia="ko-KR"/>
              </w:rPr>
            </w:pPr>
            <w:ins w:id="1602"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603" w:author="Jason Rhee" w:date="2024-07-21T21:30:00Z" w16du:dateUtc="2024-07-21T11:30:00Z">
              <w:r w:rsidR="00E14AC8" w:rsidRPr="00E14AC8" w:rsidDel="00295F56">
                <w:rPr>
                  <w:rFonts w:cs="Arial"/>
                  <w:szCs w:val="20"/>
                </w:rPr>
                <w:delText>actual plan</w:delText>
              </w:r>
            </w:del>
            <w:ins w:id="1604" w:author="Jason Rhee" w:date="2024-07-21T21:30:00Z" w16du:dateUtc="2024-07-21T11:30:00Z">
              <w:r w:rsidR="00295F56">
                <w:rPr>
                  <w:rFonts w:cs="Arial"/>
                  <w:szCs w:val="20"/>
                </w:rPr>
                <w:t>Actual Plan</w:t>
              </w:r>
            </w:ins>
            <w:r w:rsidR="00E14AC8" w:rsidRPr="00E14AC8">
              <w:rPr>
                <w:rFonts w:cs="Arial"/>
                <w:szCs w:val="20"/>
              </w:rPr>
              <w:t xml:space="preserve">s and </w:t>
            </w:r>
            <w:del w:id="1605" w:author="Jason Rhee" w:date="2024-07-21T21:32:00Z" w16du:dateUtc="2024-07-21T11:32:00Z">
              <w:r w:rsidR="00E14AC8" w:rsidRPr="00E14AC8" w:rsidDel="00C82359">
                <w:rPr>
                  <w:rFonts w:cs="Arial"/>
                  <w:szCs w:val="20"/>
                </w:rPr>
                <w:delText>actual update</w:delText>
              </w:r>
            </w:del>
            <w:ins w:id="1606"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607" w:name="_Toc454280013"/>
      <w:bookmarkStart w:id="1608" w:name="_Toc454280210"/>
      <w:bookmarkStart w:id="1609" w:name="_Toc516364"/>
      <w:bookmarkStart w:id="1610" w:name="_Toc127463880"/>
      <w:bookmarkStart w:id="1611" w:name="_Toc128125506"/>
      <w:bookmarkStart w:id="1612" w:name="_Toc141176288"/>
      <w:bookmarkStart w:id="1613" w:name="_Toc141176453"/>
      <w:bookmarkStart w:id="1614" w:name="_Toc141177085"/>
      <w:bookmarkStart w:id="1615" w:name="_Toc150177959"/>
      <w:commentRangeStart w:id="1616"/>
      <w:r w:rsidRPr="00D129DC">
        <w:t>Associations/Aggregations/Compositions</w:t>
      </w:r>
      <w:bookmarkEnd w:id="1607"/>
      <w:bookmarkEnd w:id="1608"/>
      <w:bookmarkEnd w:id="1609"/>
      <w:bookmarkEnd w:id="1610"/>
      <w:bookmarkEnd w:id="1611"/>
      <w:bookmarkEnd w:id="1612"/>
      <w:bookmarkEnd w:id="1613"/>
      <w:bookmarkEnd w:id="1614"/>
      <w:bookmarkEnd w:id="1615"/>
      <w:commentRangeEnd w:id="1616"/>
      <w:r w:rsidR="002816F9">
        <w:rPr>
          <w:rStyle w:val="CommentReference"/>
          <w:rFonts w:cs="Times New Roman"/>
          <w:b w:val="0"/>
          <w:bCs w:val="0"/>
          <w:color w:val="auto"/>
          <w:szCs w:val="20"/>
        </w:rPr>
        <w:commentReference w:id="1616"/>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617"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618" w:author="Jason Rhee" w:date="2024-07-16T17:42:00Z" w16du:dateUtc="2024-07-16T07:42:00Z"/>
                <w:rFonts w:cs="Arial"/>
                <w:b/>
                <w:szCs w:val="20"/>
              </w:rPr>
            </w:pPr>
            <w:ins w:id="1619"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620" w:author="Jason Rhee" w:date="2024-07-16T17:42:00Z" w16du:dateUtc="2024-07-16T07:42:00Z"/>
                <w:rFonts w:cs="Arial"/>
                <w:b/>
                <w:szCs w:val="20"/>
              </w:rPr>
            </w:pPr>
            <w:ins w:id="1621"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622" w:author="Jason Rhee" w:date="2024-07-16T17:42:00Z" w16du:dateUtc="2024-07-16T07:42:00Z"/>
                <w:rFonts w:cs="Arial"/>
                <w:b/>
                <w:szCs w:val="20"/>
              </w:rPr>
            </w:pPr>
            <w:ins w:id="1623"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624" w:author="Jason Rhee" w:date="2024-07-16T17:42:00Z" w16du:dateUtc="2024-07-16T07:42:00Z"/>
                <w:rFonts w:cs="Arial"/>
                <w:b/>
                <w:szCs w:val="20"/>
              </w:rPr>
            </w:pPr>
            <w:ins w:id="1625" w:author="Jason Rhee" w:date="2024-07-16T17:42:00Z" w16du:dateUtc="2024-07-16T07:42:00Z">
              <w:r>
                <w:rPr>
                  <w:rFonts w:cs="Arial" w:hint="eastAsia"/>
                  <w:szCs w:val="20"/>
                </w:rPr>
                <w:t>1</w:t>
              </w:r>
            </w:ins>
          </w:p>
        </w:tc>
      </w:tr>
      <w:tr w:rsidR="00A36B63" w:rsidRPr="00D129DC" w14:paraId="17618B34" w14:textId="77777777" w:rsidTr="00377D31">
        <w:trPr>
          <w:ins w:id="1626"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627"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628" w:author="Jason Rhee" w:date="2024-07-16T17:42:00Z" w16du:dateUtc="2024-07-16T07:42:00Z"/>
                <w:rFonts w:cs="Arial"/>
                <w:b/>
                <w:szCs w:val="20"/>
              </w:rPr>
            </w:pPr>
            <w:ins w:id="1629"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630" w:author="Jason Rhee" w:date="2024-07-16T17:42:00Z" w16du:dateUtc="2024-07-16T07:42:00Z"/>
                <w:rFonts w:cs="Arial"/>
                <w:b/>
                <w:szCs w:val="20"/>
              </w:rPr>
            </w:pPr>
            <w:ins w:id="1631"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632" w:author="Jason Rhee" w:date="2024-07-16T17:42:00Z" w16du:dateUtc="2024-07-16T07:42:00Z"/>
                <w:rFonts w:cs="Arial"/>
                <w:b/>
                <w:szCs w:val="20"/>
              </w:rPr>
            </w:pPr>
            <w:ins w:id="1633"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634" w:author="Jason Rhee" w:date="2024-07-21T17:23:00Z" w16du:dateUtc="2024-07-21T07:23:00Z">
              <w:r w:rsidRPr="00D129DC" w:rsidDel="008C090A">
                <w:rPr>
                  <w:rFonts w:cs="Arial"/>
                  <w:szCs w:val="20"/>
                </w:rPr>
                <w:delText>Aggregation</w:delText>
              </w:r>
            </w:del>
            <w:ins w:id="1635"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636" w:author="Jason Rhee" w:date="2024-07-21T17:24:00Z" w16du:dateUtc="2024-07-21T07:24:00Z">
              <w:r w:rsidRPr="00411798" w:rsidDel="00377D31">
                <w:rPr>
                  <w:rFonts w:cs="Arial"/>
                  <w:szCs w:val="20"/>
                </w:rPr>
                <w:delText>componentOf</w:delText>
              </w:r>
            </w:del>
            <w:ins w:id="1637"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638" w:author="Jason Rhee" w:date="2024-07-21T17:25:00Z" w16du:dateUtc="2024-07-21T07:25:00Z">
              <w:r w:rsidRPr="00411798" w:rsidDel="00377D31">
                <w:rPr>
                  <w:rFonts w:cs="Arial"/>
                  <w:szCs w:val="20"/>
                </w:rPr>
                <w:delText>consistOf</w:delText>
              </w:r>
            </w:del>
            <w:ins w:id="1639"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640" w:author="Jason Rhee" w:date="2024-07-21T17:23:00Z" w16du:dateUtc="2024-07-21T07:23:00Z">
              <w:r w:rsidRPr="00D129DC" w:rsidDel="008C090A">
                <w:rPr>
                  <w:rFonts w:cs="Arial"/>
                  <w:szCs w:val="20"/>
                </w:rPr>
                <w:delText>Aggregation</w:delText>
              </w:r>
            </w:del>
            <w:ins w:id="1641"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642"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43"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64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45"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646" w:author="Jason Rhee" w:date="2024-07-21T17:23:00Z" w16du:dateUtc="2024-07-21T07:23:00Z">
              <w:r w:rsidRPr="00D129DC" w:rsidDel="008C090A">
                <w:rPr>
                  <w:rFonts w:cs="Arial"/>
                  <w:szCs w:val="20"/>
                </w:rPr>
                <w:delText>Aggregation</w:delText>
              </w:r>
            </w:del>
            <w:ins w:id="1647"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648"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49"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650"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51"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652" w:author="Jason Rhee" w:date="2024-07-21T18:41:00Z" w16du:dateUtc="2024-07-21T08:41:00Z">
          <w:pPr>
            <w:pStyle w:val="Annex0"/>
            <w:numPr>
              <w:numId w:val="0"/>
            </w:numPr>
            <w:jc w:val="both"/>
          </w:pPr>
        </w:pPrChange>
      </w:pPr>
    </w:p>
    <w:p w14:paraId="7B2277FE" w14:textId="77777777" w:rsidR="00FE5A32" w:rsidRDefault="00FE5A32">
      <w:pPr>
        <w:pPrChange w:id="1653"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654" w:name="_Toc127463881"/>
      <w:bookmarkStart w:id="1655" w:name="_Toc128125507"/>
      <w:bookmarkStart w:id="1656" w:name="_Toc141176289"/>
      <w:bookmarkStart w:id="1657" w:name="_Toc141176454"/>
      <w:bookmarkStart w:id="1658" w:name="_Toc141177086"/>
      <w:bookmarkStart w:id="1659" w:name="_Toc150177960"/>
      <w:bookmarkStart w:id="1660" w:name="_Toc270580271"/>
      <w:r w:rsidR="008A4EB6" w:rsidRPr="00BA00B6">
        <w:t>Schema documentation for S129.xsd</w:t>
      </w:r>
      <w:bookmarkEnd w:id="1654"/>
      <w:bookmarkEnd w:id="1655"/>
      <w:bookmarkEnd w:id="1656"/>
      <w:bookmarkEnd w:id="1657"/>
      <w:bookmarkEnd w:id="1658"/>
      <w:bookmarkEnd w:id="1659"/>
    </w:p>
    <w:p w14:paraId="48D49FAD" w14:textId="77777777" w:rsidR="008A4EB6" w:rsidRDefault="008A4EB6" w:rsidP="00B3435A">
      <w:pPr>
        <w:pStyle w:val="Annexheader-level2"/>
      </w:pPr>
      <w:bookmarkStart w:id="1661" w:name="Table_of_Contents"/>
      <w:bookmarkStart w:id="1662" w:name="Namespace:_&quot;http://www.iho.int/S124/gml/"/>
      <w:bookmarkStart w:id="1663" w:name="_bookmark0"/>
      <w:bookmarkStart w:id="1664" w:name="Schema(s)"/>
      <w:bookmarkStart w:id="1665" w:name="_bookmark1"/>
      <w:bookmarkStart w:id="1666" w:name="_Toc516366"/>
      <w:bookmarkStart w:id="1667" w:name="_Toc127463882"/>
      <w:bookmarkStart w:id="1668" w:name="_Toc128125508"/>
      <w:bookmarkStart w:id="1669" w:name="_Toc141176290"/>
      <w:bookmarkStart w:id="1670" w:name="_Toc141176455"/>
      <w:bookmarkStart w:id="1671" w:name="_Toc141177087"/>
      <w:bookmarkStart w:id="1672" w:name="_Toc150177961"/>
      <w:bookmarkEnd w:id="1661"/>
      <w:bookmarkEnd w:id="1662"/>
      <w:bookmarkEnd w:id="1663"/>
      <w:bookmarkEnd w:id="1664"/>
      <w:bookmarkEnd w:id="1665"/>
      <w:r>
        <w:t>Schema(s)</w:t>
      </w:r>
      <w:bookmarkEnd w:id="1666"/>
      <w:bookmarkEnd w:id="1667"/>
      <w:bookmarkEnd w:id="1668"/>
      <w:bookmarkEnd w:id="1669"/>
      <w:bookmarkEnd w:id="1670"/>
      <w:bookmarkEnd w:id="1671"/>
      <w:bookmarkEnd w:id="1672"/>
    </w:p>
    <w:p w14:paraId="1FFE7A7B" w14:textId="77777777" w:rsidR="008A4EB6" w:rsidRDefault="008A4EB6" w:rsidP="00716349">
      <w:pPr>
        <w:pStyle w:val="Annex-Heading3"/>
      </w:pPr>
      <w:bookmarkStart w:id="1673" w:name="Main_schema_S129.xsd"/>
      <w:bookmarkStart w:id="1674" w:name="_bookmark2"/>
      <w:bookmarkEnd w:id="1673"/>
      <w:bookmarkEnd w:id="1674"/>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675" w:name="Complex_Type(s)"/>
      <w:bookmarkStart w:id="1676" w:name="_bookmark3"/>
      <w:bookmarkStart w:id="1677" w:name="_Toc516367"/>
      <w:bookmarkStart w:id="1678" w:name="_Toc127463883"/>
      <w:bookmarkStart w:id="1679" w:name="_Toc128125509"/>
      <w:bookmarkStart w:id="1680" w:name="_Toc141176291"/>
      <w:bookmarkStart w:id="1681" w:name="_Toc141176456"/>
      <w:bookmarkStart w:id="1682" w:name="_Toc141177088"/>
      <w:bookmarkStart w:id="1683" w:name="_Toc150177962"/>
      <w:bookmarkEnd w:id="1675"/>
      <w:bookmarkEnd w:id="1676"/>
      <w:commentRangeStart w:id="1684"/>
      <w:r>
        <w:t>Complex</w:t>
      </w:r>
      <w:r>
        <w:rPr>
          <w:spacing w:val="-8"/>
        </w:rPr>
        <w:t xml:space="preserve"> </w:t>
      </w:r>
      <w:r>
        <w:rPr>
          <w:spacing w:val="-3"/>
        </w:rPr>
        <w:t>Type(s)</w:t>
      </w:r>
      <w:bookmarkEnd w:id="1677"/>
      <w:bookmarkEnd w:id="1678"/>
      <w:bookmarkEnd w:id="1679"/>
      <w:bookmarkEnd w:id="1680"/>
      <w:bookmarkEnd w:id="1681"/>
      <w:bookmarkEnd w:id="1682"/>
      <w:bookmarkEnd w:id="1683"/>
      <w:commentRangeEnd w:id="1684"/>
      <w:r w:rsidR="00105106">
        <w:rPr>
          <w:rStyle w:val="CommentReference"/>
          <w:rFonts w:cs="Times New Roman"/>
          <w:b w:val="0"/>
          <w:bCs w:val="0"/>
          <w:color w:val="auto"/>
          <w:szCs w:val="20"/>
        </w:rPr>
        <w:commentReference w:id="1684"/>
      </w:r>
    </w:p>
    <w:p w14:paraId="22998CCE" w14:textId="77777777" w:rsidR="008A4EB6" w:rsidRDefault="008A4EB6" w:rsidP="00716349">
      <w:pPr>
        <w:pStyle w:val="Annex-Heading3"/>
      </w:pPr>
      <w:bookmarkStart w:id="1685" w:name="Complex_Type_GM_Point"/>
      <w:bookmarkStart w:id="1686" w:name="_bookmark4"/>
      <w:bookmarkEnd w:id="1685"/>
      <w:bookmarkEnd w:id="1686"/>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687" w:name="Complex_Type_GM_Curve"/>
      <w:bookmarkStart w:id="1688" w:name="_bookmark5"/>
      <w:bookmarkEnd w:id="1687"/>
      <w:bookmarkEnd w:id="1688"/>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689" w:name="Complex_Type_GM_Surface"/>
      <w:bookmarkStart w:id="1690" w:name="_bookmark6"/>
      <w:bookmarkEnd w:id="1689"/>
      <w:bookmarkEnd w:id="1690"/>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691"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692" w:name="Complex_Type_fixedTimeRangeType"/>
      <w:bookmarkStart w:id="1693" w:name="_bookmark7"/>
      <w:bookmarkEnd w:id="1692"/>
      <w:bookmarkEnd w:id="1693"/>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694" w:name="Complex_Type_FeatureType"/>
      <w:bookmarkStart w:id="1695" w:name="_bookmark8"/>
      <w:bookmarkEnd w:id="1694"/>
      <w:bookmarkEnd w:id="1695"/>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696">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697"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698" w:author="Jason Rhee" w:date="2024-07-21T22:22:00Z" w16du:dateUtc="2024-07-21T12:22:00Z">
            <w:trPr>
              <w:gridAfter w:val="0"/>
              <w:trHeight w:hRule="exact" w:val="511"/>
            </w:trPr>
          </w:trPrChange>
        </w:trPr>
        <w:tc>
          <w:tcPr>
            <w:tcW w:w="1031" w:type="dxa"/>
            <w:vMerge/>
            <w:tcPrChange w:id="1699"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700"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701"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702" w:name="Complex_Type_UnderKeelClearancePlanType"/>
      <w:bookmarkStart w:id="1703" w:name="_bookmark9"/>
      <w:bookmarkEnd w:id="1702"/>
      <w:bookmarkEnd w:id="1703"/>
      <w:r>
        <w:br w:type="page"/>
      </w:r>
    </w:p>
    <w:p w14:paraId="35F46AF0" w14:textId="4C62689A" w:rsidR="008A4EB6" w:rsidRDefault="008A4EB6" w:rsidP="00716349">
      <w:pPr>
        <w:pStyle w:val="Annex-Heading3"/>
      </w:pPr>
      <w:r>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704"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705"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706" w:author="Jason Rhee" w:date="2024-07-21T17:35:00Z" w16du:dateUtc="2024-07-21T07:35:00Z">
              <w:r w:rsidDel="00755792">
                <w:rPr>
                  <w:rFonts w:ascii="Times New Roman"/>
                  <w:sz w:val="16"/>
                </w:rPr>
                <w:delText>consitOf</w:delText>
              </w:r>
            </w:del>
            <w:ins w:id="1707"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708" w:author="Jason Rhee" w:date="2024-07-21T17:35:00Z" w16du:dateUtc="2024-07-21T07:35:00Z">
              <w:r w:rsidDel="00755792">
                <w:rPr>
                  <w:rFonts w:ascii="Times New Roman"/>
                  <w:sz w:val="16"/>
                </w:rPr>
                <w:delText>consitOf</w:delText>
              </w:r>
            </w:del>
            <w:del w:id="1709"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710"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r>
              <w:rPr>
                <w:rFonts w:ascii="Times New Roman"/>
                <w:sz w:val="16"/>
              </w:rPr>
              <w:t>informationAs</w:t>
            </w:r>
            <w:del w:id="1711"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r>
              <w:rPr>
                <w:rFonts w:ascii="Times New Roman"/>
                <w:spacing w:val="-16"/>
                <w:sz w:val="16"/>
              </w:rPr>
              <w:t xml:space="preserve"> </w:t>
            </w:r>
            <w:ins w:id="1712" w:author="Jason Rhee" w:date="2024-07-21T17:44:00Z" w16du:dateUtc="2024-07-21T07:44:00Z">
              <w:r w:rsidR="00964577">
                <w:rPr>
                  <w:rFonts w:ascii="Times New Roman"/>
                  <w:sz w:val="16"/>
                </w:rPr>
                <w:t xml:space="preserve">interoperabilityIdentifier, </w:t>
              </w:r>
            </w:ins>
            <w:r>
              <w:rPr>
                <w:rFonts w:ascii="Times New Roman"/>
                <w:sz w:val="16"/>
              </w:rPr>
              <w:t>invFeatureAssociation,</w:t>
            </w:r>
            <w:r>
              <w:rPr>
                <w:rFonts w:ascii="Times New Roman"/>
                <w:spacing w:val="-16"/>
                <w:sz w:val="16"/>
              </w:rPr>
              <w:t xml:space="preserve"> </w:t>
            </w:r>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713"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71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715" w:name="Complex_Type_UnderKeelClearanceNonNaviga"/>
      <w:bookmarkStart w:id="1716" w:name="_bookmark10"/>
      <w:bookmarkEnd w:id="1715"/>
      <w:bookmarkEnd w:id="1716"/>
      <w:r>
        <w:br w:type="page"/>
      </w:r>
    </w:p>
    <w:p w14:paraId="4C0CE1BC" w14:textId="084F3B65" w:rsidR="007E65FE" w:rsidRPr="002F4E6B" w:rsidRDefault="007E65FE" w:rsidP="00716349">
      <w:pPr>
        <w:pStyle w:val="Annex-Heading3"/>
        <w:rPr>
          <w:ins w:id="1717" w:author="Jason Rhee" w:date="2024-07-21T17:31:00Z" w16du:dateUtc="2024-07-21T07:31:00Z"/>
          <w:rPrChange w:id="1718" w:author="Jason Rhee" w:date="2024-07-21T17:31:00Z" w16du:dateUtc="2024-07-21T07:31:00Z">
            <w:rPr>
              <w:ins w:id="1719" w:author="Jason Rhee" w:date="2024-07-21T17:31:00Z" w16du:dateUtc="2024-07-21T07:31:00Z"/>
              <w:rFonts w:eastAsiaTheme="minorEastAsia"/>
              <w:lang w:eastAsia="ko-KR"/>
            </w:rPr>
          </w:rPrChange>
        </w:rPr>
      </w:pPr>
      <w:ins w:id="1720" w:author="Jason Rhee" w:date="2024-07-16T17:58:00Z" w16du:dateUtc="2024-07-16T07:58:00Z">
        <w:r>
          <w:rPr>
            <w:rFonts w:eastAsiaTheme="minorEastAsia" w:hint="eastAsia"/>
            <w:lang w:eastAsia="ko-KR"/>
          </w:rPr>
          <w:t xml:space="preserve">Complex Type </w:t>
        </w:r>
      </w:ins>
      <w:ins w:id="1721" w:author="Jason Rhee" w:date="2024-07-16T17:59:00Z" w16du:dateUtc="2024-07-16T07:59:00Z">
        <w:r>
          <w:rPr>
            <w:rFonts w:eastAsiaTheme="minorEastAsia"/>
            <w:lang w:eastAsia="ko-KR"/>
          </w:rPr>
          <w:t>–</w:t>
        </w:r>
      </w:ins>
      <w:ins w:id="1722"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723">
          <w:tblGrid>
            <w:gridCol w:w="5"/>
            <w:gridCol w:w="1028"/>
            <w:gridCol w:w="5"/>
            <w:gridCol w:w="2168"/>
            <w:gridCol w:w="2118"/>
            <w:gridCol w:w="4288"/>
            <w:gridCol w:w="5"/>
          </w:tblGrid>
        </w:tblGridChange>
      </w:tblGrid>
      <w:tr w:rsidR="007C140F" w14:paraId="3AE5169E" w14:textId="77777777" w:rsidTr="00FB4D5E">
        <w:trPr>
          <w:trHeight w:hRule="exact" w:val="280"/>
          <w:ins w:id="172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725" w:author="Jason Rhee" w:date="2024-07-21T17:32:00Z" w16du:dateUtc="2024-07-21T07:32:00Z"/>
                <w:rFonts w:ascii="Times New Roman" w:eastAsia="Times New Roman" w:hAnsi="Times New Roman" w:cs="Times New Roman"/>
                <w:sz w:val="16"/>
                <w:szCs w:val="16"/>
              </w:rPr>
            </w:pPr>
            <w:ins w:id="172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727" w:author="Jason Rhee" w:date="2024-07-21T17:32:00Z" w16du:dateUtc="2024-07-21T07:32:00Z"/>
                <w:rFonts w:ascii="Times New Roman" w:eastAsia="Times New Roman" w:hAnsi="Times New Roman" w:cs="Times New Roman"/>
                <w:sz w:val="16"/>
                <w:szCs w:val="16"/>
              </w:rPr>
            </w:pPr>
            <w:ins w:id="172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72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730" w:author="Jason Rhee" w:date="2024-07-21T17:32:00Z"/>
          <w:trPrChange w:id="173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73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733" w:author="Jason Rhee" w:date="2024-07-21T17:32:00Z" w16du:dateUtc="2024-07-21T07:32:00Z"/>
                <w:rFonts w:ascii="Times New Roman" w:eastAsia="Times New Roman" w:hAnsi="Times New Roman" w:cs="Times New Roman"/>
                <w:sz w:val="16"/>
                <w:szCs w:val="16"/>
              </w:rPr>
            </w:pPr>
            <w:ins w:id="173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73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736" w:author="Jason Rhee" w:date="2024-07-21T17:32:00Z" w16du:dateUtc="2024-07-21T07:32:00Z"/>
                <w:rFonts w:ascii="Courier New" w:eastAsia="Courier New" w:hAnsi="Courier New" w:cs="Courier New"/>
                <w:sz w:val="14"/>
                <w:szCs w:val="14"/>
              </w:rPr>
            </w:pPr>
            <w:ins w:id="1737" w:author="Jason Rhee" w:date="2024-07-21T17:33:00Z" w16du:dateUtc="2024-07-21T07:33:00Z">
              <w:r w:rsidRPr="005778DB">
                <w:rPr>
                  <w:rFonts w:ascii="Courier New" w:hAnsi="Courier New" w:cs="Courier New"/>
                  <w:sz w:val="14"/>
                  <w:szCs w:val="14"/>
                  <w:lang w:eastAsia="fi-FI"/>
                  <w:rPrChange w:id="1738"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739" w:author="Jason Rhee" w:date="2024-07-21T17:32:00Z" w16du:dateUtc="2024-07-21T07:32:00Z">
              <w:r w:rsidR="007C140F">
                <w:rPr>
                  <w:rFonts w:ascii="Courier New"/>
                  <w:sz w:val="14"/>
                </w:rPr>
                <w:t>.</w:t>
              </w:r>
            </w:ins>
          </w:p>
        </w:tc>
      </w:tr>
      <w:tr w:rsidR="007C140F" w14:paraId="553A27C6" w14:textId="77777777" w:rsidTr="00FB4D5E">
        <w:trPr>
          <w:ins w:id="1740"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741" w:author="Jason Rhee" w:date="2024-07-21T17:32:00Z" w16du:dateUtc="2024-07-21T07:32:00Z"/>
                <w:rFonts w:ascii="Times New Roman"/>
                <w:sz w:val="16"/>
              </w:rPr>
            </w:pPr>
            <w:commentRangeStart w:id="1742"/>
            <w:ins w:id="1743" w:author="Jason Rhee" w:date="2024-07-21T17:32:00Z" w16du:dateUtc="2024-07-21T07:32:00Z">
              <w:r>
                <w:rPr>
                  <w:rFonts w:ascii="Times New Roman"/>
                  <w:sz w:val="16"/>
                </w:rPr>
                <w:t>Diagram</w:t>
              </w:r>
            </w:ins>
            <w:commentRangeEnd w:id="1742"/>
            <w:ins w:id="1744" w:author="Jason Rhee" w:date="2024-07-21T17:42:00Z" w16du:dateUtc="2024-07-21T07:42:00Z">
              <w:r w:rsidR="00CC4FCD">
                <w:rPr>
                  <w:rStyle w:val="CommentReference"/>
                  <w:rFonts w:ascii="Arial" w:eastAsia="MS Mincho" w:hAnsi="Arial" w:cs="Times New Roman"/>
                  <w:szCs w:val="20"/>
                  <w:lang w:eastAsia="ja-JP"/>
                </w:rPr>
                <w:commentReference w:id="1742"/>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745"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746" w:author="Jason Rhee" w:date="2024-07-21T17:32:00Z"/>
        </w:trPr>
        <w:tc>
          <w:tcPr>
            <w:tcW w:w="1031" w:type="dxa"/>
          </w:tcPr>
          <w:p w14:paraId="3314A887" w14:textId="77777777" w:rsidR="007C140F" w:rsidRDefault="007C140F" w:rsidP="00FB4D5E">
            <w:pPr>
              <w:pStyle w:val="TableParagraph"/>
              <w:spacing w:before="25"/>
              <w:ind w:left="40"/>
              <w:rPr>
                <w:ins w:id="1747" w:author="Jason Rhee" w:date="2024-07-21T17:32:00Z" w16du:dateUtc="2024-07-21T07:32:00Z"/>
                <w:rFonts w:ascii="Times New Roman" w:eastAsia="Times New Roman" w:hAnsi="Times New Roman" w:cs="Times New Roman"/>
                <w:sz w:val="16"/>
                <w:szCs w:val="16"/>
              </w:rPr>
            </w:pPr>
            <w:ins w:id="1748"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749" w:author="Jason Rhee" w:date="2024-07-21T17:32:00Z" w16du:dateUtc="2024-07-21T07:32:00Z"/>
                <w:rFonts w:ascii="Times New Roman" w:eastAsia="Times New Roman" w:hAnsi="Times New Roman" w:cs="Times New Roman"/>
                <w:sz w:val="16"/>
                <w:szCs w:val="16"/>
              </w:rPr>
            </w:pPr>
            <w:ins w:id="1750"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751"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752" w:author="Jason Rhee" w:date="2024-07-21T17:32:00Z" w16du:dateUtc="2024-07-21T07:32:00Z"/>
                <w:rFonts w:ascii="Times New Roman" w:eastAsia="Times New Roman" w:hAnsi="Times New Roman" w:cs="Times New Roman"/>
                <w:sz w:val="16"/>
                <w:szCs w:val="16"/>
              </w:rPr>
            </w:pPr>
            <w:ins w:id="1753"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754" w:author="Jason Rhee" w:date="2024-07-21T17:32:00Z" w16du:dateUtc="2024-07-21T07:32:00Z"/>
                <w:rFonts w:ascii="Times New Roman" w:eastAsia="Times New Roman" w:hAnsi="Times New Roman"/>
                <w:sz w:val="16"/>
                <w:szCs w:val="16"/>
              </w:rPr>
            </w:pPr>
            <w:ins w:id="1755"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756"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757" w:author="Jason Rhee" w:date="2024-07-21T17:32:00Z" w16du:dateUtc="2024-07-21T07:32:00Z"/>
                <w:rFonts w:ascii="Times New Roman" w:eastAsia="Times New Roman" w:hAnsi="Times New Roman"/>
                <w:sz w:val="16"/>
                <w:szCs w:val="16"/>
              </w:rPr>
            </w:pPr>
            <w:ins w:id="1758"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759"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760" w:author="Jason Rhee" w:date="2024-07-21T17:32:00Z" w16du:dateUtc="2024-07-21T07:32:00Z"/>
                <w:rFonts w:ascii="Times New Roman" w:eastAsia="Times New Roman" w:hAnsi="Times New Roman"/>
                <w:sz w:val="16"/>
                <w:szCs w:val="16"/>
              </w:rPr>
            </w:pPr>
            <w:ins w:id="1761"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762"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763" w:author="Jason Rhee" w:date="2024-07-21T17:32:00Z" w16du:dateUtc="2024-07-21T07:32:00Z"/>
                <w:rFonts w:ascii="Times New Roman" w:eastAsia="Times New Roman" w:hAnsi="Times New Roman"/>
                <w:sz w:val="16"/>
                <w:szCs w:val="16"/>
              </w:rPr>
            </w:pPr>
            <w:ins w:id="1764"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765"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766" w:author="Jason Rhee" w:date="2024-07-21T17:32:00Z" w16du:dateUtc="2024-07-21T07:32:00Z"/>
                <w:rFonts w:ascii="Times New Roman" w:eastAsia="Times New Roman" w:hAnsi="Times New Roman"/>
                <w:sz w:val="16"/>
                <w:szCs w:val="16"/>
              </w:rPr>
            </w:pPr>
            <w:ins w:id="1767"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768" w:author="Jason Rhee" w:date="2024-07-21T17:34:00Z" w16du:dateUtc="2024-07-21T07:34:00Z">
              <w:r w:rsidR="003E466E">
                <w:rPr>
                  <w:rFonts w:ascii="Times New Roman"/>
                  <w:sz w:val="16"/>
                </w:rPr>
                <w:t>Area</w:t>
              </w:r>
            </w:ins>
            <w:ins w:id="1769"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770" w:author="Jason Rhee" w:date="2024-07-21T17:32:00Z"/>
        </w:trPr>
        <w:tc>
          <w:tcPr>
            <w:tcW w:w="1031" w:type="dxa"/>
          </w:tcPr>
          <w:p w14:paraId="5880EBAD" w14:textId="77777777" w:rsidR="007C140F" w:rsidRDefault="007C140F" w:rsidP="00FB4D5E">
            <w:pPr>
              <w:pStyle w:val="TableParagraph"/>
              <w:spacing w:before="27"/>
              <w:ind w:left="40"/>
              <w:rPr>
                <w:ins w:id="1771" w:author="Jason Rhee" w:date="2024-07-21T17:32:00Z" w16du:dateUtc="2024-07-21T07:32:00Z"/>
                <w:rFonts w:ascii="Times New Roman" w:eastAsia="Times New Roman" w:hAnsi="Times New Roman" w:cs="Times New Roman"/>
                <w:sz w:val="16"/>
                <w:szCs w:val="16"/>
              </w:rPr>
            </w:pPr>
            <w:ins w:id="1772"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773" w:author="Jason Rhee" w:date="2024-07-21T17:32:00Z" w16du:dateUtc="2024-07-21T07:32:00Z"/>
                <w:rFonts w:ascii="Times New Roman" w:eastAsia="Times New Roman" w:hAnsi="Times New Roman" w:cs="Times New Roman"/>
                <w:sz w:val="16"/>
                <w:szCs w:val="16"/>
              </w:rPr>
            </w:pPr>
            <w:ins w:id="1774"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775"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776" w:author="Jason Rhee" w:date="2024-07-21T17:32:00Z"/>
        </w:trPr>
        <w:tc>
          <w:tcPr>
            <w:tcW w:w="1031" w:type="dxa"/>
          </w:tcPr>
          <w:p w14:paraId="360276FB" w14:textId="77777777" w:rsidR="007C140F" w:rsidRDefault="007C140F" w:rsidP="00FB4D5E">
            <w:pPr>
              <w:pStyle w:val="TableParagraph"/>
              <w:spacing w:before="27"/>
              <w:ind w:left="40"/>
              <w:rPr>
                <w:ins w:id="1777" w:author="Jason Rhee" w:date="2024-07-21T17:32:00Z" w16du:dateUtc="2024-07-21T07:32:00Z"/>
                <w:rFonts w:ascii="Times New Roman" w:eastAsia="Times New Roman" w:hAnsi="Times New Roman" w:cs="Times New Roman"/>
                <w:sz w:val="16"/>
                <w:szCs w:val="16"/>
              </w:rPr>
            </w:pPr>
            <w:ins w:id="1778"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779" w:author="Jason Rhee" w:date="2024-07-21T17:32:00Z" w16du:dateUtc="2024-07-21T07:32:00Z"/>
                <w:rFonts w:ascii="Times New Roman" w:eastAsia="Times New Roman" w:hAnsi="Times New Roman" w:cs="Times New Roman"/>
                <w:sz w:val="16"/>
                <w:szCs w:val="16"/>
              </w:rPr>
            </w:pPr>
            <w:ins w:id="1780" w:author="Jason Rhee" w:date="2024-07-21T17:32:00Z" w16du:dateUtc="2024-07-21T07:32:00Z">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ins>
            <w:ins w:id="1781" w:author="Jason Rhee" w:date="2024-07-21T17:37:00Z" w16du:dateUtc="2024-07-21T07:37:00Z">
              <w:r w:rsidR="00163DFF">
                <w:rPr>
                  <w:rFonts w:ascii="Times New Roman"/>
                  <w:sz w:val="16"/>
                </w:rPr>
                <w:t xml:space="preserve"> scaleMinimum</w:t>
              </w:r>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782"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1783" w:author="Jason Rhee" w:date="2024-07-21T17:35:00Z" w16du:dateUtc="2024-07-21T07:35:00Z">
              <w:r w:rsidR="00755792">
                <w:rPr>
                  <w:rFonts w:ascii="Times New Roman"/>
                  <w:sz w:val="16"/>
                </w:rPr>
                <w:t>theCo</w:t>
              </w:r>
            </w:ins>
            <w:ins w:id="1784" w:author="Jason Rhee" w:date="2024-07-21T17:38:00Z" w16du:dateUtc="2024-07-21T07:38:00Z">
              <w:r w:rsidR="00D9080B">
                <w:rPr>
                  <w:rFonts w:ascii="Times New Roman"/>
                  <w:sz w:val="16"/>
                </w:rPr>
                <w:t>llection</w:t>
              </w:r>
            </w:ins>
            <w:ins w:id="1785"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786" w:author="Jason Rhee" w:date="2024-07-21T17:32:00Z"/>
        </w:trPr>
        <w:tc>
          <w:tcPr>
            <w:tcW w:w="1031" w:type="dxa"/>
          </w:tcPr>
          <w:p w14:paraId="76585626" w14:textId="77777777" w:rsidR="007C140F" w:rsidRDefault="007C140F" w:rsidP="00FB4D5E">
            <w:pPr>
              <w:pStyle w:val="TableParagraph"/>
              <w:spacing w:before="22"/>
              <w:ind w:left="40"/>
              <w:rPr>
                <w:ins w:id="1787" w:author="Jason Rhee" w:date="2024-07-21T17:32:00Z" w16du:dateUtc="2024-07-21T07:32:00Z"/>
                <w:rFonts w:ascii="Times New Roman" w:eastAsia="Times New Roman" w:hAnsi="Times New Roman" w:cs="Times New Roman"/>
                <w:sz w:val="16"/>
                <w:szCs w:val="16"/>
              </w:rPr>
            </w:pPr>
            <w:ins w:id="1788"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789" w:author="Jason Rhee" w:date="2024-07-21T17:32:00Z" w16du:dateUtc="2024-07-21T07:32:00Z"/>
                <w:rFonts w:ascii="Times New Roman" w:eastAsia="Times New Roman" w:hAnsi="Times New Roman" w:cs="Times New Roman"/>
                <w:sz w:val="16"/>
                <w:szCs w:val="16"/>
              </w:rPr>
            </w:pPr>
            <w:ins w:id="1790" w:author="Jason Rhee" w:date="2024-07-21T17:32:00Z" w16du:dateUtc="2024-07-21T07:32:00Z">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2"/>
                  <w:sz w:val="16"/>
                </w:rPr>
                <w:t xml:space="preserve"> </w:t>
              </w:r>
              <w:r>
                <w:rPr>
                  <w:rFonts w:ascii="Times New Roman"/>
                  <w:sz w:val="16"/>
                </w:rPr>
                <w:t>informationAssociation,</w:t>
              </w:r>
              <w:r>
                <w:rPr>
                  <w:rFonts w:ascii="Times New Roman"/>
                  <w:spacing w:val="-16"/>
                  <w:sz w:val="16"/>
                </w:rPr>
                <w:t xml:space="preserve"> </w:t>
              </w:r>
            </w:ins>
            <w:ins w:id="1791"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1792" w:author="Jason Rhee" w:date="2024-07-21T17:32:00Z" w16du:dateUtc="2024-07-21T07:32:00Z">
              <w:r>
                <w:rPr>
                  <w:rFonts w:ascii="Times New Roman"/>
                  <w:sz w:val="16"/>
                </w:rPr>
                <w:t>invFeatureAssociation,</w:t>
              </w:r>
              <w:r>
                <w:rPr>
                  <w:rFonts w:ascii="Times New Roman"/>
                  <w:spacing w:val="-16"/>
                  <w:sz w:val="16"/>
                </w:rPr>
                <w:t xml:space="preserve"> </w:t>
              </w:r>
            </w:ins>
            <w:ins w:id="1793" w:author="Jason Rhee" w:date="2024-07-21T17:41:00Z" w16du:dateUtc="2024-07-21T07:41:00Z">
              <w:r w:rsidR="00876177">
                <w:rPr>
                  <w:rFonts w:ascii="Times New Roman"/>
                  <w:sz w:val="16"/>
                </w:rPr>
                <w:t xml:space="preserve">scaleMinimum, </w:t>
              </w:r>
            </w:ins>
            <w:ins w:id="1794"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795" w:author="Jason Rhee" w:date="2024-07-21T17:32:00Z"/>
        </w:trPr>
        <w:tc>
          <w:tcPr>
            <w:tcW w:w="1031" w:type="dxa"/>
            <w:vMerge w:val="restart"/>
          </w:tcPr>
          <w:p w14:paraId="6F689335" w14:textId="77777777" w:rsidR="007C140F" w:rsidRDefault="007C140F" w:rsidP="00FB4D5E">
            <w:pPr>
              <w:pStyle w:val="TableParagraph"/>
              <w:spacing w:before="22"/>
              <w:ind w:left="40"/>
              <w:rPr>
                <w:ins w:id="1796" w:author="Jason Rhee" w:date="2024-07-21T17:32:00Z" w16du:dateUtc="2024-07-21T07:32:00Z"/>
                <w:rFonts w:ascii="Times New Roman" w:eastAsia="Times New Roman" w:hAnsi="Times New Roman" w:cs="Times New Roman"/>
                <w:sz w:val="16"/>
                <w:szCs w:val="16"/>
              </w:rPr>
            </w:pPr>
            <w:ins w:id="1797"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798" w:author="Jason Rhee" w:date="2024-07-21T17:32:00Z" w16du:dateUtc="2024-07-21T07:32:00Z"/>
                <w:rFonts w:ascii="Times New Roman" w:eastAsia="Times New Roman" w:hAnsi="Times New Roman" w:cs="Times New Roman"/>
                <w:sz w:val="16"/>
                <w:szCs w:val="16"/>
              </w:rPr>
            </w:pPr>
            <w:ins w:id="1799"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1800" w:author="Jason Rhee" w:date="2024-07-21T17:32:00Z" w16du:dateUtc="2024-07-21T07:32:00Z"/>
                <w:rFonts w:ascii="Times New Roman" w:eastAsia="Times New Roman" w:hAnsi="Times New Roman" w:cs="Times New Roman"/>
                <w:sz w:val="16"/>
                <w:szCs w:val="16"/>
              </w:rPr>
            </w:pPr>
            <w:ins w:id="1801"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802" w:author="Jason Rhee" w:date="2024-07-21T17:32:00Z" w16du:dateUtc="2024-07-21T07:32:00Z"/>
                <w:rFonts w:ascii="Times New Roman" w:eastAsia="Times New Roman" w:hAnsi="Times New Roman" w:cs="Times New Roman"/>
                <w:sz w:val="16"/>
                <w:szCs w:val="16"/>
              </w:rPr>
            </w:pPr>
            <w:ins w:id="1803"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804" w:author="Jason Rhee" w:date="2024-07-21T17:32:00Z"/>
        </w:trPr>
        <w:tc>
          <w:tcPr>
            <w:tcW w:w="1031" w:type="dxa"/>
            <w:vMerge/>
          </w:tcPr>
          <w:p w14:paraId="7C64114F" w14:textId="77777777" w:rsidR="007C140F" w:rsidRDefault="007C140F" w:rsidP="00FB4D5E">
            <w:pPr>
              <w:rPr>
                <w:ins w:id="1805"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806" w:author="Jason Rhee" w:date="2024-07-21T17:32:00Z" w16du:dateUtc="2024-07-21T07:32:00Z"/>
                <w:rFonts w:ascii="Times New Roman" w:eastAsia="Times New Roman" w:hAnsi="Times New Roman" w:cs="Times New Roman"/>
                <w:sz w:val="16"/>
                <w:szCs w:val="16"/>
              </w:rPr>
            </w:pPr>
            <w:ins w:id="1807"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1808" w:author="Jason Rhee" w:date="2024-07-21T17:32:00Z" w16du:dateUtc="2024-07-21T07:32:00Z"/>
                <w:rFonts w:ascii="Times New Roman" w:eastAsia="Times New Roman" w:hAnsi="Times New Roman" w:cs="Times New Roman"/>
                <w:sz w:val="16"/>
                <w:szCs w:val="16"/>
              </w:rPr>
            </w:pPr>
            <w:ins w:id="1809"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810" w:author="Jason Rhee" w:date="2024-07-21T17:32:00Z" w16du:dateUtc="2024-07-21T07:32:00Z"/>
                <w:rFonts w:ascii="Times New Roman" w:eastAsia="Times New Roman" w:hAnsi="Times New Roman" w:cs="Times New Roman"/>
                <w:sz w:val="16"/>
                <w:szCs w:val="16"/>
              </w:rPr>
            </w:pPr>
            <w:ins w:id="1811"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812" w:author="Jason Rhee" w:date="2024-07-21T17:32:00Z"/>
        </w:trPr>
        <w:tc>
          <w:tcPr>
            <w:tcW w:w="1031" w:type="dxa"/>
            <w:vMerge/>
          </w:tcPr>
          <w:p w14:paraId="1771717B" w14:textId="77777777" w:rsidR="007C140F" w:rsidRDefault="007C140F" w:rsidP="00FB4D5E">
            <w:pPr>
              <w:rPr>
                <w:ins w:id="1813" w:author="Jason Rhee" w:date="2024-07-21T17:32:00Z" w16du:dateUtc="2024-07-21T07:32:00Z"/>
              </w:rPr>
            </w:pPr>
          </w:p>
        </w:tc>
        <w:tc>
          <w:tcPr>
            <w:tcW w:w="2166" w:type="dxa"/>
          </w:tcPr>
          <w:p w14:paraId="761B36A6" w14:textId="77777777" w:rsidR="007C140F" w:rsidRDefault="007C140F" w:rsidP="00FB4D5E">
            <w:pPr>
              <w:rPr>
                <w:ins w:id="1814"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815" w:author="Jason Rhee" w:date="2024-07-21T17:32:00Z" w16du:dateUtc="2024-07-21T07:32:00Z"/>
                <w:rFonts w:ascii="Courier New" w:eastAsia="Courier New" w:hAnsi="Courier New" w:cs="Courier New"/>
                <w:sz w:val="14"/>
                <w:szCs w:val="14"/>
              </w:rPr>
            </w:pPr>
            <w:ins w:id="1816"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817" w:author="Jason Rhee" w:date="2024-07-21T17:31:00Z" w16du:dateUtc="2024-07-21T07:31:00Z"/>
        </w:rPr>
        <w:pPrChange w:id="1818" w:author="Jason Rhee" w:date="2024-07-21T17:45:00Z" w16du:dateUtc="2024-07-21T07:45:00Z">
          <w:pPr>
            <w:pStyle w:val="Annex-Heading3"/>
            <w:numPr>
              <w:ilvl w:val="0"/>
              <w:numId w:val="0"/>
            </w:numPr>
          </w:pPr>
        </w:pPrChange>
      </w:pPr>
    </w:p>
    <w:p w14:paraId="689D9781" w14:textId="77777777" w:rsidR="007C140F" w:rsidRPr="007E65FE" w:rsidRDefault="007C140F">
      <w:pPr>
        <w:rPr>
          <w:ins w:id="1819" w:author="Jason Rhee" w:date="2024-07-16T17:59:00Z" w16du:dateUtc="2024-07-16T07:59:00Z"/>
          <w:rFonts w:eastAsia="MS Mincho"/>
          <w:rPrChange w:id="1820" w:author="Jason Rhee" w:date="2024-07-16T17:59:00Z" w16du:dateUtc="2024-07-16T07:59:00Z">
            <w:rPr>
              <w:ins w:id="1821" w:author="Jason Rhee" w:date="2024-07-16T17:59:00Z" w16du:dateUtc="2024-07-16T07:59:00Z"/>
              <w:rFonts w:eastAsiaTheme="minorEastAsia"/>
              <w:lang w:eastAsia="ko-KR"/>
            </w:rPr>
          </w:rPrChange>
        </w:rPr>
        <w:pPrChange w:id="1822"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scaleMinimum</w:t>
            </w:r>
            <w:r>
              <w:rPr>
                <w:rFonts w:ascii="Times New Roman"/>
                <w:spacing w:val="-7"/>
                <w:sz w:val="16"/>
              </w:rPr>
              <w:t xml:space="preserve"> </w:t>
            </w:r>
            <w:r>
              <w:rPr>
                <w:rFonts w:ascii="Times New Roman"/>
                <w:sz w:val="16"/>
              </w:rPr>
              <w:t>,</w:t>
            </w:r>
            <w:r>
              <w:rPr>
                <w:rFonts w:ascii="Times New Roman"/>
                <w:spacing w:val="-6"/>
                <w:sz w:val="16"/>
              </w:rPr>
              <w:t xml:space="preserve"> </w:t>
            </w:r>
            <w:ins w:id="1823"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824" w:author="Jason Rhee" w:date="2024-07-21T17:24:00Z" w16du:dateUtc="2024-07-21T07:24:00Z">
              <w:r w:rsidDel="00377D31">
                <w:rPr>
                  <w:rFonts w:ascii="Times New Roman"/>
                  <w:sz w:val="16"/>
                </w:rPr>
                <w:delText>componentOf</w:delText>
              </w:r>
            </w:del>
            <w:ins w:id="1825"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826" w:author="Jason Rhee" w:date="2024-07-21T17:24:00Z" w16du:dateUtc="2024-07-21T07:24:00Z">
              <w:r w:rsidDel="00377D31">
                <w:rPr>
                  <w:rFonts w:ascii="Times New Roman"/>
                  <w:sz w:val="16"/>
                </w:rPr>
                <w:delText>componentOf</w:delText>
              </w:r>
            </w:del>
            <w:del w:id="1827"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r>
              <w:rPr>
                <w:rFonts w:ascii="Times New Roman"/>
                <w:sz w:val="16"/>
              </w:rPr>
              <w:t>featureAssociation,</w:t>
            </w:r>
            <w:r>
              <w:rPr>
                <w:rFonts w:ascii="Times New Roman"/>
                <w:spacing w:val="-14"/>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4"/>
                <w:sz w:val="16"/>
              </w:rPr>
              <w:t xml:space="preserve"> </w:t>
            </w:r>
            <w:r>
              <w:rPr>
                <w:rFonts w:ascii="Times New Roman"/>
                <w:sz w:val="16"/>
              </w:rPr>
              <w:t>gml:boundedBy,</w:t>
            </w:r>
            <w:r>
              <w:rPr>
                <w:rFonts w:ascii="Times New Roman"/>
                <w:spacing w:val="-14"/>
                <w:sz w:val="16"/>
              </w:rPr>
              <w:t xml:space="preserve"> </w:t>
            </w:r>
            <w:r>
              <w:rPr>
                <w:rFonts w:ascii="Times New Roman"/>
                <w:sz w:val="16"/>
              </w:rPr>
              <w:t>informationAssociation,</w:t>
            </w:r>
            <w:r>
              <w:rPr>
                <w:rFonts w:ascii="Times New Roman"/>
                <w:spacing w:val="-13"/>
                <w:sz w:val="16"/>
              </w:rPr>
              <w:t xml:space="preserve"> </w:t>
            </w:r>
            <w:ins w:id="1828"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r>
              <w:rPr>
                <w:rFonts w:ascii="Times New Roman"/>
                <w:sz w:val="16"/>
              </w:rPr>
              <w:t>invFeatureAssocia</w:t>
            </w:r>
            <w:del w:id="1829"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r>
              <w:rPr>
                <w:rFonts w:ascii="Times New Roman"/>
                <w:spacing w:val="-13"/>
                <w:sz w:val="16"/>
              </w:rPr>
              <w:t xml:space="preserve"> </w:t>
            </w:r>
            <w:r>
              <w:rPr>
                <w:rFonts w:ascii="Times New Roman"/>
                <w:sz w:val="16"/>
              </w:rPr>
              <w:t>scaleMinimum</w:t>
            </w:r>
            <w:ins w:id="1830"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831" w:name="Complex_Type_UnderKeelClearanceAlmostNon"/>
      <w:bookmarkStart w:id="1832" w:name="_bookmark11"/>
      <w:bookmarkEnd w:id="1831"/>
      <w:bookmarkEnd w:id="1832"/>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1833"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1834"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835"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836" w:author="Jason Rhee" w:date="2024-07-21T17:24:00Z" w16du:dateUtc="2024-07-21T07:24:00Z">
              <w:r w:rsidDel="00377D31">
                <w:rPr>
                  <w:rFonts w:ascii="Times New Roman"/>
                  <w:sz w:val="16"/>
                </w:rPr>
                <w:delText>componentOf</w:delText>
              </w:r>
            </w:del>
            <w:ins w:id="1837"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838" w:author="Jason Rhee" w:date="2024-07-21T17:24:00Z" w16du:dateUtc="2024-07-21T07:24:00Z">
              <w:r w:rsidDel="00377D31">
                <w:rPr>
                  <w:rFonts w:ascii="Times New Roman"/>
                  <w:sz w:val="16"/>
                </w:rPr>
                <w:delText>componentOf</w:delText>
              </w:r>
            </w:del>
            <w:del w:id="1839"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r>
              <w:rPr>
                <w:rFonts w:ascii="Times New Roman"/>
                <w:sz w:val="16"/>
              </w:rPr>
              <w:t>featureAssociation,</w:t>
            </w:r>
            <w:r>
              <w:rPr>
                <w:rFonts w:ascii="Times New Roman"/>
                <w:spacing w:val="-13"/>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r>
              <w:rPr>
                <w:rFonts w:ascii="Times New Roman"/>
                <w:sz w:val="16"/>
              </w:rPr>
              <w:t>informa</w:t>
            </w:r>
            <w:del w:id="1840"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r>
              <w:rPr>
                <w:rFonts w:ascii="Times New Roman"/>
                <w:spacing w:val="-18"/>
                <w:sz w:val="16"/>
              </w:rPr>
              <w:t xml:space="preserve"> </w:t>
            </w:r>
            <w:ins w:id="1841"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r>
              <w:rPr>
                <w:rFonts w:ascii="Times New Roman"/>
                <w:sz w:val="16"/>
              </w:rPr>
              <w:t>invFeatureAssociation,</w:t>
            </w:r>
            <w:r>
              <w:rPr>
                <w:rFonts w:ascii="Times New Roman"/>
                <w:spacing w:val="-17"/>
                <w:sz w:val="16"/>
              </w:rPr>
              <w:t xml:space="preserve"> </w:t>
            </w:r>
            <w:r>
              <w:rPr>
                <w:rFonts w:ascii="Times New Roman"/>
                <w:sz w:val="16"/>
              </w:rPr>
              <w:t>scaleMinimum</w:t>
            </w:r>
            <w:ins w:id="1842" w:author="Jason Rhee" w:date="2024-07-21T17:47:00Z" w16du:dateUtc="2024-07-21T07:47:00Z">
              <w:r w:rsidR="005A1D9A">
                <w:rPr>
                  <w:rFonts w:ascii="Times New Roman"/>
                  <w:sz w:val="16"/>
                </w:rPr>
                <w:t>, 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843" w:name="Complex_Type_UnderKeelClearanceControlPo"/>
      <w:bookmarkStart w:id="1844" w:name="_bookmark12"/>
      <w:bookmarkEnd w:id="1843"/>
      <w:bookmarkEnd w:id="1844"/>
      <w:r>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845" w:author="Jason Rhee" w:date="2024-07-21T17:24:00Z" w16du:dateUtc="2024-07-21T07:24:00Z">
              <w:r w:rsidDel="00377D31">
                <w:rPr>
                  <w:rFonts w:ascii="Times New Roman"/>
                  <w:sz w:val="16"/>
                </w:rPr>
                <w:delText>componentOf</w:delText>
              </w:r>
            </w:del>
            <w:ins w:id="1846"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847" w:author="Jason Rhee" w:date="2024-07-21T17:24:00Z" w16du:dateUtc="2024-07-21T07:24:00Z">
              <w:r w:rsidDel="00377D31">
                <w:rPr>
                  <w:rFonts w:ascii="Times New Roman"/>
                  <w:sz w:val="16"/>
                </w:rPr>
                <w:delText>componentOf</w:delText>
              </w:r>
            </w:del>
            <w:ins w:id="1848"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r>
              <w:rPr>
                <w:rFonts w:ascii="Times New Roman"/>
                <w:sz w:val="16"/>
              </w:rPr>
              <w:t>featureAssociation,</w:t>
            </w:r>
            <w:r>
              <w:rPr>
                <w:rFonts w:ascii="Times New Roman"/>
                <w:spacing w:val="-16"/>
                <w:sz w:val="16"/>
              </w:rPr>
              <w:t xml:space="preserve"> </w:t>
            </w:r>
            <w:r>
              <w:rPr>
                <w:rFonts w:ascii="Times New Roman"/>
                <w:sz w:val="16"/>
              </w:rPr>
              <w:t>featureObjectIdenti-</w:t>
            </w:r>
            <w:r>
              <w:rPr>
                <w:rFonts w:ascii="Times New Roman"/>
                <w:w w:val="99"/>
                <w:sz w:val="16"/>
              </w:rPr>
              <w:t xml:space="preserve"> </w:t>
            </w:r>
            <w:r>
              <w:rPr>
                <w:rFonts w:ascii="Times New Roman"/>
                <w:sz w:val="16"/>
              </w:rPr>
              <w:t>fier,</w:t>
            </w:r>
            <w:r>
              <w:rPr>
                <w:rFonts w:ascii="Times New Roman"/>
                <w:spacing w:val="-11"/>
                <w:sz w:val="16"/>
              </w:rPr>
              <w:t xml:space="preserve"> </w:t>
            </w:r>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r>
              <w:rPr>
                <w:rFonts w:ascii="Times New Roman"/>
                <w:spacing w:val="-11"/>
                <w:sz w:val="16"/>
              </w:rPr>
              <w:t xml:space="preserve"> </w:t>
            </w:r>
            <w:r>
              <w:rPr>
                <w:rFonts w:ascii="Times New Roman"/>
                <w:sz w:val="16"/>
              </w:rPr>
              <w:t>informationAssociation,</w:t>
            </w:r>
            <w:r>
              <w:rPr>
                <w:rFonts w:ascii="Times New Roman"/>
                <w:spacing w:val="-10"/>
                <w:sz w:val="16"/>
              </w:rPr>
              <w:t xml:space="preserve"> </w:t>
            </w:r>
            <w:r>
              <w:rPr>
                <w:rFonts w:ascii="Times New Roman"/>
                <w:sz w:val="16"/>
              </w:rPr>
              <w:t>invFeatureAssociation,</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849" w:name="Complex_Type_InformationTypeType"/>
      <w:bookmarkStart w:id="1850" w:name="_bookmark13"/>
      <w:bookmarkEnd w:id="1849"/>
      <w:bookmarkEnd w:id="1850"/>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851" w:name="Complex_Type_DatasetType"/>
      <w:bookmarkStart w:id="1852" w:name="_bookmark14"/>
      <w:bookmarkEnd w:id="1851"/>
      <w:bookmarkEnd w:id="1852"/>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853" w:name="Complex_Type_IMemberType"/>
      <w:bookmarkStart w:id="1854" w:name="_bookmark15"/>
      <w:bookmarkEnd w:id="1853"/>
      <w:bookmarkEnd w:id="1854"/>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855" w:name="Complex_Type_MemberType"/>
      <w:bookmarkStart w:id="1856" w:name="_bookmark16"/>
      <w:bookmarkEnd w:id="1855"/>
      <w:bookmarkEnd w:id="1856"/>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857" w:name="Complex_Type_GenericFeatureType"/>
      <w:bookmarkStart w:id="1858" w:name="_bookmark17"/>
      <w:bookmarkEnd w:id="1857"/>
      <w:bookmarkEnd w:id="1858"/>
      <w:r>
        <w:br w:type="page"/>
      </w:r>
    </w:p>
    <w:p w14:paraId="0484DCE7" w14:textId="77777777" w:rsidR="008A4EB6" w:rsidRDefault="008A4EB6" w:rsidP="00716349">
      <w:pPr>
        <w:pStyle w:val="Annex-Heading3"/>
        <w:rPr>
          <w:rFonts w:eastAsia="Courier New" w:hAnsi="Courier New" w:cs="Courier New"/>
          <w:szCs w:val="21"/>
        </w:rPr>
      </w:pPr>
      <w:r>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1859" w:name="Simple_Type(s)"/>
      <w:bookmarkStart w:id="1860" w:name="_bookmark18"/>
      <w:bookmarkEnd w:id="1859"/>
      <w:bookmarkEnd w:id="1860"/>
      <w:r>
        <w:br w:type="page"/>
      </w:r>
    </w:p>
    <w:p w14:paraId="1B75782C" w14:textId="77777777" w:rsidR="008A4EB6" w:rsidRDefault="008A4EB6" w:rsidP="00B3435A">
      <w:pPr>
        <w:pStyle w:val="Annexheader-level2"/>
      </w:pPr>
      <w:bookmarkStart w:id="1861" w:name="_Toc516368"/>
      <w:bookmarkStart w:id="1862" w:name="_Toc127463884"/>
      <w:bookmarkStart w:id="1863" w:name="_Toc128125510"/>
      <w:bookmarkStart w:id="1864" w:name="_Toc141176292"/>
      <w:bookmarkStart w:id="1865" w:name="_Toc141176457"/>
      <w:bookmarkStart w:id="1866" w:name="_Toc141177089"/>
      <w:bookmarkStart w:id="1867" w:name="_Toc150177963"/>
      <w:r w:rsidRPr="004C7014">
        <w:t>Simple Type(s</w:t>
      </w:r>
      <w:r>
        <w:rPr>
          <w:spacing w:val="-3"/>
        </w:rPr>
        <w:t>)</w:t>
      </w:r>
      <w:bookmarkEnd w:id="1861"/>
      <w:bookmarkEnd w:id="1862"/>
      <w:bookmarkEnd w:id="1863"/>
      <w:bookmarkEnd w:id="1864"/>
      <w:bookmarkEnd w:id="1865"/>
      <w:bookmarkEnd w:id="1866"/>
      <w:bookmarkEnd w:id="1867"/>
    </w:p>
    <w:p w14:paraId="048FE8B6" w14:textId="77777777" w:rsidR="008A4EB6" w:rsidRDefault="008A4EB6" w:rsidP="00716349">
      <w:pPr>
        <w:pStyle w:val="Annex-Heading3"/>
      </w:pPr>
      <w:bookmarkStart w:id="1868" w:name="Simple_Type_underKeelClearancePurposeTyp"/>
      <w:bookmarkStart w:id="1869" w:name="_bookmark19"/>
      <w:bookmarkEnd w:id="1868"/>
      <w:bookmarkEnd w:id="1869"/>
      <w:r>
        <w:t xml:space="preserve">Simple </w:t>
      </w:r>
      <w:r>
        <w:rPr>
          <w:spacing w:val="-4"/>
        </w:rPr>
        <w:t>Type</w:t>
      </w:r>
      <w:r>
        <w:t xml:space="preserve"> —</w:t>
      </w:r>
      <w:r>
        <w:rPr>
          <w:spacing w:val="23"/>
        </w:rPr>
        <w:t xml:space="preserve"> </w:t>
      </w:r>
      <w:r>
        <w:t>underKeelClearancePurpose</w:t>
      </w:r>
      <w:del w:id="1870"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1871" w:name="Simple_Type_underKeelClearanceCalculatio"/>
      <w:bookmarkStart w:id="1872" w:name="_bookmark20"/>
      <w:bookmarkEnd w:id="1871"/>
      <w:bookmarkEnd w:id="1872"/>
      <w:r>
        <w:t xml:space="preserve">Simple </w:t>
      </w:r>
      <w:r>
        <w:rPr>
          <w:spacing w:val="-4"/>
        </w:rPr>
        <w:t>Type</w:t>
      </w:r>
      <w:r>
        <w:t xml:space="preserve"> —</w:t>
      </w:r>
      <w:r>
        <w:rPr>
          <w:spacing w:val="30"/>
        </w:rPr>
        <w:t xml:space="preserve"> </w:t>
      </w:r>
      <w:del w:id="1873" w:author="Jason Rhee" w:date="2024-07-03T17:33:00Z" w16du:dateUtc="2024-07-03T07:33:00Z">
        <w:r w:rsidDel="00342193">
          <w:delText>underKeelClearanceCalculationTypeType</w:delText>
        </w:r>
      </w:del>
      <w:ins w:id="1874"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1875"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1876"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1877"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1878" w:name="_Toc454280016"/>
      <w:bookmarkStart w:id="1879" w:name="_Ref534271635"/>
      <w:bookmarkEnd w:id="1330"/>
      <w:bookmarkEnd w:id="1331"/>
      <w:bookmarkEnd w:id="1660"/>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1880" w:name="_Toc127463885"/>
      <w:bookmarkStart w:id="1881" w:name="_Toc128125511"/>
      <w:bookmarkStart w:id="1882" w:name="_Toc141176293"/>
      <w:bookmarkStart w:id="1883" w:name="_Toc141176458"/>
      <w:bookmarkStart w:id="1884" w:name="_Toc141177090"/>
      <w:bookmarkStart w:id="1885" w:name="_Toc150177964"/>
      <w:r w:rsidRPr="00D009CB">
        <w:t>Feature</w:t>
      </w:r>
      <w:r w:rsidRPr="00D129DC">
        <w:t xml:space="preserve"> Catalogue</w:t>
      </w:r>
      <w:bookmarkEnd w:id="1878"/>
      <w:bookmarkEnd w:id="1879"/>
      <w:bookmarkEnd w:id="1880"/>
      <w:bookmarkEnd w:id="1881"/>
      <w:bookmarkEnd w:id="1882"/>
      <w:bookmarkEnd w:id="1883"/>
      <w:bookmarkEnd w:id="1884"/>
      <w:bookmarkEnd w:id="1885"/>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1886" w:name="idmarkerx16777217x585"/>
      <w:bookmarkStart w:id="1887" w:name="_Toc527705873"/>
      <w:bookmarkStart w:id="1888" w:name="_Toc528589761"/>
      <w:bookmarkStart w:id="1889" w:name="_Toc516370"/>
      <w:bookmarkStart w:id="1890" w:name="_Toc127463886"/>
      <w:bookmarkStart w:id="1891" w:name="_Toc128125512"/>
      <w:bookmarkStart w:id="1892" w:name="_Toc141176294"/>
      <w:bookmarkStart w:id="1893" w:name="_Toc141176459"/>
      <w:bookmarkStart w:id="1894" w:name="_Toc141177091"/>
      <w:bookmarkStart w:id="1895" w:name="_Toc150177965"/>
      <w:bookmarkEnd w:id="1886"/>
      <w:r w:rsidRPr="00D72A08">
        <w:t>Catalogue header information</w:t>
      </w:r>
      <w:bookmarkEnd w:id="1887"/>
      <w:bookmarkEnd w:id="1888"/>
      <w:bookmarkEnd w:id="1889"/>
      <w:bookmarkEnd w:id="1890"/>
      <w:bookmarkEnd w:id="1891"/>
      <w:bookmarkEnd w:id="1892"/>
      <w:bookmarkEnd w:id="1893"/>
      <w:bookmarkEnd w:id="1894"/>
      <w:bookmarkEnd w:id="1895"/>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1896" w:author="Jason Rhee" w:date="2024-07-16T17:59:00Z" w16du:dateUtc="2024-07-16T07:59:00Z">
        <w:r w:rsidR="00333F3C" w:rsidDel="007E65FE">
          <w:delText>1</w:delText>
        </w:r>
      </w:del>
      <w:ins w:id="1897"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1898" w:author="Jason Rhee" w:date="2024-07-16T17:59:00Z" w16du:dateUtc="2024-07-16T07:59:00Z">
            <w:rPr/>
          </w:rPrChange>
        </w:rPr>
      </w:pPr>
      <w:r>
        <w:t xml:space="preserve">Version date: </w:t>
      </w:r>
      <w:del w:id="1899" w:author="Jason Rhee" w:date="2024-07-16T17:59:00Z" w16du:dateUtc="2024-07-16T07:59:00Z">
        <w:r w:rsidDel="007E65FE">
          <w:delText>20</w:delText>
        </w:r>
        <w:r w:rsidR="00D77C4B" w:rsidDel="007E65FE">
          <w:delText>23</w:delText>
        </w:r>
      </w:del>
      <w:ins w:id="1900" w:author="Jason Rhee" w:date="2024-07-16T17:59:00Z" w16du:dateUtc="2024-07-16T07:59:00Z">
        <w:r w:rsidR="007E65FE">
          <w:t>202</w:t>
        </w:r>
        <w:r w:rsidR="007E65FE">
          <w:rPr>
            <w:rFonts w:eastAsiaTheme="minorEastAsia" w:hint="eastAsia"/>
            <w:lang w:eastAsia="ko-KR"/>
          </w:rPr>
          <w:t>4</w:t>
        </w:r>
      </w:ins>
      <w:r>
        <w:t>-</w:t>
      </w:r>
      <w:del w:id="1901" w:author="Jason Rhee" w:date="2024-07-16T17:59:00Z" w16du:dateUtc="2024-07-16T07:59:00Z">
        <w:r w:rsidDel="007E65FE">
          <w:delText>1</w:delText>
        </w:r>
        <w:r w:rsidR="0097677C" w:rsidDel="007E65FE">
          <w:delText>1</w:delText>
        </w:r>
      </w:del>
      <w:ins w:id="1902" w:author="Jason Rhee" w:date="2024-07-16T17:59:00Z" w16du:dateUtc="2024-07-16T07:59:00Z">
        <w:r w:rsidR="007E65FE">
          <w:rPr>
            <w:rFonts w:eastAsiaTheme="minorEastAsia" w:hint="eastAsia"/>
            <w:lang w:eastAsia="ko-KR"/>
          </w:rPr>
          <w:t>07</w:t>
        </w:r>
      </w:ins>
      <w:r>
        <w:t>-</w:t>
      </w:r>
      <w:ins w:id="1903" w:author="Jason Rhee" w:date="2024-07-16T17:59:00Z" w16du:dateUtc="2024-07-16T07:59:00Z">
        <w:r w:rsidR="00500CAC">
          <w:rPr>
            <w:rFonts w:eastAsiaTheme="minorEastAsia" w:hint="eastAsia"/>
            <w:lang w:eastAsia="ko-KR"/>
          </w:rPr>
          <w:t>16</w:t>
        </w:r>
      </w:ins>
      <w:del w:id="1904"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1905" w:name="idmarkerx16777217x1358"/>
      <w:bookmarkStart w:id="1906" w:name="_Toc527705874"/>
      <w:bookmarkStart w:id="1907" w:name="_Toc528589762"/>
      <w:bookmarkStart w:id="1908" w:name="_Toc516371"/>
      <w:bookmarkStart w:id="1909" w:name="_Toc127463887"/>
      <w:bookmarkStart w:id="1910" w:name="_Toc128125513"/>
      <w:bookmarkStart w:id="1911" w:name="_Toc141176295"/>
      <w:bookmarkStart w:id="1912" w:name="_Toc141176460"/>
      <w:bookmarkStart w:id="1913" w:name="_Toc141177092"/>
      <w:bookmarkStart w:id="1914" w:name="_Toc150177966"/>
      <w:bookmarkEnd w:id="1905"/>
      <w:r>
        <w:t>Definition Sources</w:t>
      </w:r>
      <w:bookmarkEnd w:id="1906"/>
      <w:bookmarkEnd w:id="1907"/>
      <w:bookmarkEnd w:id="1908"/>
      <w:bookmarkEnd w:id="1909"/>
      <w:bookmarkEnd w:id="1910"/>
      <w:bookmarkEnd w:id="1911"/>
      <w:bookmarkEnd w:id="1912"/>
      <w:bookmarkEnd w:id="1913"/>
      <w:bookmarkEnd w:id="1914"/>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1915" w:name="idmarkerx16777217x1382"/>
      <w:bookmarkStart w:id="1916" w:name="_Toc527705875"/>
      <w:bookmarkStart w:id="1917" w:name="_Toc528589763"/>
      <w:bookmarkStart w:id="1918" w:name="_Toc516372"/>
      <w:bookmarkStart w:id="1919" w:name="_Toc127463888"/>
      <w:bookmarkStart w:id="1920" w:name="_Toc128125514"/>
      <w:bookmarkStart w:id="1921" w:name="_Toc141176296"/>
      <w:bookmarkStart w:id="1922" w:name="_Toc141176461"/>
      <w:bookmarkStart w:id="1923" w:name="_Toc141177093"/>
      <w:bookmarkStart w:id="1924" w:name="_Toc150177967"/>
      <w:bookmarkEnd w:id="1915"/>
      <w:r>
        <w:t>Simple Attribute</w:t>
      </w:r>
      <w:r w:rsidR="00D91CFA">
        <w:t>s</w:t>
      </w:r>
      <w:bookmarkEnd w:id="1916"/>
      <w:bookmarkEnd w:id="1917"/>
      <w:bookmarkEnd w:id="1918"/>
      <w:bookmarkEnd w:id="1919"/>
      <w:bookmarkEnd w:id="1920"/>
      <w:bookmarkEnd w:id="1921"/>
      <w:bookmarkEnd w:id="1922"/>
      <w:bookmarkEnd w:id="1923"/>
      <w:bookmarkEnd w:id="1924"/>
    </w:p>
    <w:p w14:paraId="3FBC3C20" w14:textId="126B275F" w:rsidR="003E0B96" w:rsidRPr="0069011F" w:rsidRDefault="003E0B96" w:rsidP="002721B0">
      <w:pPr>
        <w:pStyle w:val="Annex-Heading3"/>
        <w:rPr>
          <w:rFonts w:ascii="Times New Roman" w:hAnsi="Times New Roman"/>
          <w:szCs w:val="24"/>
        </w:rPr>
      </w:pPr>
      <w:bookmarkStart w:id="1925" w:name="idmarkerx16777217x1399"/>
      <w:bookmarkStart w:id="1926" w:name="_Toc527705876"/>
      <w:bookmarkStart w:id="1927" w:name="_Toc528589764"/>
      <w:bookmarkEnd w:id="1925"/>
      <w:r w:rsidRPr="0069011F">
        <w:t>Generation</w:t>
      </w:r>
      <w:r>
        <w:t xml:space="preserve"> Time</w:t>
      </w:r>
      <w:bookmarkEnd w:id="1926"/>
      <w:bookmarkEnd w:id="1927"/>
    </w:p>
    <w:p w14:paraId="335B6015" w14:textId="77777777" w:rsidR="00E35A62" w:rsidRDefault="003E0B96" w:rsidP="007D127A">
      <w:pPr>
        <w:spacing w:before="0"/>
      </w:pPr>
      <w:r w:rsidRPr="006B7127">
        <w:rPr>
          <w:b/>
          <w:bCs/>
          <w:rPrChange w:id="1928"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1929" w:author="Jason Rhee" w:date="2024-07-01T17:22:00Z" w16du:dateUtc="2024-07-01T07:22:00Z">
            <w:rPr/>
          </w:rPrChange>
        </w:rPr>
        <w:t>Definition</w:t>
      </w:r>
      <w:r>
        <w:t>:</w:t>
      </w:r>
      <w:ins w:id="1930" w:author="Jason Rhee" w:date="2024-07-02T13:40:00Z" w16du:dateUtc="2024-07-02T03:40:00Z">
        <w:r w:rsidR="00E9131C">
          <w:t xml:space="preserve"> </w:t>
        </w:r>
      </w:ins>
      <w:ins w:id="1931"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1932"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1933" w:author="Jason Rhee" w:date="2024-07-01T17:22:00Z" w16du:dateUtc="2024-07-01T07:22:00Z">
            <w:rPr/>
          </w:rPrChange>
        </w:rPr>
        <w:t>Remarks</w:t>
      </w:r>
      <w:r>
        <w:t>:</w:t>
      </w:r>
      <w:ins w:id="1934"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1935"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1936" w:author="Jason Rhee" w:date="2024-07-01T17:22:00Z" w16du:dateUtc="2024-07-01T07:22:00Z">
            <w:rPr/>
          </w:rPrChange>
        </w:rPr>
        <w:t>Value</w:t>
      </w:r>
      <w:r>
        <w:t xml:space="preserve"> </w:t>
      </w:r>
      <w:r w:rsidRPr="006B7127">
        <w:rPr>
          <w:b/>
          <w:bCs/>
          <w:rPrChange w:id="1937"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1938" w:name="_Toc527705877"/>
      <w:bookmarkStart w:id="1939" w:name="_Toc528589765"/>
      <w:r w:rsidRPr="006E3438">
        <w:t xml:space="preserve">Vessel </w:t>
      </w:r>
      <w:r w:rsidR="003E0B96" w:rsidRPr="006E3438">
        <w:t>ID</w:t>
      </w:r>
      <w:bookmarkEnd w:id="1938"/>
      <w:bookmarkEnd w:id="1939"/>
    </w:p>
    <w:p w14:paraId="2978472B" w14:textId="77777777" w:rsidR="00E35A62" w:rsidRDefault="003E0B96" w:rsidP="007D127A">
      <w:pPr>
        <w:spacing w:before="0"/>
      </w:pPr>
      <w:r w:rsidRPr="00563B18">
        <w:rPr>
          <w:b/>
          <w:bCs/>
          <w:rPrChange w:id="1940"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1941"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1942"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1943" w:author="Jason Rhee" w:date="2024-07-16T18:00:00Z" w16du:dateUtc="2024-07-16T08:00:00Z">
            <w:rPr/>
          </w:rPrChange>
        </w:rPr>
      </w:pPr>
      <w:r w:rsidRPr="00563B18">
        <w:rPr>
          <w:b/>
          <w:bCs/>
          <w:rPrChange w:id="1944" w:author="Jason Rhee" w:date="2024-07-01T17:22:00Z" w16du:dateUtc="2024-07-01T07:22:00Z">
            <w:rPr/>
          </w:rPrChange>
        </w:rPr>
        <w:t>Remarks</w:t>
      </w:r>
      <w:r>
        <w:t>:</w:t>
      </w:r>
      <w:ins w:id="1945"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1946"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1947" w:author="Jason Rhee" w:date="2024-07-01T17:22:00Z" w16du:dateUtc="2024-07-01T07:22:00Z">
            <w:rPr/>
          </w:rPrChange>
        </w:rPr>
        <w:t>Value</w:t>
      </w:r>
      <w:r>
        <w:t xml:space="preserve"> </w:t>
      </w:r>
      <w:r w:rsidRPr="00563B18">
        <w:rPr>
          <w:b/>
          <w:bCs/>
          <w:rPrChange w:id="1948"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1949" w:name="idmarkerx16777217x1507"/>
      <w:bookmarkStart w:id="1950" w:name="_Toc527705878"/>
      <w:bookmarkStart w:id="1951" w:name="_Toc528589766"/>
      <w:bookmarkEnd w:id="1949"/>
      <w:r>
        <w:t>Source Route Name</w:t>
      </w:r>
      <w:bookmarkEnd w:id="1950"/>
      <w:bookmarkEnd w:id="1951"/>
    </w:p>
    <w:p w14:paraId="178FA717" w14:textId="77777777" w:rsidR="00E35A62" w:rsidRDefault="003E0B96" w:rsidP="007D127A">
      <w:pPr>
        <w:spacing w:before="0"/>
      </w:pPr>
      <w:r w:rsidRPr="00563B18">
        <w:rPr>
          <w:b/>
          <w:bCs/>
          <w:rPrChange w:id="1952"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1953" w:author="Jason Rhee" w:date="2024-07-01T17:22:00Z" w16du:dateUtc="2024-07-01T07:22:00Z">
            <w:rPr/>
          </w:rPrChange>
        </w:rPr>
        <w:t>Definition</w:t>
      </w:r>
      <w:r>
        <w:t>:</w:t>
      </w:r>
      <w:ins w:id="1954" w:author="Jason Rhee" w:date="2024-07-02T13:37:00Z" w16du:dateUtc="2024-07-02T03:37:00Z">
        <w:r w:rsidR="005E4402">
          <w:t xml:space="preserve"> </w:t>
        </w:r>
      </w:ins>
      <w:ins w:id="1955"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1956"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1957" w:author="Jason Rhee" w:date="2024-07-01T17:22:00Z" w16du:dateUtc="2024-07-01T07:22:00Z">
            <w:rPr/>
          </w:rPrChange>
        </w:rPr>
        <w:t>Remarks</w:t>
      </w:r>
      <w:r>
        <w:t>:</w:t>
      </w:r>
      <w:ins w:id="1958"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1959"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1960" w:author="Jason Rhee" w:date="2024-07-01T17:22:00Z" w16du:dateUtc="2024-07-01T07:22:00Z">
            <w:rPr/>
          </w:rPrChange>
        </w:rPr>
        <w:t>Value</w:t>
      </w:r>
      <w:r>
        <w:t xml:space="preserve"> </w:t>
      </w:r>
      <w:r w:rsidRPr="00563B18">
        <w:rPr>
          <w:b/>
          <w:bCs/>
          <w:rPrChange w:id="1961"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1962" w:name="idmarkerx16777217x1561"/>
      <w:bookmarkStart w:id="1963" w:name="_Toc527705879"/>
      <w:bookmarkStart w:id="1964" w:name="_Toc528589767"/>
      <w:bookmarkEnd w:id="1962"/>
      <w:r>
        <w:t>Source Route Version</w:t>
      </w:r>
      <w:bookmarkEnd w:id="1963"/>
      <w:bookmarkEnd w:id="1964"/>
    </w:p>
    <w:p w14:paraId="7000BA9E" w14:textId="77777777" w:rsidR="00E35A62" w:rsidRDefault="003E0B96" w:rsidP="007D127A">
      <w:pPr>
        <w:spacing w:before="0"/>
      </w:pPr>
      <w:r w:rsidRPr="00563B18">
        <w:rPr>
          <w:b/>
          <w:bCs/>
          <w:rPrChange w:id="1965"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1966" w:author="Jason Rhee" w:date="2024-07-01T17:22:00Z" w16du:dateUtc="2024-07-01T07:22:00Z">
            <w:rPr/>
          </w:rPrChange>
        </w:rPr>
        <w:t>Definition</w:t>
      </w:r>
      <w:r>
        <w:t>:</w:t>
      </w:r>
      <w:ins w:id="1967" w:author="Jason Rhee" w:date="2024-07-02T13:37:00Z" w16du:dateUtc="2024-07-02T03:37:00Z">
        <w:r w:rsidR="00A04922">
          <w:t xml:space="preserve"> </w:t>
        </w:r>
      </w:ins>
      <w:ins w:id="1968"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1969"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1970" w:author="Jason Rhee" w:date="2024-07-01T17:22:00Z" w16du:dateUtc="2024-07-01T07:22:00Z">
            <w:rPr/>
          </w:rPrChange>
        </w:rPr>
        <w:t>Remarks</w:t>
      </w:r>
      <w:r>
        <w:t>:</w:t>
      </w:r>
      <w:ins w:id="1971" w:author="Jason Rhee" w:date="2024-07-21T18:29:00Z" w16du:dateUtc="2024-07-21T08:29:00Z">
        <w:r w:rsidR="00D91279">
          <w:t xml:space="preserve"> </w:t>
        </w:r>
      </w:ins>
      <w:ins w:id="1972"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1973" w:author="Jason Rhee" w:date="2024-07-01T17:22:00Z" w16du:dateUtc="2024-07-01T07:22:00Z">
            <w:rPr/>
          </w:rPrChange>
        </w:rPr>
        <w:t>Aliases</w:t>
      </w:r>
      <w:r>
        <w:t>: (none)</w:t>
      </w:r>
    </w:p>
    <w:p w14:paraId="4B43C270" w14:textId="249EFCB9" w:rsidR="003E0B96" w:rsidRDefault="003E0B96" w:rsidP="007D127A">
      <w:pPr>
        <w:spacing w:before="0"/>
      </w:pPr>
      <w:r w:rsidRPr="00563B18">
        <w:rPr>
          <w:b/>
          <w:bCs/>
          <w:rPrChange w:id="1974" w:author="Jason Rhee" w:date="2024-07-01T17:22:00Z" w16du:dateUtc="2024-07-01T07:22:00Z">
            <w:rPr/>
          </w:rPrChange>
        </w:rPr>
        <w:t>Value</w:t>
      </w:r>
      <w:r>
        <w:t xml:space="preserve"> </w:t>
      </w:r>
      <w:r w:rsidRPr="00563B18">
        <w:rPr>
          <w:b/>
          <w:bCs/>
          <w:rPrChange w:id="1975"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1976" w:name="idmarkerx16777217x1618"/>
      <w:bookmarkStart w:id="1977" w:name="_Toc527705880"/>
      <w:bookmarkStart w:id="1978" w:name="_Toc528589768"/>
      <w:bookmarkEnd w:id="1976"/>
      <w:r>
        <w:t>Maximum Draught</w:t>
      </w:r>
      <w:bookmarkEnd w:id="1977"/>
      <w:bookmarkEnd w:id="1978"/>
    </w:p>
    <w:p w14:paraId="4FCF8B31" w14:textId="77777777" w:rsidR="00E35A62" w:rsidRDefault="003E0B96" w:rsidP="007D127A">
      <w:pPr>
        <w:keepNext/>
        <w:keepLines/>
        <w:spacing w:before="0"/>
      </w:pPr>
      <w:r w:rsidRPr="001A1248">
        <w:rPr>
          <w:b/>
          <w:bCs/>
          <w:rPrChange w:id="1979"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1980" w:author="Jason Rhee" w:date="2024-07-01T17:23:00Z" w16du:dateUtc="2024-07-01T07:23:00Z">
            <w:rPr/>
          </w:rPrChange>
        </w:rPr>
        <w:t>Definition</w:t>
      </w:r>
      <w:r>
        <w:t>:</w:t>
      </w:r>
      <w:ins w:id="1981" w:author="Jason Rhee" w:date="2024-07-02T13:36:00Z" w16du:dateUtc="2024-07-02T03:36:00Z">
        <w:r w:rsidR="00CA33B6">
          <w:t xml:space="preserve"> </w:t>
        </w:r>
      </w:ins>
      <w:ins w:id="1982"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1983"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1984"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1985" w:author="Jason Rhee" w:date="2024-07-01T17:23:00Z" w16du:dateUtc="2024-07-01T07:23:00Z">
            <w:rPr/>
          </w:rPrChange>
        </w:rPr>
        <w:t>Aliases</w:t>
      </w:r>
      <w:r>
        <w:t>:</w:t>
      </w:r>
    </w:p>
    <w:p w14:paraId="0F64B62D" w14:textId="77777777" w:rsidR="003E0B96" w:rsidRDefault="003E0B96" w:rsidP="007D127A">
      <w:pPr>
        <w:spacing w:before="0"/>
        <w:rPr>
          <w:ins w:id="1986" w:author="Jason Rhee" w:date="2024-07-01T17:01:00Z" w16du:dateUtc="2024-07-01T07:01:00Z"/>
        </w:rPr>
      </w:pPr>
      <w:r w:rsidRPr="001A1248">
        <w:rPr>
          <w:b/>
          <w:bCs/>
          <w:rPrChange w:id="1987" w:author="Jason Rhee" w:date="2024-07-01T17:23:00Z" w16du:dateUtc="2024-07-01T07:23:00Z">
            <w:rPr/>
          </w:rPrChange>
        </w:rPr>
        <w:t>Value</w:t>
      </w:r>
      <w:r>
        <w:t xml:space="preserve"> </w:t>
      </w:r>
      <w:r w:rsidRPr="001A1248">
        <w:rPr>
          <w:b/>
          <w:bCs/>
          <w:rPrChange w:id="1988" w:author="Jason Rhee" w:date="2024-07-01T17:23:00Z" w16du:dateUtc="2024-07-01T07:23:00Z">
            <w:rPr/>
          </w:rPrChange>
        </w:rPr>
        <w:t>Type</w:t>
      </w:r>
      <w:r>
        <w:t>: real</w:t>
      </w:r>
    </w:p>
    <w:p w14:paraId="284199EF" w14:textId="77777777" w:rsidR="00C97923" w:rsidRDefault="000B11CD" w:rsidP="007D127A">
      <w:pPr>
        <w:spacing w:before="0"/>
        <w:rPr>
          <w:ins w:id="1989" w:author="Jason Rhee" w:date="2024-07-01T17:30:00Z" w16du:dateUtc="2024-07-01T07:30:00Z"/>
          <w:b/>
          <w:bCs/>
        </w:rPr>
      </w:pPr>
      <w:ins w:id="1990" w:author="Jason Rhee" w:date="2024-07-01T17:01:00Z" w16du:dateUtc="2024-07-01T07:01:00Z">
        <w:r w:rsidRPr="005812CE">
          <w:rPr>
            <w:b/>
            <w:bCs/>
            <w:rPrChange w:id="1991" w:author="Jason Rhee" w:date="2024-07-01T17:23:00Z" w16du:dateUtc="2024-07-01T07:23:00Z">
              <w:rPr/>
            </w:rPrChange>
          </w:rPr>
          <w:t>Unit of measure</w:t>
        </w:r>
      </w:ins>
      <w:ins w:id="1992" w:author="Jason Rhee" w:date="2024-07-01T17:30:00Z" w16du:dateUtc="2024-07-01T07:30:00Z">
        <w:r w:rsidR="00C97923">
          <w:rPr>
            <w:b/>
            <w:bCs/>
          </w:rPr>
          <w:t>:</w:t>
        </w:r>
      </w:ins>
    </w:p>
    <w:p w14:paraId="42141725" w14:textId="77777777" w:rsidR="00C97923" w:rsidRDefault="0001207C" w:rsidP="00C97923">
      <w:pPr>
        <w:spacing w:before="0"/>
        <w:ind w:firstLine="340"/>
        <w:rPr>
          <w:ins w:id="1993" w:author="Jason Rhee" w:date="2024-07-01T17:30:00Z" w16du:dateUtc="2024-07-01T07:30:00Z"/>
        </w:rPr>
      </w:pPr>
      <w:ins w:id="1994" w:author="Jason Rhee" w:date="2024-07-01T17:24:00Z" w16du:dateUtc="2024-07-01T07:24:00Z">
        <w:r>
          <w:rPr>
            <w:b/>
            <w:bCs/>
          </w:rPr>
          <w:t>name</w:t>
        </w:r>
      </w:ins>
      <w:ins w:id="1995" w:author="Jason Rhee" w:date="2024-07-01T17:01:00Z" w16du:dateUtc="2024-07-01T07:01:00Z">
        <w:r w:rsidR="000B11CD">
          <w:t xml:space="preserve">: </w:t>
        </w:r>
      </w:ins>
      <w:ins w:id="1996" w:author="Jason Rhee" w:date="2024-07-01T17:02:00Z" w16du:dateUtc="2024-07-01T07:02:00Z">
        <w:r w:rsidR="00BC3FEC">
          <w:t>metre</w:t>
        </w:r>
      </w:ins>
    </w:p>
    <w:p w14:paraId="01F0DBB6" w14:textId="5CFF1D4E" w:rsidR="000B11CD" w:rsidRDefault="0001207C">
      <w:pPr>
        <w:spacing w:before="0"/>
        <w:ind w:firstLine="340"/>
        <w:rPr>
          <w:ins w:id="1997" w:author="Jason Rhee" w:date="2024-07-01T17:26:00Z" w16du:dateUtc="2024-07-01T07:26:00Z"/>
        </w:rPr>
        <w:pPrChange w:id="1998" w:author="Jason Rhee" w:date="2024-07-01T17:30:00Z" w16du:dateUtc="2024-07-01T07:30:00Z">
          <w:pPr>
            <w:spacing w:before="0"/>
          </w:pPr>
        </w:pPrChange>
      </w:pPr>
      <w:ins w:id="1999" w:author="Jason Rhee" w:date="2024-07-01T17:25:00Z" w16du:dateUtc="2024-07-01T07:25:00Z">
        <w:r w:rsidRPr="0001207C">
          <w:rPr>
            <w:b/>
            <w:bCs/>
            <w:rPrChange w:id="2000" w:author="Jason Rhee" w:date="2024-07-01T17:25:00Z" w16du:dateUtc="2024-07-01T07:25:00Z">
              <w:rPr/>
            </w:rPrChange>
          </w:rPr>
          <w:t>symbol</w:t>
        </w:r>
        <w:r>
          <w:t>: m</w:t>
        </w:r>
      </w:ins>
    </w:p>
    <w:p w14:paraId="1FB7B6DC" w14:textId="595E06B7" w:rsidR="00A67EAC" w:rsidRDefault="00A67EAC" w:rsidP="007D127A">
      <w:pPr>
        <w:spacing w:before="0"/>
        <w:rPr>
          <w:ins w:id="2001" w:author="Jason Rhee" w:date="2024-07-01T17:27:00Z" w16du:dateUtc="2024-07-01T07:27:00Z"/>
        </w:rPr>
      </w:pPr>
      <w:ins w:id="2002" w:author="Jason Rhee" w:date="2024-07-01T17:26:00Z" w16du:dateUtc="2024-07-01T07:26:00Z">
        <w:r w:rsidRPr="00A67EAC">
          <w:rPr>
            <w:b/>
            <w:bCs/>
            <w:rPrChange w:id="2003" w:author="Jason Rhee" w:date="2024-07-01T17:26:00Z" w16du:dateUtc="2024-07-01T07:26:00Z">
              <w:rPr/>
            </w:rPrChange>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004" w:author="Jason Rhee" w:date="2024-07-01T17:27:00Z"/>
        </w:trPr>
        <w:tc>
          <w:tcPr>
            <w:tcW w:w="1812" w:type="dxa"/>
          </w:tcPr>
          <w:p w14:paraId="2EE6B69C" w14:textId="700F1415" w:rsidR="00CF6D4E" w:rsidRPr="00CF6D4E" w:rsidRDefault="00CF6D4E">
            <w:pPr>
              <w:spacing w:before="0"/>
              <w:jc w:val="center"/>
              <w:rPr>
                <w:ins w:id="2005" w:author="Jason Rhee" w:date="2024-07-01T17:27:00Z" w16du:dateUtc="2024-07-01T07:27:00Z"/>
                <w:b/>
                <w:bCs/>
                <w:rPrChange w:id="2006" w:author="Jason Rhee" w:date="2024-07-01T17:28:00Z" w16du:dateUtc="2024-07-01T07:28:00Z">
                  <w:rPr>
                    <w:ins w:id="2007" w:author="Jason Rhee" w:date="2024-07-01T17:27:00Z" w16du:dateUtc="2024-07-01T07:27:00Z"/>
                  </w:rPr>
                </w:rPrChange>
              </w:rPr>
              <w:pPrChange w:id="2008" w:author="Jason Rhee" w:date="2024-07-01T17:28:00Z" w16du:dateUtc="2024-07-01T07:28:00Z">
                <w:pPr>
                  <w:spacing w:before="0"/>
                </w:pPr>
              </w:pPrChange>
            </w:pPr>
            <w:ins w:id="2009" w:author="Jason Rhee" w:date="2024-07-01T17:27:00Z" w16du:dateUtc="2024-07-01T07:27:00Z">
              <w:r w:rsidRPr="00CF6D4E">
                <w:rPr>
                  <w:b/>
                  <w:bCs/>
                  <w:rPrChange w:id="2010"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011" w:author="Jason Rhee" w:date="2024-07-01T17:27:00Z" w16du:dateUtc="2024-07-01T07:27:00Z"/>
                <w:b/>
                <w:bCs/>
                <w:rPrChange w:id="2012" w:author="Jason Rhee" w:date="2024-07-01T17:28:00Z" w16du:dateUtc="2024-07-01T07:28:00Z">
                  <w:rPr>
                    <w:ins w:id="2013" w:author="Jason Rhee" w:date="2024-07-01T17:27:00Z" w16du:dateUtc="2024-07-01T07:27:00Z"/>
                  </w:rPr>
                </w:rPrChange>
              </w:rPr>
              <w:pPrChange w:id="2014" w:author="Jason Rhee" w:date="2024-07-01T17:28:00Z" w16du:dateUtc="2024-07-01T07:28:00Z">
                <w:pPr>
                  <w:spacing w:before="0"/>
                </w:pPr>
              </w:pPrChange>
            </w:pPr>
            <w:ins w:id="2015" w:author="Jason Rhee" w:date="2024-07-01T17:27:00Z" w16du:dateUtc="2024-07-01T07:27:00Z">
              <w:r w:rsidRPr="00CF6D4E">
                <w:rPr>
                  <w:b/>
                  <w:bCs/>
                  <w:rPrChange w:id="2016"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017" w:author="Jason Rhee" w:date="2024-07-01T17:27:00Z" w16du:dateUtc="2024-07-01T07:27:00Z"/>
                <w:b/>
                <w:bCs/>
                <w:rPrChange w:id="2018" w:author="Jason Rhee" w:date="2024-07-01T17:28:00Z" w16du:dateUtc="2024-07-01T07:28:00Z">
                  <w:rPr>
                    <w:ins w:id="2019" w:author="Jason Rhee" w:date="2024-07-01T17:27:00Z" w16du:dateUtc="2024-07-01T07:27:00Z"/>
                  </w:rPr>
                </w:rPrChange>
              </w:rPr>
              <w:pPrChange w:id="2020" w:author="Jason Rhee" w:date="2024-07-01T17:28:00Z" w16du:dateUtc="2024-07-01T07:28:00Z">
                <w:pPr>
                  <w:spacing w:before="0"/>
                </w:pPr>
              </w:pPrChange>
            </w:pPr>
            <w:ins w:id="2021" w:author="Jason Rhee" w:date="2024-07-01T17:27:00Z" w16du:dateUtc="2024-07-01T07:27:00Z">
              <w:r w:rsidRPr="00CF6D4E">
                <w:rPr>
                  <w:b/>
                  <w:bCs/>
                  <w:rPrChange w:id="2022"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023" w:author="Jason Rhee" w:date="2024-07-01T17:27:00Z" w16du:dateUtc="2024-07-01T07:27:00Z"/>
                <w:b/>
                <w:bCs/>
                <w:rPrChange w:id="2024" w:author="Jason Rhee" w:date="2024-07-01T17:28:00Z" w16du:dateUtc="2024-07-01T07:28:00Z">
                  <w:rPr>
                    <w:ins w:id="2025" w:author="Jason Rhee" w:date="2024-07-01T17:27:00Z" w16du:dateUtc="2024-07-01T07:27:00Z"/>
                  </w:rPr>
                </w:rPrChange>
              </w:rPr>
              <w:pPrChange w:id="2026" w:author="Jason Rhee" w:date="2024-07-01T17:28:00Z" w16du:dateUtc="2024-07-01T07:28:00Z">
                <w:pPr>
                  <w:spacing w:before="0"/>
                </w:pPr>
              </w:pPrChange>
            </w:pPr>
            <w:ins w:id="2027" w:author="Jason Rhee" w:date="2024-07-01T17:27:00Z" w16du:dateUtc="2024-07-01T07:27:00Z">
              <w:r w:rsidRPr="00CF6D4E">
                <w:rPr>
                  <w:b/>
                  <w:bCs/>
                  <w:rPrChange w:id="2028" w:author="Jason Rhee" w:date="2024-07-01T17:28:00Z" w16du:dateUtc="2024-07-01T07:28:00Z">
                    <w:rPr/>
                  </w:rPrChange>
                </w:rPr>
                <w:t>Precision</w:t>
              </w:r>
            </w:ins>
          </w:p>
        </w:tc>
      </w:tr>
      <w:tr w:rsidR="009A3810" w14:paraId="2B601EC8" w14:textId="77777777" w:rsidTr="00CF6D4E">
        <w:trPr>
          <w:ins w:id="2029" w:author="Jason Rhee" w:date="2024-07-01T17:27:00Z"/>
        </w:trPr>
        <w:tc>
          <w:tcPr>
            <w:tcW w:w="1812" w:type="dxa"/>
            <w:vMerge w:val="restart"/>
          </w:tcPr>
          <w:p w14:paraId="4BD90694" w14:textId="7960E74A" w:rsidR="001947CB" w:rsidRDefault="001947CB">
            <w:pPr>
              <w:spacing w:before="0"/>
              <w:jc w:val="center"/>
              <w:rPr>
                <w:ins w:id="2030" w:author="Jason Rhee" w:date="2024-07-01T17:27:00Z" w16du:dateUtc="2024-07-01T07:27:00Z"/>
              </w:rPr>
              <w:pPrChange w:id="2031" w:author="Jason Rhee" w:date="2024-07-01T17:28:00Z" w16du:dateUtc="2024-07-01T07:28:00Z">
                <w:pPr>
                  <w:spacing w:before="0"/>
                </w:pPr>
              </w:pPrChange>
            </w:pPr>
            <w:ins w:id="2032"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033" w:author="Jason Rhee" w:date="2024-07-01T17:27:00Z" w16du:dateUtc="2024-07-01T07:27:00Z"/>
              </w:rPr>
              <w:pPrChange w:id="2034" w:author="Jason Rhee" w:date="2024-07-01T17:28:00Z" w16du:dateUtc="2024-07-01T07:28:00Z">
                <w:pPr>
                  <w:spacing w:before="0"/>
                </w:pPr>
              </w:pPrChange>
            </w:pPr>
            <w:ins w:id="2035" w:author="Jason Rhee" w:date="2024-07-01T17:28:00Z" w16du:dateUtc="2024-07-01T07:28:00Z">
              <w:r>
                <w:t>(none)</w:t>
              </w:r>
            </w:ins>
          </w:p>
        </w:tc>
        <w:tc>
          <w:tcPr>
            <w:tcW w:w="1812" w:type="dxa"/>
          </w:tcPr>
          <w:p w14:paraId="6AE0AB4C" w14:textId="72A332D7" w:rsidR="001947CB" w:rsidRDefault="001947CB" w:rsidP="007D127A">
            <w:pPr>
              <w:spacing w:before="0"/>
              <w:rPr>
                <w:ins w:id="2036" w:author="Jason Rhee" w:date="2024-07-01T17:27:00Z" w16du:dateUtc="2024-07-01T07:27:00Z"/>
              </w:rPr>
            </w:pPr>
            <w:ins w:id="2037" w:author="Jason Rhee" w:date="2024-07-01T17:27:00Z" w16du:dateUtc="2024-07-01T07:27:00Z">
              <w:r>
                <w:t>lowerBound</w:t>
              </w:r>
            </w:ins>
          </w:p>
        </w:tc>
        <w:tc>
          <w:tcPr>
            <w:tcW w:w="1812" w:type="dxa"/>
          </w:tcPr>
          <w:p w14:paraId="48187327" w14:textId="05117776" w:rsidR="001947CB" w:rsidRDefault="001947CB" w:rsidP="007D127A">
            <w:pPr>
              <w:spacing w:before="0"/>
              <w:rPr>
                <w:ins w:id="2038" w:author="Jason Rhee" w:date="2024-07-01T17:27:00Z" w16du:dateUtc="2024-07-01T07:27:00Z"/>
              </w:rPr>
            </w:pPr>
            <w:ins w:id="2039" w:author="Jason Rhee" w:date="2024-07-01T17:29:00Z" w16du:dateUtc="2024-07-01T07:29:00Z">
              <w:r>
                <w:t>0</w:t>
              </w:r>
            </w:ins>
          </w:p>
        </w:tc>
        <w:tc>
          <w:tcPr>
            <w:tcW w:w="1812" w:type="dxa"/>
            <w:vMerge w:val="restart"/>
          </w:tcPr>
          <w:p w14:paraId="6D067269" w14:textId="5CEBB5D0" w:rsidR="001947CB" w:rsidRDefault="001947CB">
            <w:pPr>
              <w:spacing w:before="0"/>
              <w:jc w:val="center"/>
              <w:rPr>
                <w:ins w:id="2040" w:author="Jason Rhee" w:date="2024-07-01T17:27:00Z" w16du:dateUtc="2024-07-01T07:27:00Z"/>
              </w:rPr>
              <w:pPrChange w:id="2041" w:author="Jason Rhee" w:date="2024-07-01T17:28:00Z" w16du:dateUtc="2024-07-01T07:28:00Z">
                <w:pPr>
                  <w:spacing w:before="0"/>
                </w:pPr>
              </w:pPrChange>
            </w:pPr>
            <w:ins w:id="2042" w:author="Jason Rhee" w:date="2024-07-01T17:28:00Z" w16du:dateUtc="2024-07-01T07:28:00Z">
              <w:r>
                <w:t>(not specified)</w:t>
              </w:r>
            </w:ins>
          </w:p>
        </w:tc>
      </w:tr>
      <w:tr w:rsidR="009A3810" w14:paraId="6138CD39" w14:textId="77777777" w:rsidTr="00CF6D4E">
        <w:trPr>
          <w:ins w:id="2043" w:author="Jason Rhee" w:date="2024-07-01T17:27:00Z"/>
        </w:trPr>
        <w:tc>
          <w:tcPr>
            <w:tcW w:w="1812" w:type="dxa"/>
            <w:vMerge/>
          </w:tcPr>
          <w:p w14:paraId="2189A338" w14:textId="77777777" w:rsidR="001947CB" w:rsidRDefault="001947CB" w:rsidP="007D127A">
            <w:pPr>
              <w:spacing w:before="0"/>
              <w:rPr>
                <w:ins w:id="2044" w:author="Jason Rhee" w:date="2024-07-01T17:27:00Z" w16du:dateUtc="2024-07-01T07:27:00Z"/>
              </w:rPr>
            </w:pPr>
          </w:p>
        </w:tc>
        <w:tc>
          <w:tcPr>
            <w:tcW w:w="1812" w:type="dxa"/>
            <w:vMerge/>
          </w:tcPr>
          <w:p w14:paraId="3847568A" w14:textId="77777777" w:rsidR="001947CB" w:rsidRDefault="001947CB" w:rsidP="007D127A">
            <w:pPr>
              <w:spacing w:before="0"/>
              <w:rPr>
                <w:ins w:id="2045" w:author="Jason Rhee" w:date="2024-07-01T17:27:00Z" w16du:dateUtc="2024-07-01T07:27:00Z"/>
              </w:rPr>
            </w:pPr>
          </w:p>
        </w:tc>
        <w:tc>
          <w:tcPr>
            <w:tcW w:w="1812" w:type="dxa"/>
          </w:tcPr>
          <w:p w14:paraId="23CFB2A4" w14:textId="43AF5836" w:rsidR="001947CB" w:rsidRDefault="001947CB" w:rsidP="007D127A">
            <w:pPr>
              <w:spacing w:before="0"/>
              <w:rPr>
                <w:ins w:id="2046" w:author="Jason Rhee" w:date="2024-07-01T17:27:00Z" w16du:dateUtc="2024-07-01T07:27:00Z"/>
              </w:rPr>
            </w:pPr>
            <w:ins w:id="2047" w:author="Jason Rhee" w:date="2024-07-01T17:27:00Z" w16du:dateUtc="2024-07-01T07:27:00Z">
              <w:r>
                <w:t>upperBound</w:t>
              </w:r>
            </w:ins>
          </w:p>
        </w:tc>
        <w:tc>
          <w:tcPr>
            <w:tcW w:w="1812" w:type="dxa"/>
          </w:tcPr>
          <w:p w14:paraId="7205147E" w14:textId="7B618C2B" w:rsidR="001947CB" w:rsidRDefault="001947CB" w:rsidP="007D127A">
            <w:pPr>
              <w:spacing w:before="0"/>
              <w:rPr>
                <w:ins w:id="2048" w:author="Jason Rhee" w:date="2024-07-01T17:27:00Z" w16du:dateUtc="2024-07-01T07:27:00Z"/>
              </w:rPr>
            </w:pPr>
            <w:ins w:id="2049" w:author="Jason Rhee" w:date="2024-07-01T17:29:00Z" w16du:dateUtc="2024-07-01T07:29:00Z">
              <w:r>
                <w:t>(not specified)</w:t>
              </w:r>
            </w:ins>
          </w:p>
        </w:tc>
        <w:tc>
          <w:tcPr>
            <w:tcW w:w="1812" w:type="dxa"/>
            <w:vMerge/>
          </w:tcPr>
          <w:p w14:paraId="47F01A96" w14:textId="77777777" w:rsidR="001947CB" w:rsidRDefault="001947CB" w:rsidP="007D127A">
            <w:pPr>
              <w:spacing w:before="0"/>
              <w:rPr>
                <w:ins w:id="2050" w:author="Jason Rhee" w:date="2024-07-01T17:27:00Z" w16du:dateUtc="2024-07-01T07:27:00Z"/>
              </w:rPr>
            </w:pPr>
          </w:p>
        </w:tc>
      </w:tr>
      <w:tr w:rsidR="009A3810" w14:paraId="4CED5203" w14:textId="77777777" w:rsidTr="00CF6D4E">
        <w:trPr>
          <w:ins w:id="2051" w:author="Jason Rhee" w:date="2024-07-01T17:27:00Z"/>
        </w:trPr>
        <w:tc>
          <w:tcPr>
            <w:tcW w:w="1812" w:type="dxa"/>
            <w:vMerge/>
          </w:tcPr>
          <w:p w14:paraId="2F9E5365" w14:textId="77777777" w:rsidR="001947CB" w:rsidRDefault="001947CB" w:rsidP="007D127A">
            <w:pPr>
              <w:spacing w:before="0"/>
              <w:rPr>
                <w:ins w:id="2052" w:author="Jason Rhee" w:date="2024-07-01T17:27:00Z" w16du:dateUtc="2024-07-01T07:27:00Z"/>
              </w:rPr>
            </w:pPr>
          </w:p>
        </w:tc>
        <w:tc>
          <w:tcPr>
            <w:tcW w:w="1812" w:type="dxa"/>
            <w:vMerge/>
          </w:tcPr>
          <w:p w14:paraId="67F2263A" w14:textId="77777777" w:rsidR="001947CB" w:rsidRDefault="001947CB" w:rsidP="007D127A">
            <w:pPr>
              <w:spacing w:before="0"/>
              <w:rPr>
                <w:ins w:id="2053" w:author="Jason Rhee" w:date="2024-07-01T17:27:00Z" w16du:dateUtc="2024-07-01T07:27:00Z"/>
              </w:rPr>
            </w:pPr>
          </w:p>
        </w:tc>
        <w:tc>
          <w:tcPr>
            <w:tcW w:w="1812" w:type="dxa"/>
          </w:tcPr>
          <w:p w14:paraId="4FB1656C" w14:textId="2313F089" w:rsidR="001947CB" w:rsidRDefault="001947CB" w:rsidP="007D127A">
            <w:pPr>
              <w:spacing w:before="0"/>
              <w:rPr>
                <w:ins w:id="2054" w:author="Jason Rhee" w:date="2024-07-01T17:27:00Z" w16du:dateUtc="2024-07-01T07:27:00Z"/>
              </w:rPr>
            </w:pPr>
            <w:ins w:id="2055" w:author="Jason Rhee" w:date="2024-07-01T17:27:00Z" w16du:dateUtc="2024-07-01T07:27:00Z">
              <w:r>
                <w:t>closure</w:t>
              </w:r>
            </w:ins>
          </w:p>
        </w:tc>
        <w:tc>
          <w:tcPr>
            <w:tcW w:w="1812" w:type="dxa"/>
          </w:tcPr>
          <w:p w14:paraId="638CBEB8" w14:textId="78226FE0" w:rsidR="001947CB" w:rsidRDefault="001947CB" w:rsidP="001947CB">
            <w:pPr>
              <w:spacing w:before="0"/>
              <w:rPr>
                <w:ins w:id="2056" w:author="Jason Rhee" w:date="2024-07-01T17:27:00Z" w16du:dateUtc="2024-07-01T07:27:00Z"/>
              </w:rPr>
            </w:pPr>
            <w:ins w:id="2057" w:author="Jason Rhee" w:date="2024-07-01T17:29:00Z">
              <w:r w:rsidRPr="001947CB">
                <w:t>gtSemiInterval</w:t>
              </w:r>
            </w:ins>
          </w:p>
        </w:tc>
        <w:tc>
          <w:tcPr>
            <w:tcW w:w="1812" w:type="dxa"/>
            <w:vMerge/>
          </w:tcPr>
          <w:p w14:paraId="297D748F" w14:textId="77777777" w:rsidR="001947CB" w:rsidRDefault="001947CB" w:rsidP="007D127A">
            <w:pPr>
              <w:spacing w:before="0"/>
              <w:rPr>
                <w:ins w:id="2058"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059" w:name="idmarkerx16777217x1673"/>
      <w:bookmarkStart w:id="2060" w:name="_Toc527705881"/>
      <w:bookmarkStart w:id="2061" w:name="_Toc528589769"/>
      <w:bookmarkEnd w:id="2059"/>
      <w:r>
        <w:t>Distance Above UKC Limit</w:t>
      </w:r>
      <w:bookmarkEnd w:id="2060"/>
      <w:bookmarkEnd w:id="2061"/>
    </w:p>
    <w:p w14:paraId="679951F0" w14:textId="77777777" w:rsidR="00E35A62" w:rsidRDefault="003E0B96" w:rsidP="007D127A">
      <w:pPr>
        <w:spacing w:before="0"/>
      </w:pPr>
      <w:r w:rsidRPr="001A1248">
        <w:rPr>
          <w:b/>
          <w:bCs/>
          <w:rPrChange w:id="2062"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063" w:author="Jason Rhee" w:date="2024-07-01T17:23:00Z" w16du:dateUtc="2024-07-01T07:23:00Z">
            <w:rPr/>
          </w:rPrChange>
        </w:rPr>
        <w:t>Definition</w:t>
      </w:r>
      <w:r>
        <w:t>:</w:t>
      </w:r>
      <w:ins w:id="2064" w:author="Jason Rhee" w:date="2024-07-02T13:32:00Z" w16du:dateUtc="2024-07-02T03:32:00Z">
        <w:r w:rsidR="005D772E">
          <w:t xml:space="preserve"> </w:t>
        </w:r>
      </w:ins>
      <w:ins w:id="2065"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066"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067"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068" w:author="Jason Rhee" w:date="2024-07-01T17:23:00Z" w16du:dateUtc="2024-07-01T07:23:00Z">
            <w:rPr/>
          </w:rPrChange>
        </w:rPr>
        <w:t>Aliases</w:t>
      </w:r>
      <w:r>
        <w:t>:</w:t>
      </w:r>
    </w:p>
    <w:p w14:paraId="2DD6126A" w14:textId="77777777" w:rsidR="003E0B96" w:rsidRDefault="003E0B96" w:rsidP="007D127A">
      <w:pPr>
        <w:spacing w:before="0"/>
        <w:rPr>
          <w:ins w:id="2069" w:author="Jason Rhee" w:date="2024-07-01T17:02:00Z" w16du:dateUtc="2024-07-01T07:02:00Z"/>
        </w:rPr>
      </w:pPr>
      <w:r w:rsidRPr="001A1248">
        <w:rPr>
          <w:b/>
          <w:bCs/>
          <w:rPrChange w:id="2070" w:author="Jason Rhee" w:date="2024-07-01T17:23:00Z" w16du:dateUtc="2024-07-01T07:23:00Z">
            <w:rPr/>
          </w:rPrChange>
        </w:rPr>
        <w:t>Value</w:t>
      </w:r>
      <w:r>
        <w:t xml:space="preserve"> </w:t>
      </w:r>
      <w:r w:rsidRPr="001A1248">
        <w:rPr>
          <w:b/>
          <w:bCs/>
          <w:rPrChange w:id="2071" w:author="Jason Rhee" w:date="2024-07-01T17:23:00Z" w16du:dateUtc="2024-07-01T07:23:00Z">
            <w:rPr/>
          </w:rPrChange>
        </w:rPr>
        <w:t>Type</w:t>
      </w:r>
      <w:r>
        <w:t>: real</w:t>
      </w:r>
    </w:p>
    <w:p w14:paraId="3EAEEB78" w14:textId="77777777" w:rsidR="00C97923" w:rsidRDefault="0001207C" w:rsidP="007D127A">
      <w:pPr>
        <w:spacing w:before="0"/>
        <w:rPr>
          <w:ins w:id="2072" w:author="Jason Rhee" w:date="2024-07-01T17:31:00Z" w16du:dateUtc="2024-07-01T07:31:00Z"/>
          <w:b/>
          <w:bCs/>
        </w:rPr>
      </w:pPr>
      <w:ins w:id="2073" w:author="Jason Rhee" w:date="2024-07-01T17:25:00Z" w16du:dateUtc="2024-07-01T07:25:00Z">
        <w:r w:rsidRPr="00C83522">
          <w:rPr>
            <w:b/>
            <w:bCs/>
          </w:rPr>
          <w:t>Unit of measure</w:t>
        </w:r>
      </w:ins>
      <w:ins w:id="2074" w:author="Jason Rhee" w:date="2024-07-01T17:31:00Z" w16du:dateUtc="2024-07-01T07:31:00Z">
        <w:r w:rsidR="00C97923">
          <w:rPr>
            <w:b/>
            <w:bCs/>
          </w:rPr>
          <w:t>:</w:t>
        </w:r>
      </w:ins>
    </w:p>
    <w:p w14:paraId="40852E46" w14:textId="77777777" w:rsidR="00C97923" w:rsidRDefault="0001207C" w:rsidP="00C97923">
      <w:pPr>
        <w:spacing w:before="0"/>
        <w:ind w:firstLine="340"/>
        <w:rPr>
          <w:ins w:id="2075" w:author="Jason Rhee" w:date="2024-07-01T17:31:00Z" w16du:dateUtc="2024-07-01T07:31:00Z"/>
        </w:rPr>
      </w:pPr>
      <w:ins w:id="2076" w:author="Jason Rhee" w:date="2024-07-01T17:25:00Z" w16du:dateUtc="2024-07-01T07:25:00Z">
        <w:r>
          <w:rPr>
            <w:b/>
            <w:bCs/>
          </w:rPr>
          <w:t>name</w:t>
        </w:r>
        <w:r>
          <w:t>: metre</w:t>
        </w:r>
      </w:ins>
    </w:p>
    <w:p w14:paraId="30F294E1" w14:textId="5E6E176A" w:rsidR="00BC3FEC" w:rsidRDefault="0001207C">
      <w:pPr>
        <w:spacing w:before="0"/>
        <w:ind w:firstLine="340"/>
        <w:rPr>
          <w:ins w:id="2077" w:author="Jason Rhee" w:date="2024-07-01T17:26:00Z" w16du:dateUtc="2024-07-01T07:26:00Z"/>
        </w:rPr>
        <w:pPrChange w:id="2078" w:author="Jason Rhee" w:date="2024-07-01T17:31:00Z" w16du:dateUtc="2024-07-01T07:31:00Z">
          <w:pPr>
            <w:spacing w:before="0"/>
          </w:pPr>
        </w:pPrChange>
      </w:pPr>
      <w:ins w:id="2079" w:author="Jason Rhee" w:date="2024-07-01T17:25:00Z" w16du:dateUtc="2024-07-01T07:25:00Z">
        <w:r w:rsidRPr="00C83522">
          <w:rPr>
            <w:b/>
            <w:bCs/>
          </w:rPr>
          <w:t>symbol</w:t>
        </w:r>
        <w:r>
          <w:t>: m</w:t>
        </w:r>
      </w:ins>
    </w:p>
    <w:p w14:paraId="3BBE4BA1" w14:textId="604FA89C" w:rsidR="00A67EAC" w:rsidRDefault="00A67EAC" w:rsidP="007D127A">
      <w:pPr>
        <w:spacing w:before="0"/>
        <w:rPr>
          <w:ins w:id="2080" w:author="Jason Rhee" w:date="2024-07-01T17:29:00Z" w16du:dateUtc="2024-07-01T07:29:00Z"/>
        </w:rPr>
      </w:pPr>
      <w:ins w:id="2081"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082" w:author="Jason Rhee" w:date="2024-07-01T17:29:00Z"/>
        </w:trPr>
        <w:tc>
          <w:tcPr>
            <w:tcW w:w="1812" w:type="dxa"/>
          </w:tcPr>
          <w:p w14:paraId="56A3C35B" w14:textId="77777777" w:rsidR="008C554B" w:rsidRPr="00C83522" w:rsidRDefault="008C554B" w:rsidP="00C83522">
            <w:pPr>
              <w:spacing w:before="0"/>
              <w:jc w:val="center"/>
              <w:rPr>
                <w:ins w:id="2083" w:author="Jason Rhee" w:date="2024-07-01T17:29:00Z" w16du:dateUtc="2024-07-01T07:29:00Z"/>
                <w:b/>
                <w:bCs/>
              </w:rPr>
            </w:pPr>
            <w:ins w:id="2084" w:author="Jason Rhee" w:date="2024-07-01T17:29:00Z" w16du:dateUtc="2024-07-01T07:29:00Z">
              <w:r w:rsidRPr="00C83522">
                <w:rPr>
                  <w:b/>
                  <w:bCs/>
                </w:rPr>
                <w:t>String Length</w:t>
              </w:r>
            </w:ins>
          </w:p>
        </w:tc>
        <w:tc>
          <w:tcPr>
            <w:tcW w:w="1812" w:type="dxa"/>
          </w:tcPr>
          <w:p w14:paraId="638A7131" w14:textId="77777777" w:rsidR="008C554B" w:rsidRPr="00C83522" w:rsidRDefault="008C554B" w:rsidP="00C83522">
            <w:pPr>
              <w:spacing w:before="0"/>
              <w:jc w:val="center"/>
              <w:rPr>
                <w:ins w:id="2085" w:author="Jason Rhee" w:date="2024-07-01T17:29:00Z" w16du:dateUtc="2024-07-01T07:29:00Z"/>
                <w:b/>
                <w:bCs/>
              </w:rPr>
            </w:pPr>
            <w:ins w:id="2086"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087" w:author="Jason Rhee" w:date="2024-07-01T17:29:00Z" w16du:dateUtc="2024-07-01T07:29:00Z"/>
                <w:b/>
                <w:bCs/>
              </w:rPr>
            </w:pPr>
            <w:ins w:id="2088"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089" w:author="Jason Rhee" w:date="2024-07-01T17:29:00Z" w16du:dateUtc="2024-07-01T07:29:00Z"/>
                <w:b/>
                <w:bCs/>
              </w:rPr>
            </w:pPr>
            <w:ins w:id="2090" w:author="Jason Rhee" w:date="2024-07-01T17:29:00Z" w16du:dateUtc="2024-07-01T07:29:00Z">
              <w:r w:rsidRPr="00C83522">
                <w:rPr>
                  <w:b/>
                  <w:bCs/>
                </w:rPr>
                <w:t>Precision</w:t>
              </w:r>
            </w:ins>
          </w:p>
        </w:tc>
      </w:tr>
      <w:tr w:rsidR="009A3810" w14:paraId="6206322C" w14:textId="77777777" w:rsidTr="00C83522">
        <w:trPr>
          <w:ins w:id="2091" w:author="Jason Rhee" w:date="2024-07-01T17:29:00Z"/>
        </w:trPr>
        <w:tc>
          <w:tcPr>
            <w:tcW w:w="1812" w:type="dxa"/>
            <w:vMerge w:val="restart"/>
          </w:tcPr>
          <w:p w14:paraId="2B6D48C0" w14:textId="77777777" w:rsidR="008C554B" w:rsidRDefault="008C554B" w:rsidP="00C83522">
            <w:pPr>
              <w:spacing w:before="0"/>
              <w:jc w:val="center"/>
              <w:rPr>
                <w:ins w:id="2092" w:author="Jason Rhee" w:date="2024-07-01T17:29:00Z" w16du:dateUtc="2024-07-01T07:29:00Z"/>
              </w:rPr>
            </w:pPr>
            <w:ins w:id="2093"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094" w:author="Jason Rhee" w:date="2024-07-01T17:29:00Z" w16du:dateUtc="2024-07-01T07:29:00Z"/>
              </w:rPr>
            </w:pPr>
            <w:ins w:id="2095" w:author="Jason Rhee" w:date="2024-07-01T17:29:00Z" w16du:dateUtc="2024-07-01T07:29:00Z">
              <w:r>
                <w:t>(none)</w:t>
              </w:r>
            </w:ins>
          </w:p>
        </w:tc>
        <w:tc>
          <w:tcPr>
            <w:tcW w:w="1812" w:type="dxa"/>
          </w:tcPr>
          <w:p w14:paraId="23AF961A" w14:textId="77777777" w:rsidR="008C554B" w:rsidRDefault="008C554B" w:rsidP="00C83522">
            <w:pPr>
              <w:spacing w:before="0"/>
              <w:rPr>
                <w:ins w:id="2096" w:author="Jason Rhee" w:date="2024-07-01T17:29:00Z" w16du:dateUtc="2024-07-01T07:29:00Z"/>
              </w:rPr>
            </w:pPr>
            <w:ins w:id="2097" w:author="Jason Rhee" w:date="2024-07-01T17:29:00Z" w16du:dateUtc="2024-07-01T07:29:00Z">
              <w:r>
                <w:t>lowerBound</w:t>
              </w:r>
            </w:ins>
          </w:p>
        </w:tc>
        <w:tc>
          <w:tcPr>
            <w:tcW w:w="1812" w:type="dxa"/>
          </w:tcPr>
          <w:p w14:paraId="221E2635" w14:textId="77777777" w:rsidR="008C554B" w:rsidRDefault="008C554B" w:rsidP="00C83522">
            <w:pPr>
              <w:spacing w:before="0"/>
              <w:rPr>
                <w:ins w:id="2098" w:author="Jason Rhee" w:date="2024-07-01T17:29:00Z" w16du:dateUtc="2024-07-01T07:29:00Z"/>
              </w:rPr>
            </w:pPr>
            <w:ins w:id="2099"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100" w:author="Jason Rhee" w:date="2024-07-01T17:29:00Z" w16du:dateUtc="2024-07-01T07:29:00Z"/>
              </w:rPr>
            </w:pPr>
            <w:ins w:id="2101" w:author="Jason Rhee" w:date="2024-07-01T17:29:00Z" w16du:dateUtc="2024-07-01T07:29:00Z">
              <w:r>
                <w:t>(not specified)</w:t>
              </w:r>
            </w:ins>
          </w:p>
        </w:tc>
      </w:tr>
      <w:tr w:rsidR="009A3810" w14:paraId="0BDA61EE" w14:textId="77777777" w:rsidTr="00C83522">
        <w:trPr>
          <w:ins w:id="2102" w:author="Jason Rhee" w:date="2024-07-01T17:29:00Z"/>
        </w:trPr>
        <w:tc>
          <w:tcPr>
            <w:tcW w:w="1812" w:type="dxa"/>
            <w:vMerge/>
          </w:tcPr>
          <w:p w14:paraId="17FFF7A7" w14:textId="77777777" w:rsidR="008C554B" w:rsidRDefault="008C554B" w:rsidP="00C83522">
            <w:pPr>
              <w:spacing w:before="0"/>
              <w:rPr>
                <w:ins w:id="2103" w:author="Jason Rhee" w:date="2024-07-01T17:29:00Z" w16du:dateUtc="2024-07-01T07:29:00Z"/>
              </w:rPr>
            </w:pPr>
          </w:p>
        </w:tc>
        <w:tc>
          <w:tcPr>
            <w:tcW w:w="1812" w:type="dxa"/>
            <w:vMerge/>
          </w:tcPr>
          <w:p w14:paraId="51CC7897" w14:textId="77777777" w:rsidR="008C554B" w:rsidRDefault="008C554B" w:rsidP="00C83522">
            <w:pPr>
              <w:spacing w:before="0"/>
              <w:rPr>
                <w:ins w:id="2104" w:author="Jason Rhee" w:date="2024-07-01T17:29:00Z" w16du:dateUtc="2024-07-01T07:29:00Z"/>
              </w:rPr>
            </w:pPr>
          </w:p>
        </w:tc>
        <w:tc>
          <w:tcPr>
            <w:tcW w:w="1812" w:type="dxa"/>
          </w:tcPr>
          <w:p w14:paraId="2C3B182A" w14:textId="77777777" w:rsidR="008C554B" w:rsidRDefault="008C554B" w:rsidP="00C83522">
            <w:pPr>
              <w:spacing w:before="0"/>
              <w:rPr>
                <w:ins w:id="2105" w:author="Jason Rhee" w:date="2024-07-01T17:29:00Z" w16du:dateUtc="2024-07-01T07:29:00Z"/>
              </w:rPr>
            </w:pPr>
            <w:ins w:id="2106" w:author="Jason Rhee" w:date="2024-07-01T17:29:00Z" w16du:dateUtc="2024-07-01T07:29:00Z">
              <w:r>
                <w:t>upperBound</w:t>
              </w:r>
            </w:ins>
          </w:p>
        </w:tc>
        <w:tc>
          <w:tcPr>
            <w:tcW w:w="1812" w:type="dxa"/>
          </w:tcPr>
          <w:p w14:paraId="721ADEE4" w14:textId="77777777" w:rsidR="008C554B" w:rsidRDefault="008C554B" w:rsidP="00C83522">
            <w:pPr>
              <w:spacing w:before="0"/>
              <w:rPr>
                <w:ins w:id="2107" w:author="Jason Rhee" w:date="2024-07-01T17:29:00Z" w16du:dateUtc="2024-07-01T07:29:00Z"/>
              </w:rPr>
            </w:pPr>
            <w:ins w:id="2108" w:author="Jason Rhee" w:date="2024-07-01T17:29:00Z" w16du:dateUtc="2024-07-01T07:29:00Z">
              <w:r>
                <w:t>(not specified)</w:t>
              </w:r>
            </w:ins>
          </w:p>
        </w:tc>
        <w:tc>
          <w:tcPr>
            <w:tcW w:w="1812" w:type="dxa"/>
            <w:vMerge/>
          </w:tcPr>
          <w:p w14:paraId="0BE5D6A7" w14:textId="77777777" w:rsidR="008C554B" w:rsidRDefault="008C554B" w:rsidP="00C83522">
            <w:pPr>
              <w:spacing w:before="0"/>
              <w:rPr>
                <w:ins w:id="2109" w:author="Jason Rhee" w:date="2024-07-01T17:29:00Z" w16du:dateUtc="2024-07-01T07:29:00Z"/>
              </w:rPr>
            </w:pPr>
          </w:p>
        </w:tc>
      </w:tr>
      <w:tr w:rsidR="009A3810" w14:paraId="5C9AF9A7" w14:textId="77777777" w:rsidTr="00C83522">
        <w:trPr>
          <w:ins w:id="2110" w:author="Jason Rhee" w:date="2024-07-01T17:29:00Z"/>
        </w:trPr>
        <w:tc>
          <w:tcPr>
            <w:tcW w:w="1812" w:type="dxa"/>
            <w:vMerge/>
          </w:tcPr>
          <w:p w14:paraId="443759B2" w14:textId="77777777" w:rsidR="008C554B" w:rsidRDefault="008C554B" w:rsidP="00C83522">
            <w:pPr>
              <w:spacing w:before="0"/>
              <w:rPr>
                <w:ins w:id="2111" w:author="Jason Rhee" w:date="2024-07-01T17:29:00Z" w16du:dateUtc="2024-07-01T07:29:00Z"/>
              </w:rPr>
            </w:pPr>
          </w:p>
        </w:tc>
        <w:tc>
          <w:tcPr>
            <w:tcW w:w="1812" w:type="dxa"/>
            <w:vMerge/>
          </w:tcPr>
          <w:p w14:paraId="1A78E3BF" w14:textId="77777777" w:rsidR="008C554B" w:rsidRDefault="008C554B" w:rsidP="00C83522">
            <w:pPr>
              <w:spacing w:before="0"/>
              <w:rPr>
                <w:ins w:id="2112" w:author="Jason Rhee" w:date="2024-07-01T17:29:00Z" w16du:dateUtc="2024-07-01T07:29:00Z"/>
              </w:rPr>
            </w:pPr>
          </w:p>
        </w:tc>
        <w:tc>
          <w:tcPr>
            <w:tcW w:w="1812" w:type="dxa"/>
          </w:tcPr>
          <w:p w14:paraId="2AC5E750" w14:textId="77777777" w:rsidR="008C554B" w:rsidRDefault="008C554B" w:rsidP="00C83522">
            <w:pPr>
              <w:spacing w:before="0"/>
              <w:rPr>
                <w:ins w:id="2113" w:author="Jason Rhee" w:date="2024-07-01T17:29:00Z" w16du:dateUtc="2024-07-01T07:29:00Z"/>
              </w:rPr>
            </w:pPr>
            <w:ins w:id="2114" w:author="Jason Rhee" w:date="2024-07-01T17:29:00Z" w16du:dateUtc="2024-07-01T07:29:00Z">
              <w:r>
                <w:t>closure</w:t>
              </w:r>
            </w:ins>
          </w:p>
        </w:tc>
        <w:tc>
          <w:tcPr>
            <w:tcW w:w="1812" w:type="dxa"/>
          </w:tcPr>
          <w:p w14:paraId="0547A223" w14:textId="77777777" w:rsidR="008C554B" w:rsidRDefault="008C554B" w:rsidP="00C83522">
            <w:pPr>
              <w:spacing w:before="0"/>
              <w:rPr>
                <w:ins w:id="2115" w:author="Jason Rhee" w:date="2024-07-01T17:29:00Z" w16du:dateUtc="2024-07-01T07:29:00Z"/>
              </w:rPr>
            </w:pPr>
            <w:ins w:id="2116"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117"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118" w:name="idmarkerx16777217x5781"/>
      <w:bookmarkStart w:id="2119" w:name="_Toc527705882"/>
      <w:bookmarkStart w:id="2120" w:name="_Toc528589770"/>
      <w:bookmarkEnd w:id="2118"/>
      <w:r>
        <w:t>Scale Minimum</w:t>
      </w:r>
      <w:bookmarkEnd w:id="2119"/>
      <w:bookmarkEnd w:id="2120"/>
    </w:p>
    <w:p w14:paraId="3EC1CBC3" w14:textId="77777777" w:rsidR="00E35A62" w:rsidRDefault="003E0B96" w:rsidP="007D127A">
      <w:pPr>
        <w:spacing w:before="0"/>
      </w:pPr>
      <w:r w:rsidRPr="001A1248">
        <w:rPr>
          <w:b/>
          <w:bCs/>
          <w:rPrChange w:id="2121"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122" w:author="Jason Rhee" w:date="2024-07-01T17:23:00Z" w16du:dateUtc="2024-07-01T07:23:00Z">
            <w:rPr/>
          </w:rPrChange>
        </w:rPr>
        <w:t>Definition</w:t>
      </w:r>
      <w:r>
        <w:t>:</w:t>
      </w:r>
      <w:ins w:id="2123"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124"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125" w:author="Jason Rhee" w:date="2024-07-01T17:23:00Z" w16du:dateUtc="2024-07-01T07:23:00Z">
            <w:rPr/>
          </w:rPrChange>
        </w:rPr>
        <w:t>Remarks</w:t>
      </w:r>
      <w:r>
        <w:t>:</w:t>
      </w:r>
      <w:ins w:id="2126"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127" w:author="Jason Rhee" w:date="2024-07-01T17:23:00Z" w16du:dateUtc="2024-07-01T07:23:00Z">
            <w:rPr/>
          </w:rPrChange>
        </w:rPr>
        <w:t>Aliases</w:t>
      </w:r>
      <w:r>
        <w:t>:</w:t>
      </w:r>
    </w:p>
    <w:p w14:paraId="6B87CCC7" w14:textId="77777777" w:rsidR="003E0B96" w:rsidRDefault="003E0B96" w:rsidP="007D127A">
      <w:pPr>
        <w:spacing w:before="0"/>
        <w:rPr>
          <w:ins w:id="2128" w:author="Jason Rhee" w:date="2024-07-21T18:44:00Z" w16du:dateUtc="2024-07-21T08:44:00Z"/>
        </w:rPr>
      </w:pPr>
      <w:r w:rsidRPr="001A1248">
        <w:rPr>
          <w:b/>
          <w:bCs/>
          <w:rPrChange w:id="2129" w:author="Jason Rhee" w:date="2024-07-01T17:23:00Z" w16du:dateUtc="2024-07-01T07:23:00Z">
            <w:rPr/>
          </w:rPrChange>
        </w:rPr>
        <w:t>Value</w:t>
      </w:r>
      <w:r>
        <w:t xml:space="preserve"> </w:t>
      </w:r>
      <w:r w:rsidRPr="001A1248">
        <w:rPr>
          <w:b/>
          <w:bCs/>
          <w:rPrChange w:id="2130" w:author="Jason Rhee" w:date="2024-07-01T17:23:00Z" w16du:dateUtc="2024-07-01T07:23:00Z">
            <w:rPr/>
          </w:rPrChange>
        </w:rPr>
        <w:t>Type</w:t>
      </w:r>
      <w:r>
        <w:t>: integer</w:t>
      </w:r>
    </w:p>
    <w:p w14:paraId="6A216A3A" w14:textId="0023D80B" w:rsidR="006711EA" w:rsidRDefault="006711EA" w:rsidP="006711EA">
      <w:pPr>
        <w:pStyle w:val="Annex-Heading3"/>
        <w:rPr>
          <w:ins w:id="2131" w:author="Jason Rhee" w:date="2024-07-21T18:44:00Z" w16du:dateUtc="2024-07-21T08:44:00Z"/>
        </w:rPr>
      </w:pPr>
      <w:ins w:id="2132" w:author="Jason Rhee" w:date="2024-07-21T18:44:00Z" w16du:dateUtc="2024-07-21T08:44:00Z">
        <w:r>
          <w:t>Name</w:t>
        </w:r>
      </w:ins>
    </w:p>
    <w:p w14:paraId="6C02F908" w14:textId="5EFF36E4" w:rsidR="006711EA" w:rsidRDefault="006711EA">
      <w:pPr>
        <w:rPr>
          <w:ins w:id="2133" w:author="Jason Rhee" w:date="2024-07-21T18:44:00Z" w16du:dateUtc="2024-07-21T08:44:00Z"/>
        </w:rPr>
        <w:pPrChange w:id="2134" w:author="Jason Rhee" w:date="2024-07-21T18:45:00Z" w16du:dateUtc="2024-07-21T08:45:00Z">
          <w:pPr>
            <w:pStyle w:val="Annex0"/>
          </w:pPr>
        </w:pPrChange>
      </w:pPr>
      <w:ins w:id="2135" w:author="Jason Rhee" w:date="2024-07-21T18:44:00Z" w16du:dateUtc="2024-07-21T08:44:00Z">
        <w:r w:rsidRPr="00FB4D5E">
          <w:rPr>
            <w:b/>
            <w:bCs/>
          </w:rPr>
          <w:t>Name</w:t>
        </w:r>
        <w:r>
          <w:t xml:space="preserve">: </w:t>
        </w:r>
      </w:ins>
      <w:ins w:id="2136" w:author="Jason Rhee" w:date="2024-07-21T18:45:00Z" w16du:dateUtc="2024-07-21T08:45:00Z">
        <w:r>
          <w:t>Name</w:t>
        </w:r>
      </w:ins>
    </w:p>
    <w:p w14:paraId="49189753" w14:textId="3365044D" w:rsidR="006711EA" w:rsidRDefault="006711EA">
      <w:pPr>
        <w:rPr>
          <w:ins w:id="2137" w:author="Jason Rhee" w:date="2024-07-21T18:44:00Z" w16du:dateUtc="2024-07-21T08:44:00Z"/>
        </w:rPr>
        <w:pPrChange w:id="2138" w:author="Jason Rhee" w:date="2024-07-21T18:45:00Z" w16du:dateUtc="2024-07-21T08:45:00Z">
          <w:pPr>
            <w:pStyle w:val="Annex0"/>
          </w:pPr>
        </w:pPrChange>
      </w:pPr>
      <w:ins w:id="2139" w:author="Jason Rhee" w:date="2024-07-21T18:44:00Z" w16du:dateUtc="2024-07-21T08:44:00Z">
        <w:r w:rsidRPr="00FB4D5E">
          <w:rPr>
            <w:b/>
            <w:bCs/>
          </w:rPr>
          <w:t>Definition</w:t>
        </w:r>
        <w:r>
          <w:t xml:space="preserve">: </w:t>
        </w:r>
      </w:ins>
      <w:ins w:id="2140" w:author="Jason Rhee" w:date="2024-07-21T18:45:00Z" w16du:dateUtc="2024-07-21T08:45:00Z">
        <w:r w:rsidR="00F11F86" w:rsidRPr="00F11F86">
          <w:t>The individual name of a feature.</w:t>
        </w:r>
      </w:ins>
    </w:p>
    <w:p w14:paraId="4F7228E3" w14:textId="78004904" w:rsidR="006711EA" w:rsidRDefault="006711EA">
      <w:pPr>
        <w:rPr>
          <w:ins w:id="2141" w:author="Jason Rhee" w:date="2024-07-21T18:44:00Z" w16du:dateUtc="2024-07-21T08:44:00Z"/>
        </w:rPr>
        <w:pPrChange w:id="2142" w:author="Jason Rhee" w:date="2024-07-21T18:45:00Z" w16du:dateUtc="2024-07-21T08:45:00Z">
          <w:pPr>
            <w:pStyle w:val="Annex0"/>
          </w:pPr>
        </w:pPrChange>
      </w:pPr>
      <w:ins w:id="2143" w:author="Jason Rhee" w:date="2024-07-21T18:44:00Z" w16du:dateUtc="2024-07-21T08:44:00Z">
        <w:r w:rsidRPr="00FB4D5E">
          <w:rPr>
            <w:b/>
            <w:bCs/>
          </w:rPr>
          <w:t>Code</w:t>
        </w:r>
        <w:r>
          <w:t xml:space="preserve">: </w:t>
        </w:r>
      </w:ins>
      <w:ins w:id="2144" w:author="Jason Rhee" w:date="2024-07-21T18:45:00Z" w16du:dateUtc="2024-07-21T08:45:00Z">
        <w:r w:rsidR="00F11F86">
          <w:t>‘</w:t>
        </w:r>
        <w:r w:rsidR="00F11F86" w:rsidRPr="00F11F86">
          <w:rPr>
            <w:rFonts w:ascii="Courier New" w:hAnsi="Courier New" w:cs="Courier New"/>
            <w:rPrChange w:id="2145" w:author="Jason Rhee" w:date="2024-07-21T18:45:00Z" w16du:dateUtc="2024-07-21T08:45:00Z">
              <w:rPr>
                <w:b w:val="0"/>
                <w:bCs w:val="0"/>
              </w:rPr>
            </w:rPrChange>
          </w:rPr>
          <w:t>name</w:t>
        </w:r>
        <w:r w:rsidR="00F11F86">
          <w:t>’</w:t>
        </w:r>
      </w:ins>
    </w:p>
    <w:p w14:paraId="69976F38" w14:textId="03C36B26" w:rsidR="006711EA" w:rsidRDefault="006711EA">
      <w:pPr>
        <w:rPr>
          <w:ins w:id="2146" w:author="Jason Rhee" w:date="2024-07-21T18:44:00Z" w16du:dateUtc="2024-07-21T08:44:00Z"/>
        </w:rPr>
        <w:pPrChange w:id="2147" w:author="Jason Rhee" w:date="2024-07-21T18:45:00Z" w16du:dateUtc="2024-07-21T08:45:00Z">
          <w:pPr>
            <w:pStyle w:val="Annex0"/>
          </w:pPr>
        </w:pPrChange>
      </w:pPr>
      <w:ins w:id="2148" w:author="Jason Rhee" w:date="2024-07-21T18:44:00Z" w16du:dateUtc="2024-07-21T08:44:00Z">
        <w:r w:rsidRPr="00FB4D5E">
          <w:rPr>
            <w:b/>
            <w:bCs/>
          </w:rPr>
          <w:t>Remarks</w:t>
        </w:r>
        <w:r>
          <w:t>:</w:t>
        </w:r>
      </w:ins>
    </w:p>
    <w:p w14:paraId="7192A09E" w14:textId="77777777" w:rsidR="006711EA" w:rsidRDefault="006711EA">
      <w:pPr>
        <w:rPr>
          <w:ins w:id="2149" w:author="Jason Rhee" w:date="2024-07-21T18:44:00Z" w16du:dateUtc="2024-07-21T08:44:00Z"/>
        </w:rPr>
        <w:pPrChange w:id="2150" w:author="Jason Rhee" w:date="2024-07-21T18:45:00Z" w16du:dateUtc="2024-07-21T08:45:00Z">
          <w:pPr>
            <w:pStyle w:val="Annex0"/>
          </w:pPr>
        </w:pPrChange>
      </w:pPr>
      <w:ins w:id="2151" w:author="Jason Rhee" w:date="2024-07-21T18:44:00Z" w16du:dateUtc="2024-07-21T08:44:00Z">
        <w:r w:rsidRPr="00FB4D5E">
          <w:rPr>
            <w:b/>
            <w:bCs/>
          </w:rPr>
          <w:t>Aliases</w:t>
        </w:r>
        <w:r>
          <w:t>:</w:t>
        </w:r>
      </w:ins>
    </w:p>
    <w:p w14:paraId="6C97C822" w14:textId="5DB9DC26" w:rsidR="006711EA" w:rsidRDefault="006711EA">
      <w:pPr>
        <w:pPrChange w:id="2152" w:author="Jason Rhee" w:date="2024-07-21T18:44:00Z" w16du:dateUtc="2024-07-21T08:44:00Z">
          <w:pPr>
            <w:spacing w:before="0"/>
          </w:pPr>
        </w:pPrChange>
      </w:pPr>
      <w:ins w:id="2153" w:author="Jason Rhee" w:date="2024-07-21T18:44:00Z" w16du:dateUtc="2024-07-21T08:44:00Z">
        <w:r w:rsidRPr="00FB4D5E">
          <w:rPr>
            <w:b/>
            <w:bCs/>
          </w:rPr>
          <w:t>Value</w:t>
        </w:r>
        <w:r>
          <w:t xml:space="preserve"> </w:t>
        </w:r>
        <w:r w:rsidRPr="00FB4D5E">
          <w:rPr>
            <w:b/>
            <w:bCs/>
          </w:rPr>
          <w:t>Type</w:t>
        </w:r>
        <w:r>
          <w:t xml:space="preserve">: </w:t>
        </w:r>
      </w:ins>
      <w:ins w:id="2154"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155" w:name="_Toc527705884"/>
      <w:bookmarkStart w:id="2156" w:name="_Toc528589772"/>
      <w:r>
        <w:t>Expect</w:t>
      </w:r>
      <w:r w:rsidR="001C64E5">
        <w:t>ed</w:t>
      </w:r>
      <w:r>
        <w:t xml:space="preserve"> Passing Time</w:t>
      </w:r>
      <w:bookmarkEnd w:id="2155"/>
      <w:bookmarkEnd w:id="2156"/>
    </w:p>
    <w:p w14:paraId="34525B22" w14:textId="77777777" w:rsidR="00E35A62" w:rsidRDefault="003E0B96" w:rsidP="007D127A">
      <w:pPr>
        <w:spacing w:before="0"/>
      </w:pPr>
      <w:r w:rsidRPr="001A1248">
        <w:rPr>
          <w:b/>
          <w:bCs/>
          <w:rPrChange w:id="2157"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158" w:author="Jason Rhee" w:date="2024-07-01T17:23:00Z" w16du:dateUtc="2024-07-01T07:23:00Z">
            <w:rPr/>
          </w:rPrChange>
        </w:rPr>
        <w:t>Definition</w:t>
      </w:r>
      <w:r>
        <w:t>:</w:t>
      </w:r>
      <w:ins w:id="2159"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160"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161"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162"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163" w:author="Jason Rhee" w:date="2024-07-01T17:23:00Z" w16du:dateUtc="2024-07-01T07:23:00Z">
            <w:rPr/>
          </w:rPrChange>
        </w:rPr>
        <w:t>Value</w:t>
      </w:r>
      <w:r>
        <w:t xml:space="preserve"> </w:t>
      </w:r>
      <w:r w:rsidRPr="001A1248">
        <w:rPr>
          <w:b/>
          <w:bCs/>
          <w:rPrChange w:id="2164"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165" w:name="_Toc527705885"/>
      <w:bookmarkStart w:id="2166" w:name="_Toc528589773"/>
      <w:r>
        <w:t>Expect</w:t>
      </w:r>
      <w:r w:rsidR="001C64E5">
        <w:t>ed</w:t>
      </w:r>
      <w:r>
        <w:t xml:space="preserve"> Passing Speed</w:t>
      </w:r>
      <w:bookmarkEnd w:id="2165"/>
      <w:bookmarkEnd w:id="2166"/>
    </w:p>
    <w:p w14:paraId="456D9D6D" w14:textId="77777777" w:rsidR="00E35A62" w:rsidRDefault="003E0B96" w:rsidP="007D127A">
      <w:pPr>
        <w:keepNext/>
        <w:keepLines/>
        <w:spacing w:before="0"/>
      </w:pPr>
      <w:r w:rsidRPr="001A1248">
        <w:rPr>
          <w:b/>
          <w:bCs/>
          <w:rPrChange w:id="2167"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168" w:author="Jason Rhee" w:date="2024-07-01T17:23:00Z" w16du:dateUtc="2024-07-01T07:23:00Z">
            <w:rPr/>
          </w:rPrChange>
        </w:rPr>
        <w:t>Definition</w:t>
      </w:r>
      <w:r>
        <w:t>:</w:t>
      </w:r>
      <w:ins w:id="2169" w:author="Jason Rhee" w:date="2024-07-02T13:33:00Z" w16du:dateUtc="2024-07-02T03:33:00Z">
        <w:r w:rsidR="00FD5C0C">
          <w:t xml:space="preserve"> </w:t>
        </w:r>
      </w:ins>
      <w:ins w:id="2170"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171"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172"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173" w:author="Jason Rhee" w:date="2024-07-01T17:23:00Z" w16du:dateUtc="2024-07-01T07:23:00Z">
            <w:rPr/>
          </w:rPrChange>
        </w:rPr>
        <w:t>Aliases</w:t>
      </w:r>
      <w:r>
        <w:t>:</w:t>
      </w:r>
    </w:p>
    <w:p w14:paraId="058F79DF" w14:textId="77777777" w:rsidR="003E0B96" w:rsidRDefault="003E0B96" w:rsidP="007D127A">
      <w:pPr>
        <w:spacing w:before="0"/>
        <w:rPr>
          <w:ins w:id="2174" w:author="Jason Rhee" w:date="2024-07-01T17:12:00Z" w16du:dateUtc="2024-07-01T07:12:00Z"/>
        </w:rPr>
      </w:pPr>
      <w:r w:rsidRPr="001A1248">
        <w:rPr>
          <w:b/>
          <w:bCs/>
          <w:rPrChange w:id="2175" w:author="Jason Rhee" w:date="2024-07-01T17:23:00Z" w16du:dateUtc="2024-07-01T07:23:00Z">
            <w:rPr/>
          </w:rPrChange>
        </w:rPr>
        <w:t>Value</w:t>
      </w:r>
      <w:r>
        <w:t xml:space="preserve"> </w:t>
      </w:r>
      <w:r w:rsidRPr="001A1248">
        <w:rPr>
          <w:b/>
          <w:bCs/>
          <w:rPrChange w:id="2176" w:author="Jason Rhee" w:date="2024-07-01T17:23:00Z" w16du:dateUtc="2024-07-01T07:23:00Z">
            <w:rPr/>
          </w:rPrChange>
        </w:rPr>
        <w:t>Type</w:t>
      </w:r>
      <w:r>
        <w:t>: real</w:t>
      </w:r>
    </w:p>
    <w:p w14:paraId="756B2156" w14:textId="77777777" w:rsidR="00C97923" w:rsidRDefault="00E453A8" w:rsidP="007D127A">
      <w:pPr>
        <w:spacing w:before="0"/>
        <w:rPr>
          <w:ins w:id="2177" w:author="Jason Rhee" w:date="2024-07-01T17:31:00Z" w16du:dateUtc="2024-07-01T07:31:00Z"/>
          <w:b/>
          <w:bCs/>
        </w:rPr>
      </w:pPr>
      <w:ins w:id="2178" w:author="Jason Rhee" w:date="2024-07-01T17:25:00Z" w16du:dateUtc="2024-07-01T07:25:00Z">
        <w:r w:rsidRPr="00C83522">
          <w:rPr>
            <w:b/>
            <w:bCs/>
          </w:rPr>
          <w:t>Unit of measure</w:t>
        </w:r>
      </w:ins>
      <w:ins w:id="2179" w:author="Jason Rhee" w:date="2024-07-01T17:31:00Z" w16du:dateUtc="2024-07-01T07:31:00Z">
        <w:r w:rsidR="00C97923">
          <w:rPr>
            <w:b/>
            <w:bCs/>
          </w:rPr>
          <w:t>:</w:t>
        </w:r>
      </w:ins>
    </w:p>
    <w:p w14:paraId="1919490E" w14:textId="77777777" w:rsidR="00C97923" w:rsidRDefault="00E453A8" w:rsidP="00C97923">
      <w:pPr>
        <w:spacing w:before="0"/>
        <w:ind w:firstLine="340"/>
        <w:rPr>
          <w:ins w:id="2180" w:author="Jason Rhee" w:date="2024-07-01T17:31:00Z" w16du:dateUtc="2024-07-01T07:31:00Z"/>
        </w:rPr>
      </w:pPr>
      <w:ins w:id="2181" w:author="Jason Rhee" w:date="2024-07-01T17:25:00Z" w16du:dateUtc="2024-07-01T07:25:00Z">
        <w:r>
          <w:rPr>
            <w:b/>
            <w:bCs/>
          </w:rPr>
          <w:t>name</w:t>
        </w:r>
        <w:r>
          <w:t>: metres per second</w:t>
        </w:r>
      </w:ins>
    </w:p>
    <w:p w14:paraId="4304FF6E" w14:textId="456A4657" w:rsidR="00A05517" w:rsidRDefault="00E453A8">
      <w:pPr>
        <w:spacing w:before="0"/>
        <w:ind w:firstLine="340"/>
        <w:rPr>
          <w:ins w:id="2182" w:author="Jason Rhee" w:date="2024-07-01T17:27:00Z" w16du:dateUtc="2024-07-01T07:27:00Z"/>
        </w:rPr>
        <w:pPrChange w:id="2183" w:author="Jason Rhee" w:date="2024-07-01T17:31:00Z" w16du:dateUtc="2024-07-01T07:31:00Z">
          <w:pPr>
            <w:spacing w:before="0"/>
          </w:pPr>
        </w:pPrChange>
      </w:pPr>
      <w:ins w:id="2184" w:author="Jason Rhee" w:date="2024-07-01T17:25:00Z" w16du:dateUtc="2024-07-01T07:25:00Z">
        <w:r w:rsidRPr="00C83522">
          <w:rPr>
            <w:b/>
            <w:bCs/>
          </w:rPr>
          <w:t>symbol</w:t>
        </w:r>
        <w:r>
          <w:t>: m/s</w:t>
        </w:r>
      </w:ins>
    </w:p>
    <w:p w14:paraId="1F6EE928" w14:textId="145806C2" w:rsidR="00A67EAC" w:rsidRDefault="00A67EAC" w:rsidP="007D127A">
      <w:pPr>
        <w:spacing w:before="0"/>
      </w:pPr>
      <w:ins w:id="2185"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186" w:author="Jason Rhee" w:date="2024-07-01T17:30:00Z"/>
        </w:trPr>
        <w:tc>
          <w:tcPr>
            <w:tcW w:w="1812" w:type="dxa"/>
          </w:tcPr>
          <w:p w14:paraId="6E6BCD4A" w14:textId="77777777" w:rsidR="006D550A" w:rsidRPr="00C83522" w:rsidRDefault="006D550A" w:rsidP="00C83522">
            <w:pPr>
              <w:spacing w:before="0"/>
              <w:jc w:val="center"/>
              <w:rPr>
                <w:ins w:id="2187" w:author="Jason Rhee" w:date="2024-07-01T17:30:00Z" w16du:dateUtc="2024-07-01T07:30:00Z"/>
                <w:b/>
                <w:bCs/>
              </w:rPr>
            </w:pPr>
            <w:ins w:id="2188"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189" w:author="Jason Rhee" w:date="2024-07-01T17:30:00Z" w16du:dateUtc="2024-07-01T07:30:00Z"/>
                <w:b/>
                <w:bCs/>
              </w:rPr>
            </w:pPr>
            <w:ins w:id="2190"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191" w:author="Jason Rhee" w:date="2024-07-01T17:30:00Z" w16du:dateUtc="2024-07-01T07:30:00Z"/>
                <w:b/>
                <w:bCs/>
              </w:rPr>
            </w:pPr>
            <w:ins w:id="2192"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193" w:author="Jason Rhee" w:date="2024-07-01T17:30:00Z" w16du:dateUtc="2024-07-01T07:30:00Z"/>
                <w:b/>
                <w:bCs/>
              </w:rPr>
            </w:pPr>
            <w:ins w:id="2194" w:author="Jason Rhee" w:date="2024-07-01T17:30:00Z" w16du:dateUtc="2024-07-01T07:30:00Z">
              <w:r w:rsidRPr="00C83522">
                <w:rPr>
                  <w:b/>
                  <w:bCs/>
                </w:rPr>
                <w:t>Precision</w:t>
              </w:r>
            </w:ins>
          </w:p>
        </w:tc>
      </w:tr>
      <w:tr w:rsidR="00C97923" w14:paraId="51E3651E" w14:textId="77777777" w:rsidTr="00C83522">
        <w:trPr>
          <w:ins w:id="2195" w:author="Jason Rhee" w:date="2024-07-01T17:30:00Z"/>
        </w:trPr>
        <w:tc>
          <w:tcPr>
            <w:tcW w:w="1812" w:type="dxa"/>
            <w:vMerge w:val="restart"/>
          </w:tcPr>
          <w:p w14:paraId="1D8AD553" w14:textId="77777777" w:rsidR="006D550A" w:rsidRDefault="006D550A" w:rsidP="00C83522">
            <w:pPr>
              <w:spacing w:before="0"/>
              <w:jc w:val="center"/>
              <w:rPr>
                <w:ins w:id="2196" w:author="Jason Rhee" w:date="2024-07-01T17:30:00Z" w16du:dateUtc="2024-07-01T07:30:00Z"/>
              </w:rPr>
            </w:pPr>
            <w:ins w:id="2197"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198" w:author="Jason Rhee" w:date="2024-07-01T17:30:00Z" w16du:dateUtc="2024-07-01T07:30:00Z"/>
              </w:rPr>
            </w:pPr>
            <w:ins w:id="2199" w:author="Jason Rhee" w:date="2024-07-01T17:30:00Z" w16du:dateUtc="2024-07-01T07:30:00Z">
              <w:r>
                <w:t>(none)</w:t>
              </w:r>
            </w:ins>
          </w:p>
        </w:tc>
        <w:tc>
          <w:tcPr>
            <w:tcW w:w="1812" w:type="dxa"/>
          </w:tcPr>
          <w:p w14:paraId="4A4DAB13" w14:textId="77777777" w:rsidR="006D550A" w:rsidRDefault="006D550A" w:rsidP="00C83522">
            <w:pPr>
              <w:spacing w:before="0"/>
              <w:rPr>
                <w:ins w:id="2200" w:author="Jason Rhee" w:date="2024-07-01T17:30:00Z" w16du:dateUtc="2024-07-01T07:30:00Z"/>
              </w:rPr>
            </w:pPr>
            <w:ins w:id="2201" w:author="Jason Rhee" w:date="2024-07-01T17:30:00Z" w16du:dateUtc="2024-07-01T07:30:00Z">
              <w:r>
                <w:t>lowerBound</w:t>
              </w:r>
            </w:ins>
          </w:p>
        </w:tc>
        <w:tc>
          <w:tcPr>
            <w:tcW w:w="1812" w:type="dxa"/>
          </w:tcPr>
          <w:p w14:paraId="20A8D471" w14:textId="77777777" w:rsidR="006D550A" w:rsidRDefault="006D550A" w:rsidP="00C83522">
            <w:pPr>
              <w:spacing w:before="0"/>
              <w:rPr>
                <w:ins w:id="2202" w:author="Jason Rhee" w:date="2024-07-01T17:30:00Z" w16du:dateUtc="2024-07-01T07:30:00Z"/>
              </w:rPr>
            </w:pPr>
            <w:ins w:id="2203"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204" w:author="Jason Rhee" w:date="2024-07-01T17:30:00Z" w16du:dateUtc="2024-07-01T07:30:00Z"/>
              </w:rPr>
            </w:pPr>
            <w:ins w:id="2205" w:author="Jason Rhee" w:date="2024-07-01T17:30:00Z" w16du:dateUtc="2024-07-01T07:30:00Z">
              <w:r>
                <w:t>(not specified)</w:t>
              </w:r>
            </w:ins>
          </w:p>
        </w:tc>
      </w:tr>
      <w:tr w:rsidR="00C97923" w14:paraId="434D4DA3" w14:textId="77777777" w:rsidTr="00C83522">
        <w:trPr>
          <w:ins w:id="2206" w:author="Jason Rhee" w:date="2024-07-01T17:30:00Z"/>
        </w:trPr>
        <w:tc>
          <w:tcPr>
            <w:tcW w:w="1812" w:type="dxa"/>
            <w:vMerge/>
          </w:tcPr>
          <w:p w14:paraId="1BAB0B9D" w14:textId="77777777" w:rsidR="006D550A" w:rsidRDefault="006D550A" w:rsidP="00C83522">
            <w:pPr>
              <w:spacing w:before="0"/>
              <w:rPr>
                <w:ins w:id="2207" w:author="Jason Rhee" w:date="2024-07-01T17:30:00Z" w16du:dateUtc="2024-07-01T07:30:00Z"/>
              </w:rPr>
            </w:pPr>
          </w:p>
        </w:tc>
        <w:tc>
          <w:tcPr>
            <w:tcW w:w="1812" w:type="dxa"/>
            <w:vMerge/>
          </w:tcPr>
          <w:p w14:paraId="0BE9461A" w14:textId="77777777" w:rsidR="006D550A" w:rsidRDefault="006D550A" w:rsidP="00C83522">
            <w:pPr>
              <w:spacing w:before="0"/>
              <w:rPr>
                <w:ins w:id="2208" w:author="Jason Rhee" w:date="2024-07-01T17:30:00Z" w16du:dateUtc="2024-07-01T07:30:00Z"/>
              </w:rPr>
            </w:pPr>
          </w:p>
        </w:tc>
        <w:tc>
          <w:tcPr>
            <w:tcW w:w="1812" w:type="dxa"/>
          </w:tcPr>
          <w:p w14:paraId="0F33128A" w14:textId="77777777" w:rsidR="006D550A" w:rsidRDefault="006D550A" w:rsidP="00C83522">
            <w:pPr>
              <w:spacing w:before="0"/>
              <w:rPr>
                <w:ins w:id="2209" w:author="Jason Rhee" w:date="2024-07-01T17:30:00Z" w16du:dateUtc="2024-07-01T07:30:00Z"/>
              </w:rPr>
            </w:pPr>
            <w:ins w:id="2210" w:author="Jason Rhee" w:date="2024-07-01T17:30:00Z" w16du:dateUtc="2024-07-01T07:30:00Z">
              <w:r>
                <w:t>upperBound</w:t>
              </w:r>
            </w:ins>
          </w:p>
        </w:tc>
        <w:tc>
          <w:tcPr>
            <w:tcW w:w="1812" w:type="dxa"/>
          </w:tcPr>
          <w:p w14:paraId="355AE95D" w14:textId="77777777" w:rsidR="006D550A" w:rsidRDefault="006D550A" w:rsidP="00C83522">
            <w:pPr>
              <w:spacing w:before="0"/>
              <w:rPr>
                <w:ins w:id="2211" w:author="Jason Rhee" w:date="2024-07-01T17:30:00Z" w16du:dateUtc="2024-07-01T07:30:00Z"/>
              </w:rPr>
            </w:pPr>
            <w:ins w:id="2212" w:author="Jason Rhee" w:date="2024-07-01T17:30:00Z" w16du:dateUtc="2024-07-01T07:30:00Z">
              <w:r>
                <w:t>(not specified)</w:t>
              </w:r>
            </w:ins>
          </w:p>
        </w:tc>
        <w:tc>
          <w:tcPr>
            <w:tcW w:w="1812" w:type="dxa"/>
            <w:vMerge/>
          </w:tcPr>
          <w:p w14:paraId="7BB75538" w14:textId="77777777" w:rsidR="006D550A" w:rsidRDefault="006D550A" w:rsidP="00C83522">
            <w:pPr>
              <w:spacing w:before="0"/>
              <w:rPr>
                <w:ins w:id="2213" w:author="Jason Rhee" w:date="2024-07-01T17:30:00Z" w16du:dateUtc="2024-07-01T07:30:00Z"/>
              </w:rPr>
            </w:pPr>
          </w:p>
        </w:tc>
      </w:tr>
      <w:tr w:rsidR="00C97923" w14:paraId="6DC3E681" w14:textId="77777777" w:rsidTr="00C83522">
        <w:trPr>
          <w:ins w:id="2214" w:author="Jason Rhee" w:date="2024-07-01T17:30:00Z"/>
        </w:trPr>
        <w:tc>
          <w:tcPr>
            <w:tcW w:w="1812" w:type="dxa"/>
            <w:vMerge/>
          </w:tcPr>
          <w:p w14:paraId="07A84FA5" w14:textId="77777777" w:rsidR="006D550A" w:rsidRDefault="006D550A" w:rsidP="00C83522">
            <w:pPr>
              <w:spacing w:before="0"/>
              <w:rPr>
                <w:ins w:id="2215" w:author="Jason Rhee" w:date="2024-07-01T17:30:00Z" w16du:dateUtc="2024-07-01T07:30:00Z"/>
              </w:rPr>
            </w:pPr>
          </w:p>
        </w:tc>
        <w:tc>
          <w:tcPr>
            <w:tcW w:w="1812" w:type="dxa"/>
            <w:vMerge/>
          </w:tcPr>
          <w:p w14:paraId="5F040FDB" w14:textId="77777777" w:rsidR="006D550A" w:rsidRDefault="006D550A" w:rsidP="00C83522">
            <w:pPr>
              <w:spacing w:before="0"/>
              <w:rPr>
                <w:ins w:id="2216" w:author="Jason Rhee" w:date="2024-07-01T17:30:00Z" w16du:dateUtc="2024-07-01T07:30:00Z"/>
              </w:rPr>
            </w:pPr>
          </w:p>
        </w:tc>
        <w:tc>
          <w:tcPr>
            <w:tcW w:w="1812" w:type="dxa"/>
          </w:tcPr>
          <w:p w14:paraId="39E13720" w14:textId="77777777" w:rsidR="006D550A" w:rsidRDefault="006D550A" w:rsidP="00C83522">
            <w:pPr>
              <w:spacing w:before="0"/>
              <w:rPr>
                <w:ins w:id="2217" w:author="Jason Rhee" w:date="2024-07-01T17:30:00Z" w16du:dateUtc="2024-07-01T07:30:00Z"/>
              </w:rPr>
            </w:pPr>
            <w:ins w:id="2218" w:author="Jason Rhee" w:date="2024-07-01T17:30:00Z" w16du:dateUtc="2024-07-01T07:30:00Z">
              <w:r>
                <w:t>closure</w:t>
              </w:r>
            </w:ins>
          </w:p>
        </w:tc>
        <w:tc>
          <w:tcPr>
            <w:tcW w:w="1812" w:type="dxa"/>
          </w:tcPr>
          <w:p w14:paraId="100C960D" w14:textId="3A845433" w:rsidR="006D550A" w:rsidRDefault="00E22E5D" w:rsidP="00C83522">
            <w:pPr>
              <w:spacing w:before="0"/>
              <w:rPr>
                <w:ins w:id="2219" w:author="Jason Rhee" w:date="2024-07-01T17:30:00Z" w16du:dateUtc="2024-07-01T07:30:00Z"/>
              </w:rPr>
            </w:pPr>
            <w:ins w:id="2220" w:author="Jason Rhee" w:date="2024-07-01T17:30:00Z">
              <w:r w:rsidRPr="00E22E5D">
                <w:t>geSemiInterval</w:t>
              </w:r>
            </w:ins>
          </w:p>
        </w:tc>
        <w:tc>
          <w:tcPr>
            <w:tcW w:w="1812" w:type="dxa"/>
            <w:vMerge/>
          </w:tcPr>
          <w:p w14:paraId="4DE538E1" w14:textId="77777777" w:rsidR="006D550A" w:rsidRDefault="006D550A" w:rsidP="00C83522">
            <w:pPr>
              <w:spacing w:before="0"/>
              <w:rPr>
                <w:ins w:id="2221" w:author="Jason Rhee" w:date="2024-07-01T17:30:00Z" w16du:dateUtc="2024-07-01T07:30:00Z"/>
              </w:rPr>
            </w:pPr>
          </w:p>
        </w:tc>
      </w:tr>
    </w:tbl>
    <w:p w14:paraId="6C430F24" w14:textId="77777777" w:rsidR="003E0B96" w:rsidRDefault="003E0B96" w:rsidP="003E0B96">
      <w:pPr>
        <w:rPr>
          <w:ins w:id="2222" w:author="Jason Rhee" w:date="2024-07-21T18:35:00Z" w16du:dateUtc="2024-07-21T08:35:00Z"/>
        </w:rPr>
      </w:pPr>
    </w:p>
    <w:p w14:paraId="3BC23134" w14:textId="19CC06C7" w:rsidR="009E1106" w:rsidRDefault="009E1106">
      <w:pPr>
        <w:pStyle w:val="Annex-Heading3"/>
        <w:rPr>
          <w:ins w:id="2223" w:author="Jason Rhee" w:date="2024-07-21T18:35:00Z" w16du:dateUtc="2024-07-21T08:35:00Z"/>
        </w:rPr>
        <w:pPrChange w:id="2224" w:author="Jason Rhee" w:date="2024-07-21T18:36:00Z" w16du:dateUtc="2024-07-21T08:36:00Z">
          <w:pPr>
            <w:pStyle w:val="Annex-Heading4"/>
          </w:pPr>
        </w:pPrChange>
      </w:pPr>
      <w:ins w:id="2225" w:author="Jason Rhee" w:date="2024-07-21T18:35:00Z" w16du:dateUtc="2024-07-21T08:35:00Z">
        <w:r>
          <w:t>Interoperability Identifier</w:t>
        </w:r>
      </w:ins>
    </w:p>
    <w:p w14:paraId="0B047383" w14:textId="05138B0C" w:rsidR="00D95E7D" w:rsidRDefault="00D95E7D">
      <w:pPr>
        <w:rPr>
          <w:ins w:id="2226" w:author="Jason Rhee" w:date="2024-07-21T18:38:00Z" w16du:dateUtc="2024-07-21T08:38:00Z"/>
        </w:rPr>
        <w:pPrChange w:id="2227" w:author="Jason Rhee" w:date="2024-07-21T18:38:00Z" w16du:dateUtc="2024-07-21T08:38:00Z">
          <w:pPr>
            <w:pStyle w:val="Annex0"/>
          </w:pPr>
        </w:pPrChange>
      </w:pPr>
      <w:ins w:id="2228" w:author="Jason Rhee" w:date="2024-07-21T18:38:00Z" w16du:dateUtc="2024-07-21T08:38:00Z">
        <w:r w:rsidRPr="00FB4D5E">
          <w:rPr>
            <w:b/>
            <w:bCs/>
          </w:rPr>
          <w:t>Name</w:t>
        </w:r>
        <w:r>
          <w:t xml:space="preserve">: </w:t>
        </w:r>
      </w:ins>
      <w:ins w:id="2229" w:author="Jason Rhee" w:date="2024-07-21T18:40:00Z" w16du:dateUtc="2024-07-21T08:40:00Z">
        <w:r w:rsidR="0025598A">
          <w:t>Inter</w:t>
        </w:r>
      </w:ins>
      <w:ins w:id="2230" w:author="Jason Rhee" w:date="2024-07-21T18:41:00Z" w16du:dateUtc="2024-07-21T08:41:00Z">
        <w:r w:rsidR="0025598A">
          <w:t>operability Identifier</w:t>
        </w:r>
      </w:ins>
    </w:p>
    <w:p w14:paraId="44D02D60" w14:textId="088E2374" w:rsidR="00D95E7D" w:rsidRDefault="00D95E7D">
      <w:pPr>
        <w:rPr>
          <w:ins w:id="2231" w:author="Jason Rhee" w:date="2024-07-21T18:38:00Z" w16du:dateUtc="2024-07-21T08:38:00Z"/>
        </w:rPr>
        <w:pPrChange w:id="2232" w:author="Jason Rhee" w:date="2024-07-21T18:38:00Z" w16du:dateUtc="2024-07-21T08:38:00Z">
          <w:pPr>
            <w:pStyle w:val="Annex0"/>
          </w:pPr>
        </w:pPrChange>
      </w:pPr>
      <w:ins w:id="2233" w:author="Jason Rhee" w:date="2024-07-21T18:38:00Z" w16du:dateUtc="2024-07-21T08:38:00Z">
        <w:r w:rsidRPr="00FB4D5E">
          <w:rPr>
            <w:b/>
            <w:bCs/>
          </w:rPr>
          <w:t>Definition</w:t>
        </w:r>
        <w:r>
          <w:t xml:space="preserve">: </w:t>
        </w:r>
      </w:ins>
      <w:ins w:id="2234"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235" w:author="Jason Rhee" w:date="2024-07-21T18:38:00Z" w16du:dateUtc="2024-07-21T08:38:00Z"/>
        </w:rPr>
        <w:pPrChange w:id="2236" w:author="Jason Rhee" w:date="2024-07-21T18:38:00Z" w16du:dateUtc="2024-07-21T08:38:00Z">
          <w:pPr>
            <w:pStyle w:val="Annex0"/>
          </w:pPr>
        </w:pPrChange>
      </w:pPr>
      <w:ins w:id="2237" w:author="Jason Rhee" w:date="2024-07-21T18:38:00Z" w16du:dateUtc="2024-07-21T08:38:00Z">
        <w:r w:rsidRPr="00FB4D5E">
          <w:rPr>
            <w:b/>
            <w:bCs/>
          </w:rPr>
          <w:t>Code</w:t>
        </w:r>
        <w:r>
          <w:t xml:space="preserve">: </w:t>
        </w:r>
        <w:r w:rsidRPr="00D95E7D">
          <w:rPr>
            <w:rFonts w:ascii="Courier New" w:hAnsi="Courier New" w:cs="Courier New"/>
            <w:rPrChange w:id="2238" w:author="Jason Rhee" w:date="2024-07-21T18:38:00Z" w16du:dateUtc="2024-07-21T08:38:00Z">
              <w:rPr>
                <w:b w:val="0"/>
                <w:bCs w:val="0"/>
              </w:rPr>
            </w:rPrChange>
          </w:rPr>
          <w:t>'expectedPassingSpeed'</w:t>
        </w:r>
      </w:ins>
    </w:p>
    <w:p w14:paraId="492BAFF7" w14:textId="77777777" w:rsidR="00D95E7D" w:rsidRDefault="00D95E7D">
      <w:pPr>
        <w:rPr>
          <w:ins w:id="2239" w:author="Jason Rhee" w:date="2024-07-21T18:38:00Z" w16du:dateUtc="2024-07-21T08:38:00Z"/>
        </w:rPr>
        <w:pPrChange w:id="2240" w:author="Jason Rhee" w:date="2024-07-21T18:38:00Z" w16du:dateUtc="2024-07-21T08:38:00Z">
          <w:pPr>
            <w:pStyle w:val="Annex0"/>
          </w:pPr>
        </w:pPrChange>
      </w:pPr>
      <w:ins w:id="2241" w:author="Jason Rhee" w:date="2024-07-21T18:38:00Z" w16du:dateUtc="2024-07-21T08:38:00Z">
        <w:r w:rsidRPr="00FB4D5E">
          <w:rPr>
            <w:b/>
            <w:bCs/>
          </w:rPr>
          <w:t>Remarks</w:t>
        </w:r>
        <w:r>
          <w:t>:</w:t>
        </w:r>
      </w:ins>
    </w:p>
    <w:p w14:paraId="2C0A6EC6" w14:textId="77777777" w:rsidR="00D95E7D" w:rsidRDefault="00D95E7D">
      <w:pPr>
        <w:rPr>
          <w:ins w:id="2242" w:author="Jason Rhee" w:date="2024-07-21T18:38:00Z" w16du:dateUtc="2024-07-21T08:38:00Z"/>
        </w:rPr>
        <w:pPrChange w:id="2243" w:author="Jason Rhee" w:date="2024-07-21T18:38:00Z" w16du:dateUtc="2024-07-21T08:38:00Z">
          <w:pPr>
            <w:pStyle w:val="Annex0"/>
          </w:pPr>
        </w:pPrChange>
      </w:pPr>
      <w:ins w:id="2244" w:author="Jason Rhee" w:date="2024-07-21T18:38:00Z" w16du:dateUtc="2024-07-21T08:38:00Z">
        <w:r w:rsidRPr="00FB4D5E">
          <w:rPr>
            <w:b/>
            <w:bCs/>
          </w:rPr>
          <w:t>Aliases</w:t>
        </w:r>
        <w:r>
          <w:t>:</w:t>
        </w:r>
      </w:ins>
    </w:p>
    <w:p w14:paraId="27487148" w14:textId="4EF9AF38" w:rsidR="00D95E7D" w:rsidRDefault="00D95E7D" w:rsidP="00D95E7D">
      <w:pPr>
        <w:rPr>
          <w:ins w:id="2245" w:author="Jason Rhee" w:date="2024-07-21T18:39:00Z" w16du:dateUtc="2024-07-21T08:39:00Z"/>
        </w:rPr>
      </w:pPr>
      <w:ins w:id="2246" w:author="Jason Rhee" w:date="2024-07-21T18:38:00Z" w16du:dateUtc="2024-07-21T08:38:00Z">
        <w:r w:rsidRPr="00FB4D5E">
          <w:rPr>
            <w:b/>
            <w:bCs/>
          </w:rPr>
          <w:t>Value</w:t>
        </w:r>
        <w:r>
          <w:t xml:space="preserve"> </w:t>
        </w:r>
        <w:r w:rsidRPr="00FB4D5E">
          <w:rPr>
            <w:b/>
            <w:bCs/>
          </w:rPr>
          <w:t>Type</w:t>
        </w:r>
        <w:r>
          <w:t xml:space="preserve">: </w:t>
        </w:r>
      </w:ins>
      <w:ins w:id="2247" w:author="Jason Rhee" w:date="2024-07-21T18:39:00Z" w16du:dateUtc="2024-07-21T08:39:00Z">
        <w:r w:rsidR="00301F6D">
          <w:t>URN</w:t>
        </w:r>
      </w:ins>
    </w:p>
    <w:p w14:paraId="7EDB68BF" w14:textId="69D03CAF" w:rsidR="00301F6D" w:rsidRDefault="00301F6D" w:rsidP="00D95E7D">
      <w:pPr>
        <w:rPr>
          <w:ins w:id="2248" w:author="Jason Rhee" w:date="2024-07-21T18:39:00Z" w16du:dateUtc="2024-07-21T08:39:00Z"/>
        </w:rPr>
      </w:pPr>
      <w:ins w:id="2249" w:author="Jason Rhee" w:date="2024-07-21T18:39:00Z" w16du:dateUtc="2024-07-21T08:39:00Z">
        <w:r w:rsidRPr="00301F6D">
          <w:rPr>
            <w:b/>
            <w:bCs/>
            <w:rPrChange w:id="2250"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251" w:author="Jason Rhee" w:date="2024-07-21T18:39:00Z"/>
        </w:trPr>
        <w:tc>
          <w:tcPr>
            <w:tcW w:w="1639" w:type="dxa"/>
          </w:tcPr>
          <w:p w14:paraId="17F0B9B6" w14:textId="77777777" w:rsidR="00301F6D" w:rsidRPr="00C83522" w:rsidRDefault="00301F6D" w:rsidP="00FB4D5E">
            <w:pPr>
              <w:spacing w:before="0"/>
              <w:jc w:val="center"/>
              <w:rPr>
                <w:ins w:id="2252" w:author="Jason Rhee" w:date="2024-07-21T18:39:00Z" w16du:dateUtc="2024-07-21T08:39:00Z"/>
                <w:b/>
                <w:bCs/>
              </w:rPr>
            </w:pPr>
            <w:ins w:id="2253"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254" w:author="Jason Rhee" w:date="2024-07-21T18:39:00Z" w16du:dateUtc="2024-07-21T08:39:00Z"/>
                <w:b/>
                <w:bCs/>
              </w:rPr>
            </w:pPr>
            <w:ins w:id="2255"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256" w:author="Jason Rhee" w:date="2024-07-21T18:39:00Z" w16du:dateUtc="2024-07-21T08:39:00Z"/>
                <w:b/>
                <w:bCs/>
              </w:rPr>
            </w:pPr>
            <w:ins w:id="2257"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258" w:author="Jason Rhee" w:date="2024-07-21T18:39:00Z" w16du:dateUtc="2024-07-21T08:39:00Z"/>
                <w:b/>
                <w:bCs/>
              </w:rPr>
            </w:pPr>
            <w:ins w:id="2259" w:author="Jason Rhee" w:date="2024-07-21T18:39:00Z" w16du:dateUtc="2024-07-21T08:39:00Z">
              <w:r w:rsidRPr="00C83522">
                <w:rPr>
                  <w:b/>
                  <w:bCs/>
                </w:rPr>
                <w:t>Precision</w:t>
              </w:r>
            </w:ins>
          </w:p>
        </w:tc>
      </w:tr>
      <w:tr w:rsidR="0025598A" w14:paraId="2457852B" w14:textId="77777777" w:rsidTr="0025598A">
        <w:trPr>
          <w:ins w:id="2260" w:author="Jason Rhee" w:date="2024-07-21T18:39:00Z"/>
        </w:trPr>
        <w:tc>
          <w:tcPr>
            <w:tcW w:w="1639" w:type="dxa"/>
            <w:vMerge w:val="restart"/>
          </w:tcPr>
          <w:p w14:paraId="37CDFC32" w14:textId="77777777" w:rsidR="00301F6D" w:rsidRDefault="00301F6D" w:rsidP="00FB4D5E">
            <w:pPr>
              <w:spacing w:before="0"/>
              <w:jc w:val="center"/>
              <w:rPr>
                <w:ins w:id="2261" w:author="Jason Rhee" w:date="2024-07-21T18:39:00Z" w16du:dateUtc="2024-07-21T08:39:00Z"/>
              </w:rPr>
            </w:pPr>
            <w:ins w:id="2262"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263" w:author="Jason Rhee" w:date="2024-07-21T18:40:00Z"/>
              </w:rPr>
              <w:pPrChange w:id="2264" w:author="Jason Rhee" w:date="2024-07-21T18:40:00Z" w16du:dateUtc="2024-07-21T08:40:00Z">
                <w:pPr>
                  <w:spacing w:before="0"/>
                  <w:jc w:val="center"/>
                </w:pPr>
              </w:pPrChange>
            </w:pPr>
            <w:ins w:id="2265" w:author="Jason Rhee" w:date="2024-07-21T18:40:00Z">
              <w:r w:rsidRPr="0025598A">
                <w:t>urn:mrn:[Organisational ID]:...:...</w:t>
              </w:r>
            </w:ins>
          </w:p>
          <w:p w14:paraId="7450E0DA" w14:textId="70CE5C26" w:rsidR="00301F6D" w:rsidRDefault="00301F6D" w:rsidP="00FB4D5E">
            <w:pPr>
              <w:spacing w:before="0"/>
              <w:jc w:val="center"/>
              <w:rPr>
                <w:ins w:id="2266" w:author="Jason Rhee" w:date="2024-07-21T18:39:00Z" w16du:dateUtc="2024-07-21T08:39:00Z"/>
              </w:rPr>
            </w:pPr>
          </w:p>
        </w:tc>
        <w:tc>
          <w:tcPr>
            <w:tcW w:w="812" w:type="dxa"/>
          </w:tcPr>
          <w:p w14:paraId="5DCF1177" w14:textId="77777777" w:rsidR="00301F6D" w:rsidRDefault="00301F6D" w:rsidP="00FB4D5E">
            <w:pPr>
              <w:spacing w:before="0"/>
              <w:rPr>
                <w:ins w:id="2267" w:author="Jason Rhee" w:date="2024-07-21T18:39:00Z" w16du:dateUtc="2024-07-21T08:39:00Z"/>
              </w:rPr>
            </w:pPr>
            <w:ins w:id="2268" w:author="Jason Rhee" w:date="2024-07-21T18:39:00Z" w16du:dateUtc="2024-07-21T08:39:00Z">
              <w:r>
                <w:t>lowerBound</w:t>
              </w:r>
            </w:ins>
          </w:p>
        </w:tc>
        <w:tc>
          <w:tcPr>
            <w:tcW w:w="1640" w:type="dxa"/>
          </w:tcPr>
          <w:p w14:paraId="6BDDEF40" w14:textId="71730B3C" w:rsidR="00301F6D" w:rsidRDefault="00301F6D" w:rsidP="00FB4D5E">
            <w:pPr>
              <w:spacing w:before="0"/>
              <w:rPr>
                <w:ins w:id="2269" w:author="Jason Rhee" w:date="2024-07-21T18:39:00Z" w16du:dateUtc="2024-07-21T08:39:00Z"/>
              </w:rPr>
            </w:pPr>
            <w:ins w:id="2270"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271" w:author="Jason Rhee" w:date="2024-07-21T18:39:00Z" w16du:dateUtc="2024-07-21T08:39:00Z"/>
              </w:rPr>
            </w:pPr>
            <w:ins w:id="2272" w:author="Jason Rhee" w:date="2024-07-21T18:39:00Z" w16du:dateUtc="2024-07-21T08:39:00Z">
              <w:r>
                <w:t>(not specified)</w:t>
              </w:r>
            </w:ins>
          </w:p>
        </w:tc>
      </w:tr>
      <w:tr w:rsidR="0025598A" w14:paraId="7992A84B" w14:textId="77777777" w:rsidTr="0025598A">
        <w:trPr>
          <w:ins w:id="2273" w:author="Jason Rhee" w:date="2024-07-21T18:39:00Z"/>
        </w:trPr>
        <w:tc>
          <w:tcPr>
            <w:tcW w:w="1639" w:type="dxa"/>
            <w:vMerge/>
          </w:tcPr>
          <w:p w14:paraId="4C9C8B9A" w14:textId="77777777" w:rsidR="00301F6D" w:rsidRDefault="00301F6D" w:rsidP="00FB4D5E">
            <w:pPr>
              <w:spacing w:before="0"/>
              <w:rPr>
                <w:ins w:id="2274" w:author="Jason Rhee" w:date="2024-07-21T18:39:00Z" w16du:dateUtc="2024-07-21T08:39:00Z"/>
              </w:rPr>
            </w:pPr>
          </w:p>
        </w:tc>
        <w:tc>
          <w:tcPr>
            <w:tcW w:w="3318" w:type="dxa"/>
            <w:vMerge/>
          </w:tcPr>
          <w:p w14:paraId="2CA469A4" w14:textId="77777777" w:rsidR="00301F6D" w:rsidRDefault="00301F6D" w:rsidP="00FB4D5E">
            <w:pPr>
              <w:spacing w:before="0"/>
              <w:rPr>
                <w:ins w:id="2275" w:author="Jason Rhee" w:date="2024-07-21T18:39:00Z" w16du:dateUtc="2024-07-21T08:39:00Z"/>
              </w:rPr>
            </w:pPr>
          </w:p>
        </w:tc>
        <w:tc>
          <w:tcPr>
            <w:tcW w:w="812" w:type="dxa"/>
          </w:tcPr>
          <w:p w14:paraId="3A757220" w14:textId="77777777" w:rsidR="00301F6D" w:rsidRDefault="00301F6D" w:rsidP="00FB4D5E">
            <w:pPr>
              <w:spacing w:before="0"/>
              <w:rPr>
                <w:ins w:id="2276" w:author="Jason Rhee" w:date="2024-07-21T18:39:00Z" w16du:dateUtc="2024-07-21T08:39:00Z"/>
              </w:rPr>
            </w:pPr>
            <w:ins w:id="2277" w:author="Jason Rhee" w:date="2024-07-21T18:39:00Z" w16du:dateUtc="2024-07-21T08:39:00Z">
              <w:r>
                <w:t>upperBound</w:t>
              </w:r>
            </w:ins>
          </w:p>
        </w:tc>
        <w:tc>
          <w:tcPr>
            <w:tcW w:w="1640" w:type="dxa"/>
          </w:tcPr>
          <w:p w14:paraId="46A7FC48" w14:textId="77777777" w:rsidR="00301F6D" w:rsidRDefault="00301F6D" w:rsidP="00FB4D5E">
            <w:pPr>
              <w:spacing w:before="0"/>
              <w:rPr>
                <w:ins w:id="2278" w:author="Jason Rhee" w:date="2024-07-21T18:39:00Z" w16du:dateUtc="2024-07-21T08:39:00Z"/>
              </w:rPr>
            </w:pPr>
            <w:ins w:id="2279" w:author="Jason Rhee" w:date="2024-07-21T18:39:00Z" w16du:dateUtc="2024-07-21T08:39:00Z">
              <w:r>
                <w:t>(not specified)</w:t>
              </w:r>
            </w:ins>
          </w:p>
        </w:tc>
        <w:tc>
          <w:tcPr>
            <w:tcW w:w="1651" w:type="dxa"/>
            <w:vMerge/>
          </w:tcPr>
          <w:p w14:paraId="35863B03" w14:textId="77777777" w:rsidR="00301F6D" w:rsidRDefault="00301F6D" w:rsidP="00FB4D5E">
            <w:pPr>
              <w:spacing w:before="0"/>
              <w:rPr>
                <w:ins w:id="2280" w:author="Jason Rhee" w:date="2024-07-21T18:39:00Z" w16du:dateUtc="2024-07-21T08:39:00Z"/>
              </w:rPr>
            </w:pPr>
          </w:p>
        </w:tc>
      </w:tr>
      <w:tr w:rsidR="0025598A" w14:paraId="17421A06" w14:textId="77777777" w:rsidTr="0025598A">
        <w:trPr>
          <w:ins w:id="2281" w:author="Jason Rhee" w:date="2024-07-21T18:39:00Z"/>
        </w:trPr>
        <w:tc>
          <w:tcPr>
            <w:tcW w:w="1639" w:type="dxa"/>
            <w:vMerge/>
          </w:tcPr>
          <w:p w14:paraId="0A4F4D05" w14:textId="77777777" w:rsidR="00301F6D" w:rsidRDefault="00301F6D" w:rsidP="00FB4D5E">
            <w:pPr>
              <w:spacing w:before="0"/>
              <w:rPr>
                <w:ins w:id="2282" w:author="Jason Rhee" w:date="2024-07-21T18:39:00Z" w16du:dateUtc="2024-07-21T08:39:00Z"/>
              </w:rPr>
            </w:pPr>
          </w:p>
        </w:tc>
        <w:tc>
          <w:tcPr>
            <w:tcW w:w="3318" w:type="dxa"/>
            <w:vMerge/>
          </w:tcPr>
          <w:p w14:paraId="1F4A7164" w14:textId="77777777" w:rsidR="00301F6D" w:rsidRDefault="00301F6D" w:rsidP="00FB4D5E">
            <w:pPr>
              <w:spacing w:before="0"/>
              <w:rPr>
                <w:ins w:id="2283" w:author="Jason Rhee" w:date="2024-07-21T18:39:00Z" w16du:dateUtc="2024-07-21T08:39:00Z"/>
              </w:rPr>
            </w:pPr>
          </w:p>
        </w:tc>
        <w:tc>
          <w:tcPr>
            <w:tcW w:w="812" w:type="dxa"/>
          </w:tcPr>
          <w:p w14:paraId="05ECC221" w14:textId="77777777" w:rsidR="00301F6D" w:rsidRDefault="00301F6D" w:rsidP="00FB4D5E">
            <w:pPr>
              <w:spacing w:before="0"/>
              <w:rPr>
                <w:ins w:id="2284" w:author="Jason Rhee" w:date="2024-07-21T18:39:00Z" w16du:dateUtc="2024-07-21T08:39:00Z"/>
              </w:rPr>
            </w:pPr>
            <w:ins w:id="2285" w:author="Jason Rhee" w:date="2024-07-21T18:39:00Z" w16du:dateUtc="2024-07-21T08:39:00Z">
              <w:r>
                <w:t>closure</w:t>
              </w:r>
            </w:ins>
          </w:p>
        </w:tc>
        <w:tc>
          <w:tcPr>
            <w:tcW w:w="1640" w:type="dxa"/>
          </w:tcPr>
          <w:p w14:paraId="66E01353" w14:textId="2F6A031A" w:rsidR="00301F6D" w:rsidRDefault="00301F6D" w:rsidP="00FB4D5E">
            <w:pPr>
              <w:spacing w:before="0"/>
              <w:rPr>
                <w:ins w:id="2286" w:author="Jason Rhee" w:date="2024-07-21T18:39:00Z" w16du:dateUtc="2024-07-21T08:39:00Z"/>
              </w:rPr>
            </w:pPr>
            <w:ins w:id="2287" w:author="Jason Rhee" w:date="2024-07-21T18:39:00Z" w16du:dateUtc="2024-07-21T08:39:00Z">
              <w:r>
                <w:t>(not specified)</w:t>
              </w:r>
            </w:ins>
          </w:p>
        </w:tc>
        <w:tc>
          <w:tcPr>
            <w:tcW w:w="1651" w:type="dxa"/>
            <w:vMerge/>
          </w:tcPr>
          <w:p w14:paraId="3D523EDB" w14:textId="77777777" w:rsidR="00301F6D" w:rsidRDefault="00301F6D" w:rsidP="00FB4D5E">
            <w:pPr>
              <w:spacing w:before="0"/>
              <w:rPr>
                <w:ins w:id="2288" w:author="Jason Rhee" w:date="2024-07-21T18:39:00Z" w16du:dateUtc="2024-07-21T08:39:00Z"/>
              </w:rPr>
            </w:pPr>
          </w:p>
        </w:tc>
      </w:tr>
    </w:tbl>
    <w:p w14:paraId="15CE0B2D" w14:textId="77777777" w:rsidR="00301F6D" w:rsidRDefault="00301F6D" w:rsidP="00D95E7D">
      <w:pPr>
        <w:rPr>
          <w:ins w:id="2289" w:author="Jason Rhee" w:date="2024-07-21T18:47:00Z" w16du:dateUtc="2024-07-21T08:47:00Z"/>
        </w:rPr>
      </w:pPr>
    </w:p>
    <w:p w14:paraId="646896A4" w14:textId="099307CA" w:rsidR="0047028D" w:rsidRDefault="0047028D" w:rsidP="0047028D">
      <w:pPr>
        <w:pStyle w:val="Annex-Heading3"/>
        <w:rPr>
          <w:ins w:id="2290" w:author="Jason Rhee" w:date="2024-07-21T18:47:00Z" w16du:dateUtc="2024-07-21T08:47:00Z"/>
        </w:rPr>
      </w:pPr>
      <w:ins w:id="2291" w:author="Jason Rhee" w:date="2024-07-21T18:47:00Z" w16du:dateUtc="2024-07-21T08:47:00Z">
        <w:r>
          <w:t>Time Start</w:t>
        </w:r>
      </w:ins>
    </w:p>
    <w:p w14:paraId="3807D43C" w14:textId="46BF8B19" w:rsidR="00AB38F1" w:rsidRDefault="00AB38F1">
      <w:pPr>
        <w:rPr>
          <w:ins w:id="2292" w:author="Jason Rhee" w:date="2024-07-21T18:48:00Z" w16du:dateUtc="2024-07-21T08:48:00Z"/>
        </w:rPr>
        <w:pPrChange w:id="2293" w:author="Jason Rhee" w:date="2024-07-21T18:48:00Z" w16du:dateUtc="2024-07-21T08:48:00Z">
          <w:pPr>
            <w:pStyle w:val="Annex0"/>
          </w:pPr>
        </w:pPrChange>
      </w:pPr>
      <w:ins w:id="2294" w:author="Jason Rhee" w:date="2024-07-21T18:48:00Z" w16du:dateUtc="2024-07-21T08:48:00Z">
        <w:r w:rsidRPr="00FB4D5E">
          <w:rPr>
            <w:b/>
            <w:bCs/>
          </w:rPr>
          <w:t>Name</w:t>
        </w:r>
        <w:r>
          <w:t>: Time Start</w:t>
        </w:r>
      </w:ins>
    </w:p>
    <w:p w14:paraId="1F65DBB7" w14:textId="30432056" w:rsidR="00AB38F1" w:rsidRDefault="00AB38F1">
      <w:pPr>
        <w:rPr>
          <w:ins w:id="2295" w:author="Jason Rhee" w:date="2024-07-21T18:48:00Z" w16du:dateUtc="2024-07-21T08:48:00Z"/>
        </w:rPr>
        <w:pPrChange w:id="2296" w:author="Jason Rhee" w:date="2024-07-21T18:48:00Z" w16du:dateUtc="2024-07-21T08:48:00Z">
          <w:pPr>
            <w:pStyle w:val="Annex0"/>
          </w:pPr>
        </w:pPrChange>
      </w:pPr>
      <w:ins w:id="2297" w:author="Jason Rhee" w:date="2024-07-21T18:48:00Z" w16du:dateUtc="2024-07-21T08:48:00Z">
        <w:r w:rsidRPr="00FB4D5E">
          <w:rPr>
            <w:b/>
            <w:bCs/>
          </w:rPr>
          <w:t>Definition</w:t>
        </w:r>
        <w:r>
          <w:t xml:space="preserve">: </w:t>
        </w:r>
      </w:ins>
      <w:ins w:id="2298" w:author="Jason Rhee" w:date="2024-07-21T18:49:00Z" w16du:dateUtc="2024-07-21T08:49:00Z">
        <w:r w:rsidR="002B4F5C" w:rsidRPr="002B4F5C">
          <w:t>The start time of an active period.</w:t>
        </w:r>
      </w:ins>
    </w:p>
    <w:p w14:paraId="21AAADC2" w14:textId="3C7A03F4" w:rsidR="00AB38F1" w:rsidRDefault="00AB38F1">
      <w:pPr>
        <w:rPr>
          <w:ins w:id="2299" w:author="Jason Rhee" w:date="2024-07-21T18:48:00Z" w16du:dateUtc="2024-07-21T08:48:00Z"/>
        </w:rPr>
        <w:pPrChange w:id="2300" w:author="Jason Rhee" w:date="2024-07-21T18:48:00Z" w16du:dateUtc="2024-07-21T08:48:00Z">
          <w:pPr>
            <w:pStyle w:val="Annex0"/>
          </w:pPr>
        </w:pPrChange>
      </w:pPr>
      <w:ins w:id="2301"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302" w:author="Jason Rhee" w:date="2024-07-21T18:48:00Z" w16du:dateUtc="2024-07-21T08:48:00Z"/>
        </w:rPr>
        <w:pPrChange w:id="2303" w:author="Jason Rhee" w:date="2024-07-21T18:48:00Z" w16du:dateUtc="2024-07-21T08:48:00Z">
          <w:pPr>
            <w:pStyle w:val="Annex0"/>
          </w:pPr>
        </w:pPrChange>
      </w:pPr>
      <w:ins w:id="2304" w:author="Jason Rhee" w:date="2024-07-21T18:48:00Z" w16du:dateUtc="2024-07-21T08:48:00Z">
        <w:r w:rsidRPr="00FB4D5E">
          <w:rPr>
            <w:b/>
            <w:bCs/>
          </w:rPr>
          <w:t>Remarks</w:t>
        </w:r>
        <w:r>
          <w:t>:</w:t>
        </w:r>
      </w:ins>
    </w:p>
    <w:p w14:paraId="35672DFD" w14:textId="77777777" w:rsidR="00AB38F1" w:rsidRDefault="00AB38F1">
      <w:pPr>
        <w:rPr>
          <w:ins w:id="2305" w:author="Jason Rhee" w:date="2024-07-21T18:48:00Z" w16du:dateUtc="2024-07-21T08:48:00Z"/>
        </w:rPr>
        <w:pPrChange w:id="2306" w:author="Jason Rhee" w:date="2024-07-21T18:48:00Z" w16du:dateUtc="2024-07-21T08:48:00Z">
          <w:pPr>
            <w:pStyle w:val="Annex0"/>
          </w:pPr>
        </w:pPrChange>
      </w:pPr>
      <w:ins w:id="2307" w:author="Jason Rhee" w:date="2024-07-21T18:48:00Z" w16du:dateUtc="2024-07-21T08:48:00Z">
        <w:r w:rsidRPr="00FB4D5E">
          <w:rPr>
            <w:b/>
            <w:bCs/>
          </w:rPr>
          <w:t>Aliases</w:t>
        </w:r>
        <w:r>
          <w:t>:</w:t>
        </w:r>
      </w:ins>
    </w:p>
    <w:p w14:paraId="2BE8BF39" w14:textId="01FC35FE" w:rsidR="0047028D" w:rsidRDefault="00AB38F1">
      <w:pPr>
        <w:rPr>
          <w:ins w:id="2308" w:author="Jason Rhee" w:date="2024-07-21T18:47:00Z" w16du:dateUtc="2024-07-21T08:47:00Z"/>
        </w:rPr>
        <w:pPrChange w:id="2309" w:author="Jason Rhee" w:date="2024-07-21T18:48:00Z" w16du:dateUtc="2024-07-21T08:48:00Z">
          <w:pPr>
            <w:pStyle w:val="Annex-Heading3"/>
          </w:pPr>
        </w:pPrChange>
      </w:pPr>
      <w:ins w:id="2310"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311" w:author="Jason Rhee" w:date="2024-07-21T18:48:00Z" w16du:dateUtc="2024-07-21T08:48:00Z"/>
        </w:rPr>
      </w:pPr>
      <w:ins w:id="2312" w:author="Jason Rhee" w:date="2024-07-21T18:47:00Z" w16du:dateUtc="2024-07-21T08:47:00Z">
        <w:r>
          <w:t>Time End</w:t>
        </w:r>
      </w:ins>
    </w:p>
    <w:p w14:paraId="03BDAFCF" w14:textId="77596FCD" w:rsidR="00AB38F1" w:rsidRDefault="00AB38F1">
      <w:pPr>
        <w:rPr>
          <w:ins w:id="2313" w:author="Jason Rhee" w:date="2024-07-21T18:48:00Z" w16du:dateUtc="2024-07-21T08:48:00Z"/>
        </w:rPr>
        <w:pPrChange w:id="2314" w:author="Jason Rhee" w:date="2024-07-21T18:48:00Z" w16du:dateUtc="2024-07-21T08:48:00Z">
          <w:pPr>
            <w:pStyle w:val="Annex0"/>
          </w:pPr>
        </w:pPrChange>
      </w:pPr>
      <w:ins w:id="2315" w:author="Jason Rhee" w:date="2024-07-21T18:48:00Z" w16du:dateUtc="2024-07-21T08:48:00Z">
        <w:r w:rsidRPr="00FB4D5E">
          <w:rPr>
            <w:b/>
            <w:bCs/>
          </w:rPr>
          <w:t>Name</w:t>
        </w:r>
        <w:r>
          <w:t xml:space="preserve">: </w:t>
        </w:r>
      </w:ins>
      <w:ins w:id="2316" w:author="Jason Rhee" w:date="2024-07-21T18:49:00Z" w16du:dateUtc="2024-07-21T08:49:00Z">
        <w:r w:rsidR="002B4F5C">
          <w:t>Time End</w:t>
        </w:r>
      </w:ins>
    </w:p>
    <w:p w14:paraId="1F0E3B45" w14:textId="4681CFE4" w:rsidR="00AB38F1" w:rsidRDefault="00AB38F1">
      <w:pPr>
        <w:rPr>
          <w:ins w:id="2317" w:author="Jason Rhee" w:date="2024-07-21T18:48:00Z" w16du:dateUtc="2024-07-21T08:48:00Z"/>
        </w:rPr>
        <w:pPrChange w:id="2318" w:author="Jason Rhee" w:date="2024-07-21T18:48:00Z" w16du:dateUtc="2024-07-21T08:48:00Z">
          <w:pPr>
            <w:pStyle w:val="Annex0"/>
          </w:pPr>
        </w:pPrChange>
      </w:pPr>
      <w:ins w:id="2319" w:author="Jason Rhee" w:date="2024-07-21T18:48:00Z" w16du:dateUtc="2024-07-21T08:48:00Z">
        <w:r w:rsidRPr="00FB4D5E">
          <w:rPr>
            <w:b/>
            <w:bCs/>
          </w:rPr>
          <w:t>Definition</w:t>
        </w:r>
        <w:r>
          <w:t xml:space="preserve">: </w:t>
        </w:r>
      </w:ins>
      <w:ins w:id="2320" w:author="Jason Rhee" w:date="2024-07-21T18:49:00Z" w16du:dateUtc="2024-07-21T08:49:00Z">
        <w:r w:rsidR="002B4F5C" w:rsidRPr="002B4F5C">
          <w:t>The end time of an active period.</w:t>
        </w:r>
      </w:ins>
    </w:p>
    <w:p w14:paraId="000479D9" w14:textId="67FF540E" w:rsidR="00AB38F1" w:rsidRDefault="00AB38F1">
      <w:pPr>
        <w:rPr>
          <w:ins w:id="2321" w:author="Jason Rhee" w:date="2024-07-21T18:48:00Z" w16du:dateUtc="2024-07-21T08:48:00Z"/>
        </w:rPr>
        <w:pPrChange w:id="2322" w:author="Jason Rhee" w:date="2024-07-21T18:48:00Z" w16du:dateUtc="2024-07-21T08:48:00Z">
          <w:pPr>
            <w:pStyle w:val="Annex0"/>
          </w:pPr>
        </w:pPrChange>
      </w:pPr>
      <w:ins w:id="2323" w:author="Jason Rhee" w:date="2024-07-21T18:48:00Z" w16du:dateUtc="2024-07-21T08:48:00Z">
        <w:r w:rsidRPr="00FB4D5E">
          <w:rPr>
            <w:b/>
            <w:bCs/>
          </w:rPr>
          <w:t>Code</w:t>
        </w:r>
        <w:r>
          <w:t>: ‘</w:t>
        </w:r>
      </w:ins>
      <w:ins w:id="2324" w:author="Jason Rhee" w:date="2024-07-21T18:49:00Z" w16du:dateUtc="2024-07-21T08:49:00Z">
        <w:r w:rsidR="002B4F5C">
          <w:rPr>
            <w:rFonts w:ascii="Courier New" w:hAnsi="Courier New" w:cs="Courier New"/>
          </w:rPr>
          <w:t>timeEnd</w:t>
        </w:r>
      </w:ins>
      <w:ins w:id="2325" w:author="Jason Rhee" w:date="2024-07-21T18:48:00Z" w16du:dateUtc="2024-07-21T08:48:00Z">
        <w:r>
          <w:t>’</w:t>
        </w:r>
      </w:ins>
    </w:p>
    <w:p w14:paraId="46C31AA7" w14:textId="77777777" w:rsidR="00AB38F1" w:rsidRDefault="00AB38F1">
      <w:pPr>
        <w:rPr>
          <w:ins w:id="2326" w:author="Jason Rhee" w:date="2024-07-21T18:48:00Z" w16du:dateUtc="2024-07-21T08:48:00Z"/>
        </w:rPr>
        <w:pPrChange w:id="2327" w:author="Jason Rhee" w:date="2024-07-21T18:48:00Z" w16du:dateUtc="2024-07-21T08:48:00Z">
          <w:pPr>
            <w:pStyle w:val="Annex0"/>
          </w:pPr>
        </w:pPrChange>
      </w:pPr>
      <w:ins w:id="2328" w:author="Jason Rhee" w:date="2024-07-21T18:48:00Z" w16du:dateUtc="2024-07-21T08:48:00Z">
        <w:r w:rsidRPr="00FB4D5E">
          <w:rPr>
            <w:b/>
            <w:bCs/>
          </w:rPr>
          <w:t>Remarks</w:t>
        </w:r>
        <w:r>
          <w:t>:</w:t>
        </w:r>
      </w:ins>
    </w:p>
    <w:p w14:paraId="45E24193" w14:textId="77777777" w:rsidR="00AB38F1" w:rsidRDefault="00AB38F1">
      <w:pPr>
        <w:rPr>
          <w:ins w:id="2329" w:author="Jason Rhee" w:date="2024-07-21T18:48:00Z" w16du:dateUtc="2024-07-21T08:48:00Z"/>
        </w:rPr>
        <w:pPrChange w:id="2330" w:author="Jason Rhee" w:date="2024-07-21T18:48:00Z" w16du:dateUtc="2024-07-21T08:48:00Z">
          <w:pPr>
            <w:pStyle w:val="Annex0"/>
          </w:pPr>
        </w:pPrChange>
      </w:pPr>
      <w:ins w:id="2331" w:author="Jason Rhee" w:date="2024-07-21T18:48:00Z" w16du:dateUtc="2024-07-21T08:48:00Z">
        <w:r w:rsidRPr="00FB4D5E">
          <w:rPr>
            <w:b/>
            <w:bCs/>
          </w:rPr>
          <w:t>Aliases</w:t>
        </w:r>
        <w:r>
          <w:t>:</w:t>
        </w:r>
      </w:ins>
    </w:p>
    <w:p w14:paraId="13FA81FE" w14:textId="77777777" w:rsidR="00AB38F1" w:rsidRDefault="00AB38F1">
      <w:pPr>
        <w:rPr>
          <w:ins w:id="2332" w:author="Jason Rhee" w:date="2024-07-21T18:48:00Z" w16du:dateUtc="2024-07-21T08:48:00Z"/>
        </w:rPr>
        <w:pPrChange w:id="2333" w:author="Jason Rhee" w:date="2024-07-21T18:48:00Z" w16du:dateUtc="2024-07-21T08:48:00Z">
          <w:pPr>
            <w:pStyle w:val="Annex0"/>
          </w:pPr>
        </w:pPrChange>
      </w:pPr>
      <w:ins w:id="2334"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335" w:author="Jason Rhee" w:date="2024-07-21T18:38:00Z" w16du:dateUtc="2024-07-21T08:38:00Z"/>
        </w:rPr>
        <w:pPrChange w:id="2336"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337" w:name="_Toc527705886"/>
      <w:bookmarkStart w:id="2338" w:name="_Toc528589774"/>
      <w:bookmarkStart w:id="2339" w:name="_Toc516373"/>
      <w:bookmarkStart w:id="2340" w:name="_Toc127463889"/>
      <w:bookmarkStart w:id="2341" w:name="_Toc128125515"/>
      <w:bookmarkStart w:id="2342" w:name="_Toc141176297"/>
      <w:bookmarkStart w:id="2343" w:name="_Toc141176462"/>
      <w:bookmarkStart w:id="2344" w:name="_Toc141177094"/>
      <w:bookmarkStart w:id="2345" w:name="_Toc150177968"/>
      <w:r>
        <w:t>Enumerations</w:t>
      </w:r>
      <w:bookmarkEnd w:id="2337"/>
      <w:bookmarkEnd w:id="2338"/>
      <w:bookmarkEnd w:id="2339"/>
      <w:bookmarkEnd w:id="2340"/>
      <w:bookmarkEnd w:id="2341"/>
      <w:bookmarkEnd w:id="2342"/>
      <w:bookmarkEnd w:id="2343"/>
      <w:bookmarkEnd w:id="2344"/>
      <w:bookmarkEnd w:id="2345"/>
    </w:p>
    <w:p w14:paraId="5B31255C" w14:textId="1F2852F4" w:rsidR="003E0B96" w:rsidRDefault="003E0B96" w:rsidP="00716349">
      <w:pPr>
        <w:pStyle w:val="Annex-Heading3"/>
        <w:rPr>
          <w:rFonts w:ascii="Times New Roman" w:hAnsi="Times New Roman"/>
          <w:szCs w:val="24"/>
        </w:rPr>
      </w:pPr>
      <w:bookmarkStart w:id="2346" w:name="idmarkerx16777217x100082"/>
      <w:bookmarkStart w:id="2347" w:name="idmarkerx16777217x103713"/>
      <w:bookmarkStart w:id="2348" w:name="idmarkerx16777217x106868"/>
      <w:bookmarkStart w:id="2349" w:name="idmarkerx16777217x106922"/>
      <w:bookmarkStart w:id="2350" w:name="idmarkerx16777217x106976"/>
      <w:bookmarkStart w:id="2351" w:name="idmarkerx16777217x109894"/>
      <w:bookmarkStart w:id="2352" w:name="idmarkerx16777217x110618"/>
      <w:bookmarkStart w:id="2353" w:name="idmarkerx16777217x111342"/>
      <w:bookmarkStart w:id="2354" w:name="idmarkerx16777217x112099"/>
      <w:bookmarkStart w:id="2355" w:name="idmarkerx16777217x112157"/>
      <w:bookmarkStart w:id="2356" w:name="idmarkerx16777217x112916"/>
      <w:bookmarkStart w:id="2357" w:name="idmarkerx16777217x112971"/>
      <w:bookmarkStart w:id="2358" w:name="idmarkerx16777217x113025"/>
      <w:bookmarkStart w:id="2359" w:name="idmarkerx16777217x114038"/>
      <w:bookmarkStart w:id="2360" w:name="idmarkerx16777217x118148"/>
      <w:bookmarkStart w:id="2361" w:name="idmarkerx16777217x121544"/>
      <w:bookmarkStart w:id="2362" w:name="idmarkerx16777217x122560"/>
      <w:bookmarkStart w:id="2363" w:name="idmarkerx16777217x126908"/>
      <w:bookmarkStart w:id="2364" w:name="idmarkerx16777217x129828"/>
      <w:bookmarkStart w:id="2365" w:name="_Toc527705887"/>
      <w:bookmarkStart w:id="2366" w:name="_Toc52858977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r>
        <w:t>Under</w:t>
      </w:r>
      <w:r w:rsidR="007A3D49">
        <w:t xml:space="preserve"> </w:t>
      </w:r>
      <w:r>
        <w:t>Keel</w:t>
      </w:r>
      <w:r w:rsidR="007A3D49">
        <w:t xml:space="preserve"> </w:t>
      </w:r>
      <w:r>
        <w:t>Clearance Purpose</w:t>
      </w:r>
      <w:bookmarkEnd w:id="2365"/>
      <w:bookmarkEnd w:id="2366"/>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367"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368" w:author="Jason Rhee" w:date="2024-07-21T18:51:00Z" w16du:dateUtc="2024-07-21T08:51:00Z">
        <w:r w:rsidR="00BF7EA4" w:rsidDel="005C64A0">
          <w:delText>Enumeration</w:delText>
        </w:r>
      </w:del>
      <w:ins w:id="2369" w:author="Jason Rhee" w:date="2024-07-21T18:53:00Z" w16du:dateUtc="2024-07-21T08:53:00Z">
        <w:r w:rsidR="00E67EBE">
          <w:t>e</w:t>
        </w:r>
      </w:ins>
      <w:ins w:id="2370"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371"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372">
          <w:tblGrid>
            <w:gridCol w:w="1757"/>
            <w:gridCol w:w="943"/>
            <w:gridCol w:w="4526"/>
            <w:gridCol w:w="943"/>
            <w:gridCol w:w="191"/>
            <w:gridCol w:w="943"/>
            <w:gridCol w:w="6"/>
            <w:gridCol w:w="1128"/>
          </w:tblGrid>
        </w:tblGridChange>
      </w:tblGrid>
      <w:tr w:rsidR="003E0B96" w14:paraId="382AE855" w14:textId="77777777" w:rsidTr="00396787">
        <w:trPr>
          <w:tblHeader/>
          <w:trPrChange w:id="2373"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7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7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380" w:author="Jason Rhee" w:date="2024-07-21T21:25:00Z" w16du:dateUtc="2024-07-21T11:25:00Z">
              <w:r w:rsidRPr="00B128D2" w:rsidDel="00D52A25">
                <w:rPr>
                  <w:rFonts w:cs="Arial"/>
                  <w:color w:val="464646"/>
                  <w:szCs w:val="17"/>
                </w:rPr>
                <w:delText>pre-plan</w:delText>
              </w:r>
            </w:del>
            <w:ins w:id="2381"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8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8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386" w:author="Jason Rhee" w:date="2024-07-21T21:26:00Z" w16du:dateUtc="2024-07-21T11:26:00Z">
              <w:r w:rsidRPr="00B128D2" w:rsidDel="00D52A25">
                <w:rPr>
                  <w:rFonts w:cs="Arial"/>
                  <w:color w:val="464646"/>
                  <w:szCs w:val="17"/>
                </w:rPr>
                <w:delText xml:space="preserve">actual </w:delText>
              </w:r>
            </w:del>
            <w:ins w:id="2387"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88" w:author="Jason Rhee" w:date="2024-07-21T21:26:00Z" w16du:dateUtc="2024-07-21T11:26:00Z">
              <w:r w:rsidRPr="00B128D2" w:rsidDel="00D52A25">
                <w:rPr>
                  <w:rFonts w:cs="Arial"/>
                  <w:color w:val="464646"/>
                  <w:szCs w:val="17"/>
                </w:rPr>
                <w:delText xml:space="preserve">plan </w:delText>
              </w:r>
            </w:del>
            <w:ins w:id="2389"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3"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394" w:author="Jason Rhee" w:date="2024-07-21T21:26:00Z" w16du:dateUtc="2024-07-21T11:26:00Z">
              <w:r w:rsidRPr="00B128D2" w:rsidDel="00D52A25">
                <w:rPr>
                  <w:rFonts w:cs="Arial"/>
                  <w:color w:val="464646"/>
                  <w:szCs w:val="17"/>
                </w:rPr>
                <w:delText xml:space="preserve">actual </w:delText>
              </w:r>
            </w:del>
            <w:ins w:id="2395"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396" w:author="Jason Rhee" w:date="2024-07-21T21:26:00Z" w16du:dateUtc="2024-07-21T11:26:00Z">
              <w:r w:rsidRPr="00B128D2" w:rsidDel="00D52A25">
                <w:rPr>
                  <w:rFonts w:cs="Arial"/>
                  <w:color w:val="464646"/>
                  <w:szCs w:val="17"/>
                </w:rPr>
                <w:delText xml:space="preserve">update </w:delText>
              </w:r>
            </w:del>
            <w:ins w:id="2397"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398" w:author="Jason Rhee" w:date="2024-07-21T21:30:00Z" w16du:dateUtc="2024-07-21T11:30:00Z">
              <w:r w:rsidRPr="00B128D2" w:rsidDel="00295F56">
                <w:rPr>
                  <w:rFonts w:cs="Arial"/>
                  <w:color w:val="464646"/>
                  <w:szCs w:val="17"/>
                </w:rPr>
                <w:delText>actual plan</w:delText>
              </w:r>
            </w:del>
            <w:ins w:id="2399"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0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402" w:name="_Toc527705888"/>
      <w:bookmarkStart w:id="2403"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402"/>
      <w:bookmarkEnd w:id="2403"/>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404" w:author="Jason Rhee" w:date="2024-07-21T19:05:00Z" w16du:dateUtc="2024-07-21T09:05:00Z">
            <w:rPr/>
          </w:rPrChange>
        </w:rPr>
      </w:pPr>
      <w:r>
        <w:t>Definition:</w:t>
      </w:r>
      <w:ins w:id="2405"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406"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407">
          <w:tblGrid>
            <w:gridCol w:w="1517"/>
            <w:gridCol w:w="1183"/>
            <w:gridCol w:w="4286"/>
            <w:gridCol w:w="1134"/>
            <w:gridCol w:w="49"/>
            <w:gridCol w:w="1085"/>
            <w:gridCol w:w="49"/>
            <w:gridCol w:w="1134"/>
          </w:tblGrid>
        </w:tblGridChange>
      </w:tblGrid>
      <w:tr w:rsidR="003E0B96" w14:paraId="009D2EC2" w14:textId="77777777" w:rsidTr="00396787">
        <w:trPr>
          <w:tblHeader/>
          <w:trPrChange w:id="2408"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0"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2"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4"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6"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8"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0"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421" w:name="idmarkerx16777217x132034"/>
      <w:bookmarkStart w:id="2422" w:name="idmarkerx16777217x133047"/>
      <w:bookmarkStart w:id="2423" w:name="idmarkerx16777217x133587"/>
      <w:bookmarkStart w:id="2424" w:name="idmarkerx16777217x133649"/>
      <w:bookmarkEnd w:id="2421"/>
      <w:bookmarkEnd w:id="2422"/>
      <w:bookmarkEnd w:id="2423"/>
      <w:bookmarkEnd w:id="2424"/>
      <w:r>
        <w:br w:type="page"/>
      </w:r>
      <w:bookmarkStart w:id="2425" w:name="_Toc527705889"/>
      <w:bookmarkStart w:id="2426" w:name="_Toc528589777"/>
      <w:bookmarkStart w:id="2427" w:name="_Toc516374"/>
      <w:bookmarkStart w:id="2428" w:name="_Toc127463890"/>
      <w:bookmarkStart w:id="2429" w:name="_Toc128125516"/>
      <w:bookmarkStart w:id="2430" w:name="_Toc141176298"/>
      <w:bookmarkStart w:id="2431" w:name="_Toc141176463"/>
      <w:bookmarkStart w:id="2432" w:name="_Toc141177095"/>
      <w:bookmarkStart w:id="2433" w:name="_Toc150177969"/>
      <w:r>
        <w:t>Complex Attributes</w:t>
      </w:r>
      <w:bookmarkEnd w:id="2425"/>
      <w:bookmarkEnd w:id="2426"/>
      <w:bookmarkEnd w:id="2427"/>
      <w:bookmarkEnd w:id="2428"/>
      <w:bookmarkEnd w:id="2429"/>
      <w:bookmarkEnd w:id="2430"/>
      <w:bookmarkEnd w:id="2431"/>
      <w:bookmarkEnd w:id="2432"/>
      <w:bookmarkEnd w:id="2433"/>
    </w:p>
    <w:p w14:paraId="4BCF9873" w14:textId="07C39DE5" w:rsidR="003E0B96" w:rsidRDefault="003E0B96" w:rsidP="00716349">
      <w:pPr>
        <w:pStyle w:val="Annex-Heading3"/>
        <w:rPr>
          <w:rFonts w:ascii="Times New Roman" w:hAnsi="Times New Roman"/>
          <w:szCs w:val="24"/>
        </w:rPr>
      </w:pPr>
      <w:bookmarkStart w:id="2434" w:name="idmarkerx16777217x133666"/>
      <w:bookmarkStart w:id="2435" w:name="_Toc527705890"/>
      <w:bookmarkStart w:id="2436" w:name="_Toc528589778"/>
      <w:bookmarkEnd w:id="2434"/>
      <w:r>
        <w:t>Fixed Time Range</w:t>
      </w:r>
      <w:bookmarkEnd w:id="2435"/>
      <w:bookmarkEnd w:id="2436"/>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437" w:author="Jason Rhee" w:date="2024-07-21T19:06:00Z" w16du:dateUtc="2024-07-21T09:06:00Z">
                  <w:rPr/>
                </w:rPrChange>
              </w:rPr>
            </w:pPr>
            <w:ins w:id="2438"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439"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440" w:name="idmarkerx16777217x135570"/>
      <w:bookmarkStart w:id="2441" w:name="idmarkerx16777217x137332"/>
      <w:bookmarkStart w:id="2442" w:name="idmarkerx16777217x138529"/>
      <w:bookmarkStart w:id="2443" w:name="idmarkerx16777217x139446"/>
      <w:bookmarkStart w:id="2444" w:name="idmarkerx16777217x140640"/>
      <w:bookmarkStart w:id="2445" w:name="idmarkerx16777217x142401"/>
      <w:bookmarkStart w:id="2446" w:name="idmarkerx16777217x144167"/>
      <w:bookmarkStart w:id="2447" w:name="idmarkerx16777217x145381"/>
      <w:bookmarkStart w:id="2448" w:name="idmarkerx16777217x147812"/>
      <w:bookmarkStart w:id="2449" w:name="idmarkerx16777217x148726"/>
      <w:bookmarkStart w:id="2450" w:name="idmarkerx16777217x149665"/>
      <w:bookmarkStart w:id="2451" w:name="idmarkerx16777217x150582"/>
      <w:bookmarkStart w:id="2452" w:name="idmarkerx16777217x153857"/>
      <w:bookmarkStart w:id="2453" w:name="idmarkerx16777217x155318"/>
      <w:bookmarkStart w:id="2454" w:name="idmarkerx16777217x157588"/>
      <w:bookmarkStart w:id="2455" w:name="idmarkerx16777217x158502"/>
      <w:bookmarkStart w:id="2456" w:name="idmarkerx16777217x160654"/>
      <w:bookmarkStart w:id="2457" w:name="idmarkerx16777217x162160"/>
      <w:bookmarkStart w:id="2458" w:name="idmarkerx16777217x163701"/>
      <w:bookmarkStart w:id="2459" w:name="idmarkerx16777217x165199"/>
      <w:bookmarkStart w:id="2460" w:name="idmarkerx16777217x166968"/>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r>
        <w:br w:type="column"/>
      </w:r>
      <w:bookmarkStart w:id="2461" w:name="_Toc527705891"/>
      <w:bookmarkStart w:id="2462" w:name="_Toc528589779"/>
      <w:bookmarkStart w:id="2463" w:name="_Toc516375"/>
      <w:bookmarkStart w:id="2464" w:name="_Toc127463891"/>
      <w:bookmarkStart w:id="2465" w:name="_Toc128125517"/>
      <w:bookmarkStart w:id="2466" w:name="_Toc141176299"/>
      <w:bookmarkStart w:id="2467" w:name="_Toc141176464"/>
      <w:bookmarkStart w:id="2468" w:name="_Toc141177096"/>
      <w:bookmarkStart w:id="2469" w:name="_Toc150177970"/>
      <w:r w:rsidRPr="006E3A8C">
        <w:t>Roles</w:t>
      </w:r>
      <w:bookmarkEnd w:id="2461"/>
      <w:bookmarkEnd w:id="2462"/>
      <w:bookmarkEnd w:id="2463"/>
      <w:bookmarkEnd w:id="2464"/>
      <w:bookmarkEnd w:id="2465"/>
      <w:bookmarkEnd w:id="2466"/>
      <w:bookmarkEnd w:id="2467"/>
      <w:bookmarkEnd w:id="2468"/>
      <w:bookmarkEnd w:id="2469"/>
    </w:p>
    <w:p w14:paraId="0E5811DA" w14:textId="77777777" w:rsidR="00086AF2" w:rsidRDefault="00086AF2" w:rsidP="00716349">
      <w:pPr>
        <w:pStyle w:val="Annex-Heading3"/>
      </w:pPr>
      <w:bookmarkStart w:id="2470" w:name="idmarkerx16777217x166989"/>
      <w:bookmarkStart w:id="2471" w:name="_Toc527705892"/>
      <w:bookmarkStart w:id="2472" w:name="_Toc528589780"/>
      <w:bookmarkEnd w:id="2470"/>
      <w:r>
        <w:t>Associations</w:t>
      </w:r>
    </w:p>
    <w:p w14:paraId="4F649DA9" w14:textId="77777777" w:rsidR="001A74C5" w:rsidRPr="001A74C5" w:rsidRDefault="00843046" w:rsidP="001A74C5">
      <w:pPr>
        <w:spacing w:before="0"/>
        <w:rPr>
          <w:ins w:id="2473" w:author="Jason Rhee" w:date="2024-07-21T19:25:00Z"/>
          <w:rFonts w:eastAsiaTheme="minorEastAsia"/>
          <w:lang w:eastAsia="ko-KR"/>
        </w:rPr>
      </w:pPr>
      <w:ins w:id="2474" w:author="Jason Rhee" w:date="2024-07-21T19:25:00Z" w16du:dateUtc="2024-07-21T09:25:00Z">
        <w:r>
          <w:t>Association(name):</w:t>
        </w:r>
        <w:r>
          <w:rPr>
            <w:rFonts w:eastAsiaTheme="minorEastAsia" w:hint="eastAsia"/>
            <w:lang w:eastAsia="ko-KR"/>
          </w:rPr>
          <w:t xml:space="preserve"> </w:t>
        </w:r>
      </w:ins>
      <w:ins w:id="2475"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476" w:author="Jason Rhee" w:date="2024-07-21T19:25:00Z" w16du:dateUtc="2024-07-21T09:25:00Z"/>
          <w:rFonts w:eastAsiaTheme="minorEastAsia"/>
          <w:lang w:eastAsia="ko-KR"/>
        </w:rPr>
      </w:pPr>
      <w:ins w:id="2477"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478" w:author="Jason Rhee" w:date="2024-07-21T19:26:00Z" w16du:dateUtc="2024-07-21T09:26:00Z"/>
          <w:rFonts w:eastAsiaTheme="minorEastAsia"/>
          <w:lang w:eastAsia="ko-KR"/>
        </w:rPr>
      </w:pPr>
      <w:ins w:id="2479"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480" w:author="Jason Rhee" w:date="2024-07-21T19:27:00Z" w16du:dateUtc="2024-07-21T09:27:00Z"/>
          <w:rFonts w:eastAsiaTheme="minorEastAsia"/>
          <w:lang w:eastAsia="ko-KR"/>
        </w:rPr>
      </w:pPr>
      <w:ins w:id="2481"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482" w:author="Jason Rhee" w:date="2024-07-21T19:26:00Z" w16du:dateUtc="2024-07-21T09:26:00Z"/>
          <w:rFonts w:eastAsiaTheme="minorEastAsia"/>
          <w:lang w:eastAsia="ko-KR"/>
        </w:rPr>
      </w:pPr>
      <w:ins w:id="2483" w:author="Jason Rhee" w:date="2024-07-21T19:26:00Z" w16du:dateUtc="2024-07-21T09:26:00Z">
        <w:r>
          <w:t>Multiplicity: 0..* / 1</w:t>
        </w:r>
      </w:ins>
    </w:p>
    <w:p w14:paraId="15FFD2FD" w14:textId="53C6ED62" w:rsidR="00D06CA0" w:rsidRPr="00D06CA0" w:rsidRDefault="00D06CA0" w:rsidP="00A51240">
      <w:pPr>
        <w:spacing w:before="0"/>
        <w:rPr>
          <w:ins w:id="2484" w:author="Jason Rhee" w:date="2024-07-21T19:25:00Z" w16du:dateUtc="2024-07-21T09:25:00Z"/>
          <w:rFonts w:eastAsiaTheme="minorEastAsia"/>
          <w:lang w:eastAsia="ko-KR"/>
        </w:rPr>
      </w:pPr>
      <w:ins w:id="2485"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486" w:author="Jason Rhee" w:date="2024-07-21T19:27:00Z" w16du:dateUtc="2024-07-21T09:27:00Z"/>
          <w:rFonts w:eastAsiaTheme="minorEastAsia"/>
          <w:lang w:eastAsia="ko-KR"/>
        </w:rPr>
      </w:pPr>
      <w:ins w:id="2487"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488" w:author="Jason Rhee" w:date="2024-07-21T19:28:00Z" w16du:dateUtc="2024-07-21T09:28:00Z"/>
          <w:rFonts w:eastAsiaTheme="minorEastAsia"/>
          <w:lang w:eastAsia="ko-KR"/>
        </w:rPr>
      </w:pPr>
      <w:ins w:id="2489"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490"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491" w:author="Jason Rhee" w:date="2024-07-21T19:24:00Z" w16du:dateUtc="2024-07-21T09:24:00Z">
        <w:r w:rsidR="00287175" w:rsidRPr="00287175">
          <w:t>UKC Non Navigable Area Composition</w:t>
        </w:r>
      </w:ins>
      <w:del w:id="2492"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493" w:author="Jason Rhee" w:date="2024-07-21T19:24:00Z" w16du:dateUtc="2024-07-21T09:24:00Z">
        <w:r w:rsidR="00287175" w:rsidRPr="00287175">
          <w:t>A feature association for the binding between Under Keel Clearance Non Navigable Area and Under Keel Clearance Plan</w:t>
        </w:r>
      </w:ins>
      <w:del w:id="2494"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495" w:author="Jason Rhee" w:date="2024-07-21T19:11:00Z" w16du:dateUtc="2024-07-21T09:11:00Z">
            <w:rPr/>
          </w:rPrChange>
        </w:rPr>
      </w:pPr>
      <w:r>
        <w:t xml:space="preserve">Role type: </w:t>
      </w:r>
      <w:del w:id="2496" w:author="Jason Rhee" w:date="2024-07-21T19:11:00Z" w16du:dateUtc="2024-07-21T09:11:00Z">
        <w:r w:rsidDel="00017F0D">
          <w:delText>Aggregation</w:delText>
        </w:r>
      </w:del>
      <w:ins w:id="2497"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498" w:author="Jason Rhee" w:date="2024-07-21T19:17:00Z" w16du:dateUtc="2024-07-21T09:17:00Z">
        <w:r w:rsidR="00193A8C" w:rsidRPr="00742CB2">
          <w:t>UnderKeelClearanceNonNavigableAreaComposition</w:t>
        </w:r>
      </w:ins>
      <w:del w:id="2499"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500" w:author="Jason Rhee" w:date="2024-07-21T17:25:00Z" w16du:dateUtc="2024-07-21T07:25:00Z">
        <w:r w:rsidRPr="007E5550" w:rsidDel="00377D31">
          <w:delText>consistOf</w:delText>
        </w:r>
      </w:del>
      <w:ins w:id="2501" w:author="Jason Rhee" w:date="2024-07-21T17:25:00Z" w16du:dateUtc="2024-07-21T07:25:00Z">
        <w:r w:rsidR="00377D31">
          <w:t>theComponent</w:t>
        </w:r>
      </w:ins>
      <w:r>
        <w:t xml:space="preserve"> </w:t>
      </w:r>
      <w:r w:rsidRPr="007E5550">
        <w:t xml:space="preserve">/ </w:t>
      </w:r>
      <w:del w:id="2502" w:author="Jason Rhee" w:date="2024-07-21T17:24:00Z" w16du:dateUtc="2024-07-21T07:24:00Z">
        <w:r w:rsidRPr="007E5550" w:rsidDel="00377D31">
          <w:delText>componentOf</w:delText>
        </w:r>
      </w:del>
      <w:ins w:id="2503"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504" w:author="Jason Rhee" w:date="2024-07-21T19:24:00Z" w16du:dateUtc="2024-07-21T09:24:00Z">
        <w:r w:rsidR="008058D4" w:rsidRPr="008058D4">
          <w:t>UKC Almost Non Navigable Area Composition</w:t>
        </w:r>
      </w:ins>
      <w:del w:id="2505"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506" w:author="Jason Rhee" w:date="2024-07-21T19:24:00Z" w16du:dateUtc="2024-07-21T09:24:00Z">
        <w:r w:rsidR="00843046" w:rsidRPr="00843046">
          <w:t>A feature association for the binding between Under Keel Clearance Almost Non Navigable Area and Under Keel Clearance Plan</w:t>
        </w:r>
      </w:ins>
      <w:del w:id="2507"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508" w:author="Jason Rhee" w:date="2024-07-21T19:12:00Z" w16du:dateUtc="2024-07-21T09:12:00Z">
        <w:r w:rsidDel="00017F0D">
          <w:delText>Aggregation</w:delText>
        </w:r>
      </w:del>
      <w:ins w:id="2509"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510" w:author="Jason Rhee" w:date="2024-07-21T19:22:00Z" w16du:dateUtc="2024-07-21T09:22:00Z">
        <w:r w:rsidR="00423014" w:rsidRPr="009B2298">
          <w:t>UnderKeelClearanceAlmostNonNavigableAreaComposition</w:t>
        </w:r>
      </w:ins>
      <w:del w:id="2511"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512" w:author="Jason Rhee" w:date="2024-07-21T17:25:00Z" w16du:dateUtc="2024-07-21T07:25:00Z">
        <w:r w:rsidRPr="00186EE1" w:rsidDel="00377D31">
          <w:delText>consistOf</w:delText>
        </w:r>
      </w:del>
      <w:ins w:id="2513" w:author="Jason Rhee" w:date="2024-07-21T17:25:00Z" w16du:dateUtc="2024-07-21T07:25:00Z">
        <w:r w:rsidR="00377D31">
          <w:t>theComponent</w:t>
        </w:r>
      </w:ins>
      <w:r>
        <w:t xml:space="preserve"> / </w:t>
      </w:r>
      <w:del w:id="2514" w:author="Jason Rhee" w:date="2024-07-21T17:24:00Z" w16du:dateUtc="2024-07-21T07:24:00Z">
        <w:r w:rsidRPr="00186EE1" w:rsidDel="00377D31">
          <w:delText>componentOf</w:delText>
        </w:r>
      </w:del>
      <w:ins w:id="2515" w:author="Jason Rhee" w:date="2024-07-21T17:24:00Z" w16du:dateUtc="2024-07-21T07:24:00Z">
        <w:r w:rsidR="00377D31">
          <w:t>theCollection</w:t>
        </w:r>
      </w:ins>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516" w:author="Jason Rhee" w:date="2024-07-21T19:23:00Z">
        <w:r w:rsidR="008058D4" w:rsidRPr="008058D4">
          <w:t>UKC Control Point Composition</w:t>
        </w:r>
      </w:ins>
      <w:del w:id="2517"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518" w:author="Jason Rhee" w:date="2024-07-21T19:25:00Z" w16du:dateUtc="2024-07-21T09:25:00Z">
        <w:r w:rsidR="00843046" w:rsidRPr="00843046">
          <w:t>A feature association for the binding between Under Keel Clearance Control Point and Under Keel Clearance Plan</w:t>
        </w:r>
      </w:ins>
      <w:del w:id="2519"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520" w:author="Jason Rhee" w:date="2024-07-21T19:12:00Z" w16du:dateUtc="2024-07-21T09:12:00Z">
        <w:r w:rsidDel="00017F0D">
          <w:delText>Aggregation</w:delText>
        </w:r>
      </w:del>
      <w:ins w:id="2521"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522" w:author="Jason Rhee" w:date="2024-07-21T19:23:00Z" w16du:dateUtc="2024-07-21T09:23:00Z">
        <w:r w:rsidR="00423014" w:rsidRPr="005D766A">
          <w:t>UnderKeelClearanceControlPointComposition</w:t>
        </w:r>
      </w:ins>
      <w:del w:id="2523"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524" w:author="Jason Rhee" w:date="2024-07-21T17:25:00Z" w16du:dateUtc="2024-07-21T07:25:00Z">
        <w:r w:rsidRPr="007E5550" w:rsidDel="00377D31">
          <w:delText>consistOf</w:delText>
        </w:r>
      </w:del>
      <w:ins w:id="2525" w:author="Jason Rhee" w:date="2024-07-21T17:25:00Z" w16du:dateUtc="2024-07-21T07:25:00Z">
        <w:r w:rsidR="00377D31">
          <w:t>theComponent</w:t>
        </w:r>
      </w:ins>
      <w:r>
        <w:t xml:space="preserve"> </w:t>
      </w:r>
      <w:r w:rsidRPr="007E5550">
        <w:t xml:space="preserve">/ </w:t>
      </w:r>
      <w:del w:id="2526" w:author="Jason Rhee" w:date="2024-07-21T17:24:00Z" w16du:dateUtc="2024-07-21T07:24:00Z">
        <w:r w:rsidRPr="007E5550" w:rsidDel="00377D31">
          <w:delText>componentOf</w:delText>
        </w:r>
      </w:del>
      <w:ins w:id="2527"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528" w:author="Jason Rhee" w:date="2024-07-21T19:29:00Z" w16du:dateUtc="2024-07-21T09:29:00Z">
        <w:r w:rsidDel="009749D2">
          <w:delText>Component of</w:delText>
        </w:r>
      </w:del>
      <w:bookmarkEnd w:id="2471"/>
      <w:bookmarkEnd w:id="2472"/>
      <w:ins w:id="2529"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530" w:author="Jason Rhee" w:date="2024-07-21T19:29:00Z" w16du:dateUtc="2024-07-21T09:29:00Z">
            <w:rPr/>
          </w:rPrChange>
        </w:rPr>
      </w:pPr>
      <w:r>
        <w:t xml:space="preserve">Name: </w:t>
      </w:r>
      <w:del w:id="2531" w:author="Jason Rhee" w:date="2024-07-21T19:29:00Z" w16du:dateUtc="2024-07-21T09:29:00Z">
        <w:r w:rsidDel="009749D2">
          <w:delText>Component of</w:delText>
        </w:r>
      </w:del>
      <w:ins w:id="2532"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533" w:author="Jason Rhee" w:date="2024-07-21T17:24:00Z" w16du:dateUtc="2024-07-21T07:24:00Z">
        <w:r w:rsidDel="00377D31">
          <w:rPr>
            <w:rFonts w:ascii="Courier New" w:hAnsi="Courier New" w:cs="Courier New"/>
          </w:rPr>
          <w:delText>componentOf</w:delText>
        </w:r>
      </w:del>
      <w:ins w:id="2534"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535" w:author="Jason Rhee" w:date="2024-07-21T19:30:00Z" w16du:dateUtc="2024-07-21T09:30:00Z"/>
        </w:rPr>
      </w:pPr>
      <w:del w:id="2536"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537" w:name="idmarkerx16777217x167040"/>
      <w:bookmarkStart w:id="2538" w:name="_Toc527705893"/>
      <w:bookmarkStart w:id="2539" w:name="_Toc528589781"/>
      <w:bookmarkEnd w:id="2537"/>
      <w:del w:id="2540" w:author="Jason Rhee" w:date="2024-07-21T19:30:00Z" w16du:dateUtc="2024-07-21T09:30:00Z">
        <w:r w:rsidDel="005D6CAB">
          <w:delText>Consists of</w:delText>
        </w:r>
      </w:del>
      <w:bookmarkEnd w:id="2538"/>
      <w:bookmarkEnd w:id="2539"/>
      <w:ins w:id="2541"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542" w:author="Jason Rhee" w:date="2024-07-21T19:30:00Z" w16du:dateUtc="2024-07-21T09:30:00Z">
            <w:rPr/>
          </w:rPrChange>
        </w:rPr>
      </w:pPr>
      <w:r>
        <w:t xml:space="preserve">Name: </w:t>
      </w:r>
      <w:del w:id="2543" w:author="Jason Rhee" w:date="2024-07-21T19:30:00Z" w16du:dateUtc="2024-07-21T09:30:00Z">
        <w:r w:rsidDel="005D6CAB">
          <w:delText>Consists of</w:delText>
        </w:r>
      </w:del>
      <w:ins w:id="2544"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545" w:author="Jason Rhee" w:date="2024-07-21T17:26:00Z" w16du:dateUtc="2024-07-21T07:26:00Z">
        <w:r w:rsidDel="00377D31">
          <w:rPr>
            <w:rFonts w:ascii="Courier New" w:hAnsi="Courier New" w:cs="Courier New"/>
          </w:rPr>
          <w:delText>consistsOf</w:delText>
        </w:r>
      </w:del>
      <w:ins w:id="2546"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547" w:author="Jason Rhee" w:date="2024-07-21T19:31:00Z" w16du:dateUtc="2024-07-21T09:31:00Z"/>
        </w:rPr>
      </w:pPr>
      <w:del w:id="2548"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549" w:name="idmarkerx16777217x168592"/>
      <w:bookmarkStart w:id="2550" w:name="idmarkerx16777217x170959"/>
      <w:bookmarkStart w:id="2551" w:name="idmarkerx16777217x171296"/>
      <w:bookmarkStart w:id="2552" w:name="idmarkerx16777217x194551"/>
      <w:bookmarkStart w:id="2553" w:name="_Toc527705894"/>
      <w:bookmarkStart w:id="2554" w:name="_Toc528589782"/>
      <w:bookmarkStart w:id="2555" w:name="_Toc516376"/>
      <w:bookmarkStart w:id="2556" w:name="_Toc127463892"/>
      <w:bookmarkStart w:id="2557" w:name="_Toc128125518"/>
      <w:bookmarkStart w:id="2558" w:name="_Toc141176300"/>
      <w:bookmarkStart w:id="2559" w:name="_Toc141176465"/>
      <w:bookmarkStart w:id="2560" w:name="_Toc141177097"/>
      <w:bookmarkStart w:id="2561" w:name="_Toc150177971"/>
      <w:bookmarkEnd w:id="2549"/>
      <w:bookmarkEnd w:id="2550"/>
      <w:bookmarkEnd w:id="2551"/>
      <w:bookmarkEnd w:id="2552"/>
      <w:r>
        <w:t>Feature Types</w:t>
      </w:r>
      <w:bookmarkEnd w:id="2553"/>
      <w:bookmarkEnd w:id="2554"/>
      <w:bookmarkEnd w:id="2555"/>
      <w:bookmarkEnd w:id="2556"/>
      <w:bookmarkEnd w:id="2557"/>
      <w:bookmarkEnd w:id="2558"/>
      <w:bookmarkEnd w:id="2559"/>
      <w:bookmarkEnd w:id="2560"/>
      <w:bookmarkEnd w:id="2561"/>
    </w:p>
    <w:p w14:paraId="3B82484E" w14:textId="248190AC" w:rsidR="003E0B96" w:rsidRDefault="003E0B96" w:rsidP="008524C7">
      <w:pPr>
        <w:pStyle w:val="Annex-Heading3"/>
        <w:rPr>
          <w:rFonts w:ascii="Times New Roman" w:hAnsi="Times New Roman"/>
          <w:szCs w:val="24"/>
        </w:rPr>
      </w:pPr>
      <w:bookmarkStart w:id="2562" w:name="idmarkerx16777217x194572"/>
      <w:bookmarkStart w:id="2563" w:name="_Toc527705895"/>
      <w:bookmarkStart w:id="2564" w:name="_Toc528589783"/>
      <w:bookmarkEnd w:id="2562"/>
      <w:r>
        <w:t>UnderKeelClearancePlan</w:t>
      </w:r>
      <w:bookmarkEnd w:id="2563"/>
      <w:bookmarkEnd w:id="2564"/>
    </w:p>
    <w:p w14:paraId="101CB793" w14:textId="39BF642E" w:rsidR="006916E5" w:rsidRDefault="003E0B96" w:rsidP="00A51240">
      <w:pPr>
        <w:spacing w:before="0"/>
      </w:pPr>
      <w:r>
        <w:t>Name: Under</w:t>
      </w:r>
      <w:ins w:id="2565" w:author="Jason Rhee" w:date="2024-07-21T19:35:00Z" w16du:dateUtc="2024-07-21T09:35:00Z">
        <w:r w:rsidR="003E41C3">
          <w:rPr>
            <w:rFonts w:eastAsiaTheme="minorEastAsia" w:hint="eastAsia"/>
            <w:lang w:eastAsia="ko-KR"/>
          </w:rPr>
          <w:t xml:space="preserve"> </w:t>
        </w:r>
      </w:ins>
      <w:r>
        <w:t>Keel</w:t>
      </w:r>
      <w:ins w:id="2566" w:author="Jason Rhee" w:date="2024-07-21T19:35:00Z" w16du:dateUtc="2024-07-21T09:35:00Z">
        <w:r w:rsidR="003E41C3">
          <w:rPr>
            <w:rFonts w:eastAsiaTheme="minorEastAsia" w:hint="eastAsia"/>
            <w:lang w:eastAsia="ko-KR"/>
          </w:rPr>
          <w:t xml:space="preserve"> </w:t>
        </w:r>
      </w:ins>
      <w:r>
        <w:t>Clearance</w:t>
      </w:r>
      <w:ins w:id="2567"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568" w:author="Jason Rhee" w:date="2024-07-09T12:11:00Z" w16du:dateUtc="2024-07-09T02:11:00Z">
        <w:r w:rsidDel="00911B7E">
          <w:delText>true</w:delText>
        </w:r>
      </w:del>
      <w:ins w:id="2569" w:author="Jason Rhee" w:date="2024-07-09T12:11:00Z" w16du:dateUtc="2024-07-09T02:11:00Z">
        <w:r w:rsidR="00911B7E">
          <w:t>false</w:t>
        </w:r>
      </w:ins>
    </w:p>
    <w:p w14:paraId="00487356" w14:textId="5FBA902B" w:rsidR="00E35A62" w:rsidRDefault="003E0B96" w:rsidP="00A51240">
      <w:pPr>
        <w:spacing w:before="0"/>
      </w:pPr>
      <w:r>
        <w:t xml:space="preserve">Definition: </w:t>
      </w:r>
      <w:ins w:id="2570" w:author="Jason Rhee" w:date="2024-07-09T12:13:00Z" w16du:dateUtc="2024-07-09T02:13:00Z">
        <w:r w:rsidR="00925631" w:rsidRPr="00B17EB2">
          <w:rPr>
            <w:rFonts w:cs="Arial"/>
            <w:szCs w:val="20"/>
            <w:lang w:val="en-US" w:eastAsia="fi-FI"/>
          </w:rPr>
          <w:t xml:space="preserve">A UKC plan calculated for a particular </w:t>
        </w:r>
      </w:ins>
      <w:ins w:id="2571" w:author="Jason Rhee" w:date="2024-07-21T21:41:00Z" w16du:dateUtc="2024-07-21T11:41:00Z">
        <w:r w:rsidR="00EF6688">
          <w:rPr>
            <w:rFonts w:eastAsiaTheme="minorEastAsia" w:cs="Arial" w:hint="eastAsia"/>
            <w:szCs w:val="20"/>
            <w:lang w:val="en-US" w:eastAsia="ko-KR"/>
          </w:rPr>
          <w:t>vessel,</w:t>
        </w:r>
      </w:ins>
      <w:ins w:id="2572" w:author="Jason Rhee" w:date="2024-07-09T12:13:00Z" w16du:dateUtc="2024-07-09T02:13:00Z">
        <w:r w:rsidR="00925631" w:rsidRPr="00B17EB2">
          <w:rPr>
            <w:rFonts w:cs="Arial"/>
            <w:szCs w:val="20"/>
            <w:lang w:val="en-US" w:eastAsia="fi-FI"/>
          </w:rPr>
          <w:t xml:space="preserve"> </w:t>
        </w:r>
      </w:ins>
      <w:ins w:id="2573" w:author="Jason Rhee" w:date="2024-07-21T21:41:00Z" w16du:dateUtc="2024-07-21T11:41:00Z">
        <w:r w:rsidR="00EF6688">
          <w:rPr>
            <w:rFonts w:eastAsiaTheme="minorEastAsia" w:cs="Arial" w:hint="eastAsia"/>
            <w:szCs w:val="20"/>
            <w:lang w:val="en-US" w:eastAsia="ko-KR"/>
          </w:rPr>
          <w:t>for</w:t>
        </w:r>
      </w:ins>
      <w:ins w:id="2574" w:author="Jason Rhee" w:date="2024-07-09T12:13:00Z" w16du:dateUtc="2024-07-09T02:13:00Z">
        <w:r w:rsidR="00925631" w:rsidRPr="00B17EB2">
          <w:rPr>
            <w:rFonts w:cs="Arial"/>
            <w:szCs w:val="20"/>
            <w:lang w:val="en-US" w:eastAsia="fi-FI"/>
          </w:rPr>
          <w:t xml:space="preserve"> a particular passage</w:t>
        </w:r>
      </w:ins>
      <w:del w:id="2575"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576" w:author="Jason Rhee" w:date="2024-07-09T12:12:00Z" w16du:dateUtc="2024-07-09T02:12:00Z">
        <w:r w:rsidDel="00BB2F7B">
          <w:delText>'</w:delText>
        </w:r>
        <w:r w:rsidDel="00BB2F7B">
          <w:rPr>
            <w:rFonts w:ascii="Courier New" w:hAnsi="Courier New" w:cs="Courier New"/>
          </w:rPr>
          <w:delText>UKCP</w:delText>
        </w:r>
        <w:r w:rsidDel="00BB2F7B">
          <w:delText>'</w:delText>
        </w:r>
      </w:del>
      <w:ins w:id="2577"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578"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579" w:author="Jason Rhee" w:date="2024-07-16T18:00:00Z" w16du:dateUtc="2024-07-16T08:00:00Z">
            <w:rPr/>
          </w:rPrChange>
        </w:rPr>
      </w:pPr>
      <w:r>
        <w:t xml:space="preserve">Feature use type: </w:t>
      </w:r>
      <w:del w:id="2580" w:author="Jason Rhee" w:date="2024-07-09T12:26:00Z" w16du:dateUtc="2024-07-09T02:26:00Z">
        <w:r w:rsidDel="005D7410">
          <w:delText>meta</w:delText>
        </w:r>
      </w:del>
      <w:ins w:id="2581"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582" w:author="Jason Rhee" w:date="2024-07-09T12:17:00Z" w16du:dateUtc="2024-07-09T02:17:00Z">
        <w:r w:rsidR="008524C7" w:rsidDel="00EA6AD1">
          <w:delText>surface</w:delText>
        </w:r>
      </w:del>
      <w:ins w:id="2583"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584" w:author="Jason Rhee" w:date="2024-07-21T19:38:00Z" w16du:dateUtc="2024-07-21T09:38:00Z">
                  <w:rPr/>
                </w:rPrChange>
              </w:rPr>
            </w:pPr>
            <w:ins w:id="2585"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586"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587"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588"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58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59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59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592"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593" w:author="Jason Rhee" w:date="2024-07-21T19:39:00Z" w16du:dateUtc="2024-07-21T09:39:00Z"/>
                <w:rFonts w:eastAsiaTheme="minorEastAsia"/>
                <w:lang w:eastAsia="ko-KR"/>
                <w:rPrChange w:id="2594" w:author="Jason Rhee" w:date="2024-07-21T19:39:00Z" w16du:dateUtc="2024-07-21T09:39:00Z">
                  <w:rPr>
                    <w:ins w:id="2595" w:author="Jason Rhee" w:date="2024-07-21T19:39:00Z" w16du:dateUtc="2024-07-21T09:39:00Z"/>
                    <w:lang w:eastAsia="ko-KR"/>
                  </w:rPr>
                </w:rPrChange>
              </w:rPr>
            </w:pPr>
            <w:ins w:id="2596"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597" w:author="Jason Rhee" w:date="2024-07-21T19:39:00Z" w16du:dateUtc="2024-07-21T09:39:00Z"/>
                <w:rFonts w:eastAsiaTheme="minorEastAsia"/>
                <w:lang w:eastAsia="ko-KR"/>
                <w:rPrChange w:id="2598" w:author="Jason Rhee" w:date="2024-07-21T19:39:00Z" w16du:dateUtc="2024-07-21T09:39:00Z">
                  <w:rPr>
                    <w:ins w:id="2599" w:author="Jason Rhee" w:date="2024-07-21T19:39:00Z" w16du:dateUtc="2024-07-21T09:39:00Z"/>
                    <w:lang w:eastAsia="ko-KR"/>
                  </w:rPr>
                </w:rPrChange>
              </w:rPr>
            </w:pPr>
            <w:ins w:id="2600"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601" w:author="Jason Rhee" w:date="2024-07-21T19:39:00Z" w16du:dateUtc="2024-07-21T09:39:00Z"/>
                <w:rFonts w:eastAsiaTheme="minorEastAsia"/>
                <w:lang w:eastAsia="ko-KR"/>
              </w:rPr>
            </w:pPr>
            <w:ins w:id="260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603"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604" w:author="Jason Rhee" w:date="2024-07-21T19:39:00Z" w16du:dateUtc="2024-07-21T09:39:00Z"/>
                <w:rFonts w:eastAsiaTheme="minorEastAsia"/>
                <w:lang w:eastAsia="ko-KR"/>
                <w:rPrChange w:id="2605" w:author="Jason Rhee" w:date="2024-07-21T19:40:00Z" w16du:dateUtc="2024-07-21T09:40:00Z">
                  <w:rPr>
                    <w:ins w:id="2606" w:author="Jason Rhee" w:date="2024-07-21T19:39:00Z" w16du:dateUtc="2024-07-21T09:39:00Z"/>
                    <w:lang w:eastAsia="ko-KR"/>
                  </w:rPr>
                </w:rPrChange>
              </w:rPr>
            </w:pPr>
            <w:ins w:id="2607"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608"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609" w:author="Jason Rhee" w:date="2024-07-16T18:00:00Z" w16du:dateUtc="2024-07-16T08:00:00Z"/>
          <w:szCs w:val="24"/>
          <w:rPrChange w:id="2610" w:author="Jason Rhee" w:date="2024-07-16T18:01:00Z" w16du:dateUtc="2024-07-16T08:01:00Z">
            <w:rPr>
              <w:ins w:id="2611" w:author="Jason Rhee" w:date="2024-07-16T18:00:00Z" w16du:dateUtc="2024-07-16T08:00:00Z"/>
              <w:rFonts w:eastAsiaTheme="minorEastAsia"/>
              <w:lang w:eastAsia="ko-KR"/>
            </w:rPr>
          </w:rPrChange>
        </w:rPr>
      </w:pPr>
      <w:bookmarkStart w:id="2612" w:name="idmarkerx16777217x198100"/>
      <w:bookmarkStart w:id="2613" w:name="_Toc527705896"/>
      <w:bookmarkStart w:id="2614" w:name="_Toc528589784"/>
      <w:bookmarkEnd w:id="2612"/>
      <w:ins w:id="2615" w:author="Jason Rhee" w:date="2024-07-16T18:01:00Z" w16du:dateUtc="2024-07-16T08:01:00Z">
        <w:r w:rsidRPr="002F6AFA">
          <w:rPr>
            <w:rFonts w:eastAsiaTheme="minorEastAsia"/>
            <w:szCs w:val="24"/>
            <w:lang w:eastAsia="ko-KR"/>
            <w:rPrChange w:id="2616" w:author="Jason Rhee" w:date="2024-07-16T18:01:00Z" w16du:dateUtc="2024-07-16T08:01:00Z">
              <w:rPr>
                <w:rFonts w:ascii="Times New Roman" w:eastAsiaTheme="minorEastAsia" w:hAnsi="Times New Roman"/>
                <w:szCs w:val="24"/>
                <w:lang w:eastAsia="ko-KR"/>
              </w:rPr>
            </w:rPrChange>
          </w:rPr>
          <w:t>UnderKeelClearancePlanArea</w:t>
        </w:r>
      </w:ins>
    </w:p>
    <w:p w14:paraId="33E8FFE0" w14:textId="00DDED8D" w:rsidR="0084461F" w:rsidRDefault="0084461F">
      <w:pPr>
        <w:rPr>
          <w:ins w:id="2617" w:author="Jason Rhee" w:date="2024-07-21T19:46:00Z" w16du:dateUtc="2024-07-21T09:46:00Z"/>
        </w:rPr>
        <w:pPrChange w:id="2618" w:author="Jason Rhee" w:date="2024-07-21T19:46:00Z" w16du:dateUtc="2024-07-21T09:46:00Z">
          <w:pPr>
            <w:pStyle w:val="Annex0"/>
          </w:pPr>
        </w:pPrChange>
      </w:pPr>
      <w:ins w:id="2619"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620" w:author="Jason Rhee" w:date="2024-07-21T19:48:00Z" w16du:dateUtc="2024-07-21T09:48:00Z">
        <w:r w:rsidR="003A1398">
          <w:rPr>
            <w:rFonts w:eastAsiaTheme="minorEastAsia" w:hint="eastAsia"/>
            <w:lang w:eastAsia="ko-KR"/>
          </w:rPr>
          <w:t>Plan</w:t>
        </w:r>
      </w:ins>
      <w:ins w:id="2621"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622" w:author="Jason Rhee" w:date="2024-07-21T19:46:00Z" w16du:dateUtc="2024-07-21T09:46:00Z"/>
        </w:rPr>
        <w:pPrChange w:id="2623" w:author="Jason Rhee" w:date="2024-07-21T19:46:00Z" w16du:dateUtc="2024-07-21T09:46:00Z">
          <w:pPr>
            <w:pStyle w:val="Annex0"/>
          </w:pPr>
        </w:pPrChange>
      </w:pPr>
      <w:ins w:id="2624" w:author="Jason Rhee" w:date="2024-07-21T19:46:00Z" w16du:dateUtc="2024-07-21T09:46:00Z">
        <w:r>
          <w:t>Abstract type: false</w:t>
        </w:r>
      </w:ins>
    </w:p>
    <w:p w14:paraId="63C55FA5" w14:textId="35FB9D40" w:rsidR="0084461F" w:rsidRDefault="0084461F">
      <w:pPr>
        <w:rPr>
          <w:ins w:id="2625" w:author="Jason Rhee" w:date="2024-07-21T19:46:00Z" w16du:dateUtc="2024-07-21T09:46:00Z"/>
        </w:rPr>
        <w:pPrChange w:id="2626" w:author="Jason Rhee" w:date="2024-07-21T19:46:00Z" w16du:dateUtc="2024-07-21T09:46:00Z">
          <w:pPr>
            <w:pStyle w:val="Annex0"/>
          </w:pPr>
        </w:pPrChange>
      </w:pPr>
      <w:ins w:id="2627" w:author="Jason Rhee" w:date="2024-07-21T19:46:00Z" w16du:dateUtc="2024-07-21T09:46:00Z">
        <w:r>
          <w:t xml:space="preserve">Definition: </w:t>
        </w:r>
      </w:ins>
      <w:ins w:id="2628"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629" w:author="Jason Rhee" w:date="2024-07-21T19:46:00Z" w16du:dateUtc="2024-07-21T09:46:00Z"/>
        </w:rPr>
        <w:pPrChange w:id="2630" w:author="Jason Rhee" w:date="2024-07-21T19:46:00Z" w16du:dateUtc="2024-07-21T09:46:00Z">
          <w:pPr>
            <w:pStyle w:val="Annex0"/>
          </w:pPr>
        </w:pPrChange>
      </w:pPr>
      <w:ins w:id="2631" w:author="Jason Rhee" w:date="2024-07-21T19:46:00Z" w16du:dateUtc="2024-07-21T09:46:00Z">
        <w:r>
          <w:t xml:space="preserve">Code: </w:t>
        </w:r>
        <w:r w:rsidRPr="003A1398">
          <w:rPr>
            <w:rFonts w:ascii="Courier New" w:hAnsi="Courier New" w:cs="Courier New"/>
            <w:rPrChange w:id="2632" w:author="Jason Rhee" w:date="2024-07-21T19:48:00Z" w16du:dateUtc="2024-07-21T09:48:00Z">
              <w:rPr/>
            </w:rPrChange>
          </w:rPr>
          <w:t>'</w:t>
        </w:r>
      </w:ins>
      <w:ins w:id="2633" w:author="Jason Rhee" w:date="2024-07-21T19:48:00Z" w16du:dateUtc="2024-07-21T09:48:00Z">
        <w:r w:rsidR="003A1398" w:rsidRPr="003A1398">
          <w:rPr>
            <w:rFonts w:ascii="Courier New" w:hAnsi="Courier New" w:cs="Courier New"/>
            <w:rPrChange w:id="2634" w:author="Jason Rhee" w:date="2024-07-21T19:48:00Z" w16du:dateUtc="2024-07-21T09:48:00Z">
              <w:rPr/>
            </w:rPrChange>
          </w:rPr>
          <w:t>UnderKeelClearancePlanArea</w:t>
        </w:r>
      </w:ins>
      <w:ins w:id="2635" w:author="Jason Rhee" w:date="2024-07-21T19:46:00Z" w16du:dateUtc="2024-07-21T09:46:00Z">
        <w:r w:rsidRPr="003A1398">
          <w:rPr>
            <w:rFonts w:ascii="Courier New" w:hAnsi="Courier New" w:cs="Courier New"/>
            <w:rPrChange w:id="2636" w:author="Jason Rhee" w:date="2024-07-21T19:48:00Z" w16du:dateUtc="2024-07-21T09:48:00Z">
              <w:rPr/>
            </w:rPrChange>
          </w:rPr>
          <w:t>'</w:t>
        </w:r>
      </w:ins>
    </w:p>
    <w:p w14:paraId="7D1381EA" w14:textId="77777777" w:rsidR="0084461F" w:rsidRDefault="0084461F">
      <w:pPr>
        <w:rPr>
          <w:ins w:id="2637" w:author="Jason Rhee" w:date="2024-07-21T19:46:00Z" w16du:dateUtc="2024-07-21T09:46:00Z"/>
        </w:rPr>
        <w:pPrChange w:id="2638" w:author="Jason Rhee" w:date="2024-07-21T19:46:00Z" w16du:dateUtc="2024-07-21T09:46:00Z">
          <w:pPr>
            <w:pStyle w:val="Annex0"/>
          </w:pPr>
        </w:pPrChange>
      </w:pPr>
      <w:ins w:id="2639" w:author="Jason Rhee" w:date="2024-07-21T19:46:00Z" w16du:dateUtc="2024-07-21T09:46:00Z">
        <w:r>
          <w:t>Remarks:</w:t>
        </w:r>
      </w:ins>
    </w:p>
    <w:p w14:paraId="706BF16E" w14:textId="77777777" w:rsidR="0084461F" w:rsidRDefault="0084461F">
      <w:pPr>
        <w:rPr>
          <w:ins w:id="2640" w:author="Jason Rhee" w:date="2024-07-21T19:46:00Z" w16du:dateUtc="2024-07-21T09:46:00Z"/>
        </w:rPr>
        <w:pPrChange w:id="2641" w:author="Jason Rhee" w:date="2024-07-21T19:46:00Z" w16du:dateUtc="2024-07-21T09:46:00Z">
          <w:pPr>
            <w:pStyle w:val="Annex0"/>
          </w:pPr>
        </w:pPrChange>
      </w:pPr>
      <w:ins w:id="2642" w:author="Jason Rhee" w:date="2024-07-21T19:46:00Z" w16du:dateUtc="2024-07-21T09:46:00Z">
        <w:r>
          <w:t>Aliases: (none)</w:t>
        </w:r>
      </w:ins>
    </w:p>
    <w:p w14:paraId="7819F9E0" w14:textId="77777777" w:rsidR="0084461F" w:rsidRDefault="0084461F">
      <w:pPr>
        <w:rPr>
          <w:ins w:id="2643" w:author="Jason Rhee" w:date="2024-07-21T19:46:00Z" w16du:dateUtc="2024-07-21T09:46:00Z"/>
        </w:rPr>
        <w:pPrChange w:id="2644" w:author="Jason Rhee" w:date="2024-07-21T19:46:00Z" w16du:dateUtc="2024-07-21T09:46:00Z">
          <w:pPr>
            <w:pStyle w:val="Annex0"/>
          </w:pPr>
        </w:pPrChange>
      </w:pPr>
      <w:ins w:id="2645" w:author="Jason Rhee" w:date="2024-07-21T19:46:00Z" w16du:dateUtc="2024-07-21T09:46:00Z">
        <w:r>
          <w:t>Supertype: FeatureType</w:t>
        </w:r>
      </w:ins>
    </w:p>
    <w:p w14:paraId="1793FC64" w14:textId="77777777" w:rsidR="0084461F" w:rsidRDefault="0084461F">
      <w:pPr>
        <w:rPr>
          <w:ins w:id="2646" w:author="Jason Rhee" w:date="2024-07-21T19:46:00Z" w16du:dateUtc="2024-07-21T09:46:00Z"/>
        </w:rPr>
        <w:pPrChange w:id="2647" w:author="Jason Rhee" w:date="2024-07-21T19:46:00Z" w16du:dateUtc="2024-07-21T09:46:00Z">
          <w:pPr>
            <w:pStyle w:val="Annex0"/>
          </w:pPr>
        </w:pPrChange>
      </w:pPr>
      <w:ins w:id="2648" w:author="Jason Rhee" w:date="2024-07-21T19:46:00Z" w16du:dateUtc="2024-07-21T09:46:00Z">
        <w:r>
          <w:t>Feature use type: geographic</w:t>
        </w:r>
      </w:ins>
    </w:p>
    <w:p w14:paraId="61780A0A" w14:textId="23463F1A" w:rsidR="002F6AFA" w:rsidRDefault="0084461F" w:rsidP="0084461F">
      <w:pPr>
        <w:rPr>
          <w:ins w:id="2649" w:author="Jason Rhee" w:date="2024-07-21T19:47:00Z" w16du:dateUtc="2024-07-21T09:47:00Z"/>
          <w:rFonts w:eastAsiaTheme="minorEastAsia"/>
          <w:lang w:eastAsia="ko-KR"/>
        </w:rPr>
      </w:pPr>
      <w:ins w:id="2650"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651" w:author="Jason Rhee" w:date="2024-07-21T19:47:00Z" w16du:dateUtc="2024-07-21T09:47:00Z"/>
          <w:rFonts w:ascii="Arial" w:hAnsi="Arial" w:cs="Arial"/>
        </w:rPr>
      </w:pPr>
      <w:ins w:id="2652"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653"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654" w:author="Jason Rhee" w:date="2024-07-21T19:47:00Z" w16du:dateUtc="2024-07-21T09:47:00Z"/>
              </w:rPr>
            </w:pPr>
            <w:ins w:id="2655"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656" w:author="Jason Rhee" w:date="2024-07-21T19:47:00Z" w16du:dateUtc="2024-07-21T09:47:00Z"/>
              </w:rPr>
            </w:pPr>
            <w:ins w:id="2657"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658" w:author="Jason Rhee" w:date="2024-07-21T19:47:00Z" w16du:dateUtc="2024-07-21T09:47:00Z"/>
              </w:rPr>
            </w:pPr>
            <w:ins w:id="2659"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660" w:author="Jason Rhee" w:date="2024-07-21T19:47:00Z" w16du:dateUtc="2024-07-21T09:47:00Z"/>
              </w:rPr>
            </w:pPr>
            <w:ins w:id="2661"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662" w:author="Jason Rhee" w:date="2024-07-21T19:47:00Z" w16du:dateUtc="2024-07-21T09:47:00Z"/>
              </w:rPr>
            </w:pPr>
            <w:ins w:id="2663" w:author="Jason Rhee" w:date="2024-07-21T19:47:00Z" w16du:dateUtc="2024-07-21T09:47:00Z">
              <w:r>
                <w:rPr>
                  <w:b/>
                  <w:bCs/>
                </w:rPr>
                <w:t>Sequential</w:t>
              </w:r>
            </w:ins>
          </w:p>
        </w:tc>
      </w:tr>
      <w:tr w:rsidR="009D2106" w14:paraId="5F2181C3" w14:textId="77777777" w:rsidTr="00FF24A0">
        <w:trPr>
          <w:ins w:id="2664"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665" w:author="Jason Rhee" w:date="2024-07-21T19:47:00Z" w16du:dateUtc="2024-07-21T09:47:00Z"/>
              </w:rPr>
            </w:pPr>
            <w:ins w:id="2666"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667" w:author="Jason Rhee" w:date="2024-07-21T19:47:00Z" w16du:dateUtc="2024-07-21T09:47:00Z"/>
                <w:lang w:eastAsia="ko-KR"/>
              </w:rPr>
            </w:pPr>
            <w:ins w:id="2668"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669" w:author="Jason Rhee" w:date="2024-07-21T19:47:00Z" w16du:dateUtc="2024-07-21T09:47:00Z"/>
              </w:rPr>
            </w:pPr>
            <w:ins w:id="2670"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671"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672" w:author="Jason Rhee" w:date="2024-07-21T19:47:00Z" w16du:dateUtc="2024-07-21T09:47:00Z"/>
              </w:rPr>
            </w:pPr>
            <w:ins w:id="2673" w:author="Jason Rhee" w:date="2024-07-21T19:47:00Z" w16du:dateUtc="2024-07-21T09:47:00Z">
              <w:r>
                <w:t>false</w:t>
              </w:r>
            </w:ins>
          </w:p>
        </w:tc>
      </w:tr>
      <w:tr w:rsidR="009D2106" w14:paraId="7B9182F9" w14:textId="77777777" w:rsidTr="00FF24A0">
        <w:trPr>
          <w:ins w:id="2674"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675" w:author="Jason Rhee" w:date="2024-07-21T19:47:00Z" w16du:dateUtc="2024-07-21T09:47:00Z"/>
              </w:rPr>
            </w:pPr>
            <w:ins w:id="2676"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677" w:author="Jason Rhee" w:date="2024-07-21T19:47:00Z" w16du:dateUtc="2024-07-21T09:47:00Z"/>
                <w:lang w:eastAsia="ko-KR"/>
              </w:rPr>
            </w:pPr>
            <w:ins w:id="2678"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679" w:author="Jason Rhee" w:date="2024-07-21T19:47:00Z" w16du:dateUtc="2024-07-21T09:47:00Z"/>
              </w:rPr>
            </w:pPr>
            <w:ins w:id="2680"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681"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682" w:author="Jason Rhee" w:date="2024-07-21T19:47:00Z" w16du:dateUtc="2024-07-21T09:47:00Z"/>
              </w:rPr>
            </w:pPr>
            <w:ins w:id="2683"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684" w:author="Jason Rhee" w:date="2024-07-16T18:01:00Z" w16du:dateUtc="2024-07-16T08:01:00Z"/>
          <w:rFonts w:eastAsiaTheme="minorEastAsia"/>
          <w:lang w:eastAsia="ko-KR"/>
        </w:rPr>
        <w:pPrChange w:id="2685"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613"/>
      <w:bookmarkEnd w:id="2614"/>
    </w:p>
    <w:p w14:paraId="42D7ABC7" w14:textId="76E98E46" w:rsidR="00123836" w:rsidRDefault="003E0B96" w:rsidP="00A51240">
      <w:pPr>
        <w:spacing w:before="0"/>
      </w:pPr>
      <w:r>
        <w:t>Name: Under</w:t>
      </w:r>
      <w:ins w:id="2686" w:author="Jason Rhee" w:date="2024-07-21T19:37:00Z" w16du:dateUtc="2024-07-21T09:37:00Z">
        <w:r w:rsidR="009A58B9">
          <w:rPr>
            <w:rFonts w:eastAsiaTheme="minorEastAsia" w:hint="eastAsia"/>
            <w:lang w:eastAsia="ko-KR"/>
          </w:rPr>
          <w:t xml:space="preserve"> </w:t>
        </w:r>
      </w:ins>
      <w:r>
        <w:t>Keel</w:t>
      </w:r>
      <w:ins w:id="2687" w:author="Jason Rhee" w:date="2024-07-21T19:37:00Z" w16du:dateUtc="2024-07-21T09:37:00Z">
        <w:r w:rsidR="009A58B9">
          <w:rPr>
            <w:rFonts w:eastAsiaTheme="minorEastAsia" w:hint="eastAsia"/>
            <w:lang w:eastAsia="ko-KR"/>
          </w:rPr>
          <w:t xml:space="preserve"> </w:t>
        </w:r>
      </w:ins>
      <w:r>
        <w:t>Clearance</w:t>
      </w:r>
      <w:ins w:id="2688" w:author="Jason Rhee" w:date="2024-07-21T19:37:00Z" w16du:dateUtc="2024-07-21T09:37:00Z">
        <w:r w:rsidR="009A58B9">
          <w:rPr>
            <w:rFonts w:eastAsiaTheme="minorEastAsia" w:hint="eastAsia"/>
            <w:lang w:eastAsia="ko-KR"/>
          </w:rPr>
          <w:t xml:space="preserve"> </w:t>
        </w:r>
      </w:ins>
      <w:r>
        <w:t>Non</w:t>
      </w:r>
      <w:ins w:id="2689" w:author="Jason Rhee" w:date="2024-07-21T19:37:00Z" w16du:dateUtc="2024-07-21T09:37:00Z">
        <w:r w:rsidR="009A58B9">
          <w:rPr>
            <w:rFonts w:eastAsiaTheme="minorEastAsia" w:hint="eastAsia"/>
            <w:lang w:eastAsia="ko-KR"/>
          </w:rPr>
          <w:t xml:space="preserve"> </w:t>
        </w:r>
      </w:ins>
      <w:r>
        <w:t>Navigable</w:t>
      </w:r>
      <w:ins w:id="2690"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691" w:author="Jason Rhee" w:date="2024-07-21T19:47:00Z" w16du:dateUtc="2024-07-21T09:47:00Z">
            <w:rPr/>
          </w:rPrChange>
        </w:rPr>
      </w:pPr>
      <w:r>
        <w:t xml:space="preserve">Definition: </w:t>
      </w:r>
      <w:ins w:id="2692" w:author="Jason Rhee" w:date="2024-07-21T19:37:00Z" w16du:dateUtc="2024-07-21T09:37:00Z">
        <w:r w:rsidR="00EE1C01" w:rsidRPr="00EE1C01">
          <w:t>An area of under keel clearance less than the calculated safe limit.</w:t>
        </w:r>
      </w:ins>
      <w:del w:id="2693"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694"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695">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69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7"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698"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699"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700"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01"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0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0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04"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5"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706" w:author="Jason Rhee" w:date="2024-07-21T19:40:00Z" w16du:dateUtc="2024-07-21T09:40:00Z"/>
              </w:rPr>
            </w:pPr>
            <w:ins w:id="2707"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08"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709" w:author="Jason Rhee" w:date="2024-07-21T19:40:00Z" w16du:dateUtc="2024-07-21T09:40:00Z"/>
                <w:lang w:eastAsia="ko-KR"/>
              </w:rPr>
            </w:pPr>
            <w:ins w:id="2710"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11"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712" w:author="Jason Rhee" w:date="2024-07-21T19:40:00Z" w16du:dateUtc="2024-07-21T09:40:00Z"/>
              </w:rPr>
            </w:pPr>
            <w:ins w:id="2713"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4"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715"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717" w:author="Jason Rhee" w:date="2024-07-21T19:40:00Z" w16du:dateUtc="2024-07-21T09:40:00Z"/>
              </w:rPr>
            </w:pPr>
            <w:ins w:id="2718"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719" w:name="idmarkerx16777217x198807"/>
      <w:bookmarkStart w:id="2720" w:name="_Toc527705897"/>
      <w:bookmarkStart w:id="2721" w:name="_Toc528589785"/>
      <w:bookmarkEnd w:id="2719"/>
      <w:r>
        <w:t>UnderKeelClearanceAlmost</w:t>
      </w:r>
      <w:r w:rsidR="0002483E">
        <w:t>N</w:t>
      </w:r>
      <w:r w:rsidR="00C92FE4">
        <w:t>on</w:t>
      </w:r>
      <w:r>
        <w:t>NavigableArea</w:t>
      </w:r>
      <w:bookmarkEnd w:id="2720"/>
      <w:bookmarkEnd w:id="2721"/>
    </w:p>
    <w:p w14:paraId="6962FBBD" w14:textId="22491634" w:rsidR="00123836" w:rsidRDefault="003E0B96" w:rsidP="00A51240">
      <w:pPr>
        <w:spacing w:before="0"/>
      </w:pPr>
      <w:r>
        <w:t>Name: Under</w:t>
      </w:r>
      <w:ins w:id="2722" w:author="Jason Rhee" w:date="2024-07-21T19:43:00Z" w16du:dateUtc="2024-07-21T09:43:00Z">
        <w:r w:rsidR="00C2004E">
          <w:rPr>
            <w:rFonts w:eastAsiaTheme="minorEastAsia" w:hint="eastAsia"/>
            <w:lang w:eastAsia="ko-KR"/>
          </w:rPr>
          <w:t xml:space="preserve"> </w:t>
        </w:r>
      </w:ins>
      <w:r>
        <w:t>Keel</w:t>
      </w:r>
      <w:ins w:id="2723" w:author="Jason Rhee" w:date="2024-07-21T19:43:00Z" w16du:dateUtc="2024-07-21T09:43:00Z">
        <w:r w:rsidR="00C2004E">
          <w:rPr>
            <w:rFonts w:eastAsiaTheme="minorEastAsia" w:hint="eastAsia"/>
            <w:lang w:eastAsia="ko-KR"/>
          </w:rPr>
          <w:t xml:space="preserve"> </w:t>
        </w:r>
      </w:ins>
      <w:r>
        <w:t>Clearance</w:t>
      </w:r>
      <w:ins w:id="2724" w:author="Jason Rhee" w:date="2024-07-21T19:43:00Z" w16du:dateUtc="2024-07-21T09:43:00Z">
        <w:r w:rsidR="00C2004E">
          <w:rPr>
            <w:rFonts w:eastAsiaTheme="minorEastAsia" w:hint="eastAsia"/>
            <w:lang w:eastAsia="ko-KR"/>
          </w:rPr>
          <w:t xml:space="preserve"> </w:t>
        </w:r>
      </w:ins>
      <w:r>
        <w:t>Almost</w:t>
      </w:r>
      <w:ins w:id="2725" w:author="Jason Rhee" w:date="2024-07-21T19:43:00Z" w16du:dateUtc="2024-07-21T09:43:00Z">
        <w:r w:rsidR="00C2004E">
          <w:rPr>
            <w:rFonts w:eastAsiaTheme="minorEastAsia" w:hint="eastAsia"/>
            <w:lang w:eastAsia="ko-KR"/>
          </w:rPr>
          <w:t xml:space="preserve"> </w:t>
        </w:r>
      </w:ins>
      <w:r w:rsidR="002F3F85">
        <w:t>N</w:t>
      </w:r>
      <w:r w:rsidR="00C92FE4">
        <w:t>on</w:t>
      </w:r>
      <w:ins w:id="2726" w:author="Jason Rhee" w:date="2024-07-21T19:43:00Z" w16du:dateUtc="2024-07-21T09:43:00Z">
        <w:r w:rsidR="00C2004E">
          <w:rPr>
            <w:rFonts w:eastAsiaTheme="minorEastAsia" w:hint="eastAsia"/>
            <w:lang w:eastAsia="ko-KR"/>
          </w:rPr>
          <w:t xml:space="preserve"> </w:t>
        </w:r>
      </w:ins>
      <w:r>
        <w:t>Navigable</w:t>
      </w:r>
      <w:ins w:id="2727"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728" w:author="Jason Rhee" w:date="2024-07-21T19:44:00Z" w16du:dateUtc="2024-07-21T09:44:00Z">
        <w:r w:rsidR="00CA3833" w:rsidRPr="00CA3833">
          <w:t>An area of under keel clearance almost less than the calculated safe limit, as established for the waterway.</w:t>
        </w:r>
      </w:ins>
      <w:del w:id="2729"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730">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731"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3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3"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4"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35"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736"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7"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38"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39"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40"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41"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742" w:author="Jason Rhee" w:date="2024-07-21T19:44:00Z" w16du:dateUtc="2024-07-21T09:44:00Z"/>
                <w:lang w:eastAsia="ko-KR"/>
              </w:rPr>
            </w:pPr>
            <w:ins w:id="2743"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44"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745" w:author="Jason Rhee" w:date="2024-07-21T19:44:00Z" w16du:dateUtc="2024-07-21T09:44:00Z"/>
                <w:lang w:eastAsia="ko-KR"/>
              </w:rPr>
            </w:pPr>
            <w:ins w:id="2746"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47"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748" w:author="Jason Rhee" w:date="2024-07-21T19:44:00Z" w16du:dateUtc="2024-07-21T09:44:00Z"/>
              </w:rPr>
            </w:pPr>
            <w:ins w:id="2749"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50"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751"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5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753" w:author="Jason Rhee" w:date="2024-07-21T19:44:00Z" w16du:dateUtc="2024-07-21T09:44:00Z"/>
                <w:lang w:eastAsia="ko-KR"/>
              </w:rPr>
            </w:pPr>
            <w:ins w:id="2754"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755" w:name="_Toc527705898"/>
      <w:bookmarkStart w:id="2756" w:name="_Toc528589786"/>
      <w:r>
        <w:t>UnderKeelClearanceControlPoint</w:t>
      </w:r>
      <w:bookmarkEnd w:id="2755"/>
      <w:bookmarkEnd w:id="2756"/>
    </w:p>
    <w:p w14:paraId="4D6B696E" w14:textId="7DBEA7FA" w:rsidR="00123836" w:rsidRDefault="003E0B96" w:rsidP="00A51240">
      <w:pPr>
        <w:spacing w:before="0"/>
      </w:pPr>
      <w:r>
        <w:t>Name: Under</w:t>
      </w:r>
      <w:ins w:id="2757" w:author="Jason Rhee" w:date="2024-07-21T19:44:00Z" w16du:dateUtc="2024-07-21T09:44:00Z">
        <w:r w:rsidR="00AB2D12">
          <w:rPr>
            <w:rFonts w:eastAsiaTheme="minorEastAsia" w:hint="eastAsia"/>
            <w:lang w:eastAsia="ko-KR"/>
          </w:rPr>
          <w:t xml:space="preserve"> </w:t>
        </w:r>
      </w:ins>
      <w:r>
        <w:t>Keel</w:t>
      </w:r>
      <w:ins w:id="2758" w:author="Jason Rhee" w:date="2024-07-21T19:44:00Z" w16du:dateUtc="2024-07-21T09:44:00Z">
        <w:r w:rsidR="00AB2D12">
          <w:rPr>
            <w:rFonts w:eastAsiaTheme="minorEastAsia" w:hint="eastAsia"/>
            <w:lang w:eastAsia="ko-KR"/>
          </w:rPr>
          <w:t xml:space="preserve"> </w:t>
        </w:r>
      </w:ins>
      <w:r>
        <w:t>Clearance</w:t>
      </w:r>
      <w:ins w:id="2759" w:author="Jason Rhee" w:date="2024-07-21T19:45:00Z" w16du:dateUtc="2024-07-21T09:45:00Z">
        <w:r w:rsidR="00AB2D12">
          <w:rPr>
            <w:rFonts w:eastAsiaTheme="minorEastAsia" w:hint="eastAsia"/>
            <w:lang w:eastAsia="ko-KR"/>
          </w:rPr>
          <w:t xml:space="preserve"> </w:t>
        </w:r>
      </w:ins>
      <w:r>
        <w:t>Control</w:t>
      </w:r>
      <w:ins w:id="2760"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761" w:author="Jason Rhee" w:date="2024-07-21T19:45:00Z" w16du:dateUtc="2024-07-21T09:45:00Z">
        <w:r w:rsidR="0086635B" w:rsidRPr="0086635B">
          <w:t>Selected critical passage point or line.</w:t>
        </w:r>
      </w:ins>
      <w:del w:id="2762"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763"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764" w:author="Jason Rhee" w:date="2024-07-21T19:45:00Z" w16du:dateUtc="2024-07-21T09:45:00Z"/>
                <w:lang w:eastAsia="ko-KR"/>
              </w:rPr>
            </w:pPr>
            <w:ins w:id="2765"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766" w:author="Jason Rhee" w:date="2024-07-21T19:45:00Z" w16du:dateUtc="2024-07-21T09:45:00Z"/>
                <w:lang w:eastAsia="ko-KR"/>
              </w:rPr>
            </w:pPr>
            <w:ins w:id="2767"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768" w:author="Jason Rhee" w:date="2024-07-21T19:45:00Z" w16du:dateUtc="2024-07-21T09:45:00Z"/>
                <w:lang w:eastAsia="ko-KR"/>
              </w:rPr>
            </w:pPr>
            <w:ins w:id="2769"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770"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771" w:author="Jason Rhee" w:date="2024-07-21T19:45:00Z" w16du:dateUtc="2024-07-21T09:45:00Z"/>
                <w:lang w:eastAsia="ko-KR"/>
              </w:rPr>
            </w:pPr>
            <w:ins w:id="2772"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773" w:name="_Toc528325769"/>
      <w:bookmarkStart w:id="2774" w:name="_Toc127463893"/>
      <w:bookmarkStart w:id="2775" w:name="_Toc128125519"/>
      <w:bookmarkStart w:id="2776" w:name="_Toc141176301"/>
      <w:bookmarkStart w:id="2777" w:name="_Toc141176466"/>
      <w:bookmarkStart w:id="2778" w:name="_Toc141177098"/>
      <w:bookmarkStart w:id="2779" w:name="_Toc150177972"/>
      <w:bookmarkEnd w:id="2773"/>
      <w:r w:rsidRPr="00D129DC">
        <w:t>Portrayal Catalogue</w:t>
      </w:r>
      <w:bookmarkEnd w:id="2774"/>
      <w:bookmarkEnd w:id="2775"/>
      <w:bookmarkEnd w:id="2776"/>
      <w:bookmarkEnd w:id="2777"/>
      <w:bookmarkEnd w:id="2778"/>
      <w:bookmarkEnd w:id="2779"/>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780" w:name="_Toc527707420"/>
      <w:bookmarkStart w:id="2781" w:name="_Toc528589788"/>
      <w:bookmarkStart w:id="2782" w:name="_Toc516378"/>
      <w:bookmarkStart w:id="2783" w:name="_Toc127463894"/>
      <w:bookmarkStart w:id="2784" w:name="_Toc128125520"/>
      <w:bookmarkStart w:id="2785" w:name="_Toc141176302"/>
      <w:bookmarkStart w:id="2786" w:name="_Toc141176467"/>
      <w:bookmarkStart w:id="2787" w:name="_Toc141177099"/>
      <w:bookmarkStart w:id="2788" w:name="_Toc150177973"/>
      <w:r>
        <w:t>Catalogue header information</w:t>
      </w:r>
      <w:bookmarkEnd w:id="2780"/>
      <w:bookmarkEnd w:id="2781"/>
      <w:bookmarkEnd w:id="2782"/>
      <w:bookmarkEnd w:id="2783"/>
      <w:bookmarkEnd w:id="2784"/>
      <w:bookmarkEnd w:id="2785"/>
      <w:bookmarkEnd w:id="2786"/>
      <w:bookmarkEnd w:id="2787"/>
      <w:bookmarkEnd w:id="2788"/>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789" w:author="Jason Rhee" w:date="2024-03-06T14:41:00Z">
        <w:r w:rsidR="005A50C3">
          <w:t xml:space="preserve"> 1.</w:t>
        </w:r>
      </w:ins>
      <w:ins w:id="2790" w:author="Jason Rhee" w:date="2024-07-21T19:49:00Z" w16du:dateUtc="2024-07-21T09:49:00Z">
        <w:r w:rsidR="005352E1">
          <w:rPr>
            <w:rFonts w:eastAsiaTheme="minorEastAsia" w:hint="eastAsia"/>
            <w:lang w:eastAsia="ko-KR"/>
          </w:rPr>
          <w:t>2</w:t>
        </w:r>
      </w:ins>
      <w:ins w:id="2791"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2792" w:author="Jason Rhee" w:date="2024-07-21T19:49:00Z" w16du:dateUtc="2024-07-21T09:49:00Z">
            <w:rPr/>
          </w:rPrChange>
        </w:rPr>
      </w:pPr>
      <w:r>
        <w:t xml:space="preserve">Version date: </w:t>
      </w:r>
      <w:del w:id="2793" w:author="Jason Rhee" w:date="2024-07-21T19:49:00Z" w16du:dateUtc="2024-07-21T09:49:00Z">
        <w:r w:rsidDel="005352E1">
          <w:delText>20</w:delText>
        </w:r>
        <w:r w:rsidR="00B93297" w:rsidDel="005352E1">
          <w:delText>23</w:delText>
        </w:r>
      </w:del>
      <w:ins w:id="2794" w:author="Jason Rhee" w:date="2024-07-21T19:49:00Z" w16du:dateUtc="2024-07-21T09:49:00Z">
        <w:r w:rsidR="005352E1">
          <w:t>202</w:t>
        </w:r>
        <w:r w:rsidR="005352E1">
          <w:rPr>
            <w:rFonts w:eastAsiaTheme="minorEastAsia" w:hint="eastAsia"/>
            <w:lang w:eastAsia="ko-KR"/>
          </w:rPr>
          <w:t>4</w:t>
        </w:r>
      </w:ins>
      <w:r>
        <w:t>-</w:t>
      </w:r>
      <w:ins w:id="2795" w:author="Jason Rhee" w:date="2024-07-21T19:49:00Z" w16du:dateUtc="2024-07-21T09:49:00Z">
        <w:r w:rsidR="00D26EE2">
          <w:rPr>
            <w:rFonts w:eastAsiaTheme="minorEastAsia" w:hint="eastAsia"/>
            <w:lang w:eastAsia="ko-KR"/>
          </w:rPr>
          <w:t>07</w:t>
        </w:r>
      </w:ins>
      <w:del w:id="2796" w:author="Jason Rhee" w:date="2024-07-21T19:49:00Z" w16du:dateUtc="2024-07-21T09:49:00Z">
        <w:r w:rsidDel="00D26EE2">
          <w:delText>10</w:delText>
        </w:r>
      </w:del>
      <w:r>
        <w:t>-</w:t>
      </w:r>
      <w:del w:id="2797" w:author="Jason Rhee" w:date="2024-07-21T19:49:00Z" w16du:dateUtc="2024-07-21T09:49:00Z">
        <w:r w:rsidR="00B93297" w:rsidDel="00D26EE2">
          <w:delText>05</w:delText>
        </w:r>
      </w:del>
      <w:ins w:id="2798"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799" w:name="_Toc527707421"/>
      <w:bookmarkStart w:id="2800" w:name="_Toc528589789"/>
      <w:bookmarkStart w:id="2801" w:name="_Toc516379"/>
      <w:bookmarkStart w:id="2802" w:name="_Toc127463895"/>
      <w:bookmarkStart w:id="2803" w:name="_Toc128125521"/>
      <w:bookmarkStart w:id="2804" w:name="_Toc141176303"/>
      <w:bookmarkStart w:id="2805" w:name="_Toc141176468"/>
      <w:bookmarkStart w:id="2806" w:name="_Toc141177100"/>
      <w:bookmarkStart w:id="2807" w:name="_Toc150177974"/>
      <w:r>
        <w:t>Definition Sources</w:t>
      </w:r>
      <w:bookmarkEnd w:id="2799"/>
      <w:bookmarkEnd w:id="2800"/>
      <w:bookmarkEnd w:id="2801"/>
      <w:bookmarkEnd w:id="2802"/>
      <w:bookmarkEnd w:id="2803"/>
      <w:bookmarkEnd w:id="2804"/>
      <w:bookmarkEnd w:id="2805"/>
      <w:bookmarkEnd w:id="2806"/>
      <w:bookmarkEnd w:id="2807"/>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808" w:name="_Toc527707422"/>
      <w:bookmarkStart w:id="2809" w:name="_Toc528589790"/>
      <w:bookmarkStart w:id="2810" w:name="_Toc516380"/>
      <w:bookmarkStart w:id="2811" w:name="_Toc127463896"/>
      <w:bookmarkStart w:id="2812" w:name="_Toc128125522"/>
      <w:bookmarkStart w:id="2813" w:name="_Toc141176304"/>
      <w:bookmarkStart w:id="2814" w:name="_Toc141176469"/>
      <w:bookmarkStart w:id="2815" w:name="_Toc141177101"/>
      <w:bookmarkStart w:id="2816" w:name="_Toc150177975"/>
      <w:r>
        <w:t>Color Profiles</w:t>
      </w:r>
      <w:bookmarkEnd w:id="2808"/>
      <w:bookmarkEnd w:id="2809"/>
      <w:bookmarkEnd w:id="2810"/>
      <w:bookmarkEnd w:id="2811"/>
      <w:bookmarkEnd w:id="2812"/>
      <w:bookmarkEnd w:id="2813"/>
      <w:bookmarkEnd w:id="2814"/>
      <w:bookmarkEnd w:id="2815"/>
      <w:bookmarkEnd w:id="2816"/>
    </w:p>
    <w:p w14:paraId="0FACBD4E" w14:textId="11F82A58" w:rsidR="003E0B96" w:rsidRDefault="003E0B96" w:rsidP="00716349">
      <w:pPr>
        <w:pStyle w:val="Annex-Heading3"/>
        <w:rPr>
          <w:rFonts w:ascii="Times New Roman" w:hAnsi="Times New Roman"/>
          <w:szCs w:val="24"/>
        </w:rPr>
      </w:pPr>
      <w:bookmarkStart w:id="2817" w:name="_Toc527707423"/>
      <w:bookmarkStart w:id="2818" w:name="_Toc528589791"/>
      <w:r>
        <w:t>UKC color profile</w:t>
      </w:r>
      <w:bookmarkEnd w:id="2817"/>
      <w:bookmarkEnd w:id="2818"/>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819" w:name="_Toc527707424"/>
      <w:bookmarkStart w:id="2820" w:name="_Toc528589792"/>
      <w:bookmarkStart w:id="2821" w:name="_Toc516381"/>
      <w:bookmarkStart w:id="2822" w:name="_Toc127463897"/>
      <w:bookmarkStart w:id="2823" w:name="_Toc128125523"/>
      <w:bookmarkStart w:id="2824" w:name="_Toc141176305"/>
      <w:bookmarkStart w:id="2825" w:name="_Toc141176470"/>
      <w:bookmarkStart w:id="2826" w:name="_Toc141177102"/>
      <w:bookmarkStart w:id="2827" w:name="_Toc150177976"/>
      <w:commentRangeStart w:id="2828"/>
      <w:commentRangeStart w:id="2829"/>
      <w:r w:rsidRPr="002464F7">
        <w:t>Symbols</w:t>
      </w:r>
      <w:bookmarkEnd w:id="2819"/>
      <w:bookmarkEnd w:id="2820"/>
      <w:bookmarkEnd w:id="2821"/>
      <w:bookmarkEnd w:id="2822"/>
      <w:bookmarkEnd w:id="2823"/>
      <w:bookmarkEnd w:id="2824"/>
      <w:bookmarkEnd w:id="2825"/>
      <w:bookmarkEnd w:id="2826"/>
      <w:bookmarkEnd w:id="2827"/>
      <w:commentRangeEnd w:id="2828"/>
      <w:r w:rsidR="00E26FFB">
        <w:rPr>
          <w:rStyle w:val="CommentReference"/>
          <w:rFonts w:cs="Times New Roman"/>
          <w:b w:val="0"/>
          <w:bCs w:val="0"/>
          <w:color w:val="auto"/>
          <w:szCs w:val="20"/>
        </w:rPr>
        <w:commentReference w:id="2828"/>
      </w:r>
      <w:commentRangeEnd w:id="2829"/>
      <w:r w:rsidR="00746FEA">
        <w:rPr>
          <w:rStyle w:val="CommentReference"/>
          <w:rFonts w:cs="Times New Roman"/>
          <w:b w:val="0"/>
          <w:bCs w:val="0"/>
          <w:color w:val="auto"/>
          <w:szCs w:val="20"/>
        </w:rPr>
        <w:commentReference w:id="2829"/>
      </w:r>
    </w:p>
    <w:p w14:paraId="472A99F2" w14:textId="195E433C" w:rsidR="003E0B96" w:rsidRDefault="002C4B93" w:rsidP="00716349">
      <w:pPr>
        <w:pStyle w:val="Annex-Heading3"/>
        <w:rPr>
          <w:rFonts w:ascii="Times New Roman" w:hAnsi="Times New Roman"/>
          <w:szCs w:val="24"/>
        </w:rPr>
      </w:pPr>
      <w:bookmarkStart w:id="2830" w:name="_Toc527707425"/>
      <w:bookmarkStart w:id="2831" w:name="_Toc528589793"/>
      <w:ins w:id="2832" w:author="Jason Rhee" w:date="2024-07-21T19:55:00Z" w16du:dateUtc="2024-07-21T09:55:00Z">
        <w:r w:rsidRPr="002C4B93">
          <w:t>UKCCONPT</w:t>
        </w:r>
      </w:ins>
      <w:del w:id="2833" w:author="Jason Rhee" w:date="2024-07-21T19:55:00Z" w16du:dateUtc="2024-07-21T09:55:00Z">
        <w:r w:rsidR="003E0B96" w:rsidDel="002C4B93">
          <w:delText>Control Point</w:delText>
        </w:r>
      </w:del>
      <w:bookmarkEnd w:id="2830"/>
      <w:bookmarkEnd w:id="2831"/>
    </w:p>
    <w:p w14:paraId="4860BE4B" w14:textId="224A96BD" w:rsidR="006916E5" w:rsidRDefault="003E0B96" w:rsidP="00A51240">
      <w:pPr>
        <w:spacing w:before="0"/>
      </w:pPr>
      <w:r>
        <w:t xml:space="preserve">Name: </w:t>
      </w:r>
      <w:ins w:id="2834" w:author="Jason Rhee" w:date="2024-07-21T19:54:00Z" w16du:dateUtc="2024-07-21T09:54:00Z">
        <w:r w:rsidR="001C758C" w:rsidRPr="001C758C">
          <w:t>UKCCONPT</w:t>
        </w:r>
      </w:ins>
      <w:del w:id="2835"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836" w:author="Jason Rhee" w:date="2024-07-21T19:53:00Z" w16du:dateUtc="2024-07-21T09:53:00Z">
        <w:r w:rsidR="00D65ACD" w:rsidRPr="00D65ACD">
          <w:t>Symbol for Under Keel Clearance Control Point</w:t>
        </w:r>
      </w:ins>
      <w:del w:id="2837"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838" w:author="Jason Rhee" w:date="2024-07-21T19:54:00Z" w16du:dateUtc="2024-07-21T09:54:00Z">
        <w:r w:rsidR="00D65ACD" w:rsidRPr="00D65ACD">
          <w:t>UKCCONPT</w:t>
        </w:r>
      </w:ins>
      <w:del w:id="2839"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840"/>
      <w:r>
        <w:t xml:space="preserve">File Name: </w:t>
      </w:r>
      <w:ins w:id="2841" w:author="Jason Rhee" w:date="2024-07-21T19:54:00Z" w16du:dateUtc="2024-07-21T09:54:00Z">
        <w:r w:rsidR="001C758C" w:rsidRPr="001C758C">
          <w:t>UKCCONPT</w:t>
        </w:r>
      </w:ins>
      <w:del w:id="2842" w:author="Jason Rhee" w:date="2024-07-21T19:54:00Z" w16du:dateUtc="2024-07-21T09:54:00Z">
        <w:r w:rsidDel="001C758C">
          <w:delText>CP</w:delText>
        </w:r>
      </w:del>
      <w:r>
        <w:t>.svg</w:t>
      </w:r>
      <w:commentRangeEnd w:id="2840"/>
      <w:r w:rsidR="00A4099F">
        <w:rPr>
          <w:rStyle w:val="CommentReference"/>
          <w:rFonts w:eastAsia="MS Mincho"/>
          <w:szCs w:val="20"/>
          <w:lang w:eastAsia="ja-JP"/>
        </w:rPr>
        <w:commentReference w:id="2840"/>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843" w:author="Jason Rhee" w:date="2024-07-21T19:55:00Z" w16du:dateUtc="2024-07-21T09:55:00Z"/>
          <w:rPrChange w:id="2844" w:author="Jason Rhee" w:date="2024-07-21T19:55:00Z" w16du:dateUtc="2024-07-21T09:55:00Z">
            <w:rPr>
              <w:ins w:id="2845" w:author="Jason Rhee" w:date="2024-07-21T19:55:00Z" w16du:dateUtc="2024-07-21T09:55:00Z"/>
              <w:rFonts w:eastAsiaTheme="minorEastAsia"/>
              <w:lang w:eastAsia="ko-KR"/>
            </w:rPr>
          </w:rPrChange>
        </w:rPr>
      </w:pPr>
      <w:ins w:id="2846" w:author="Jason Rhee" w:date="2024-07-21T19:55:00Z" w16du:dateUtc="2024-07-21T09:55:00Z">
        <w:r>
          <w:rPr>
            <w:rFonts w:eastAsiaTheme="minorEastAsia" w:hint="eastAsia"/>
            <w:lang w:eastAsia="ko-KR"/>
          </w:rPr>
          <w:t>EMUKCARE</w:t>
        </w:r>
      </w:ins>
    </w:p>
    <w:p w14:paraId="7667D1D8" w14:textId="298EE019" w:rsidR="00B57833" w:rsidRDefault="00B57833">
      <w:pPr>
        <w:rPr>
          <w:ins w:id="2847" w:author="Jason Rhee" w:date="2024-07-21T19:56:00Z" w16du:dateUtc="2024-07-21T09:56:00Z"/>
        </w:rPr>
        <w:pPrChange w:id="2848" w:author="Jason Rhee" w:date="2024-07-21T19:56:00Z" w16du:dateUtc="2024-07-21T09:56:00Z">
          <w:pPr>
            <w:pStyle w:val="Annex0"/>
          </w:pPr>
        </w:pPrChange>
      </w:pPr>
      <w:ins w:id="2849" w:author="Jason Rhee" w:date="2024-07-21T19:56:00Z" w16du:dateUtc="2024-07-21T09:56:00Z">
        <w:r>
          <w:t xml:space="preserve">Name: </w:t>
        </w:r>
        <w:r w:rsidRPr="00B57833">
          <w:t>EMUKCARE</w:t>
        </w:r>
      </w:ins>
    </w:p>
    <w:p w14:paraId="07EA4382" w14:textId="46B2E45F" w:rsidR="00B57833" w:rsidRPr="00B57833" w:rsidRDefault="00B57833">
      <w:pPr>
        <w:rPr>
          <w:ins w:id="2850" w:author="Jason Rhee" w:date="2024-07-21T19:56:00Z" w16du:dateUtc="2024-07-21T09:56:00Z"/>
          <w:rFonts w:eastAsiaTheme="minorEastAsia"/>
          <w:lang w:eastAsia="ko-KR"/>
          <w:rPrChange w:id="2851" w:author="Jason Rhee" w:date="2024-07-21T19:56:00Z" w16du:dateUtc="2024-07-21T09:56:00Z">
            <w:rPr>
              <w:ins w:id="2852" w:author="Jason Rhee" w:date="2024-07-21T19:56:00Z" w16du:dateUtc="2024-07-21T09:56:00Z"/>
            </w:rPr>
          </w:rPrChange>
        </w:rPr>
        <w:pPrChange w:id="2853" w:author="Jason Rhee" w:date="2024-07-21T19:56:00Z" w16du:dateUtc="2024-07-21T09:56:00Z">
          <w:pPr>
            <w:pStyle w:val="Annex0"/>
          </w:pPr>
        </w:pPrChange>
      </w:pPr>
      <w:ins w:id="2854" w:author="Jason Rhee" w:date="2024-07-21T19:56:00Z" w16du:dateUtc="2024-07-21T09:56:00Z">
        <w:r>
          <w:t xml:space="preserve">Description: </w:t>
        </w:r>
      </w:ins>
      <w:ins w:id="2855" w:author="Jason Rhee" w:date="2024-07-21T19:56:00Z">
        <w:r w:rsidRPr="00B57833">
          <w:t>Embedded complex line symbol for Under Keel Clearance Plan Area</w:t>
        </w:r>
      </w:ins>
    </w:p>
    <w:p w14:paraId="412C8567" w14:textId="19824D35" w:rsidR="00B57833" w:rsidRDefault="00B57833">
      <w:pPr>
        <w:rPr>
          <w:ins w:id="2856" w:author="Jason Rhee" w:date="2024-07-21T19:56:00Z" w16du:dateUtc="2024-07-21T09:56:00Z"/>
        </w:rPr>
        <w:pPrChange w:id="2857" w:author="Jason Rhee" w:date="2024-07-21T19:56:00Z" w16du:dateUtc="2024-07-21T09:56:00Z">
          <w:pPr>
            <w:pStyle w:val="Annex0"/>
          </w:pPr>
        </w:pPrChange>
      </w:pPr>
      <w:ins w:id="2858" w:author="Jason Rhee" w:date="2024-07-21T19:56:00Z" w16du:dateUtc="2024-07-21T09:56:00Z">
        <w:r>
          <w:t xml:space="preserve">ID: </w:t>
        </w:r>
        <w:r w:rsidRPr="00B57833">
          <w:t>EMUKCARE</w:t>
        </w:r>
      </w:ins>
    </w:p>
    <w:p w14:paraId="64069C94" w14:textId="77777777" w:rsidR="00B57833" w:rsidRDefault="00B57833">
      <w:pPr>
        <w:rPr>
          <w:ins w:id="2859" w:author="Jason Rhee" w:date="2024-07-21T19:56:00Z" w16du:dateUtc="2024-07-21T09:56:00Z"/>
        </w:rPr>
        <w:pPrChange w:id="2860" w:author="Jason Rhee" w:date="2024-07-21T19:56:00Z" w16du:dateUtc="2024-07-21T09:56:00Z">
          <w:pPr>
            <w:pStyle w:val="Annex0"/>
          </w:pPr>
        </w:pPrChange>
      </w:pPr>
      <w:ins w:id="2861" w:author="Jason Rhee" w:date="2024-07-21T19:56:00Z" w16du:dateUtc="2024-07-21T09:56:00Z">
        <w:r>
          <w:t>Language: en (English)</w:t>
        </w:r>
      </w:ins>
    </w:p>
    <w:p w14:paraId="6CB1C3A3" w14:textId="77777777" w:rsidR="00B57833" w:rsidRDefault="00B57833">
      <w:pPr>
        <w:rPr>
          <w:ins w:id="2862" w:author="Jason Rhee" w:date="2024-07-21T19:56:00Z" w16du:dateUtc="2024-07-21T09:56:00Z"/>
        </w:rPr>
        <w:pPrChange w:id="2863" w:author="Jason Rhee" w:date="2024-07-21T19:56:00Z" w16du:dateUtc="2024-07-21T09:56:00Z">
          <w:pPr>
            <w:pStyle w:val="Annex0"/>
          </w:pPr>
        </w:pPrChange>
      </w:pPr>
      <w:ins w:id="2864" w:author="Jason Rhee" w:date="2024-07-21T19:56:00Z" w16du:dateUtc="2024-07-21T09:56:00Z">
        <w:r>
          <w:t>Remarks:</w:t>
        </w:r>
      </w:ins>
    </w:p>
    <w:p w14:paraId="7AAB374D" w14:textId="758C8626" w:rsidR="00B57833" w:rsidRDefault="00B57833">
      <w:pPr>
        <w:rPr>
          <w:ins w:id="2865" w:author="Jason Rhee" w:date="2024-07-21T19:56:00Z" w16du:dateUtc="2024-07-21T09:56:00Z"/>
        </w:rPr>
        <w:pPrChange w:id="2866" w:author="Jason Rhee" w:date="2024-07-21T19:56:00Z" w16du:dateUtc="2024-07-21T09:56:00Z">
          <w:pPr>
            <w:pStyle w:val="Annex0"/>
          </w:pPr>
        </w:pPrChange>
      </w:pPr>
      <w:commentRangeStart w:id="2867"/>
      <w:ins w:id="2868" w:author="Jason Rhee" w:date="2024-07-21T19:56:00Z" w16du:dateUtc="2024-07-21T09:56:00Z">
        <w:r>
          <w:t xml:space="preserve">File Name: </w:t>
        </w:r>
        <w:r w:rsidRPr="00B57833">
          <w:t>EMUKCARE</w:t>
        </w:r>
        <w:r>
          <w:t>.svg</w:t>
        </w:r>
        <w:commentRangeEnd w:id="2867"/>
        <w:r>
          <w:rPr>
            <w:rStyle w:val="CommentReference"/>
            <w:rFonts w:eastAsia="MS Mincho"/>
            <w:szCs w:val="20"/>
            <w:lang w:eastAsia="ja-JP"/>
          </w:rPr>
          <w:commentReference w:id="2867"/>
        </w:r>
      </w:ins>
    </w:p>
    <w:p w14:paraId="1575852E" w14:textId="77777777" w:rsidR="00B57833" w:rsidRDefault="00B57833">
      <w:pPr>
        <w:rPr>
          <w:ins w:id="2869" w:author="Jason Rhee" w:date="2024-07-21T19:56:00Z" w16du:dateUtc="2024-07-21T09:56:00Z"/>
        </w:rPr>
        <w:pPrChange w:id="2870" w:author="Jason Rhee" w:date="2024-07-21T19:56:00Z" w16du:dateUtc="2024-07-21T09:56:00Z">
          <w:pPr>
            <w:pStyle w:val="Annex0"/>
          </w:pPr>
        </w:pPrChange>
      </w:pPr>
      <w:ins w:id="2871" w:author="Jason Rhee" w:date="2024-07-21T19:56:00Z" w16du:dateUtc="2024-07-21T09:56:00Z">
        <w:r>
          <w:t>File Type: Symbol</w:t>
        </w:r>
      </w:ins>
    </w:p>
    <w:p w14:paraId="5882E118" w14:textId="77777777" w:rsidR="00B57833" w:rsidRDefault="00B57833">
      <w:pPr>
        <w:rPr>
          <w:ins w:id="2872" w:author="Jason Rhee" w:date="2024-07-21T19:56:00Z" w16du:dateUtc="2024-07-21T09:56:00Z"/>
        </w:rPr>
        <w:pPrChange w:id="2873" w:author="Jason Rhee" w:date="2024-07-21T19:56:00Z" w16du:dateUtc="2024-07-21T09:56:00Z">
          <w:pPr>
            <w:pStyle w:val="Annex0"/>
          </w:pPr>
        </w:pPrChange>
      </w:pPr>
      <w:ins w:id="2874" w:author="Jason Rhee" w:date="2024-07-21T19:56:00Z" w16du:dateUtc="2024-07-21T09:56:00Z">
        <w:r>
          <w:t>File Format: SVG</w:t>
        </w:r>
      </w:ins>
    </w:p>
    <w:p w14:paraId="4E47B110" w14:textId="2E602389" w:rsidR="00C314C3" w:rsidRPr="00ED1CF6" w:rsidRDefault="00ED1CF6" w:rsidP="00B57833">
      <w:pPr>
        <w:pStyle w:val="Annex-Heading3"/>
        <w:rPr>
          <w:ins w:id="2875" w:author="Jason Rhee" w:date="2024-07-21T19:57:00Z" w16du:dateUtc="2024-07-21T09:57:00Z"/>
          <w:rPrChange w:id="2876" w:author="Jason Rhee" w:date="2024-07-21T19:57:00Z" w16du:dateUtc="2024-07-21T09:57:00Z">
            <w:rPr>
              <w:ins w:id="2877" w:author="Jason Rhee" w:date="2024-07-21T19:57:00Z" w16du:dateUtc="2024-07-21T09:57:00Z"/>
              <w:rFonts w:eastAsiaTheme="minorEastAsia"/>
              <w:lang w:eastAsia="ko-KR"/>
            </w:rPr>
          </w:rPrChange>
        </w:rPr>
      </w:pPr>
      <w:ins w:id="2878" w:author="Jason Rhee" w:date="2024-07-21T19:57:00Z" w16du:dateUtc="2024-07-21T09:57:00Z">
        <w:r w:rsidRPr="00ED1CF6">
          <w:t>EMAREMG1</w:t>
        </w:r>
      </w:ins>
    </w:p>
    <w:p w14:paraId="297EDCE0" w14:textId="3686B9F4" w:rsidR="00ED1CF6" w:rsidRDefault="00ED1CF6">
      <w:pPr>
        <w:rPr>
          <w:ins w:id="2879" w:author="Jason Rhee" w:date="2024-07-21T19:57:00Z" w16du:dateUtc="2024-07-21T09:57:00Z"/>
        </w:rPr>
        <w:pPrChange w:id="2880" w:author="Jason Rhee" w:date="2024-07-21T19:57:00Z" w16du:dateUtc="2024-07-21T09:57:00Z">
          <w:pPr>
            <w:pStyle w:val="Annex0"/>
          </w:pPr>
        </w:pPrChange>
      </w:pPr>
      <w:ins w:id="2881" w:author="Jason Rhee" w:date="2024-07-21T19:57:00Z" w16du:dateUtc="2024-07-21T09:57:00Z">
        <w:r>
          <w:t xml:space="preserve">Name: </w:t>
        </w:r>
        <w:r w:rsidRPr="00ED1CF6">
          <w:t>EMAREMG1</w:t>
        </w:r>
      </w:ins>
    </w:p>
    <w:p w14:paraId="02EC399F" w14:textId="21893566" w:rsidR="00ED1CF6" w:rsidRPr="00ED1CF6" w:rsidRDefault="00ED1CF6">
      <w:pPr>
        <w:rPr>
          <w:ins w:id="2882" w:author="Jason Rhee" w:date="2024-07-21T19:57:00Z" w16du:dateUtc="2024-07-21T09:57:00Z"/>
          <w:rFonts w:eastAsiaTheme="minorEastAsia"/>
          <w:lang w:eastAsia="ko-KR"/>
        </w:rPr>
        <w:pPrChange w:id="2883" w:author="Jason Rhee" w:date="2024-07-21T19:57:00Z" w16du:dateUtc="2024-07-21T09:57:00Z">
          <w:pPr>
            <w:pStyle w:val="Annex0"/>
          </w:pPr>
        </w:pPrChange>
      </w:pPr>
      <w:ins w:id="2884" w:author="Jason Rhee" w:date="2024-07-21T19:57:00Z" w16du:dateUtc="2024-07-21T09:57:00Z">
        <w:r>
          <w:t xml:space="preserve">Description: </w:t>
        </w:r>
      </w:ins>
      <w:ins w:id="2885" w:author="Jason Rhee" w:date="2024-07-21T19:57:00Z">
        <w:r w:rsidRPr="00ED1CF6">
          <w:t>Embedded symbol</w:t>
        </w:r>
      </w:ins>
    </w:p>
    <w:p w14:paraId="3B6B3DBD" w14:textId="5B8AFE47" w:rsidR="00ED1CF6" w:rsidRDefault="00ED1CF6">
      <w:pPr>
        <w:rPr>
          <w:ins w:id="2886" w:author="Jason Rhee" w:date="2024-07-21T19:57:00Z" w16du:dateUtc="2024-07-21T09:57:00Z"/>
        </w:rPr>
        <w:pPrChange w:id="2887" w:author="Jason Rhee" w:date="2024-07-21T19:57:00Z" w16du:dateUtc="2024-07-21T09:57:00Z">
          <w:pPr>
            <w:pStyle w:val="Annex0"/>
          </w:pPr>
        </w:pPrChange>
      </w:pPr>
      <w:ins w:id="2888" w:author="Jason Rhee" w:date="2024-07-21T19:57:00Z" w16du:dateUtc="2024-07-21T09:57:00Z">
        <w:r>
          <w:t xml:space="preserve">ID: </w:t>
        </w:r>
        <w:r w:rsidRPr="00ED1CF6">
          <w:t>EMAREMG1</w:t>
        </w:r>
      </w:ins>
    </w:p>
    <w:p w14:paraId="1C2C3F40" w14:textId="77777777" w:rsidR="00ED1CF6" w:rsidRDefault="00ED1CF6">
      <w:pPr>
        <w:rPr>
          <w:ins w:id="2889" w:author="Jason Rhee" w:date="2024-07-21T19:57:00Z" w16du:dateUtc="2024-07-21T09:57:00Z"/>
        </w:rPr>
        <w:pPrChange w:id="2890" w:author="Jason Rhee" w:date="2024-07-21T19:57:00Z" w16du:dateUtc="2024-07-21T09:57:00Z">
          <w:pPr>
            <w:pStyle w:val="Annex0"/>
          </w:pPr>
        </w:pPrChange>
      </w:pPr>
      <w:ins w:id="2891" w:author="Jason Rhee" w:date="2024-07-21T19:57:00Z" w16du:dateUtc="2024-07-21T09:57:00Z">
        <w:r>
          <w:t>Language: en (English)</w:t>
        </w:r>
      </w:ins>
    </w:p>
    <w:p w14:paraId="68833E95" w14:textId="77777777" w:rsidR="00ED1CF6" w:rsidRDefault="00ED1CF6">
      <w:pPr>
        <w:rPr>
          <w:ins w:id="2892" w:author="Jason Rhee" w:date="2024-07-21T19:57:00Z" w16du:dateUtc="2024-07-21T09:57:00Z"/>
        </w:rPr>
        <w:pPrChange w:id="2893" w:author="Jason Rhee" w:date="2024-07-21T19:57:00Z" w16du:dateUtc="2024-07-21T09:57:00Z">
          <w:pPr>
            <w:pStyle w:val="Annex0"/>
          </w:pPr>
        </w:pPrChange>
      </w:pPr>
      <w:ins w:id="2894" w:author="Jason Rhee" w:date="2024-07-21T19:57:00Z" w16du:dateUtc="2024-07-21T09:57:00Z">
        <w:r>
          <w:t>Remarks:</w:t>
        </w:r>
      </w:ins>
    </w:p>
    <w:p w14:paraId="0E04CD26" w14:textId="39E1D5AB" w:rsidR="00ED1CF6" w:rsidRDefault="00ED1CF6">
      <w:pPr>
        <w:rPr>
          <w:ins w:id="2895" w:author="Jason Rhee" w:date="2024-07-21T19:57:00Z" w16du:dateUtc="2024-07-21T09:57:00Z"/>
        </w:rPr>
        <w:pPrChange w:id="2896" w:author="Jason Rhee" w:date="2024-07-21T19:57:00Z" w16du:dateUtc="2024-07-21T09:57:00Z">
          <w:pPr>
            <w:pStyle w:val="Annex0"/>
          </w:pPr>
        </w:pPrChange>
      </w:pPr>
      <w:commentRangeStart w:id="2897"/>
      <w:ins w:id="2898" w:author="Jason Rhee" w:date="2024-07-21T19:57:00Z" w16du:dateUtc="2024-07-21T09:57:00Z">
        <w:r>
          <w:t xml:space="preserve">File Name: </w:t>
        </w:r>
        <w:r w:rsidRPr="00ED1CF6">
          <w:t>EMAREMG1</w:t>
        </w:r>
        <w:r>
          <w:t>.svg</w:t>
        </w:r>
        <w:commentRangeEnd w:id="2897"/>
        <w:r>
          <w:rPr>
            <w:rStyle w:val="CommentReference"/>
            <w:rFonts w:eastAsia="MS Mincho"/>
            <w:szCs w:val="20"/>
            <w:lang w:eastAsia="ja-JP"/>
          </w:rPr>
          <w:commentReference w:id="2897"/>
        </w:r>
      </w:ins>
    </w:p>
    <w:p w14:paraId="693ED74F" w14:textId="77777777" w:rsidR="00ED1CF6" w:rsidRDefault="00ED1CF6">
      <w:pPr>
        <w:rPr>
          <w:ins w:id="2899" w:author="Jason Rhee" w:date="2024-07-21T19:57:00Z" w16du:dateUtc="2024-07-21T09:57:00Z"/>
        </w:rPr>
        <w:pPrChange w:id="2900" w:author="Jason Rhee" w:date="2024-07-21T19:57:00Z" w16du:dateUtc="2024-07-21T09:57:00Z">
          <w:pPr>
            <w:pStyle w:val="Annex0"/>
          </w:pPr>
        </w:pPrChange>
      </w:pPr>
      <w:ins w:id="2901" w:author="Jason Rhee" w:date="2024-07-21T19:57:00Z" w16du:dateUtc="2024-07-21T09:57:00Z">
        <w:r>
          <w:t>File Type: Symbol</w:t>
        </w:r>
      </w:ins>
    </w:p>
    <w:p w14:paraId="2AD6EDDB" w14:textId="77777777" w:rsidR="00ED1CF6" w:rsidRDefault="00ED1CF6">
      <w:pPr>
        <w:rPr>
          <w:ins w:id="2902" w:author="Jason Rhee" w:date="2024-07-21T19:57:00Z" w16du:dateUtc="2024-07-21T09:57:00Z"/>
        </w:rPr>
        <w:pPrChange w:id="2903" w:author="Jason Rhee" w:date="2024-07-21T19:57:00Z" w16du:dateUtc="2024-07-21T09:57:00Z">
          <w:pPr>
            <w:pStyle w:val="Annex0"/>
          </w:pPr>
        </w:pPrChange>
      </w:pPr>
      <w:ins w:id="2904" w:author="Jason Rhee" w:date="2024-07-21T19:57:00Z" w16du:dateUtc="2024-07-21T09:57:00Z">
        <w:r>
          <w:t>File Format: SVG</w:t>
        </w:r>
      </w:ins>
    </w:p>
    <w:p w14:paraId="673715CC" w14:textId="77777777" w:rsidR="00ED1CF6" w:rsidRDefault="00ED1CF6">
      <w:pPr>
        <w:pPrChange w:id="2905"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2906" w:name="_Toc527707426"/>
      <w:bookmarkStart w:id="2907" w:name="_Toc528589794"/>
      <w:bookmarkStart w:id="2908" w:name="_Toc516382"/>
      <w:bookmarkStart w:id="2909" w:name="_Toc127463898"/>
      <w:bookmarkStart w:id="2910" w:name="_Toc128125524"/>
      <w:bookmarkStart w:id="2911" w:name="_Toc141176306"/>
      <w:bookmarkStart w:id="2912" w:name="_Toc141176471"/>
      <w:bookmarkStart w:id="2913" w:name="_Toc141177103"/>
      <w:bookmarkStart w:id="2914" w:name="_Toc150177977"/>
      <w:commentRangeStart w:id="2915"/>
      <w:r>
        <w:rPr>
          <w:rFonts w:hint="eastAsia"/>
        </w:rPr>
        <w:t>Line</w:t>
      </w:r>
      <w:r>
        <w:t xml:space="preserve"> </w:t>
      </w:r>
      <w:r>
        <w:rPr>
          <w:rFonts w:hint="eastAsia"/>
        </w:rPr>
        <w:t>styles</w:t>
      </w:r>
      <w:bookmarkEnd w:id="2906"/>
      <w:bookmarkEnd w:id="2907"/>
      <w:bookmarkEnd w:id="2908"/>
      <w:bookmarkEnd w:id="2909"/>
      <w:bookmarkEnd w:id="2910"/>
      <w:bookmarkEnd w:id="2911"/>
      <w:bookmarkEnd w:id="2912"/>
      <w:bookmarkEnd w:id="2913"/>
      <w:bookmarkEnd w:id="2914"/>
      <w:commentRangeEnd w:id="2915"/>
      <w:r w:rsidR="00E26FFB">
        <w:rPr>
          <w:rStyle w:val="CommentReference"/>
          <w:rFonts w:cs="Times New Roman"/>
          <w:b w:val="0"/>
          <w:bCs w:val="0"/>
          <w:color w:val="auto"/>
          <w:szCs w:val="20"/>
        </w:rPr>
        <w:commentReference w:id="2915"/>
      </w:r>
    </w:p>
    <w:p w14:paraId="5CDD5DE9" w14:textId="13AC0E89" w:rsidR="00D30465" w:rsidRPr="00D30465" w:rsidRDefault="00D30465" w:rsidP="00A034E4">
      <w:pPr>
        <w:pStyle w:val="Annex-Heading3"/>
        <w:rPr>
          <w:ins w:id="2916" w:author="Jason Rhee" w:date="2024-07-21T20:00:00Z" w16du:dateUtc="2024-07-21T10:00:00Z"/>
          <w:rPrChange w:id="2917" w:author="Jason Rhee" w:date="2024-07-21T20:00:00Z" w16du:dateUtc="2024-07-21T10:00:00Z">
            <w:rPr>
              <w:ins w:id="2918" w:author="Jason Rhee" w:date="2024-07-21T20:00:00Z" w16du:dateUtc="2024-07-21T10:00:00Z"/>
              <w:rFonts w:eastAsiaTheme="minorEastAsia"/>
              <w:lang w:eastAsia="ko-KR"/>
            </w:rPr>
          </w:rPrChange>
        </w:rPr>
      </w:pPr>
      <w:ins w:id="2919" w:author="Jason Rhee" w:date="2024-07-21T20:00:00Z" w16du:dateUtc="2024-07-21T10:00:00Z">
        <w:r w:rsidRPr="00D30465">
          <w:t>UKCARE01</w:t>
        </w:r>
      </w:ins>
    </w:p>
    <w:p w14:paraId="484A7010" w14:textId="2C0CE4CD" w:rsidR="00D30465" w:rsidRDefault="00D30465">
      <w:pPr>
        <w:rPr>
          <w:ins w:id="2920" w:author="Jason Rhee" w:date="2024-07-21T20:00:00Z" w16du:dateUtc="2024-07-21T10:00:00Z"/>
        </w:rPr>
        <w:pPrChange w:id="2921" w:author="Jason Rhee" w:date="2024-07-21T20:00:00Z" w16du:dateUtc="2024-07-21T10:00:00Z">
          <w:pPr>
            <w:pStyle w:val="Annex0"/>
          </w:pPr>
        </w:pPrChange>
      </w:pPr>
      <w:ins w:id="2922" w:author="Jason Rhee" w:date="2024-07-21T20:00:00Z" w16du:dateUtc="2024-07-21T10:00:00Z">
        <w:r>
          <w:t xml:space="preserve">Name: </w:t>
        </w:r>
        <w:r w:rsidRPr="00D30465">
          <w:t>UKCARE01</w:t>
        </w:r>
      </w:ins>
    </w:p>
    <w:p w14:paraId="6AB9E084" w14:textId="72CF7FE1" w:rsidR="00D30465" w:rsidRPr="00ED1CF6" w:rsidRDefault="00D30465">
      <w:pPr>
        <w:rPr>
          <w:ins w:id="2923" w:author="Jason Rhee" w:date="2024-07-21T20:00:00Z" w16du:dateUtc="2024-07-21T10:00:00Z"/>
          <w:rFonts w:eastAsiaTheme="minorEastAsia"/>
          <w:lang w:eastAsia="ko-KR"/>
        </w:rPr>
        <w:pPrChange w:id="2924" w:author="Jason Rhee" w:date="2024-07-21T20:00:00Z" w16du:dateUtc="2024-07-21T10:00:00Z">
          <w:pPr>
            <w:pStyle w:val="Annex0"/>
          </w:pPr>
        </w:pPrChange>
      </w:pPr>
      <w:ins w:id="2925" w:author="Jason Rhee" w:date="2024-07-21T20:00:00Z" w16du:dateUtc="2024-07-21T10:00:00Z">
        <w:r>
          <w:t xml:space="preserve">Description: </w:t>
        </w:r>
      </w:ins>
      <w:ins w:id="2926" w:author="Jason Rhee" w:date="2024-07-21T20:01:00Z" w16du:dateUtc="2024-07-21T10:01:00Z">
        <w:r w:rsidR="0018781B" w:rsidRPr="0018781B">
          <w:t>Boundary of Under Keel Clearance Plan Area</w:t>
        </w:r>
      </w:ins>
    </w:p>
    <w:p w14:paraId="77E70576" w14:textId="2B36D5A5" w:rsidR="00D30465" w:rsidRDefault="00D30465">
      <w:pPr>
        <w:rPr>
          <w:ins w:id="2927" w:author="Jason Rhee" w:date="2024-07-21T20:00:00Z" w16du:dateUtc="2024-07-21T10:00:00Z"/>
        </w:rPr>
        <w:pPrChange w:id="2928" w:author="Jason Rhee" w:date="2024-07-21T20:00:00Z" w16du:dateUtc="2024-07-21T10:00:00Z">
          <w:pPr>
            <w:pStyle w:val="Annex0"/>
          </w:pPr>
        </w:pPrChange>
      </w:pPr>
      <w:ins w:id="2929" w:author="Jason Rhee" w:date="2024-07-21T20:00:00Z" w16du:dateUtc="2024-07-21T10:00:00Z">
        <w:r>
          <w:t xml:space="preserve">ID: </w:t>
        </w:r>
        <w:r w:rsidRPr="00D30465">
          <w:t>UKCARE01</w:t>
        </w:r>
      </w:ins>
    </w:p>
    <w:p w14:paraId="74C97414" w14:textId="77777777" w:rsidR="00D30465" w:rsidRDefault="00D30465">
      <w:pPr>
        <w:rPr>
          <w:ins w:id="2930" w:author="Jason Rhee" w:date="2024-07-21T20:00:00Z" w16du:dateUtc="2024-07-21T10:00:00Z"/>
        </w:rPr>
        <w:pPrChange w:id="2931" w:author="Jason Rhee" w:date="2024-07-21T20:00:00Z" w16du:dateUtc="2024-07-21T10:00:00Z">
          <w:pPr>
            <w:pStyle w:val="Annex0"/>
          </w:pPr>
        </w:pPrChange>
      </w:pPr>
      <w:ins w:id="2932" w:author="Jason Rhee" w:date="2024-07-21T20:00:00Z" w16du:dateUtc="2024-07-21T10:00:00Z">
        <w:r>
          <w:t>Language: en (English)</w:t>
        </w:r>
      </w:ins>
    </w:p>
    <w:p w14:paraId="6F7718FA" w14:textId="77777777" w:rsidR="00D30465" w:rsidRDefault="00D30465">
      <w:pPr>
        <w:rPr>
          <w:ins w:id="2933" w:author="Jason Rhee" w:date="2024-07-21T20:00:00Z" w16du:dateUtc="2024-07-21T10:00:00Z"/>
        </w:rPr>
        <w:pPrChange w:id="2934" w:author="Jason Rhee" w:date="2024-07-21T20:00:00Z" w16du:dateUtc="2024-07-21T10:00:00Z">
          <w:pPr>
            <w:pStyle w:val="Annex0"/>
          </w:pPr>
        </w:pPrChange>
      </w:pPr>
      <w:ins w:id="2935" w:author="Jason Rhee" w:date="2024-07-21T20:00:00Z" w16du:dateUtc="2024-07-21T10:00:00Z">
        <w:r>
          <w:t>Remarks:</w:t>
        </w:r>
      </w:ins>
    </w:p>
    <w:p w14:paraId="47061672" w14:textId="382CD92E" w:rsidR="00D30465" w:rsidRPr="0018781B" w:rsidRDefault="00D30465">
      <w:pPr>
        <w:rPr>
          <w:ins w:id="2936" w:author="Jason Rhee" w:date="2024-07-21T20:00:00Z" w16du:dateUtc="2024-07-21T10:00:00Z"/>
          <w:rFonts w:eastAsiaTheme="minorEastAsia"/>
          <w:lang w:eastAsia="ko-KR"/>
          <w:rPrChange w:id="2937" w:author="Jason Rhee" w:date="2024-07-21T20:01:00Z" w16du:dateUtc="2024-07-21T10:01:00Z">
            <w:rPr>
              <w:ins w:id="2938" w:author="Jason Rhee" w:date="2024-07-21T20:00:00Z" w16du:dateUtc="2024-07-21T10:00:00Z"/>
            </w:rPr>
          </w:rPrChange>
        </w:rPr>
        <w:pPrChange w:id="2939" w:author="Jason Rhee" w:date="2024-07-21T20:00:00Z" w16du:dateUtc="2024-07-21T10:00:00Z">
          <w:pPr>
            <w:pStyle w:val="Annex0"/>
          </w:pPr>
        </w:pPrChange>
      </w:pPr>
      <w:ins w:id="2940" w:author="Jason Rhee" w:date="2024-07-21T20:00:00Z" w16du:dateUtc="2024-07-21T10:00:00Z">
        <w:r>
          <w:t xml:space="preserve">File Name: </w:t>
        </w:r>
        <w:r w:rsidRPr="00ED1CF6">
          <w:t>EMAREMG1</w:t>
        </w:r>
        <w:r>
          <w:t>.</w:t>
        </w:r>
      </w:ins>
      <w:ins w:id="2941"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2942" w:author="Jason Rhee" w:date="2024-07-21T20:00:00Z" w16du:dateUtc="2024-07-21T10:00:00Z"/>
          <w:rFonts w:eastAsiaTheme="minorEastAsia"/>
          <w:lang w:eastAsia="ko-KR"/>
          <w:rPrChange w:id="2943" w:author="Jason Rhee" w:date="2024-07-21T20:01:00Z" w16du:dateUtc="2024-07-21T10:01:00Z">
            <w:rPr>
              <w:ins w:id="2944" w:author="Jason Rhee" w:date="2024-07-21T20:00:00Z" w16du:dateUtc="2024-07-21T10:00:00Z"/>
            </w:rPr>
          </w:rPrChange>
        </w:rPr>
        <w:pPrChange w:id="2945" w:author="Jason Rhee" w:date="2024-07-21T20:00:00Z" w16du:dateUtc="2024-07-21T10:00:00Z">
          <w:pPr>
            <w:pStyle w:val="Annex0"/>
          </w:pPr>
        </w:pPrChange>
      </w:pPr>
      <w:ins w:id="2946" w:author="Jason Rhee" w:date="2024-07-21T20:00:00Z" w16du:dateUtc="2024-07-21T10:00:00Z">
        <w:r>
          <w:t xml:space="preserve">File Type: </w:t>
        </w:r>
      </w:ins>
      <w:ins w:id="2947"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2948" w:author="Jason Rhee" w:date="2024-07-21T20:00:00Z" w16du:dateUtc="2024-07-21T10:00:00Z"/>
          <w:rFonts w:eastAsiaTheme="minorEastAsia"/>
          <w:lang w:eastAsia="ko-KR"/>
          <w:rPrChange w:id="2949" w:author="Jason Rhee" w:date="2024-07-21T20:01:00Z" w16du:dateUtc="2024-07-21T10:01:00Z">
            <w:rPr>
              <w:ins w:id="2950" w:author="Jason Rhee" w:date="2024-07-21T20:00:00Z" w16du:dateUtc="2024-07-21T10:00:00Z"/>
            </w:rPr>
          </w:rPrChange>
        </w:rPr>
        <w:pPrChange w:id="2951" w:author="Jason Rhee" w:date="2024-07-21T20:00:00Z" w16du:dateUtc="2024-07-21T10:00:00Z">
          <w:pPr>
            <w:pStyle w:val="Annex0"/>
          </w:pPr>
        </w:pPrChange>
      </w:pPr>
      <w:ins w:id="2952" w:author="Jason Rhee" w:date="2024-07-21T20:00:00Z" w16du:dateUtc="2024-07-21T10:00:00Z">
        <w:r>
          <w:t xml:space="preserve">File Format: </w:t>
        </w:r>
      </w:ins>
      <w:ins w:id="2953"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2954" w:author="Jason Rhee" w:date="2024-07-21T20:00:00Z" w16du:dateUtc="2024-07-21T10:00:00Z">
          <w:pPr>
            <w:spacing w:before="0"/>
          </w:pPr>
        </w:pPrChange>
      </w:pPr>
      <w:del w:id="2955"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2956" w:name="_Toc527707428"/>
      <w:bookmarkStart w:id="2957" w:name="_Toc528589796"/>
      <w:bookmarkStart w:id="2958" w:name="_Toc516383"/>
      <w:bookmarkStart w:id="2959" w:name="_Toc127463899"/>
      <w:bookmarkStart w:id="2960" w:name="_Toc128125525"/>
      <w:bookmarkStart w:id="2961" w:name="_Toc141176307"/>
      <w:bookmarkStart w:id="2962" w:name="_Toc141176472"/>
      <w:bookmarkStart w:id="2963" w:name="_Toc141177104"/>
      <w:bookmarkStart w:id="2964" w:name="_Toc150177978"/>
      <w:commentRangeStart w:id="2965"/>
      <w:r>
        <w:rPr>
          <w:rFonts w:hint="eastAsia"/>
        </w:rPr>
        <w:t>Area Fills</w:t>
      </w:r>
      <w:bookmarkEnd w:id="2956"/>
      <w:bookmarkEnd w:id="2957"/>
      <w:bookmarkEnd w:id="2958"/>
      <w:bookmarkEnd w:id="2959"/>
      <w:bookmarkEnd w:id="2960"/>
      <w:bookmarkEnd w:id="2961"/>
      <w:bookmarkEnd w:id="2962"/>
      <w:bookmarkEnd w:id="2963"/>
      <w:bookmarkEnd w:id="2964"/>
      <w:commentRangeEnd w:id="2965"/>
      <w:r w:rsidR="00746FEA">
        <w:rPr>
          <w:rStyle w:val="CommentReference"/>
          <w:rFonts w:cs="Times New Roman"/>
          <w:b w:val="0"/>
          <w:bCs w:val="0"/>
          <w:color w:val="auto"/>
          <w:szCs w:val="20"/>
        </w:rPr>
        <w:commentReference w:id="2965"/>
      </w:r>
    </w:p>
    <w:p w14:paraId="08ECE8AA" w14:textId="61B4EA3B" w:rsidR="003E0B96" w:rsidRDefault="003E0B96" w:rsidP="00DB6272">
      <w:pPr>
        <w:pStyle w:val="Annex-Heading3"/>
        <w:rPr>
          <w:rFonts w:ascii="Times New Roman" w:hAnsi="Times New Roman"/>
          <w:szCs w:val="24"/>
        </w:rPr>
      </w:pPr>
      <w:bookmarkStart w:id="2966" w:name="_Toc527707429"/>
      <w:bookmarkStart w:id="2967" w:name="_Toc528589797"/>
      <w:del w:id="2968" w:author="Jason Rhee" w:date="2024-07-21T20:28:00Z" w16du:dateUtc="2024-07-21T10:28:00Z">
        <w:r w:rsidDel="000C75B3">
          <w:delText xml:space="preserve">Almost </w:delText>
        </w:r>
        <w:r w:rsidR="002F3F85" w:rsidDel="000C75B3">
          <w:delText>Non-</w:delText>
        </w:r>
        <w:r w:rsidDel="000C75B3">
          <w:delText>Navigable Area</w:delText>
        </w:r>
      </w:del>
      <w:bookmarkEnd w:id="2966"/>
      <w:bookmarkEnd w:id="2967"/>
      <w:ins w:id="2969"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2970" w:author="Jason Rhee" w:date="2024-07-21T20:29:00Z" w16du:dateUtc="2024-07-21T10:29:00Z">
            <w:rPr/>
          </w:rPrChange>
        </w:rPr>
      </w:pPr>
      <w:r>
        <w:t xml:space="preserve">Name: </w:t>
      </w:r>
      <w:del w:id="2971" w:author="Jason Rhee" w:date="2024-07-21T20:29:00Z" w16du:dateUtc="2024-07-21T10:29:00Z">
        <w:r w:rsidDel="006C5872">
          <w:delText xml:space="preserve">Almost </w:delText>
        </w:r>
        <w:r w:rsidR="002F3F85" w:rsidDel="006C5872">
          <w:delText>Non-</w:delText>
        </w:r>
        <w:r w:rsidDel="006C5872">
          <w:delText>Navigable Area</w:delText>
        </w:r>
      </w:del>
      <w:ins w:id="2972"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2973" w:author="Jason Rhee" w:date="2024-07-21T20:28:00Z" w16du:dateUtc="2024-07-21T10:28:00Z">
            <w:rPr/>
          </w:rPrChange>
        </w:rPr>
      </w:pPr>
      <w:r>
        <w:t>Description:</w:t>
      </w:r>
      <w:ins w:id="2974"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2975"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2976" w:author="Jason Rhee" w:date="2024-07-21T20:03:00Z" w16du:dateUtc="2024-07-21T10:03:00Z"/>
          <w:rFonts w:eastAsiaTheme="minorEastAsia"/>
          <w:lang w:eastAsia="ko-KR"/>
        </w:rPr>
      </w:pPr>
      <w:ins w:id="2977"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2978" w:author="Jason Rhee" w:date="2024-07-21T20:03:00Z" w16du:dateUtc="2024-07-21T10:03:00Z">
            <w:rPr/>
          </w:rPrChange>
        </w:rPr>
      </w:pPr>
      <w:r>
        <w:t>Remarks</w:t>
      </w:r>
      <w:ins w:id="2979"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2980" w:name="_Toc527707430"/>
      <w:bookmarkStart w:id="2981" w:name="_Toc528589798"/>
      <w:del w:id="2982" w:author="Jason Rhee" w:date="2024-07-21T20:30:00Z" w16du:dateUtc="2024-07-21T10:30:00Z">
        <w:r w:rsidDel="0068744B">
          <w:delText>Non</w:delText>
        </w:r>
        <w:r w:rsidR="00AC71D0" w:rsidDel="0068744B">
          <w:delText>-</w:delText>
        </w:r>
        <w:r w:rsidDel="0068744B">
          <w:delText>Navigable Area</w:delText>
        </w:r>
      </w:del>
      <w:bookmarkEnd w:id="2980"/>
      <w:bookmarkEnd w:id="2981"/>
      <w:ins w:id="2983"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2984" w:author="Jason Rhee" w:date="2024-07-21T20:30:00Z" w16du:dateUtc="2024-07-21T10:30:00Z">
            <w:rPr/>
          </w:rPrChange>
        </w:rPr>
      </w:pPr>
      <w:r>
        <w:t xml:space="preserve">Name: </w:t>
      </w:r>
      <w:del w:id="2985" w:author="Jason Rhee" w:date="2024-07-21T20:30:00Z" w16du:dateUtc="2024-07-21T10:30:00Z">
        <w:r w:rsidDel="0068744B">
          <w:delText>Non</w:delText>
        </w:r>
        <w:r w:rsidR="00AC71D0" w:rsidDel="0068744B">
          <w:delText>-</w:delText>
        </w:r>
        <w:r w:rsidDel="0068744B">
          <w:delText>Navigable Area</w:delText>
        </w:r>
      </w:del>
      <w:ins w:id="2986"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2987" w:author="Jason Rhee" w:date="2024-07-21T20:29:00Z" w16du:dateUtc="2024-07-21T10:29:00Z">
            <w:rPr/>
          </w:rPrChange>
        </w:rPr>
      </w:pPr>
      <w:r>
        <w:t>Description:</w:t>
      </w:r>
      <w:ins w:id="2988" w:author="Jason Rhee" w:date="2024-07-21T20:29:00Z" w16du:dateUtc="2024-07-21T10:29:00Z">
        <w:r w:rsidR="0068744B">
          <w:rPr>
            <w:rFonts w:eastAsiaTheme="minorEastAsia" w:hint="eastAsia"/>
            <w:lang w:eastAsia="ko-KR"/>
          </w:rPr>
          <w:t xml:space="preserve"> </w:t>
        </w:r>
      </w:ins>
      <w:ins w:id="2989"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2990" w:author="Jason Rhee" w:date="2024-07-21T20:35:00Z" w16du:dateUtc="2024-07-21T10:35:00Z"/>
          <w:rFonts w:eastAsiaTheme="minorEastAsia"/>
          <w:lang w:eastAsia="ko-KR"/>
        </w:rPr>
      </w:pPr>
      <w:r>
        <w:t xml:space="preserve">ID: </w:t>
      </w:r>
      <w:del w:id="2991" w:author="Jason Rhee" w:date="2024-07-21T20:30:00Z" w16du:dateUtc="2024-07-21T10:30:00Z">
        <w:r w:rsidDel="0068744B">
          <w:delText>ANA</w:delText>
        </w:r>
      </w:del>
      <w:ins w:id="2992"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2993" w:author="Jason Rhee" w:date="2024-07-21T20:35:00Z" w16du:dateUtc="2024-07-21T10:35:00Z">
            <w:rPr/>
          </w:rPrChange>
        </w:rPr>
      </w:pPr>
      <w:ins w:id="2994"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2995" w:name="_Toc527707431"/>
      <w:bookmarkStart w:id="2996" w:name="_Toc528589799"/>
      <w:bookmarkStart w:id="2997" w:name="_Toc516384"/>
      <w:bookmarkStart w:id="2998" w:name="_Toc127463900"/>
      <w:bookmarkStart w:id="2999" w:name="_Toc128125526"/>
      <w:bookmarkStart w:id="3000" w:name="_Toc141176308"/>
      <w:bookmarkStart w:id="3001" w:name="_Toc141176473"/>
      <w:bookmarkStart w:id="3002" w:name="_Toc141177105"/>
      <w:bookmarkStart w:id="3003" w:name="_Toc150177979"/>
      <w:r>
        <w:rPr>
          <w:rFonts w:hint="eastAsia"/>
        </w:rPr>
        <w:t>Fonts</w:t>
      </w:r>
      <w:bookmarkEnd w:id="2995"/>
      <w:bookmarkEnd w:id="2996"/>
      <w:bookmarkEnd w:id="2997"/>
      <w:bookmarkEnd w:id="2998"/>
      <w:bookmarkEnd w:id="2999"/>
      <w:bookmarkEnd w:id="3000"/>
      <w:bookmarkEnd w:id="3001"/>
      <w:bookmarkEnd w:id="3002"/>
      <w:bookmarkEnd w:id="3003"/>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004" w:name="_Toc527707432"/>
      <w:bookmarkStart w:id="3005" w:name="_Toc528589800"/>
      <w:bookmarkStart w:id="3006" w:name="_Toc516385"/>
      <w:bookmarkStart w:id="3007" w:name="_Toc127463901"/>
      <w:bookmarkStart w:id="3008" w:name="_Toc128125527"/>
      <w:bookmarkStart w:id="3009" w:name="_Toc141176309"/>
      <w:bookmarkStart w:id="3010" w:name="_Toc141176474"/>
      <w:bookmarkStart w:id="3011" w:name="_Toc141177106"/>
      <w:bookmarkStart w:id="3012" w:name="_Toc150177980"/>
      <w:r>
        <w:t>Viewing Group</w:t>
      </w:r>
      <w:bookmarkEnd w:id="3004"/>
      <w:bookmarkEnd w:id="3005"/>
      <w:bookmarkEnd w:id="3006"/>
      <w:bookmarkEnd w:id="3007"/>
      <w:bookmarkEnd w:id="3008"/>
      <w:bookmarkEnd w:id="3009"/>
      <w:bookmarkEnd w:id="3010"/>
      <w:bookmarkEnd w:id="3011"/>
      <w:bookmarkEnd w:id="3012"/>
    </w:p>
    <w:p w14:paraId="591FFC7F" w14:textId="7DB88FB6" w:rsidR="003C2556" w:rsidRPr="003C2556" w:rsidRDefault="003C2556" w:rsidP="003C2556">
      <w:pPr>
        <w:pStyle w:val="Annex-Heading3"/>
        <w:rPr>
          <w:ins w:id="3013" w:author="Jason Rhee" w:date="2024-07-21T20:33:00Z" w16du:dateUtc="2024-07-21T10:33:00Z"/>
          <w:rPrChange w:id="3014" w:author="Jason Rhee" w:date="2024-07-21T20:33:00Z" w16du:dateUtc="2024-07-21T10:33:00Z">
            <w:rPr>
              <w:ins w:id="3015" w:author="Jason Rhee" w:date="2024-07-21T20:33:00Z" w16du:dateUtc="2024-07-21T10:33:00Z"/>
              <w:rFonts w:eastAsiaTheme="minorEastAsia"/>
              <w:lang w:eastAsia="ko-KR"/>
            </w:rPr>
          </w:rPrChange>
        </w:rPr>
      </w:pPr>
      <w:ins w:id="3016"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017" w:author="Jason Rhee" w:date="2024-07-21T20:36:00Z" w16du:dateUtc="2024-07-21T10:36:00Z"/>
          <w:rFonts w:eastAsiaTheme="minorEastAsia"/>
          <w:lang w:eastAsia="ko-KR"/>
        </w:rPr>
        <w:pPrChange w:id="3018" w:author="Jason Rhee" w:date="2024-07-21T20:36:00Z" w16du:dateUtc="2024-07-21T10:36:00Z">
          <w:pPr>
            <w:pStyle w:val="Annex0"/>
          </w:pPr>
        </w:pPrChange>
      </w:pPr>
      <w:ins w:id="3019" w:author="Jason Rhee" w:date="2024-07-21T20:36:00Z" w16du:dateUtc="2024-07-21T10:36:00Z">
        <w:r>
          <w:t xml:space="preserve">Name: </w:t>
        </w:r>
      </w:ins>
    </w:p>
    <w:p w14:paraId="4CEDDE85" w14:textId="482B2771" w:rsidR="000B128A" w:rsidRDefault="000B128A" w:rsidP="000B128A">
      <w:pPr>
        <w:rPr>
          <w:ins w:id="3020" w:author="Jason Rhee" w:date="2024-07-21T20:36:00Z" w16du:dateUtc="2024-07-21T10:36:00Z"/>
          <w:rFonts w:eastAsiaTheme="minorEastAsia"/>
          <w:lang w:eastAsia="ko-KR"/>
        </w:rPr>
      </w:pPr>
      <w:ins w:id="3021"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022" w:author="Jason Rhee" w:date="2024-07-21T20:36:00Z" w16du:dateUtc="2024-07-21T10:36:00Z"/>
          <w:rFonts w:eastAsiaTheme="minorEastAsia"/>
          <w:lang w:eastAsia="ko-KR"/>
        </w:rPr>
        <w:pPrChange w:id="3023" w:author="Jason Rhee" w:date="2024-07-21T20:36:00Z" w16du:dateUtc="2024-07-21T10:36:00Z">
          <w:pPr>
            <w:pStyle w:val="Annex0"/>
          </w:pPr>
        </w:pPrChange>
      </w:pPr>
      <w:ins w:id="3024" w:author="Jason Rhee" w:date="2024-07-21T20:36:00Z" w16du:dateUtc="2024-07-21T10:36:00Z">
        <w:r>
          <w:rPr>
            <w:rFonts w:eastAsiaTheme="minorEastAsia" w:hint="eastAsia"/>
            <w:lang w:eastAsia="ko-KR"/>
          </w:rPr>
          <w:t xml:space="preserve">ID: </w:t>
        </w:r>
      </w:ins>
      <w:ins w:id="3025" w:author="Jason Rhee" w:date="2024-07-21T20:36:00Z">
        <w:r w:rsidRPr="0009187F">
          <w:rPr>
            <w:rFonts w:eastAsiaTheme="minorEastAsia"/>
            <w:lang w:eastAsia="ko-KR"/>
          </w:rPr>
          <w:t>UKCViewingGroup</w:t>
        </w:r>
      </w:ins>
    </w:p>
    <w:p w14:paraId="7B65AE67" w14:textId="77777777" w:rsidR="000B128A" w:rsidRPr="00FF24A0" w:rsidRDefault="000B128A">
      <w:pPr>
        <w:rPr>
          <w:ins w:id="3026" w:author="Jason Rhee" w:date="2024-07-21T20:36:00Z" w16du:dateUtc="2024-07-21T10:36:00Z"/>
          <w:rFonts w:eastAsiaTheme="minorEastAsia"/>
          <w:lang w:eastAsia="ko-KR"/>
        </w:rPr>
        <w:pPrChange w:id="3027" w:author="Jason Rhee" w:date="2024-07-21T20:36:00Z" w16du:dateUtc="2024-07-21T10:36:00Z">
          <w:pPr>
            <w:pStyle w:val="Annex0"/>
          </w:pPr>
        </w:pPrChange>
      </w:pPr>
      <w:ins w:id="3028" w:author="Jason Rhee" w:date="2024-07-21T20:36:00Z" w16du:dateUtc="2024-07-21T10:36:00Z">
        <w:r>
          <w:t>Language: en (English)</w:t>
        </w:r>
      </w:ins>
    </w:p>
    <w:p w14:paraId="35850E3E" w14:textId="77777777" w:rsidR="003C2556" w:rsidRDefault="003C2556">
      <w:pPr>
        <w:rPr>
          <w:ins w:id="3029" w:author="Jason Rhee" w:date="2024-07-21T20:33:00Z" w16du:dateUtc="2024-07-21T10:33:00Z"/>
          <w:rFonts w:eastAsiaTheme="minorEastAsia"/>
        </w:rPr>
        <w:pPrChange w:id="3030" w:author="Jason Rhee" w:date="2024-07-21T20:33:00Z" w16du:dateUtc="2024-07-21T10:33:00Z">
          <w:pPr>
            <w:spacing w:before="0"/>
          </w:pPr>
        </w:pPrChange>
      </w:pPr>
    </w:p>
    <w:p w14:paraId="2E9275E8" w14:textId="06A6CD82" w:rsidR="003E0B96" w:rsidDel="005F236A" w:rsidRDefault="003E0B96" w:rsidP="007D127A">
      <w:pPr>
        <w:spacing w:before="0"/>
        <w:rPr>
          <w:del w:id="3031" w:author="Jason Rhee" w:date="2024-07-21T20:37:00Z" w16du:dateUtc="2024-07-21T10:37:00Z"/>
          <w:lang w:eastAsia="ko-KR"/>
        </w:rPr>
      </w:pPr>
      <w:del w:id="3032"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033" w:author="Jason Rhee" w:date="2024-07-21T20:37:00Z" w16du:dateUtc="2024-07-21T10:37:00Z">
            <w:rPr>
              <w:lang w:eastAsia="ko-KR"/>
            </w:rPr>
          </w:rPrChange>
        </w:rPr>
        <w:pPrChange w:id="3034" w:author="Jason Rhee" w:date="2024-07-21T20:37:00Z" w16du:dateUtc="2024-07-21T10:37:00Z">
          <w:pPr/>
        </w:pPrChange>
      </w:pPr>
    </w:p>
    <w:p w14:paraId="092DDA11" w14:textId="2B238423" w:rsidR="003E0B96" w:rsidRDefault="003E0B96" w:rsidP="00B3435A">
      <w:pPr>
        <w:pStyle w:val="Annexheader-level2"/>
      </w:pPr>
      <w:r>
        <w:br w:type="page"/>
      </w:r>
      <w:bookmarkStart w:id="3035" w:name="_Toc527707433"/>
      <w:bookmarkStart w:id="3036" w:name="_Toc528589801"/>
      <w:bookmarkStart w:id="3037" w:name="_Toc516386"/>
      <w:bookmarkStart w:id="3038" w:name="_Toc127463902"/>
      <w:bookmarkStart w:id="3039" w:name="_Toc128125528"/>
      <w:bookmarkStart w:id="3040" w:name="_Toc141176310"/>
      <w:bookmarkStart w:id="3041" w:name="_Toc141176475"/>
      <w:bookmarkStart w:id="3042" w:name="_Toc141177107"/>
      <w:bookmarkStart w:id="3043" w:name="_Toc150177981"/>
      <w:r>
        <w:rPr>
          <w:rFonts w:hint="eastAsia"/>
        </w:rPr>
        <w:t>Rules</w:t>
      </w:r>
      <w:bookmarkEnd w:id="3035"/>
      <w:bookmarkEnd w:id="3036"/>
      <w:bookmarkEnd w:id="3037"/>
      <w:bookmarkEnd w:id="3038"/>
      <w:bookmarkEnd w:id="3039"/>
      <w:bookmarkEnd w:id="3040"/>
      <w:bookmarkEnd w:id="3041"/>
      <w:bookmarkEnd w:id="3042"/>
      <w:bookmarkEnd w:id="3043"/>
    </w:p>
    <w:p w14:paraId="3F137553" w14:textId="588C7514" w:rsidR="003E0B96" w:rsidRDefault="003E0B96" w:rsidP="00331C2F">
      <w:pPr>
        <w:pStyle w:val="Annex-Heading3"/>
        <w:rPr>
          <w:rFonts w:ascii="Times New Roman" w:hAnsi="Times New Roman"/>
          <w:szCs w:val="24"/>
        </w:rPr>
      </w:pPr>
      <w:bookmarkStart w:id="3044" w:name="_Toc527707434"/>
      <w:bookmarkStart w:id="3045" w:name="_Toc528589802"/>
      <w:r>
        <w:t>Main</w:t>
      </w:r>
      <w:del w:id="3046" w:author="Jason Rhee" w:date="2024-07-21T20:42:00Z" w16du:dateUtc="2024-07-21T10:42:00Z">
        <w:r w:rsidDel="00D56FC7">
          <w:delText xml:space="preserve"> rule set</w:delText>
        </w:r>
      </w:del>
      <w:bookmarkEnd w:id="3044"/>
      <w:bookmarkEnd w:id="3045"/>
    </w:p>
    <w:p w14:paraId="6888BF00" w14:textId="5CAB5A50" w:rsidR="006916E5" w:rsidRDefault="003E0B96" w:rsidP="007D127A">
      <w:pPr>
        <w:spacing w:before="0"/>
      </w:pPr>
      <w:r>
        <w:t xml:space="preserve">Name: </w:t>
      </w:r>
      <w:ins w:id="3047" w:author="Jason Rhee" w:date="2024-07-21T21:04:00Z" w16du:dateUtc="2024-07-21T11:04:00Z">
        <w:r w:rsidR="003F04BA">
          <w:rPr>
            <w:rFonts w:eastAsiaTheme="minorEastAsia" w:hint="eastAsia"/>
            <w:lang w:eastAsia="ko-KR"/>
          </w:rPr>
          <w:t>main</w:t>
        </w:r>
      </w:ins>
      <w:del w:id="3048"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049" w:author="Jason Rhee" w:date="2024-07-21T21:03:00Z" w16du:dateUtc="2024-07-21T11:03:00Z">
            <w:rPr/>
          </w:rPrChange>
        </w:rPr>
      </w:pPr>
      <w:r>
        <w:t>Description:</w:t>
      </w:r>
      <w:ins w:id="3050" w:author="Jason Rhee" w:date="2024-07-21T21:03:00Z" w16du:dateUtc="2024-07-21T11:03:00Z">
        <w:r w:rsidR="00C22AFD">
          <w:rPr>
            <w:rFonts w:eastAsiaTheme="minorEastAsia" w:hint="eastAsia"/>
            <w:lang w:eastAsia="ko-KR"/>
          </w:rPr>
          <w:t xml:space="preserve"> </w:t>
        </w:r>
      </w:ins>
      <w:ins w:id="3051"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052"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053" w:author="Jason Rhee" w:date="2024-07-21T21:11:00Z" w16du:dateUtc="2024-07-21T11:11:00Z"/>
          <w:rPrChange w:id="3054" w:author="Jason Rhee" w:date="2024-07-21T21:11:00Z" w16du:dateUtc="2024-07-21T11:11:00Z">
            <w:rPr>
              <w:ins w:id="3055" w:author="Jason Rhee" w:date="2024-07-21T21:11:00Z" w16du:dateUtc="2024-07-21T11:11:00Z"/>
              <w:rFonts w:eastAsiaTheme="minorEastAsia"/>
              <w:lang w:eastAsia="ko-KR"/>
            </w:rPr>
          </w:rPrChange>
        </w:rPr>
      </w:pPr>
      <w:ins w:id="3056"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057"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058" w:author="Jason Rhee" w:date="2024-07-21T21:11:00Z" w16du:dateUtc="2024-07-21T11:11:00Z"/>
        </w:rPr>
        <w:pPrChange w:id="3059" w:author="Jason Rhee" w:date="2024-07-21T21:11:00Z" w16du:dateUtc="2024-07-21T11:11:00Z">
          <w:pPr>
            <w:pStyle w:val="Annex0"/>
          </w:pPr>
        </w:pPrChange>
      </w:pPr>
      <w:ins w:id="3060" w:author="Jason Rhee" w:date="2024-07-21T21:11:00Z" w16du:dateUtc="2024-07-21T11:11:00Z">
        <w:r>
          <w:t xml:space="preserve">Name: </w:t>
        </w:r>
      </w:ins>
      <w:ins w:id="3061"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062" w:author="Jason Rhee" w:date="2024-07-21T21:11:00Z" w16du:dateUtc="2024-07-21T11:11:00Z"/>
          <w:rFonts w:eastAsiaTheme="minorEastAsia"/>
          <w:lang w:eastAsia="ko-KR"/>
        </w:rPr>
        <w:pPrChange w:id="3063" w:author="Jason Rhee" w:date="2024-07-21T21:11:00Z" w16du:dateUtc="2024-07-21T11:11:00Z">
          <w:pPr>
            <w:pStyle w:val="Annex0"/>
          </w:pPr>
        </w:pPrChange>
      </w:pPr>
      <w:ins w:id="3064" w:author="Jason Rhee" w:date="2024-07-21T21:11:00Z" w16du:dateUtc="2024-07-21T11:11:00Z">
        <w:r>
          <w:t>Description:</w:t>
        </w:r>
        <w:r>
          <w:rPr>
            <w:rFonts w:eastAsiaTheme="minorEastAsia" w:hint="eastAsia"/>
            <w:lang w:eastAsia="ko-KR"/>
          </w:rPr>
          <w:t xml:space="preserve"> </w:t>
        </w:r>
      </w:ins>
      <w:ins w:id="3065"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066" w:author="Jason Rhee" w:date="2024-07-21T21:11:00Z" w16du:dateUtc="2024-07-21T11:11:00Z"/>
        </w:rPr>
        <w:pPrChange w:id="3067" w:author="Jason Rhee" w:date="2024-07-21T21:11:00Z" w16du:dateUtc="2024-07-21T11:11:00Z">
          <w:pPr>
            <w:pStyle w:val="Annex0"/>
          </w:pPr>
        </w:pPrChange>
      </w:pPr>
      <w:ins w:id="3068" w:author="Jason Rhee" w:date="2024-07-21T21:11:00Z" w16du:dateUtc="2024-07-21T11:11:00Z">
        <w:r>
          <w:t xml:space="preserve">ID: </w:t>
        </w:r>
      </w:ins>
      <w:ins w:id="3069" w:author="Jason Rhee" w:date="2024-07-21T21:12:00Z" w16du:dateUtc="2024-07-21T11:12:00Z">
        <w:r w:rsidRPr="00C40045">
          <w:t>UnderKeelClearancePlanArea</w:t>
        </w:r>
      </w:ins>
    </w:p>
    <w:p w14:paraId="4983A0E9" w14:textId="77777777" w:rsidR="00C40045" w:rsidRDefault="00C40045">
      <w:pPr>
        <w:rPr>
          <w:ins w:id="3070" w:author="Jason Rhee" w:date="2024-07-21T21:11:00Z" w16du:dateUtc="2024-07-21T11:11:00Z"/>
        </w:rPr>
        <w:pPrChange w:id="3071" w:author="Jason Rhee" w:date="2024-07-21T21:11:00Z" w16du:dateUtc="2024-07-21T11:11:00Z">
          <w:pPr>
            <w:pStyle w:val="Annex0"/>
          </w:pPr>
        </w:pPrChange>
      </w:pPr>
      <w:ins w:id="3072" w:author="Jason Rhee" w:date="2024-07-21T21:11:00Z" w16du:dateUtc="2024-07-21T11:11:00Z">
        <w:r>
          <w:t>Remarks:</w:t>
        </w:r>
      </w:ins>
    </w:p>
    <w:p w14:paraId="59C0DCC4" w14:textId="3F8BE13D" w:rsidR="00C40045" w:rsidRDefault="00C40045">
      <w:pPr>
        <w:rPr>
          <w:ins w:id="3073" w:author="Jason Rhee" w:date="2024-07-21T21:11:00Z" w16du:dateUtc="2024-07-21T11:11:00Z"/>
        </w:rPr>
        <w:pPrChange w:id="3074" w:author="Jason Rhee" w:date="2024-07-21T21:11:00Z" w16du:dateUtc="2024-07-21T11:11:00Z">
          <w:pPr>
            <w:pStyle w:val="Annex0"/>
          </w:pPr>
        </w:pPrChange>
      </w:pPr>
      <w:ins w:id="3075" w:author="Jason Rhee" w:date="2024-07-21T21:11:00Z" w16du:dateUtc="2024-07-21T11:11:00Z">
        <w:r>
          <w:t xml:space="preserve">File Name: </w:t>
        </w:r>
      </w:ins>
      <w:ins w:id="3076" w:author="Jason Rhee" w:date="2024-07-21T21:12:00Z" w16du:dateUtc="2024-07-21T11:12:00Z">
        <w:r w:rsidRPr="00C40045">
          <w:t>UnderKeelClearancePlanArea</w:t>
        </w:r>
      </w:ins>
      <w:ins w:id="3077" w:author="Jason Rhee" w:date="2024-07-21T21:11:00Z" w16du:dateUtc="2024-07-21T11:11:00Z">
        <w:r>
          <w:t>.xsl</w:t>
        </w:r>
      </w:ins>
    </w:p>
    <w:p w14:paraId="56E2280A" w14:textId="77777777" w:rsidR="00C40045" w:rsidRDefault="00C40045">
      <w:pPr>
        <w:rPr>
          <w:ins w:id="3078" w:author="Jason Rhee" w:date="2024-07-21T21:11:00Z" w16du:dateUtc="2024-07-21T11:11:00Z"/>
        </w:rPr>
        <w:pPrChange w:id="3079" w:author="Jason Rhee" w:date="2024-07-21T21:11:00Z" w16du:dateUtc="2024-07-21T11:11:00Z">
          <w:pPr>
            <w:pStyle w:val="Annex0"/>
          </w:pPr>
        </w:pPrChange>
      </w:pPr>
      <w:ins w:id="3080" w:author="Jason Rhee" w:date="2024-07-21T21:11:00Z" w16du:dateUtc="2024-07-21T11:11:00Z">
        <w:r>
          <w:t>File Type: Rule</w:t>
        </w:r>
      </w:ins>
    </w:p>
    <w:p w14:paraId="3D26E37F" w14:textId="77777777" w:rsidR="00C40045" w:rsidRDefault="00C40045">
      <w:pPr>
        <w:rPr>
          <w:ins w:id="3081" w:author="Jason Rhee" w:date="2024-07-21T21:11:00Z" w16du:dateUtc="2024-07-21T11:11:00Z"/>
        </w:rPr>
        <w:pPrChange w:id="3082" w:author="Jason Rhee" w:date="2024-07-21T21:11:00Z" w16du:dateUtc="2024-07-21T11:11:00Z">
          <w:pPr>
            <w:pStyle w:val="Annex0"/>
          </w:pPr>
        </w:pPrChange>
      </w:pPr>
      <w:ins w:id="3083" w:author="Jason Rhee" w:date="2024-07-21T21:11:00Z" w16du:dateUtc="2024-07-21T11:11:00Z">
        <w:r>
          <w:t>File Format: XSLT</w:t>
        </w:r>
      </w:ins>
    </w:p>
    <w:p w14:paraId="17F24D24" w14:textId="7F3C0F71" w:rsidR="00C40045" w:rsidRDefault="00C40045">
      <w:pPr>
        <w:rPr>
          <w:ins w:id="3084" w:author="Jason Rhee" w:date="2024-07-21T21:11:00Z" w16du:dateUtc="2024-07-21T11:11:00Z"/>
          <w:rFonts w:eastAsiaTheme="minorEastAsia"/>
          <w:lang w:eastAsia="ko-KR"/>
        </w:rPr>
        <w:pPrChange w:id="3085" w:author="Jason Rhee" w:date="2024-07-21T21:11:00Z" w16du:dateUtc="2024-07-21T11:11:00Z">
          <w:pPr>
            <w:pStyle w:val="Annex0"/>
          </w:pPr>
        </w:pPrChange>
      </w:pPr>
      <w:ins w:id="3086" w:author="Jason Rhee" w:date="2024-07-21T21:11:00Z" w16du:dateUtc="2024-07-21T11:11:00Z">
        <w:r>
          <w:t xml:space="preserve">Rule Type: </w:t>
        </w:r>
      </w:ins>
      <w:ins w:id="3087" w:author="Jason Rhee" w:date="2024-07-21T21:12:00Z" w16du:dateUtc="2024-07-21T11:12:00Z">
        <w:r>
          <w:t>SubTemplate</w:t>
        </w:r>
      </w:ins>
    </w:p>
    <w:p w14:paraId="760DF472" w14:textId="1C758607" w:rsidR="0031094F" w:rsidRPr="002E5829" w:rsidDel="00C40045" w:rsidRDefault="0031094F">
      <w:pPr>
        <w:rPr>
          <w:del w:id="3088" w:author="Jason Rhee" w:date="2024-07-21T21:12:00Z" w16du:dateUtc="2024-07-21T11:12:00Z"/>
          <w:rFonts w:eastAsiaTheme="minorEastAsia"/>
        </w:rPr>
        <w:pPrChange w:id="3089"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090" w:name="_Toc527707435"/>
      <w:bookmarkStart w:id="3091" w:name="_Toc528589803"/>
      <w:r>
        <w:t>Control Point</w:t>
      </w:r>
      <w:bookmarkEnd w:id="3090"/>
      <w:bookmarkEnd w:id="3091"/>
    </w:p>
    <w:p w14:paraId="2E260609" w14:textId="129044E0" w:rsidR="006916E5" w:rsidRDefault="003E0B96" w:rsidP="007D127A">
      <w:pPr>
        <w:spacing w:before="0"/>
      </w:pPr>
      <w:r>
        <w:t xml:space="preserve">Name: </w:t>
      </w:r>
      <w:ins w:id="3092" w:author="Jason Rhee" w:date="2024-07-21T21:04:00Z" w16du:dateUtc="2024-07-21T11:04:00Z">
        <w:r w:rsidR="00A52BA0" w:rsidRPr="00A52BA0">
          <w:t>ControlPoint</w:t>
        </w:r>
      </w:ins>
      <w:del w:id="3093"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094" w:author="Jason Rhee" w:date="2024-07-21T21:04:00Z" w16du:dateUtc="2024-07-21T11:04:00Z">
            <w:rPr/>
          </w:rPrChange>
        </w:rPr>
      </w:pPr>
      <w:r>
        <w:t>Description:</w:t>
      </w:r>
      <w:ins w:id="3095"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096" w:name="_Toc527707436"/>
      <w:bookmarkStart w:id="3097" w:name="_Toc528589804"/>
      <w:r>
        <w:t>Information Box</w:t>
      </w:r>
      <w:bookmarkEnd w:id="3096"/>
      <w:bookmarkEnd w:id="3097"/>
    </w:p>
    <w:p w14:paraId="1CBAD70A" w14:textId="77777777" w:rsidR="006916E5" w:rsidRDefault="003E0B96" w:rsidP="007D127A">
      <w:pPr>
        <w:spacing w:before="0"/>
      </w:pPr>
      <w:r>
        <w:t>Name: Information</w:t>
      </w:r>
      <w:del w:id="3098"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099" w:author="Jason Rhee" w:date="2024-07-21T21:04:00Z" w16du:dateUtc="2024-07-21T11:04:00Z">
            <w:rPr/>
          </w:rPrChange>
        </w:rPr>
      </w:pPr>
      <w:r>
        <w:t>Description:</w:t>
      </w:r>
      <w:ins w:id="3100"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101" w:name="_Toc527707437"/>
      <w:bookmarkStart w:id="3102" w:name="_Toc528589805"/>
      <w:r>
        <w:t xml:space="preserve">Almost </w:t>
      </w:r>
      <w:r w:rsidR="00C92FE4">
        <w:t>Non</w:t>
      </w:r>
      <w:del w:id="3103" w:author="Jason Rhee" w:date="2024-07-21T21:10:00Z" w16du:dateUtc="2024-07-21T11:10:00Z">
        <w:r w:rsidR="00AC71D0" w:rsidDel="002E5829">
          <w:delText>-</w:delText>
        </w:r>
      </w:del>
      <w:ins w:id="3104" w:author="Jason Rhee" w:date="2024-07-21T21:10:00Z" w16du:dateUtc="2024-07-21T11:10:00Z">
        <w:r w:rsidR="002E5829">
          <w:rPr>
            <w:rFonts w:eastAsiaTheme="minorEastAsia" w:hint="eastAsia"/>
            <w:lang w:eastAsia="ko-KR"/>
          </w:rPr>
          <w:t xml:space="preserve"> </w:t>
        </w:r>
      </w:ins>
      <w:r>
        <w:t>Navigable Area</w:t>
      </w:r>
      <w:bookmarkEnd w:id="3101"/>
      <w:bookmarkEnd w:id="3102"/>
    </w:p>
    <w:p w14:paraId="18C1B388" w14:textId="72374D5D" w:rsidR="006916E5" w:rsidRDefault="003E0B96" w:rsidP="00505136">
      <w:pPr>
        <w:keepNext/>
        <w:keepLines/>
        <w:spacing w:before="0"/>
      </w:pPr>
      <w:r>
        <w:t xml:space="preserve">Name: </w:t>
      </w:r>
      <w:ins w:id="3105" w:author="Jason Rhee" w:date="2024-07-21T21:04:00Z" w16du:dateUtc="2024-07-21T11:04:00Z">
        <w:r w:rsidR="003F04BA" w:rsidRPr="003F04BA">
          <w:t>AlmostNonNavigableArea</w:t>
        </w:r>
      </w:ins>
      <w:del w:id="3106"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107" w:author="Jason Rhee" w:date="2024-07-21T21:05:00Z" w16du:dateUtc="2024-07-21T11:05:00Z">
            <w:rPr/>
          </w:rPrChange>
        </w:rPr>
      </w:pPr>
      <w:r>
        <w:t>Description:</w:t>
      </w:r>
      <w:ins w:id="310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109" w:name="_Toc527707438"/>
      <w:bookmarkStart w:id="3110" w:name="_Toc528589806"/>
      <w:r>
        <w:t>Non</w:t>
      </w:r>
      <w:del w:id="3111" w:author="Jason Rhee" w:date="2024-07-21T21:10:00Z" w16du:dateUtc="2024-07-21T11:10:00Z">
        <w:r w:rsidR="00AC71D0" w:rsidDel="002E5829">
          <w:delText>-</w:delText>
        </w:r>
      </w:del>
      <w:ins w:id="3112" w:author="Jason Rhee" w:date="2024-07-21T21:10:00Z" w16du:dateUtc="2024-07-21T11:10:00Z">
        <w:r w:rsidR="002E5829">
          <w:rPr>
            <w:rFonts w:eastAsiaTheme="minorEastAsia" w:hint="eastAsia"/>
            <w:lang w:eastAsia="ko-KR"/>
          </w:rPr>
          <w:t xml:space="preserve"> </w:t>
        </w:r>
      </w:ins>
      <w:r>
        <w:t>Navigable Area</w:t>
      </w:r>
      <w:bookmarkEnd w:id="3109"/>
      <w:bookmarkEnd w:id="3110"/>
    </w:p>
    <w:p w14:paraId="78E3EA59" w14:textId="3FB043BC" w:rsidR="001406A3" w:rsidRDefault="003E0B96" w:rsidP="00505136">
      <w:pPr>
        <w:spacing w:before="0"/>
      </w:pPr>
      <w:r>
        <w:t xml:space="preserve">Name: </w:t>
      </w:r>
      <w:ins w:id="3113" w:author="Jason Rhee" w:date="2024-07-21T21:05:00Z" w16du:dateUtc="2024-07-21T11:05:00Z">
        <w:r w:rsidR="00EA4F99" w:rsidRPr="00EA4F99">
          <w:t>NonNavigableArea</w:t>
        </w:r>
      </w:ins>
      <w:del w:id="3114"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115" w:author="Jason Rhee" w:date="2024-07-21T21:05:00Z" w16du:dateUtc="2024-07-21T11:05:00Z">
            <w:rPr/>
          </w:rPrChange>
        </w:rPr>
      </w:pPr>
      <w:r>
        <w:t>Description:</w:t>
      </w:r>
      <w:ins w:id="3116"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117" w:name="_Toc127463903"/>
      <w:bookmarkStart w:id="3118" w:name="_Toc128125529"/>
      <w:bookmarkStart w:id="3119" w:name="_Toc141176311"/>
      <w:bookmarkStart w:id="3120" w:name="_Toc141176476"/>
      <w:bookmarkStart w:id="3121" w:name="_Toc141177108"/>
      <w:bookmarkStart w:id="3122" w:name="_Toc150177982"/>
      <w:r>
        <w:t xml:space="preserve">Data </w:t>
      </w:r>
      <w:r w:rsidR="002F4516" w:rsidRPr="00D129DC">
        <w:t>Validation Checks</w:t>
      </w:r>
      <w:bookmarkEnd w:id="3117"/>
      <w:bookmarkEnd w:id="3118"/>
      <w:bookmarkEnd w:id="3119"/>
      <w:bookmarkEnd w:id="3120"/>
      <w:bookmarkEnd w:id="3121"/>
      <w:bookmarkEnd w:id="3122"/>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123" w:name="_Toc528589810"/>
      <w:r w:rsidRPr="005650FB">
        <w:t>Abbreviation</w:t>
      </w:r>
      <w:bookmarkEnd w:id="3123"/>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124" w:name="_Toc528589811"/>
      <w:r w:rsidRPr="005650FB">
        <w:t>Production validation checks for S-12</w:t>
      </w:r>
      <w:r>
        <w:t>9</w:t>
      </w:r>
      <w:r w:rsidRPr="005650FB">
        <w:t xml:space="preserve"> </w:t>
      </w:r>
      <w:r>
        <w:t>Under Keel Clearance Management</w:t>
      </w:r>
      <w:bookmarkEnd w:id="3124"/>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commentRangeStart w:id="3125"/>
      <w:r w:rsidRPr="005650FB">
        <w:t xml:space="preserve">Checks relating to </w:t>
      </w:r>
      <w:r>
        <w:t>UKCM</w:t>
      </w:r>
      <w:r w:rsidRPr="005650FB">
        <w:t xml:space="preserve"> </w:t>
      </w:r>
      <w:r w:rsidR="0066549D">
        <w:t>Product Specification</w:t>
      </w:r>
      <w:commentRangeEnd w:id="3125"/>
      <w:r w:rsidR="00B80E7C">
        <w:rPr>
          <w:rStyle w:val="CommentReference"/>
          <w:rFonts w:cs="Times New Roman"/>
          <w:b w:val="0"/>
          <w:bCs w:val="0"/>
          <w:color w:val="auto"/>
        </w:rPr>
        <w:commentReference w:id="3125"/>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126" w:name="_Toc127463904"/>
      <w:bookmarkStart w:id="3127" w:name="_Toc128125530"/>
      <w:bookmarkStart w:id="3128" w:name="_Toc141176312"/>
      <w:bookmarkStart w:id="3129" w:name="_Toc141176477"/>
      <w:bookmarkStart w:id="3130" w:name="_Toc141177109"/>
      <w:bookmarkStart w:id="3131" w:name="_Toc150177983"/>
      <w:r>
        <w:t>Geometry</w:t>
      </w:r>
      <w:bookmarkEnd w:id="3126"/>
      <w:bookmarkEnd w:id="3127"/>
      <w:bookmarkEnd w:id="3128"/>
      <w:bookmarkEnd w:id="3129"/>
      <w:bookmarkEnd w:id="3130"/>
      <w:bookmarkEnd w:id="3131"/>
    </w:p>
    <w:p w14:paraId="6EE95239" w14:textId="4C9E6286" w:rsidR="003E0B96" w:rsidRPr="0069011F" w:rsidRDefault="002464F7" w:rsidP="00B3435A">
      <w:pPr>
        <w:pStyle w:val="Annexheader-level2"/>
      </w:pPr>
      <w:bookmarkStart w:id="3132" w:name="_Toc516389"/>
      <w:bookmarkStart w:id="3133" w:name="_Toc127463905"/>
      <w:bookmarkStart w:id="3134" w:name="_Toc128125531"/>
      <w:bookmarkStart w:id="3135" w:name="_Toc141176313"/>
      <w:bookmarkStart w:id="3136" w:name="_Toc141176478"/>
      <w:bookmarkStart w:id="3137" w:name="_Toc141177110"/>
      <w:bookmarkStart w:id="3138" w:name="_Toc150177984"/>
      <w:r>
        <w:t>Introduction</w:t>
      </w:r>
      <w:bookmarkEnd w:id="3132"/>
      <w:bookmarkEnd w:id="3133"/>
      <w:bookmarkEnd w:id="3134"/>
      <w:bookmarkEnd w:id="3135"/>
      <w:bookmarkEnd w:id="3136"/>
      <w:bookmarkEnd w:id="3137"/>
      <w:bookmarkEnd w:id="3138"/>
    </w:p>
    <w:p w14:paraId="08044A7F" w14:textId="104D626F" w:rsidR="003E0B96" w:rsidRDefault="003E0B96" w:rsidP="00D41B9A">
      <w:pPr>
        <w:pStyle w:val="Annex-Heading3"/>
      </w:pPr>
      <w:bookmarkStart w:id="3139" w:name="_Toc528589814"/>
      <w:r w:rsidRPr="000A7861">
        <w:t>ISO 19125-1:2004</w:t>
      </w:r>
      <w:r>
        <w:t xml:space="preserve"> geometry</w:t>
      </w:r>
      <w:bookmarkEnd w:id="3139"/>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140" w:name="_Toc516390"/>
      <w:bookmarkStart w:id="3141" w:name="_Toc127463906"/>
      <w:bookmarkStart w:id="3142" w:name="_Toc128125532"/>
      <w:bookmarkStart w:id="3143" w:name="_Toc141176314"/>
      <w:bookmarkStart w:id="3144" w:name="_Toc141176479"/>
      <w:bookmarkStart w:id="3145" w:name="_Toc141177111"/>
      <w:bookmarkStart w:id="3146" w:name="_Toc150177985"/>
      <w:r>
        <w:t>Geometric Operator Definitions</w:t>
      </w:r>
      <w:bookmarkEnd w:id="3140"/>
      <w:bookmarkEnd w:id="3141"/>
      <w:bookmarkEnd w:id="3142"/>
      <w:bookmarkEnd w:id="3143"/>
      <w:bookmarkEnd w:id="3144"/>
      <w:bookmarkEnd w:id="3145"/>
      <w:bookmarkEnd w:id="3146"/>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147" w:name="_Toc516391"/>
      <w:r w:rsidR="00683BAD" w:rsidRPr="00683BAD">
        <w:rPr>
          <w:snapToGrid w:val="0"/>
        </w:rPr>
        <w:t xml:space="preserve">F.3 </w:t>
      </w:r>
      <w:r w:rsidRPr="00683BAD">
        <w:rPr>
          <w:snapToGrid w:val="0"/>
        </w:rPr>
        <w:t>Bibliography</w:t>
      </w:r>
      <w:bookmarkEnd w:id="3147"/>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1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29" w:author="Jason Rhee" w:date="2024-02-29T13:37:00Z" w:initials="JR">
    <w:p w14:paraId="114233E2" w14:textId="77777777"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30"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42"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43"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65"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66"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6" w:author="Jason Rhee" w:date="2024-07-21T21:55:00Z" w:initials="JR">
    <w:p w14:paraId="1A5D4C45" w14:textId="77777777" w:rsidR="005A203A" w:rsidRDefault="005A203A" w:rsidP="005A203A">
      <w:pPr>
        <w:pStyle w:val="CommentText"/>
        <w:jc w:val="left"/>
      </w:pPr>
      <w:r>
        <w:rPr>
          <w:rStyle w:val="CommentReference"/>
        </w:rPr>
        <w:annotationRef/>
      </w:r>
      <w:r>
        <w:t>Necessay?</w:t>
      </w:r>
    </w:p>
  </w:comment>
  <w:comment w:id="187"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88"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89"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21"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22"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23"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34"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35"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36"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38"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39"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02"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06"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07"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338"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363" w:author="Jason Rhee" w:date="2024-02-29T13:59:00Z" w:initials="JR">
    <w:p w14:paraId="07EE7FD5" w14:textId="77777777" w:rsidR="00BC76E4" w:rsidRDefault="00BC76E4" w:rsidP="00BC76E4">
      <w:pPr>
        <w:pStyle w:val="CommentText"/>
        <w:jc w:val="left"/>
      </w:pPr>
      <w:r>
        <w:rPr>
          <w:rStyle w:val="CommentReference"/>
        </w:rPr>
        <w:annotationRef/>
      </w:r>
      <w:r>
        <w:t>LP: Does this need a little more 'meat on the bone', or will it be readily understood?</w:t>
      </w:r>
    </w:p>
  </w:comment>
  <w:comment w:id="364" w:author="Jason Rhee" w:date="2024-07-21T22:07:00Z" w:initials="JR">
    <w:p w14:paraId="29B2D17A" w14:textId="77777777" w:rsidR="00E6153E" w:rsidRDefault="00E6153E" w:rsidP="00E6153E">
      <w:pPr>
        <w:pStyle w:val="CommentText"/>
        <w:jc w:val="left"/>
      </w:pPr>
      <w:r>
        <w:rPr>
          <w:rStyle w:val="CommentReference"/>
        </w:rPr>
        <w:annotationRef/>
      </w:r>
      <w:r>
        <w:t>I feel like this may be covered by the 3</w:t>
      </w:r>
      <w:r>
        <w:rPr>
          <w:vertAlign w:val="superscript"/>
        </w:rPr>
        <w:t>rd</w:t>
      </w:r>
      <w:r>
        <w:t xml:space="preserve"> dot point, and therefore could be removed, rather than adding vagueness.</w:t>
      </w:r>
    </w:p>
  </w:comment>
  <w:comment w:id="399" w:author="Jason Rhee" w:date="2024-07-21T22:09:00Z" w:initials="JR">
    <w:p w14:paraId="44DBFA06" w14:textId="77777777" w:rsidR="00B71A99" w:rsidRDefault="00B71A99" w:rsidP="00B71A99">
      <w:pPr>
        <w:pStyle w:val="CommentText"/>
        <w:jc w:val="left"/>
      </w:pPr>
      <w:r>
        <w:rPr>
          <w:rStyle w:val="CommentReference"/>
        </w:rPr>
        <w:annotationRef/>
      </w:r>
      <w:r>
        <w:t>Needs review</w:t>
      </w:r>
    </w:p>
  </w:comment>
  <w:comment w:id="402"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03"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14"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15" w:author="Jason Rhee" w:date="2024-02-29T14:06:00Z" w:initials="JR">
    <w:p w14:paraId="4238C17B" w14:textId="77777777" w:rsidR="00AD0967" w:rsidRDefault="00AD0967" w:rsidP="00AD0967">
      <w:pPr>
        <w:pStyle w:val="CommentText"/>
        <w:jc w:val="left"/>
      </w:pPr>
      <w:r>
        <w:rPr>
          <w:rStyle w:val="CommentReference"/>
        </w:rPr>
        <w:annotationRef/>
      </w:r>
      <w:r>
        <w:t>LP: Here's the approximately thing, again.</w:t>
      </w:r>
    </w:p>
  </w:comment>
  <w:comment w:id="419" w:author="Jason Rhee" w:date="2024-02-29T14:06:00Z" w:initials="JR">
    <w:p w14:paraId="15DA7B29" w14:textId="77777777"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448"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456"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457"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504"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534"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537"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595" w:author="Jason Rhee" w:date="2024-03-07T17:12:00Z" w:initials="JR">
    <w:p w14:paraId="07EC03E2" w14:textId="77777777" w:rsidR="00155107" w:rsidRDefault="00A83F5E" w:rsidP="00155107">
      <w:pPr>
        <w:pStyle w:val="CommentText"/>
        <w:jc w:val="left"/>
      </w:pPr>
      <w:r>
        <w:rPr>
          <w:rStyle w:val="CommentReference"/>
        </w:rPr>
        <w:annotationRef/>
      </w:r>
      <w:r w:rsidR="00155107">
        <w:t>PT9-04</w:t>
      </w:r>
    </w:p>
    <w:p w14:paraId="045DBA57" w14:textId="77777777" w:rsidR="00155107" w:rsidRDefault="00155107" w:rsidP="00155107">
      <w:pPr>
        <w:pStyle w:val="CommentText"/>
        <w:jc w:val="left"/>
      </w:pPr>
    </w:p>
    <w:p w14:paraId="22E38BF2" w14:textId="77777777" w:rsidR="00155107" w:rsidRDefault="00155107" w:rsidP="00155107">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617"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18"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928"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961"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968"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981"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059"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060"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061" w:author="Jason Rhee" w:date="2024-07-16T17:22:00Z" w:initials="JR">
    <w:p w14:paraId="23E77160" w14:textId="77777777" w:rsidR="002A650C" w:rsidRDefault="002A650C" w:rsidP="002A650C">
      <w:pPr>
        <w:pStyle w:val="CommentText"/>
        <w:jc w:val="left"/>
      </w:pPr>
      <w:r>
        <w:rPr>
          <w:rStyle w:val="CommentReference"/>
        </w:rPr>
        <w:annotationRef/>
      </w:r>
      <w:r>
        <w:t>Worth noting when defining “UKCM Service Provider”</w:t>
      </w:r>
    </w:p>
  </w:comment>
  <w:comment w:id="1135" w:author="Jason Rhee" w:date="2024-07-16T17:38:00Z" w:initials="JR">
    <w:p w14:paraId="43D1F3B2" w14:textId="77777777" w:rsidR="00C06FA7" w:rsidRDefault="00C06FA7" w:rsidP="00C06FA7">
      <w:pPr>
        <w:pStyle w:val="CommentText"/>
        <w:jc w:val="left"/>
      </w:pPr>
      <w:r>
        <w:rPr>
          <w:rStyle w:val="CommentReference"/>
        </w:rPr>
        <w:annotationRef/>
      </w:r>
      <w:r>
        <w:t>Note this section for Validation Tests</w:t>
      </w:r>
    </w:p>
  </w:comment>
  <w:comment w:id="1231"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246"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253"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370"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372"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616"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684"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742"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828"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829"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840"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2867"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2897"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2915"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2965"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 w:id="3125" w:author="Jason Rhee" w:date="2024-07-12T00:50:00Z" w:initials="JR">
    <w:p w14:paraId="6FF7522B" w14:textId="48493FCE" w:rsidR="00B80E7C" w:rsidRDefault="00B80E7C" w:rsidP="00B80E7C">
      <w:pPr>
        <w:pStyle w:val="CommentText"/>
        <w:jc w:val="left"/>
      </w:pPr>
      <w:r>
        <w:rPr>
          <w:rStyle w:val="CommentReference"/>
        </w:rPr>
        <w:annotationRef/>
      </w:r>
      <w:r>
        <w:t>Check if more checks needed:</w:t>
      </w:r>
    </w:p>
    <w:p w14:paraId="7E182D82" w14:textId="77777777" w:rsidR="00B80E7C" w:rsidRDefault="00B80E7C" w:rsidP="00B80E7C">
      <w:pPr>
        <w:pStyle w:val="CommentText"/>
        <w:ind w:left="300"/>
        <w:jc w:val="left"/>
      </w:pPr>
      <w:r>
        <w:t>Update datasets?</w:t>
      </w:r>
    </w:p>
    <w:p w14:paraId="5AA0FB88" w14:textId="77777777" w:rsidR="00B80E7C" w:rsidRDefault="00B80E7C" w:rsidP="00B80E7C">
      <w:pPr>
        <w:pStyle w:val="CommentText"/>
        <w:ind w:left="300"/>
        <w:jc w:val="left"/>
      </w:pPr>
      <w:r>
        <w:t>Route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0"/>
  <w15:commentEx w15:paraId="435933BF" w15:done="1"/>
  <w15:commentEx w15:paraId="78ED81C4" w15:paraIdParent="435933BF" w15:done="1"/>
  <w15:commentEx w15:paraId="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0"/>
  <w15:commentEx w15:paraId="53A35732" w15:done="1"/>
  <w15:commentEx w15:paraId="70E9FAF4" w15:paraIdParent="53A35732" w15:done="1"/>
  <w15:commentEx w15:paraId="244B9735" w15:done="0"/>
  <w15:commentEx w15:paraId="07EE7FD5" w15:done="0"/>
  <w15:commentEx w15:paraId="29B2D17A" w15:paraIdParent="07EE7FD5" w15:done="0"/>
  <w15:commentEx w15:paraId="44DBFA06" w15:done="0"/>
  <w15:commentEx w15:paraId="5FCAC4F9" w15:done="1"/>
  <w15:commentEx w15:paraId="6A310287" w15:paraIdParent="5FCAC4F9" w15:done="1"/>
  <w15:commentEx w15:paraId="03F59CE3" w15:done="0"/>
  <w15:commentEx w15:paraId="4238C17B" w15:done="0"/>
  <w15:commentEx w15:paraId="15DA7B29" w15:done="0"/>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22E38BF2" w15:done="0"/>
  <w15:commentEx w15:paraId="0021CA4D" w15:done="0"/>
  <w15:commentEx w15:paraId="1C5B7E3D" w15:done="1"/>
  <w15:commentEx w15:paraId="2212D295" w15:done="0"/>
  <w15:commentEx w15:paraId="598C6256" w15:done="1"/>
  <w15:commentEx w15:paraId="1805615B" w15:done="1"/>
  <w15:commentEx w15:paraId="7896E56C" w15:done="0"/>
  <w15:commentEx w15:paraId="15DF1CDE" w15:done="1"/>
  <w15:commentEx w15:paraId="0ACCF16D" w15:paraIdParent="15DF1CDE" w15:done="1"/>
  <w15:commentEx w15:paraId="23E77160" w15:done="0"/>
  <w15:commentEx w15:paraId="43D1F3B2" w15:done="0"/>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Ex w15:paraId="5AA0F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654E3070" w16cex:dateUtc="2024-02-29T02:59:00Z"/>
  <w16cex:commentExtensible w16cex:durableId="42DC17E7" w16cex:dateUtc="2024-07-21T12:07:00Z"/>
  <w16cex:commentExtensible w16cex:durableId="70BC7C4C" w16cex:dateUtc="2024-07-21T12:09:00Z"/>
  <w16cex:commentExtensible w16cex:durableId="53971FD0" w16cex:dateUtc="2024-02-29T03:05:00Z"/>
  <w16cex:commentExtensible w16cex:durableId="02784E6D" w16cex:dateUtc="2024-07-21T12:09:00Z"/>
  <w16cex:commentExtensible w16cex:durableId="7668A57B" w16cex:dateUtc="2024-02-29T03:05:00Z"/>
  <w16cex:commentExtensible w16cex:durableId="3CCCE453" w16cex:dateUtc="2024-02-29T03:06: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78B300DE" w16cex:dateUtc="2024-03-07T06:12:00Z"/>
  <w16cex:commentExtensible w16cex:durableId="0D3E8E68" w16cex:dateUtc="2024-02-29T03:09: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C9A9237" w16cex:dateUtc="2024-07-16T07:22:00Z"/>
  <w16cex:commentExtensible w16cex:durableId="7C23695E" w16cex:dateUtc="2024-07-16T07:38: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Extensible w16cex:durableId="78794D81" w16cex:dateUtc="2024-07-11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07EE7FD5" w16cid:durableId="654E3070"/>
  <w16cid:commentId w16cid:paraId="29B2D17A" w16cid:durableId="42DC17E7"/>
  <w16cid:commentId w16cid:paraId="44DBFA06" w16cid:durableId="70BC7C4C"/>
  <w16cid:commentId w16cid:paraId="5FCAC4F9" w16cid:durableId="53971FD0"/>
  <w16cid:commentId w16cid:paraId="6A310287" w16cid:durableId="02784E6D"/>
  <w16cid:commentId w16cid:paraId="03F59CE3" w16cid:durableId="7668A57B"/>
  <w16cid:commentId w16cid:paraId="4238C17B" w16cid:durableId="3CCCE453"/>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22E38BF2" w16cid:durableId="78B300DE"/>
  <w16cid:commentId w16cid:paraId="0021CA4D" w16cid:durableId="0D3E8E68"/>
  <w16cid:commentId w16cid:paraId="1C5B7E3D" w16cid:durableId="06819C36"/>
  <w16cid:commentId w16cid:paraId="2212D295" w16cid:durableId="2A02D4CF"/>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23E77160" w16cid:durableId="5C9A9237"/>
  <w16cid:commentId w16cid:paraId="43D1F3B2" w16cid:durableId="7C23695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Id w16cid:paraId="5AA0FB88" w16cid:durableId="78794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31B55" w14:textId="77777777" w:rsidR="00E71AA0" w:rsidRDefault="00E71AA0">
      <w:r>
        <w:separator/>
      </w:r>
    </w:p>
  </w:endnote>
  <w:endnote w:type="continuationSeparator" w:id="0">
    <w:p w14:paraId="1734E3B0" w14:textId="77777777" w:rsidR="00E71AA0" w:rsidRDefault="00E71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34FBC" w14:textId="77777777" w:rsidR="00E71AA0" w:rsidRDefault="00E71AA0">
      <w:r>
        <w:separator/>
      </w:r>
    </w:p>
  </w:footnote>
  <w:footnote w:type="continuationSeparator" w:id="0">
    <w:p w14:paraId="46C99201" w14:textId="77777777" w:rsidR="00E71AA0" w:rsidRDefault="00E71A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C1E"/>
    <w:rsid w:val="004D40E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99"/>
    <w:rsid w:val="008647FE"/>
    <w:rsid w:val="00865299"/>
    <w:rsid w:val="008658ED"/>
    <w:rsid w:val="00865977"/>
    <w:rsid w:val="0086625B"/>
    <w:rsid w:val="0086635B"/>
    <w:rsid w:val="00866DFE"/>
    <w:rsid w:val="008672B2"/>
    <w:rsid w:val="00867753"/>
    <w:rsid w:val="0087062E"/>
    <w:rsid w:val="0087071B"/>
    <w:rsid w:val="00872117"/>
    <w:rsid w:val="0087238A"/>
    <w:rsid w:val="00873016"/>
    <w:rsid w:val="0087321D"/>
    <w:rsid w:val="00874D17"/>
    <w:rsid w:val="008757B5"/>
    <w:rsid w:val="00875B5E"/>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1EED"/>
    <w:rsid w:val="00B32946"/>
    <w:rsid w:val="00B3315D"/>
    <w:rsid w:val="00B33531"/>
    <w:rsid w:val="00B3435A"/>
    <w:rsid w:val="00B34E4D"/>
    <w:rsid w:val="00B356C5"/>
    <w:rsid w:val="00B35750"/>
    <w:rsid w:val="00B36124"/>
    <w:rsid w:val="00B366A1"/>
    <w:rsid w:val="00B3727B"/>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9A5"/>
    <w:rsid w:val="00E03FD6"/>
    <w:rsid w:val="00E04340"/>
    <w:rsid w:val="00E04650"/>
    <w:rsid w:val="00E04C40"/>
    <w:rsid w:val="00E0596B"/>
    <w:rsid w:val="00E060FF"/>
    <w:rsid w:val="00E10145"/>
    <w:rsid w:val="00E1024D"/>
    <w:rsid w:val="00E10401"/>
    <w:rsid w:val="00E117CD"/>
    <w:rsid w:val="00E128AA"/>
    <w:rsid w:val="00E12C79"/>
    <w:rsid w:val="00E135DE"/>
    <w:rsid w:val="00E13E48"/>
    <w:rsid w:val="00E14AC8"/>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19</Pages>
  <Words>22305</Words>
  <Characters>127140</Characters>
  <Application>Microsoft Office Word</Application>
  <DocSecurity>0</DocSecurity>
  <Lines>1059</Lines>
  <Paragraphs>298</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149147</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373</cp:revision>
  <cp:lastPrinted>2024-02-27T09:27:00Z</cp:lastPrinted>
  <dcterms:created xsi:type="dcterms:W3CDTF">2024-02-27T08:59:00Z</dcterms:created>
  <dcterms:modified xsi:type="dcterms:W3CDTF">2024-07-22T07:06:00Z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