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0"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4-07-16T16:56:00Z" w16du:dateUtc="2024-07-16T06:56:00Z">
                                <w:r w:rsidDel="00BE24F6">
                                  <w:rPr>
                                    <w:rFonts w:ascii="Arial" w:hAnsi="Arial" w:cs="HelveticaNeueLT Std Med"/>
                                    <w:b/>
                                    <w:color w:val="00004C"/>
                                    <w:sz w:val="28"/>
                                    <w:szCs w:val="28"/>
                                  </w:rPr>
                                  <w:delText>1</w:delText>
                                </w:r>
                              </w:del>
                              <w:ins w:id="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9" w:author="Jason Rhee" w:date="2024-07-16T16:57:00Z" w16du:dateUtc="2024-07-16T06:57:00Z">
                                    <w:rPr>
                                      <w:rFonts w:ascii="Arial" w:hAnsi="Arial" w:cs="HelveticaNeueLT Std Med"/>
                                      <w:b/>
                                      <w:color w:val="00004C"/>
                                      <w:sz w:val="28"/>
                                      <w:szCs w:val="28"/>
                                    </w:rPr>
                                  </w:rPrChange>
                                </w:rPr>
                              </w:pPr>
                              <w:ins w:id="10" w:author="Jason Rhee" w:date="2024-07-22T13:17:00Z" w16du:dateUtc="2024-07-22T03:17:00Z">
                                <w:r>
                                  <w:rPr>
                                    <w:rFonts w:ascii="Arial" w:hAnsi="Arial" w:cs="HelveticaNeueLT Std Med"/>
                                    <w:b/>
                                    <w:color w:val="00004C"/>
                                    <w:sz w:val="28"/>
                                    <w:szCs w:val="28"/>
                                  </w:rPr>
                                  <w:t>(Dra</w:t>
                                </w:r>
                              </w:ins>
                              <w:ins w:id="1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12"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3"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4" w:author="Jason Rhee" w:date="2024-07-16T16:56:00Z" w16du:dateUtc="2024-07-16T06:56:00Z">
                          <w:r w:rsidDel="00BE24F6">
                            <w:rPr>
                              <w:rFonts w:ascii="Arial" w:hAnsi="Arial" w:cs="HelveticaNeueLT Std Med"/>
                              <w:b/>
                              <w:color w:val="00004C"/>
                              <w:sz w:val="28"/>
                              <w:szCs w:val="28"/>
                            </w:rPr>
                            <w:delText>1</w:delText>
                          </w:r>
                        </w:del>
                        <w:ins w:id="15"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6"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7"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8"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9"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20"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21" w:author="Jason Rhee" w:date="2024-07-16T16:57:00Z" w16du:dateUtc="2024-07-16T06:57:00Z">
                              <w:rPr>
                                <w:rFonts w:ascii="Arial" w:hAnsi="Arial" w:cs="HelveticaNeueLT Std Med"/>
                                <w:b/>
                                <w:color w:val="00004C"/>
                                <w:sz w:val="28"/>
                                <w:szCs w:val="28"/>
                              </w:rPr>
                            </w:rPrChange>
                          </w:rPr>
                        </w:pPr>
                        <w:ins w:id="22" w:author="Jason Rhee" w:date="2024-07-22T13:17:00Z" w16du:dateUtc="2024-07-22T03:17:00Z">
                          <w:r>
                            <w:rPr>
                              <w:rFonts w:ascii="Arial" w:hAnsi="Arial" w:cs="HelveticaNeueLT Std Med"/>
                              <w:b/>
                              <w:color w:val="00004C"/>
                              <w:sz w:val="28"/>
                              <w:szCs w:val="28"/>
                            </w:rPr>
                            <w:t>(Dra</w:t>
                          </w:r>
                        </w:ins>
                        <w:ins w:id="23"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4"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5" w:name="_Toc127463809"/>
      <w:bookmarkStart w:id="26" w:name="_Toc128125435"/>
      <w:bookmarkStart w:id="27" w:name="_Toc141176160"/>
      <w:bookmarkStart w:id="28" w:name="_Toc141176315"/>
      <w:bookmarkStart w:id="29" w:name="_Toc141176946"/>
      <w:bookmarkStart w:id="30" w:name="_Toc150177831"/>
      <w:r>
        <w:lastRenderedPageBreak/>
        <w:t>Document Control</w:t>
      </w:r>
      <w:bookmarkEnd w:id="24"/>
      <w:bookmarkEnd w:id="25"/>
      <w:bookmarkEnd w:id="26"/>
      <w:bookmarkEnd w:id="27"/>
      <w:bookmarkEnd w:id="28"/>
      <w:bookmarkEnd w:id="29"/>
      <w:bookmarkEnd w:id="30"/>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31"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2" w:author="Jason Rhee" w:date="2024-07-21T21:14:00Z" w16du:dateUtc="2024-07-21T11:14:00Z">
              <w:r>
                <w:rPr>
                  <w:rFonts w:eastAsiaTheme="minorEastAsia" w:cs="Arial" w:hint="eastAsia"/>
                  <w:szCs w:val="20"/>
                  <w:lang w:eastAsia="ko-KR"/>
                </w:rPr>
                <w:t>Jul</w:t>
              </w:r>
            </w:ins>
            <w:ins w:id="33"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4"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5" w:author="Jason Rhee" w:date="2024-03-06T15:27:00Z"/>
                <w:rFonts w:eastAsiaTheme="minorEastAsia" w:cs="Arial"/>
                <w:szCs w:val="20"/>
                <w:lang w:eastAsia="ko-KR"/>
                <w:rPrChange w:id="36" w:author="Jason Rhee" w:date="2024-07-21T21:14:00Z" w16du:dateUtc="2024-07-21T11:14:00Z">
                  <w:rPr>
                    <w:ins w:id="37" w:author="Jason Rhee" w:date="2024-03-06T15:27:00Z"/>
                    <w:rFonts w:cs="Arial"/>
                    <w:szCs w:val="20"/>
                  </w:rPr>
                </w:rPrChange>
              </w:rPr>
            </w:pPr>
            <w:ins w:id="38" w:author="Jason Rhee" w:date="2024-07-21T21:13:00Z" w16du:dateUtc="2024-07-21T11:13:00Z">
              <w:r>
                <w:rPr>
                  <w:rFonts w:eastAsiaTheme="minorEastAsia" w:cs="Arial" w:hint="eastAsia"/>
                  <w:szCs w:val="20"/>
                  <w:lang w:eastAsia="ko-KR"/>
                </w:rPr>
                <w:t>Revision based o</w:t>
              </w:r>
            </w:ins>
            <w:ins w:id="39"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40"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41" w:author="Jason Rhee" w:date="2024-03-06T15:27:00Z">
              <w:r>
                <w:rPr>
                  <w:rFonts w:cs="Arial"/>
                  <w:szCs w:val="20"/>
                </w:rPr>
                <w:t>Other correct</w:t>
              </w:r>
            </w:ins>
            <w:ins w:id="42"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53" w:author="Jason Rhee" w:date="2024-07-22T13:20:00Z" w16du:dateUtc="2024-07-22T03:20:00Z"/>
        </w:rPr>
      </w:pPr>
      <w:bookmarkStart w:id="54" w:name="_Toc225648272"/>
      <w:bookmarkStart w:id="55" w:name="_Toc225065129"/>
      <w:bookmarkStart w:id="56" w:name="_Toc127463810"/>
      <w:bookmarkStart w:id="57" w:name="_Toc128125436"/>
      <w:bookmarkStart w:id="58" w:name="_Toc141176161"/>
      <w:bookmarkStart w:id="59" w:name="_Toc141176316"/>
      <w:bookmarkStart w:id="60" w:name="_Toc141176947"/>
      <w:bookmarkStart w:id="61" w:name="_Toc150177832"/>
      <w:ins w:id="62" w:author="Jason Rhee" w:date="2024-07-22T13:20:00Z" w16du:dateUtc="2024-07-22T03:20:00Z">
        <w:r>
          <w:lastRenderedPageBreak/>
          <w:t>Summary of Substantive Changes</w:t>
        </w:r>
      </w:ins>
    </w:p>
    <w:p w14:paraId="4E7A7A20" w14:textId="77777777" w:rsidR="0098370A" w:rsidRDefault="0098370A" w:rsidP="0098370A">
      <w:pPr>
        <w:spacing w:after="0"/>
        <w:rPr>
          <w:ins w:id="63" w:author="Jason Rhee" w:date="2024-07-22T13:21:00Z" w16du:dateUtc="2024-07-22T03:21:00Z"/>
          <w:rFonts w:cs="Arial"/>
          <w:b/>
        </w:rPr>
      </w:pPr>
    </w:p>
    <w:p w14:paraId="4BAC0AF2" w14:textId="77777777" w:rsidR="0098370A" w:rsidRPr="00A57031" w:rsidRDefault="0098370A" w:rsidP="0098370A">
      <w:pPr>
        <w:spacing w:after="120"/>
        <w:rPr>
          <w:ins w:id="64" w:author="Jason Rhee" w:date="2024-07-22T13:21:00Z" w16du:dateUtc="2024-07-22T03:21:00Z"/>
          <w:rFonts w:cs="Arial"/>
        </w:rPr>
      </w:pPr>
      <w:ins w:id="65"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66"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67" w:author="Jason Rhee" w:date="2024-07-22T13:21:00Z" w16du:dateUtc="2024-07-22T03:21:00Z"/>
                <w:rFonts w:eastAsia="Times New Roman" w:cs="Arial"/>
              </w:rPr>
            </w:pPr>
            <w:ins w:id="68"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69" w:author="Jason Rhee" w:date="2024-07-22T13:21:00Z" w16du:dateUtc="2024-07-22T03:21:00Z"/>
                <w:rFonts w:eastAsia="Times New Roman" w:cs="Arial"/>
              </w:rPr>
            </w:pPr>
            <w:ins w:id="70" w:author="Jason Rhee" w:date="2024-07-22T13:21:00Z" w16du:dateUtc="2024-07-22T03:21:00Z">
              <w:r>
                <w:rPr>
                  <w:rFonts w:eastAsia="Times New Roman" w:cs="Arial"/>
                </w:rPr>
                <w:t>Clauses Affected</w:t>
              </w:r>
            </w:ins>
          </w:p>
        </w:tc>
      </w:tr>
      <w:tr w:rsidR="006D3140" w:rsidRPr="008D0CFF" w14:paraId="3FA0BEF7" w14:textId="77777777" w:rsidTr="00CA0081">
        <w:trPr>
          <w:cantSplit/>
          <w:ins w:id="71" w:author="Jason Rhee" w:date="2024-07-25T23:20:00Z"/>
        </w:trPr>
        <w:tc>
          <w:tcPr>
            <w:tcW w:w="7230" w:type="dxa"/>
          </w:tcPr>
          <w:p w14:paraId="5E3092E6" w14:textId="299155D0" w:rsidR="006D3140" w:rsidRPr="006D3140" w:rsidRDefault="006D3140">
            <w:pPr>
              <w:suppressAutoHyphens/>
              <w:spacing w:before="60" w:after="60"/>
              <w:jc w:val="left"/>
              <w:rPr>
                <w:ins w:id="72" w:author="Jason Rhee" w:date="2024-07-25T23:20:00Z" w16du:dateUtc="2024-07-25T13:20:00Z"/>
                <w:rFonts w:eastAsiaTheme="minorEastAsia" w:cs="Arial"/>
                <w:lang w:eastAsia="ko-KR"/>
                <w:rPrChange w:id="73" w:author="Jason Rhee" w:date="2024-07-25T23:20:00Z" w16du:dateUtc="2024-07-25T13:20:00Z">
                  <w:rPr>
                    <w:ins w:id="74" w:author="Jason Rhee" w:date="2024-07-25T23:20:00Z" w16du:dateUtc="2024-07-25T13:20:00Z"/>
                    <w:rFonts w:cs="Arial"/>
                  </w:rPr>
                </w:rPrChange>
              </w:rPr>
              <w:pPrChange w:id="75" w:author="Jason Rhee" w:date="2024-07-26T10:17:00Z" w16du:dateUtc="2024-07-26T00:17:00Z">
                <w:pPr>
                  <w:suppressAutoHyphens/>
                  <w:spacing w:before="60" w:after="60"/>
                </w:pPr>
              </w:pPrChange>
            </w:pPr>
            <w:ins w:id="76" w:author="Jason Rhee" w:date="2024-07-25T23:20:00Z" w16du:dateUtc="2024-07-25T13:20:00Z">
              <w:r>
                <w:rPr>
                  <w:rFonts w:eastAsiaTheme="minorEastAsia" w:cs="Arial" w:hint="eastAsia"/>
                  <w:lang w:eastAsia="ko-KR"/>
                </w:rPr>
                <w:t xml:space="preserve">Corrected references, particularly to </w:t>
              </w:r>
            </w:ins>
            <w:ins w:id="77" w:author="Jason Rhee" w:date="2024-07-25T23:21:00Z" w16du:dateUtc="2024-07-25T13:21:00Z">
              <w:r>
                <w:rPr>
                  <w:rFonts w:eastAsiaTheme="minorEastAsia" w:cs="Arial" w:hint="eastAsia"/>
                  <w:lang w:eastAsia="ko-KR"/>
                </w:rPr>
                <w:t>IEC 631</w:t>
              </w:r>
            </w:ins>
            <w:ins w:id="78" w:author="Jason Rhee" w:date="2024-07-25T23:54:00Z" w16du:dateUtc="2024-07-25T13:54:00Z">
              <w:r w:rsidR="00DC040C">
                <w:rPr>
                  <w:rFonts w:eastAsiaTheme="minorEastAsia" w:cs="Arial" w:hint="eastAsia"/>
                  <w:lang w:eastAsia="ko-KR"/>
                </w:rPr>
                <w:t>7</w:t>
              </w:r>
            </w:ins>
            <w:ins w:id="79" w:author="Jason Rhee" w:date="2024-07-25T23:21:00Z" w16du:dateUtc="2024-07-25T13:21:00Z">
              <w:r>
                <w:rPr>
                  <w:rFonts w:eastAsiaTheme="minorEastAsia" w:cs="Arial" w:hint="eastAsia"/>
                  <w:lang w:eastAsia="ko-KR"/>
                </w:rPr>
                <w:t>3-1</w:t>
              </w:r>
            </w:ins>
            <w:ins w:id="80" w:author="Jason Rhee" w:date="2024-07-25T23:57:00Z" w16du:dateUtc="2024-07-25T13:57:00Z">
              <w:r w:rsidR="007C7DC3">
                <w:rPr>
                  <w:rFonts w:eastAsiaTheme="minorEastAsia" w:cs="Arial" w:hint="eastAsia"/>
                  <w:lang w:eastAsia="ko-KR"/>
                </w:rPr>
                <w:t>.</w:t>
              </w:r>
            </w:ins>
          </w:p>
        </w:tc>
        <w:tc>
          <w:tcPr>
            <w:tcW w:w="2126" w:type="dxa"/>
          </w:tcPr>
          <w:p w14:paraId="08805DF2" w14:textId="711F64B1" w:rsidR="006D3140" w:rsidRPr="006D3140" w:rsidRDefault="006D3140">
            <w:pPr>
              <w:suppressAutoHyphens/>
              <w:spacing w:before="60" w:after="60"/>
              <w:jc w:val="left"/>
              <w:rPr>
                <w:ins w:id="81" w:author="Jason Rhee" w:date="2024-07-25T23:20:00Z" w16du:dateUtc="2024-07-25T13:20:00Z"/>
                <w:rFonts w:eastAsiaTheme="minorEastAsia" w:cs="Arial"/>
                <w:b/>
                <w:lang w:eastAsia="ko-KR"/>
                <w:rPrChange w:id="82" w:author="Jason Rhee" w:date="2024-07-25T23:21:00Z" w16du:dateUtc="2024-07-25T13:21:00Z">
                  <w:rPr>
                    <w:ins w:id="83" w:author="Jason Rhee" w:date="2024-07-25T23:20:00Z" w16du:dateUtc="2024-07-25T13:20:00Z"/>
                    <w:rFonts w:cs="Arial"/>
                    <w:b/>
                  </w:rPr>
                </w:rPrChange>
              </w:rPr>
              <w:pPrChange w:id="84" w:author="Jason Rhee" w:date="2024-07-25T23:35:00Z" w16du:dateUtc="2024-07-25T13:35:00Z">
                <w:pPr>
                  <w:suppressAutoHyphens/>
                  <w:spacing w:before="60" w:after="60"/>
                </w:pPr>
              </w:pPrChange>
            </w:pPr>
            <w:ins w:id="85" w:author="Jason Rhee" w:date="2024-07-25T23:21:00Z" w16du:dateUtc="2024-07-25T13:21:00Z">
              <w:r>
                <w:rPr>
                  <w:rFonts w:eastAsiaTheme="minorEastAsia" w:cs="Arial" w:hint="eastAsia"/>
                  <w:b/>
                  <w:lang w:eastAsia="ko-KR"/>
                </w:rPr>
                <w:t>2.1</w:t>
              </w:r>
            </w:ins>
            <w:ins w:id="86" w:author="Jason Rhee" w:date="2024-07-25T23:55:00Z" w16du:dateUtc="2024-07-25T13:55:00Z">
              <w:r w:rsidR="003E054A">
                <w:rPr>
                  <w:rFonts w:eastAsiaTheme="minorEastAsia" w:cs="Arial" w:hint="eastAsia"/>
                  <w:b/>
                  <w:lang w:eastAsia="ko-KR"/>
                </w:rPr>
                <w:t>, 18.4</w:t>
              </w:r>
            </w:ins>
          </w:p>
        </w:tc>
      </w:tr>
      <w:tr w:rsidR="009C6828" w:rsidRPr="008D0CFF" w14:paraId="3923FADF" w14:textId="77777777" w:rsidTr="00CA0081">
        <w:trPr>
          <w:cantSplit/>
          <w:ins w:id="87" w:author="Jason Rhee" w:date="2024-07-25T23:21:00Z"/>
        </w:trPr>
        <w:tc>
          <w:tcPr>
            <w:tcW w:w="7230" w:type="dxa"/>
          </w:tcPr>
          <w:p w14:paraId="5802B9E9" w14:textId="4160BC2B" w:rsidR="009C6828" w:rsidRDefault="009C6828">
            <w:pPr>
              <w:suppressAutoHyphens/>
              <w:spacing w:before="60" w:after="60"/>
              <w:jc w:val="left"/>
              <w:rPr>
                <w:ins w:id="88" w:author="Jason Rhee" w:date="2024-07-25T23:21:00Z" w16du:dateUtc="2024-07-25T13:21:00Z"/>
                <w:rFonts w:eastAsiaTheme="minorEastAsia" w:cs="Arial"/>
                <w:lang w:eastAsia="ko-KR"/>
              </w:rPr>
              <w:pPrChange w:id="89" w:author="Jason Rhee" w:date="2024-07-26T10:17:00Z" w16du:dateUtc="2024-07-26T00:17:00Z">
                <w:pPr>
                  <w:suppressAutoHyphens/>
                  <w:spacing w:before="60" w:after="60"/>
                </w:pPr>
              </w:pPrChange>
            </w:pPr>
            <w:ins w:id="90" w:author="Jason Rhee" w:date="2024-07-25T23:21:00Z" w16du:dateUtc="2024-07-25T13:21:00Z">
              <w:r>
                <w:rPr>
                  <w:rFonts w:cs="Arial"/>
                </w:rPr>
                <w:t>Definition for “UKCM Service Provider” added.</w:t>
              </w:r>
            </w:ins>
          </w:p>
        </w:tc>
        <w:tc>
          <w:tcPr>
            <w:tcW w:w="2126" w:type="dxa"/>
          </w:tcPr>
          <w:p w14:paraId="7BA30C83" w14:textId="371F8807" w:rsidR="009C6828" w:rsidRDefault="009C6828">
            <w:pPr>
              <w:suppressAutoHyphens/>
              <w:spacing w:before="60" w:after="60"/>
              <w:jc w:val="left"/>
              <w:rPr>
                <w:ins w:id="91" w:author="Jason Rhee" w:date="2024-07-25T23:21:00Z" w16du:dateUtc="2024-07-25T13:21:00Z"/>
                <w:rFonts w:eastAsiaTheme="minorEastAsia" w:cs="Arial"/>
                <w:b/>
                <w:lang w:eastAsia="ko-KR"/>
              </w:rPr>
              <w:pPrChange w:id="92" w:author="Jason Rhee" w:date="2024-07-25T23:35:00Z" w16du:dateUtc="2024-07-25T13:35:00Z">
                <w:pPr>
                  <w:suppressAutoHyphens/>
                  <w:spacing w:before="60" w:after="60"/>
                </w:pPr>
              </w:pPrChange>
            </w:pPr>
            <w:ins w:id="93" w:author="Jason Rhee" w:date="2024-07-25T23:21:00Z" w16du:dateUtc="2024-07-25T13:21:00Z">
              <w:r>
                <w:rPr>
                  <w:rFonts w:cs="Arial"/>
                  <w:b/>
                </w:rPr>
                <w:t>3.2</w:t>
              </w:r>
            </w:ins>
          </w:p>
        </w:tc>
      </w:tr>
      <w:tr w:rsidR="00D1558C" w:rsidRPr="008D0CFF" w14:paraId="7CFB9472" w14:textId="77777777" w:rsidTr="00CA0081">
        <w:trPr>
          <w:cantSplit/>
          <w:ins w:id="94" w:author="Jason Rhee" w:date="2024-07-25T23:21:00Z"/>
        </w:trPr>
        <w:tc>
          <w:tcPr>
            <w:tcW w:w="7230" w:type="dxa"/>
          </w:tcPr>
          <w:p w14:paraId="114E56F8" w14:textId="7FCF41DF" w:rsidR="00D1558C" w:rsidRPr="00160CE0" w:rsidRDefault="00160CE0">
            <w:pPr>
              <w:suppressAutoHyphens/>
              <w:spacing w:before="60" w:after="60"/>
              <w:jc w:val="left"/>
              <w:rPr>
                <w:ins w:id="95" w:author="Jason Rhee" w:date="2024-07-25T23:21:00Z" w16du:dateUtc="2024-07-25T13:21:00Z"/>
                <w:rFonts w:eastAsiaTheme="minorEastAsia" w:cs="Arial"/>
                <w:lang w:eastAsia="ko-KR"/>
                <w:rPrChange w:id="96" w:author="Jason Rhee" w:date="2024-07-25T23:22:00Z" w16du:dateUtc="2024-07-25T13:22:00Z">
                  <w:rPr>
                    <w:ins w:id="97" w:author="Jason Rhee" w:date="2024-07-25T23:21:00Z" w16du:dateUtc="2024-07-25T13:21:00Z"/>
                    <w:rFonts w:cs="Arial"/>
                  </w:rPr>
                </w:rPrChange>
              </w:rPr>
              <w:pPrChange w:id="98" w:author="Jason Rhee" w:date="2024-07-26T10:17:00Z" w16du:dateUtc="2024-07-26T00:17:00Z">
                <w:pPr>
                  <w:suppressAutoHyphens/>
                  <w:spacing w:before="60" w:after="60"/>
                </w:pPr>
              </w:pPrChange>
            </w:pPr>
            <w:ins w:id="99" w:author="Jason Rhee" w:date="2024-07-25T23:22:00Z" w16du:dateUtc="2024-07-25T13:22:00Z">
              <w:r>
                <w:rPr>
                  <w:rFonts w:eastAsiaTheme="minorEastAsia" w:cs="Arial" w:hint="eastAsia"/>
                  <w:lang w:eastAsia="ko-KR"/>
                </w:rPr>
                <w:t>Emphasis of S-421 as preferred</w:t>
              </w:r>
            </w:ins>
            <w:ins w:id="100" w:author="Jason Rhee" w:date="2024-07-25T23:23:00Z" w16du:dateUtc="2024-07-25T13:23:00Z">
              <w:r>
                <w:rPr>
                  <w:rFonts w:eastAsiaTheme="minorEastAsia" w:cs="Arial" w:hint="eastAsia"/>
                  <w:lang w:eastAsia="ko-KR"/>
                </w:rPr>
                <w:t xml:space="preserve"> </w:t>
              </w:r>
            </w:ins>
            <w:ins w:id="101" w:author="Jason Rhee" w:date="2024-07-25T23:22:00Z" w16du:dateUtc="2024-07-25T13:22:00Z">
              <w:r>
                <w:rPr>
                  <w:rFonts w:eastAsiaTheme="minorEastAsia" w:cs="Arial" w:hint="eastAsia"/>
                  <w:lang w:eastAsia="ko-KR"/>
                </w:rPr>
                <w:t>method of providing route information for S-129</w:t>
              </w:r>
            </w:ins>
            <w:ins w:id="102" w:author="Jason Rhee" w:date="2024-07-25T23:23:00Z" w16du:dateUtc="2024-07-25T13:23:00Z">
              <w:r>
                <w:rPr>
                  <w:rFonts w:eastAsiaTheme="minorEastAsia" w:cs="Arial" w:hint="eastAsia"/>
                  <w:lang w:eastAsia="ko-KR"/>
                </w:rPr>
                <w:t>.</w:t>
              </w:r>
            </w:ins>
            <w:ins w:id="103" w:author="Jason Rhee" w:date="2024-07-25T23:22:00Z" w16du:dateUtc="2024-07-25T13:22:00Z">
              <w:r>
                <w:rPr>
                  <w:rFonts w:eastAsiaTheme="minorEastAsia" w:cs="Arial" w:hint="eastAsia"/>
                  <w:lang w:eastAsia="ko-KR"/>
                </w:rPr>
                <w:t xml:space="preserve"> </w:t>
              </w:r>
            </w:ins>
          </w:p>
        </w:tc>
        <w:tc>
          <w:tcPr>
            <w:tcW w:w="2126" w:type="dxa"/>
          </w:tcPr>
          <w:p w14:paraId="056B35CC" w14:textId="640265F5" w:rsidR="00D1558C" w:rsidRPr="00160CE0" w:rsidRDefault="00160CE0">
            <w:pPr>
              <w:suppressAutoHyphens/>
              <w:spacing w:before="60" w:after="60"/>
              <w:jc w:val="left"/>
              <w:rPr>
                <w:ins w:id="104" w:author="Jason Rhee" w:date="2024-07-25T23:21:00Z" w16du:dateUtc="2024-07-25T13:21:00Z"/>
                <w:rFonts w:eastAsiaTheme="minorEastAsia" w:cs="Arial"/>
                <w:b/>
                <w:lang w:eastAsia="ko-KR"/>
                <w:rPrChange w:id="105" w:author="Jason Rhee" w:date="2024-07-25T23:23:00Z" w16du:dateUtc="2024-07-25T13:23:00Z">
                  <w:rPr>
                    <w:ins w:id="106" w:author="Jason Rhee" w:date="2024-07-25T23:21:00Z" w16du:dateUtc="2024-07-25T13:21:00Z"/>
                    <w:rFonts w:cs="Arial"/>
                    <w:b/>
                  </w:rPr>
                </w:rPrChange>
              </w:rPr>
              <w:pPrChange w:id="107" w:author="Jason Rhee" w:date="2024-07-25T23:35:00Z" w16du:dateUtc="2024-07-25T13:35:00Z">
                <w:pPr>
                  <w:suppressAutoHyphens/>
                  <w:spacing w:before="60" w:after="60"/>
                </w:pPr>
              </w:pPrChange>
            </w:pPr>
            <w:ins w:id="108" w:author="Jason Rhee" w:date="2024-07-25T23:23:00Z" w16du:dateUtc="2024-07-25T13:23:00Z">
              <w:r>
                <w:rPr>
                  <w:rFonts w:eastAsiaTheme="minorEastAsia" w:cs="Arial" w:hint="eastAsia"/>
                  <w:b/>
                  <w:lang w:eastAsia="ko-KR"/>
                </w:rPr>
                <w:t>4.1</w:t>
              </w:r>
            </w:ins>
            <w:ins w:id="109" w:author="Jason Rhee" w:date="2024-07-25T23:25:00Z" w16du:dateUtc="2024-07-25T13:25:00Z">
              <w:r w:rsidR="00146090">
                <w:rPr>
                  <w:rFonts w:eastAsiaTheme="minorEastAsia" w:cs="Arial" w:hint="eastAsia"/>
                  <w:b/>
                  <w:lang w:eastAsia="ko-KR"/>
                </w:rPr>
                <w:t>, 7.1, .7.2.1.1</w:t>
              </w:r>
            </w:ins>
            <w:ins w:id="110" w:author="Jason Rhee" w:date="2024-07-25T23:56:00Z" w16du:dateUtc="2024-07-25T13:56:00Z">
              <w:r w:rsidR="005373BE">
                <w:rPr>
                  <w:rFonts w:eastAsiaTheme="minorEastAsia" w:cs="Arial" w:hint="eastAsia"/>
                  <w:b/>
                  <w:lang w:eastAsia="ko-KR"/>
                </w:rPr>
                <w:t>, 19.2</w:t>
              </w:r>
            </w:ins>
            <w:ins w:id="111" w:author="Jason Rhee" w:date="2024-07-26T00:00:00Z" w16du:dateUtc="2024-07-25T14:00:00Z">
              <w:r w:rsidR="00AA3BC2">
                <w:rPr>
                  <w:rFonts w:eastAsiaTheme="minorEastAsia" w:cs="Arial" w:hint="eastAsia"/>
                  <w:b/>
                  <w:lang w:eastAsia="ko-KR"/>
                </w:rPr>
                <w:t xml:space="preserve">, </w:t>
              </w:r>
              <w:r w:rsidR="00AA3BC2" w:rsidRPr="00760ABA">
                <w:rPr>
                  <w:rFonts w:eastAsiaTheme="minorEastAsia" w:cs="Arial"/>
                  <w:bCs/>
                  <w:lang w:eastAsia="ko-KR"/>
                  <w:rPrChange w:id="112" w:author="Jason Rhee" w:date="2024-07-26T10:20:00Z" w16du:dateUtc="2024-07-26T00:20:00Z">
                    <w:rPr>
                      <w:rFonts w:eastAsiaTheme="minorEastAsia" w:cs="Arial"/>
                      <w:b/>
                      <w:lang w:eastAsia="ko-KR"/>
                    </w:rPr>
                  </w:rPrChange>
                </w:rPr>
                <w:t>C.3.3, C.3.4</w:t>
              </w:r>
            </w:ins>
          </w:p>
        </w:tc>
      </w:tr>
      <w:tr w:rsidR="00DD30A6" w:rsidRPr="008D0CFF" w14:paraId="6D97E8B3" w14:textId="77777777" w:rsidTr="00CA0081">
        <w:trPr>
          <w:cantSplit/>
          <w:ins w:id="113" w:author="Jason Rhee" w:date="2024-07-25T23:25:00Z"/>
        </w:trPr>
        <w:tc>
          <w:tcPr>
            <w:tcW w:w="7230" w:type="dxa"/>
          </w:tcPr>
          <w:p w14:paraId="34F837E8" w14:textId="66072225" w:rsidR="00DD30A6" w:rsidRDefault="00E84F38">
            <w:pPr>
              <w:suppressAutoHyphens/>
              <w:spacing w:before="60" w:after="60"/>
              <w:jc w:val="left"/>
              <w:rPr>
                <w:ins w:id="114" w:author="Jason Rhee" w:date="2024-07-25T23:25:00Z" w16du:dateUtc="2024-07-25T13:25:00Z"/>
                <w:rFonts w:eastAsiaTheme="minorEastAsia" w:cs="Arial"/>
                <w:lang w:eastAsia="ko-KR"/>
              </w:rPr>
              <w:pPrChange w:id="115" w:author="Jason Rhee" w:date="2024-07-26T10:17:00Z" w16du:dateUtc="2024-07-26T00:17:00Z">
                <w:pPr>
                  <w:suppressAutoHyphens/>
                  <w:spacing w:before="60" w:after="60"/>
                </w:pPr>
              </w:pPrChange>
            </w:pPr>
            <w:ins w:id="116" w:author="Jason Rhee" w:date="2024-07-25T23:28:00Z" w16du:dateUtc="2024-07-25T13:28:00Z">
              <w:r>
                <w:rPr>
                  <w:rFonts w:eastAsiaTheme="minorEastAsia" w:cs="Arial" w:hint="eastAsia"/>
                  <w:lang w:eastAsia="ko-KR"/>
                </w:rPr>
                <w:t>Amended UnderKeelClearancePlan as FeatureType, not MetaFeatureType</w:t>
              </w:r>
            </w:ins>
            <w:ins w:id="117" w:author="Jason Rhee" w:date="2024-07-25T23:57:00Z" w16du:dateUtc="2024-07-25T13:57:00Z">
              <w:r w:rsidR="007C7DC3">
                <w:rPr>
                  <w:rFonts w:eastAsiaTheme="minorEastAsia" w:cs="Arial" w:hint="eastAsia"/>
                  <w:lang w:eastAsia="ko-KR"/>
                </w:rPr>
                <w:t>.</w:t>
              </w:r>
            </w:ins>
          </w:p>
        </w:tc>
        <w:tc>
          <w:tcPr>
            <w:tcW w:w="2126" w:type="dxa"/>
          </w:tcPr>
          <w:p w14:paraId="31859AFF" w14:textId="4F46C84F" w:rsidR="00DD30A6" w:rsidRDefault="004567BB">
            <w:pPr>
              <w:suppressAutoHyphens/>
              <w:spacing w:before="60" w:after="60"/>
              <w:jc w:val="left"/>
              <w:rPr>
                <w:ins w:id="118" w:author="Jason Rhee" w:date="2024-07-25T23:25:00Z" w16du:dateUtc="2024-07-25T13:25:00Z"/>
                <w:rFonts w:eastAsiaTheme="minorEastAsia" w:cs="Arial"/>
                <w:b/>
                <w:lang w:eastAsia="ko-KR"/>
              </w:rPr>
              <w:pPrChange w:id="119" w:author="Jason Rhee" w:date="2024-07-25T23:35:00Z" w16du:dateUtc="2024-07-25T13:35:00Z">
                <w:pPr>
                  <w:suppressAutoHyphens/>
                  <w:spacing w:before="60" w:after="60"/>
                </w:pPr>
              </w:pPrChange>
            </w:pPr>
            <w:ins w:id="120" w:author="Jason Rhee" w:date="2024-07-25T23:29:00Z" w16du:dateUtc="2024-07-25T13:29:00Z">
              <w:r>
                <w:rPr>
                  <w:rFonts w:eastAsiaTheme="minorEastAsia" w:cs="Arial" w:hint="eastAsia"/>
                  <w:b/>
                  <w:lang w:eastAsia="ko-KR"/>
                </w:rPr>
                <w:t xml:space="preserve">7.1, </w:t>
              </w:r>
              <w:r w:rsidR="00F4471E">
                <w:rPr>
                  <w:rFonts w:eastAsiaTheme="minorEastAsia" w:cs="Arial" w:hint="eastAsia"/>
                  <w:b/>
                  <w:lang w:eastAsia="ko-KR"/>
                </w:rPr>
                <w:t>7.2.1.1, C.7.1</w:t>
              </w:r>
            </w:ins>
          </w:p>
        </w:tc>
      </w:tr>
      <w:tr w:rsidR="00AD7320" w:rsidRPr="008D0CFF" w14:paraId="4212FD11" w14:textId="77777777" w:rsidTr="00CA0081">
        <w:trPr>
          <w:cantSplit/>
          <w:ins w:id="121" w:author="Jason Rhee" w:date="2024-07-25T23:29:00Z"/>
        </w:trPr>
        <w:tc>
          <w:tcPr>
            <w:tcW w:w="7230" w:type="dxa"/>
          </w:tcPr>
          <w:p w14:paraId="6022E17D" w14:textId="057EFADB" w:rsidR="00AD7320" w:rsidRDefault="00871D38">
            <w:pPr>
              <w:suppressAutoHyphens/>
              <w:spacing w:before="60" w:after="60"/>
              <w:jc w:val="left"/>
              <w:rPr>
                <w:ins w:id="122" w:author="Jason Rhee" w:date="2024-07-25T23:29:00Z" w16du:dateUtc="2024-07-25T13:29:00Z"/>
                <w:rFonts w:eastAsiaTheme="minorEastAsia" w:cs="Arial"/>
                <w:lang w:eastAsia="ko-KR"/>
              </w:rPr>
              <w:pPrChange w:id="123" w:author="Jason Rhee" w:date="2024-07-26T10:17:00Z" w16du:dateUtc="2024-07-26T00:17:00Z">
                <w:pPr>
                  <w:suppressAutoHyphens/>
                  <w:spacing w:before="60" w:after="60"/>
                </w:pPr>
              </w:pPrChange>
            </w:pPr>
            <w:ins w:id="124" w:author="Jason Rhee" w:date="2024-07-25T23:32:00Z" w16du:dateUtc="2024-07-25T13:32:00Z">
              <w:r>
                <w:rPr>
                  <w:rFonts w:eastAsiaTheme="minorEastAsia" w:cs="Arial" w:hint="eastAsia"/>
                  <w:lang w:eastAsia="ko-KR"/>
                </w:rPr>
                <w:t>Data model UML diagram updated to reflect updates</w:t>
              </w:r>
            </w:ins>
            <w:ins w:id="125" w:author="Jason Rhee" w:date="2024-07-25T23:57:00Z" w16du:dateUtc="2024-07-25T13:57:00Z">
              <w:r w:rsidR="007C7DC3">
                <w:rPr>
                  <w:rFonts w:eastAsiaTheme="minorEastAsia" w:cs="Arial" w:hint="eastAsia"/>
                  <w:lang w:eastAsia="ko-KR"/>
                </w:rPr>
                <w:t>.</w:t>
              </w:r>
            </w:ins>
          </w:p>
        </w:tc>
        <w:tc>
          <w:tcPr>
            <w:tcW w:w="2126" w:type="dxa"/>
          </w:tcPr>
          <w:p w14:paraId="35315EEA" w14:textId="72B87803" w:rsidR="00AD7320" w:rsidRDefault="00871D38">
            <w:pPr>
              <w:suppressAutoHyphens/>
              <w:spacing w:before="60" w:after="60"/>
              <w:jc w:val="left"/>
              <w:rPr>
                <w:ins w:id="126" w:author="Jason Rhee" w:date="2024-07-25T23:29:00Z" w16du:dateUtc="2024-07-25T13:29:00Z"/>
                <w:rFonts w:eastAsiaTheme="minorEastAsia" w:cs="Arial"/>
                <w:b/>
                <w:lang w:eastAsia="ko-KR"/>
              </w:rPr>
              <w:pPrChange w:id="127" w:author="Jason Rhee" w:date="2024-07-25T23:35:00Z" w16du:dateUtc="2024-07-25T13:35:00Z">
                <w:pPr>
                  <w:suppressAutoHyphens/>
                  <w:spacing w:before="60" w:after="60"/>
                </w:pPr>
              </w:pPrChange>
            </w:pPr>
            <w:ins w:id="128" w:author="Jason Rhee" w:date="2024-07-25T23:33:00Z" w16du:dateUtc="2024-07-25T13:33:00Z">
              <w:r>
                <w:rPr>
                  <w:rFonts w:eastAsiaTheme="minorEastAsia" w:cs="Arial" w:hint="eastAsia"/>
                  <w:b/>
                  <w:lang w:eastAsia="ko-KR"/>
                </w:rPr>
                <w:t>7.2</w:t>
              </w:r>
            </w:ins>
          </w:p>
        </w:tc>
      </w:tr>
      <w:tr w:rsidR="00325F62" w:rsidRPr="008D0CFF" w14:paraId="67772074" w14:textId="77777777" w:rsidTr="00CA0081">
        <w:trPr>
          <w:cantSplit/>
          <w:ins w:id="129" w:author="Jason Rhee" w:date="2024-07-25T23:39:00Z"/>
        </w:trPr>
        <w:tc>
          <w:tcPr>
            <w:tcW w:w="7230" w:type="dxa"/>
          </w:tcPr>
          <w:p w14:paraId="406BA13F" w14:textId="77CD212B" w:rsidR="00325F62" w:rsidRDefault="00325F62">
            <w:pPr>
              <w:suppressAutoHyphens/>
              <w:spacing w:before="60" w:after="60"/>
              <w:jc w:val="left"/>
              <w:rPr>
                <w:ins w:id="130" w:author="Jason Rhee" w:date="2024-07-25T23:39:00Z" w16du:dateUtc="2024-07-25T13:39:00Z"/>
                <w:rFonts w:eastAsiaTheme="minorEastAsia" w:cs="Arial"/>
                <w:lang w:eastAsia="ko-KR"/>
              </w:rPr>
              <w:pPrChange w:id="131" w:author="Jason Rhee" w:date="2024-07-26T10:17:00Z" w16du:dateUtc="2024-07-26T00:17:00Z">
                <w:pPr>
                  <w:suppressAutoHyphens/>
                  <w:spacing w:before="60" w:after="60"/>
                </w:pPr>
              </w:pPrChange>
            </w:pPr>
            <w:ins w:id="132" w:author="Jason Rhee" w:date="2024-07-25T23:39:00Z" w16du:dateUtc="2024-07-25T13:39:00Z">
              <w:r>
                <w:rPr>
                  <w:rFonts w:eastAsiaTheme="minorEastAsia" w:cs="Arial" w:hint="eastAsia"/>
                  <w:lang w:eastAsia="ko-KR"/>
                </w:rPr>
                <w:t>UnderKeelCleara</w:t>
              </w:r>
            </w:ins>
            <w:ins w:id="133" w:author="Jason Rhee" w:date="2024-07-25T23:40:00Z" w16du:dateUtc="2024-07-25T13:40:00Z">
              <w:r>
                <w:rPr>
                  <w:rFonts w:eastAsiaTheme="minorEastAsia" w:cs="Arial" w:hint="eastAsia"/>
                  <w:lang w:eastAsia="ko-KR"/>
                </w:rPr>
                <w:t>ncePlanArea feature added</w:t>
              </w:r>
            </w:ins>
            <w:ins w:id="134" w:author="Jason Rhee" w:date="2024-07-25T23:57:00Z" w16du:dateUtc="2024-07-25T13:57:00Z">
              <w:r w:rsidR="007C7DC3">
                <w:rPr>
                  <w:rFonts w:eastAsiaTheme="minorEastAsia" w:cs="Arial" w:hint="eastAsia"/>
                  <w:lang w:eastAsia="ko-KR"/>
                </w:rPr>
                <w:t>.</w:t>
              </w:r>
            </w:ins>
          </w:p>
        </w:tc>
        <w:tc>
          <w:tcPr>
            <w:tcW w:w="2126" w:type="dxa"/>
          </w:tcPr>
          <w:p w14:paraId="7C15B2BE" w14:textId="027964B3" w:rsidR="00325F62" w:rsidRDefault="000640C7" w:rsidP="00B447BA">
            <w:pPr>
              <w:suppressAutoHyphens/>
              <w:spacing w:before="60" w:after="60"/>
              <w:jc w:val="left"/>
              <w:rPr>
                <w:ins w:id="135" w:author="Jason Rhee" w:date="2024-07-25T23:39:00Z" w16du:dateUtc="2024-07-25T13:39:00Z"/>
                <w:rFonts w:eastAsiaTheme="minorEastAsia" w:cs="Arial"/>
                <w:b/>
                <w:lang w:eastAsia="ko-KR"/>
              </w:rPr>
            </w:pPr>
            <w:ins w:id="136" w:author="Jason Rhee" w:date="2024-07-25T23:40:00Z" w16du:dateUtc="2024-07-25T13:40:00Z">
              <w:r>
                <w:rPr>
                  <w:rFonts w:eastAsiaTheme="minorEastAsia" w:cs="Arial" w:hint="eastAsia"/>
                  <w:b/>
                  <w:lang w:eastAsia="ko-KR"/>
                </w:rPr>
                <w:t xml:space="preserve">7.2, </w:t>
              </w:r>
              <w:r w:rsidR="00712F29">
                <w:rPr>
                  <w:rFonts w:eastAsiaTheme="minorEastAsia" w:cs="Arial" w:hint="eastAsia"/>
                  <w:b/>
                  <w:lang w:eastAsia="ko-KR"/>
                </w:rPr>
                <w:t xml:space="preserve">7.2.1.2, </w:t>
              </w:r>
            </w:ins>
            <w:ins w:id="137" w:author="Jason Rhee" w:date="2024-07-25T23:41:00Z" w16du:dateUtc="2024-07-25T13:41:00Z">
              <w:r w:rsidR="00A7728A">
                <w:rPr>
                  <w:rFonts w:eastAsiaTheme="minorEastAsia" w:cs="Arial" w:hint="eastAsia"/>
                  <w:b/>
                  <w:lang w:eastAsia="ko-KR"/>
                </w:rPr>
                <w:t xml:space="preserve">7.2.2, </w:t>
              </w:r>
            </w:ins>
            <w:ins w:id="138" w:author="Jason Rhee" w:date="2024-07-25T23:48:00Z" w16du:dateUtc="2024-07-25T13:48:00Z">
              <w:r w:rsidR="00A7667C" w:rsidRPr="00A62D0D">
                <w:rPr>
                  <w:rFonts w:eastAsiaTheme="minorEastAsia" w:cs="Arial"/>
                  <w:bCs/>
                  <w:lang w:eastAsia="ko-KR"/>
                  <w:rPrChange w:id="139" w:author="Jason Rhee" w:date="2024-07-26T10:21:00Z" w16du:dateUtc="2024-07-26T00:21:00Z">
                    <w:rPr>
                      <w:rFonts w:eastAsiaTheme="minorEastAsia" w:cs="Arial"/>
                      <w:b/>
                      <w:lang w:eastAsia="ko-KR"/>
                    </w:rPr>
                  </w:rPrChange>
                </w:rPr>
                <w:t>9</w:t>
              </w:r>
              <w:r w:rsidR="00A7667C">
                <w:rPr>
                  <w:rFonts w:eastAsiaTheme="minorEastAsia" w:cs="Arial" w:hint="eastAsia"/>
                  <w:b/>
                  <w:lang w:eastAsia="ko-KR"/>
                </w:rPr>
                <w:t xml:space="preserve">, </w:t>
              </w:r>
            </w:ins>
            <w:ins w:id="140" w:author="Jason Rhee" w:date="2024-07-25T23:42:00Z" w16du:dateUtc="2024-07-25T13:42:00Z">
              <w:r w:rsidR="00B235BC">
                <w:rPr>
                  <w:rFonts w:eastAsiaTheme="minorEastAsia" w:cs="Arial" w:hint="eastAsia"/>
                  <w:b/>
                  <w:lang w:eastAsia="ko-KR"/>
                </w:rPr>
                <w:t>A.2,</w:t>
              </w:r>
              <w:r w:rsidR="00B235BC" w:rsidRPr="00625D4D">
                <w:rPr>
                  <w:rFonts w:eastAsiaTheme="minorEastAsia" w:cs="Arial" w:hint="eastAsia"/>
                  <w:b/>
                  <w:lang w:eastAsia="ko-KR"/>
                </w:rPr>
                <w:t xml:space="preserve"> A.6</w:t>
              </w:r>
              <w:r w:rsidR="00B235BC">
                <w:rPr>
                  <w:rFonts w:eastAsiaTheme="minorEastAsia" w:cs="Arial" w:hint="eastAsia"/>
                  <w:b/>
                  <w:lang w:eastAsia="ko-KR"/>
                </w:rPr>
                <w:t>, B.2</w:t>
              </w:r>
            </w:ins>
            <w:ins w:id="141" w:author="Jason Rhee" w:date="2024-07-25T23:43:00Z" w16du:dateUtc="2024-07-25T13:43:00Z">
              <w:r w:rsidR="00B235BC">
                <w:rPr>
                  <w:rFonts w:eastAsiaTheme="minorEastAsia" w:cs="Arial" w:hint="eastAsia"/>
                  <w:b/>
                  <w:lang w:eastAsia="ko-KR"/>
                </w:rPr>
                <w:t>.3, B.2.5, B.2.7, C.6.1,C.7.2, D.9.2</w:t>
              </w:r>
            </w:ins>
          </w:p>
        </w:tc>
      </w:tr>
      <w:tr w:rsidR="00871D38" w:rsidRPr="008D0CFF" w14:paraId="0D53F995" w14:textId="77777777" w:rsidTr="00CA0081">
        <w:trPr>
          <w:cantSplit/>
          <w:ins w:id="142" w:author="Jason Rhee" w:date="2024-07-25T23:32:00Z"/>
        </w:trPr>
        <w:tc>
          <w:tcPr>
            <w:tcW w:w="7230" w:type="dxa"/>
          </w:tcPr>
          <w:p w14:paraId="19B77619" w14:textId="4C37634C" w:rsidR="00871D38" w:rsidRDefault="00834D9F">
            <w:pPr>
              <w:suppressAutoHyphens/>
              <w:spacing w:before="60" w:after="60"/>
              <w:jc w:val="left"/>
              <w:rPr>
                <w:ins w:id="143" w:author="Jason Rhee" w:date="2024-07-25T23:32:00Z" w16du:dateUtc="2024-07-25T13:32:00Z"/>
                <w:rFonts w:eastAsiaTheme="minorEastAsia" w:cs="Arial"/>
                <w:lang w:eastAsia="ko-KR"/>
              </w:rPr>
              <w:pPrChange w:id="144" w:author="Jason Rhee" w:date="2024-07-26T10:17:00Z" w16du:dateUtc="2024-07-26T00:17:00Z">
                <w:pPr>
                  <w:suppressAutoHyphens/>
                  <w:spacing w:before="60" w:after="60"/>
                </w:pPr>
              </w:pPrChange>
            </w:pPr>
            <w:ins w:id="145" w:author="Jason Rhee" w:date="2024-07-25T23:33:00Z" w16du:dateUtc="2024-07-25T13:33:00Z">
              <w:r>
                <w:rPr>
                  <w:rFonts w:eastAsiaTheme="minorEastAsia" w:cs="Arial" w:hint="eastAsia"/>
                  <w:lang w:eastAsia="ko-KR"/>
                </w:rPr>
                <w:t>interoperabilityIdentifier attribute added to all features</w:t>
              </w:r>
            </w:ins>
            <w:ins w:id="146" w:author="Jason Rhee" w:date="2024-07-25T23:57:00Z" w16du:dateUtc="2024-07-25T13:57:00Z">
              <w:r w:rsidR="007C7DC3">
                <w:rPr>
                  <w:rFonts w:eastAsiaTheme="minorEastAsia" w:cs="Arial" w:hint="eastAsia"/>
                  <w:lang w:eastAsia="ko-KR"/>
                </w:rPr>
                <w:t>.</w:t>
              </w:r>
            </w:ins>
          </w:p>
        </w:tc>
        <w:tc>
          <w:tcPr>
            <w:tcW w:w="2126" w:type="dxa"/>
          </w:tcPr>
          <w:p w14:paraId="2E3A4ACA" w14:textId="78C72EFD" w:rsidR="00871D38" w:rsidRDefault="00B447BA">
            <w:pPr>
              <w:suppressAutoHyphens/>
              <w:spacing w:before="60" w:after="60"/>
              <w:jc w:val="left"/>
              <w:rPr>
                <w:ins w:id="147" w:author="Jason Rhee" w:date="2024-07-25T23:32:00Z" w16du:dateUtc="2024-07-25T13:32:00Z"/>
                <w:rFonts w:eastAsiaTheme="minorEastAsia" w:cs="Arial"/>
                <w:b/>
                <w:lang w:eastAsia="ko-KR"/>
              </w:rPr>
              <w:pPrChange w:id="148" w:author="Jason Rhee" w:date="2024-07-25T23:35:00Z" w16du:dateUtc="2024-07-25T13:35:00Z">
                <w:pPr>
                  <w:suppressAutoHyphens/>
                  <w:spacing w:before="60" w:after="60"/>
                </w:pPr>
              </w:pPrChange>
            </w:pPr>
            <w:ins w:id="149" w:author="Jason Rhee" w:date="2024-07-25T23:34:00Z" w16du:dateUtc="2024-07-25T13:34:00Z">
              <w:r>
                <w:rPr>
                  <w:rFonts w:eastAsiaTheme="minorEastAsia" w:cs="Arial" w:hint="eastAsia"/>
                  <w:b/>
                  <w:lang w:eastAsia="ko-KR"/>
                </w:rPr>
                <w:t>7.2.1</w:t>
              </w:r>
            </w:ins>
            <w:ins w:id="150" w:author="Jason Rhee" w:date="2024-07-25T23:44:00Z" w16du:dateUtc="2024-07-25T13:44:00Z">
              <w:r w:rsidR="00803694">
                <w:rPr>
                  <w:rFonts w:eastAsiaTheme="minorEastAsia" w:cs="Arial" w:hint="eastAsia"/>
                  <w:b/>
                  <w:lang w:eastAsia="ko-KR"/>
                </w:rPr>
                <w:t>.1</w:t>
              </w:r>
            </w:ins>
            <w:ins w:id="151" w:author="Jason Rhee" w:date="2024-07-25T23:34:00Z" w16du:dateUtc="2024-07-25T13:34:00Z">
              <w:r>
                <w:rPr>
                  <w:rFonts w:eastAsiaTheme="minorEastAsia" w:cs="Arial" w:hint="eastAsia"/>
                  <w:b/>
                  <w:lang w:eastAsia="ko-KR"/>
                </w:rPr>
                <w:t xml:space="preserve">, </w:t>
              </w:r>
            </w:ins>
            <w:ins w:id="152" w:author="Jason Rhee" w:date="2024-07-25T23:44:00Z" w16du:dateUtc="2024-07-25T13:44:00Z">
              <w:r w:rsidR="00803694">
                <w:rPr>
                  <w:rFonts w:eastAsiaTheme="minorEastAsia" w:cs="Arial" w:hint="eastAsia"/>
                  <w:b/>
                  <w:lang w:eastAsia="ko-KR"/>
                </w:rPr>
                <w:t xml:space="preserve">7.2.1.2, 7.2.1.3, 7.2.1.4, 7.2.1.5, </w:t>
              </w:r>
            </w:ins>
            <w:ins w:id="153" w:author="Jason Rhee" w:date="2024-07-25T23:35:00Z" w16du:dateUtc="2024-07-25T13:35:00Z">
              <w:r>
                <w:rPr>
                  <w:rFonts w:eastAsiaTheme="minorEastAsia" w:cs="Arial" w:hint="eastAsia"/>
                  <w:b/>
                  <w:lang w:eastAsia="ko-KR"/>
                </w:rPr>
                <w:t>A.1, A.2, A.3, A.4, A.5, B.2.6, B.2.7, B.2.8, B.2.9</w:t>
              </w:r>
            </w:ins>
            <w:ins w:id="154" w:author="Jason Rhee" w:date="2024-07-25T23:39:00Z" w16du:dateUtc="2024-07-25T13:39:00Z">
              <w:r w:rsidR="004732A3">
                <w:rPr>
                  <w:rFonts w:eastAsiaTheme="minorEastAsia" w:cs="Arial" w:hint="eastAsia"/>
                  <w:b/>
                  <w:lang w:eastAsia="ko-KR"/>
                </w:rPr>
                <w:t>, B.2.10</w:t>
              </w:r>
            </w:ins>
            <w:ins w:id="155" w:author="Jason Rhee" w:date="2024-07-26T00:06:00Z" w16du:dateUtc="2024-07-25T14:06:00Z">
              <w:r w:rsidR="00593EA5">
                <w:rPr>
                  <w:rFonts w:eastAsiaTheme="minorEastAsia" w:cs="Arial" w:hint="eastAsia"/>
                  <w:b/>
                  <w:lang w:eastAsia="ko-KR"/>
                </w:rPr>
                <w:t>, C.3.11</w:t>
              </w:r>
            </w:ins>
            <w:ins w:id="156" w:author="Jason Rhee" w:date="2024-07-26T00:12:00Z" w16du:dateUtc="2024-07-25T14:12:00Z">
              <w:r w:rsidR="00FC5F9C">
                <w:rPr>
                  <w:rFonts w:eastAsiaTheme="minorEastAsia" w:cs="Arial" w:hint="eastAsia"/>
                  <w:b/>
                  <w:lang w:eastAsia="ko-KR"/>
                </w:rPr>
                <w:t>, C.7.1, C.7.2, C.7.3, C.7.4, C.7.5</w:t>
              </w:r>
            </w:ins>
          </w:p>
        </w:tc>
      </w:tr>
      <w:tr w:rsidR="00834D9F" w:rsidRPr="008D0CFF" w14:paraId="57F10606" w14:textId="77777777" w:rsidTr="00CA0081">
        <w:trPr>
          <w:cantSplit/>
          <w:ins w:id="157" w:author="Jason Rhee" w:date="2024-07-25T23:33:00Z"/>
        </w:trPr>
        <w:tc>
          <w:tcPr>
            <w:tcW w:w="7230" w:type="dxa"/>
          </w:tcPr>
          <w:p w14:paraId="389B9065" w14:textId="1D112A6E" w:rsidR="00834D9F" w:rsidRDefault="003845DE">
            <w:pPr>
              <w:suppressAutoHyphens/>
              <w:spacing w:before="60" w:after="60"/>
              <w:jc w:val="left"/>
              <w:rPr>
                <w:ins w:id="158" w:author="Jason Rhee" w:date="2024-07-25T23:33:00Z" w16du:dateUtc="2024-07-25T13:33:00Z"/>
                <w:rFonts w:eastAsiaTheme="minorEastAsia" w:cs="Arial"/>
                <w:lang w:eastAsia="ko-KR"/>
              </w:rPr>
              <w:pPrChange w:id="159" w:author="Jason Rhee" w:date="2024-07-26T10:17:00Z" w16du:dateUtc="2024-07-26T00:17:00Z">
                <w:pPr>
                  <w:suppressAutoHyphens/>
                  <w:spacing w:before="60" w:after="60"/>
                </w:pPr>
              </w:pPrChange>
            </w:pPr>
            <w:ins w:id="160" w:author="Jason Rhee" w:date="2024-07-25T23:45:00Z" w16du:dateUtc="2024-07-25T13:45:00Z">
              <w:r>
                <w:rPr>
                  <w:rFonts w:eastAsiaTheme="minorEastAsia" w:cs="Arial" w:hint="eastAsia"/>
                  <w:lang w:eastAsia="ko-KR"/>
                </w:rPr>
                <w:t>Featu</w:t>
              </w:r>
              <w:r w:rsidR="00142361">
                <w:rPr>
                  <w:rFonts w:eastAsiaTheme="minorEastAsia" w:cs="Arial" w:hint="eastAsia"/>
                  <w:lang w:eastAsia="ko-KR"/>
                </w:rPr>
                <w:t>re relationships amended from Aggregations to Compositions</w:t>
              </w:r>
            </w:ins>
            <w:ins w:id="161" w:author="Jason Rhee" w:date="2024-07-25T23:57:00Z" w16du:dateUtc="2024-07-25T13:57:00Z">
              <w:r w:rsidR="007C7DC3">
                <w:rPr>
                  <w:rFonts w:eastAsiaTheme="minorEastAsia" w:cs="Arial" w:hint="eastAsia"/>
                  <w:lang w:eastAsia="ko-KR"/>
                </w:rPr>
                <w:t>.</w:t>
              </w:r>
            </w:ins>
          </w:p>
        </w:tc>
        <w:tc>
          <w:tcPr>
            <w:tcW w:w="2126" w:type="dxa"/>
          </w:tcPr>
          <w:p w14:paraId="42FF51C7" w14:textId="73F2E1AA" w:rsidR="00834D9F" w:rsidRDefault="00BA7D22">
            <w:pPr>
              <w:suppressAutoHyphens/>
              <w:spacing w:before="60" w:after="60"/>
              <w:jc w:val="left"/>
              <w:rPr>
                <w:ins w:id="162" w:author="Jason Rhee" w:date="2024-07-25T23:33:00Z" w16du:dateUtc="2024-07-25T13:33:00Z"/>
                <w:rFonts w:eastAsiaTheme="minorEastAsia" w:cs="Arial"/>
                <w:b/>
                <w:lang w:eastAsia="ko-KR"/>
              </w:rPr>
              <w:pPrChange w:id="163" w:author="Jason Rhee" w:date="2024-07-25T23:35:00Z" w16du:dateUtc="2024-07-25T13:35:00Z">
                <w:pPr>
                  <w:suppressAutoHyphens/>
                  <w:spacing w:before="60" w:after="60"/>
                </w:pPr>
              </w:pPrChange>
            </w:pPr>
            <w:ins w:id="164" w:author="Jason Rhee" w:date="2024-07-25T23:46:00Z" w16du:dateUtc="2024-07-25T13:46:00Z">
              <w:r>
                <w:rPr>
                  <w:rFonts w:eastAsiaTheme="minorEastAsia" w:cs="Arial" w:hint="eastAsia"/>
                  <w:b/>
                  <w:lang w:eastAsia="ko-KR"/>
                </w:rPr>
                <w:t xml:space="preserve">7.2.2, </w:t>
              </w:r>
              <w:r w:rsidR="008C6850">
                <w:rPr>
                  <w:rFonts w:eastAsiaTheme="minorEastAsia" w:cs="Arial" w:hint="eastAsia"/>
                  <w:b/>
                  <w:lang w:eastAsia="ko-KR"/>
                </w:rPr>
                <w:t>8.2.3.1, 8.2.3.2</w:t>
              </w:r>
            </w:ins>
            <w:ins w:id="165" w:author="Jason Rhee" w:date="2024-07-25T23:47:00Z" w16du:dateUtc="2024-07-25T13:47:00Z">
              <w:r w:rsidR="000B15B3">
                <w:rPr>
                  <w:rFonts w:eastAsiaTheme="minorEastAsia" w:cs="Arial" w:hint="eastAsia"/>
                  <w:b/>
                  <w:lang w:eastAsia="ko-KR"/>
                </w:rPr>
                <w:t>, A.6</w:t>
              </w:r>
              <w:r w:rsidR="00AA6349">
                <w:rPr>
                  <w:rFonts w:eastAsiaTheme="minorEastAsia" w:cs="Arial" w:hint="eastAsia"/>
                  <w:b/>
                  <w:lang w:eastAsia="ko-KR"/>
                </w:rPr>
                <w:t>, C.6.1</w:t>
              </w:r>
            </w:ins>
          </w:p>
        </w:tc>
      </w:tr>
      <w:tr w:rsidR="008866D9" w:rsidRPr="008D0CFF" w14:paraId="743AAF24" w14:textId="77777777" w:rsidTr="00CA0081">
        <w:trPr>
          <w:cantSplit/>
          <w:ins w:id="166" w:author="Jason Rhee" w:date="2024-07-26T00:08:00Z"/>
        </w:trPr>
        <w:tc>
          <w:tcPr>
            <w:tcW w:w="7230" w:type="dxa"/>
          </w:tcPr>
          <w:p w14:paraId="2B42E0E6" w14:textId="2A4D44DC" w:rsidR="008866D9" w:rsidRDefault="008866D9" w:rsidP="002204BA">
            <w:pPr>
              <w:suppressAutoHyphens/>
              <w:spacing w:before="60" w:after="60"/>
              <w:jc w:val="left"/>
              <w:rPr>
                <w:ins w:id="167" w:author="Jason Rhee" w:date="2024-07-26T00:08:00Z" w16du:dateUtc="2024-07-25T14:08:00Z"/>
                <w:rFonts w:eastAsiaTheme="minorEastAsia" w:cs="Arial"/>
                <w:lang w:eastAsia="ko-KR"/>
              </w:rPr>
            </w:pPr>
            <w:ins w:id="168" w:author="Jason Rhee" w:date="2024-07-26T00:08:00Z" w16du:dateUtc="2024-07-25T14:08:00Z">
              <w:r>
                <w:rPr>
                  <w:rFonts w:eastAsiaTheme="minorEastAsia" w:cs="Arial" w:hint="eastAsia"/>
                  <w:lang w:eastAsia="ko-KR"/>
                </w:rPr>
                <w:t>Association role names componentOf and consistsOf amended to theCollection and theComponent, respectively.</w:t>
              </w:r>
            </w:ins>
          </w:p>
        </w:tc>
        <w:tc>
          <w:tcPr>
            <w:tcW w:w="2126" w:type="dxa"/>
          </w:tcPr>
          <w:p w14:paraId="3FBA96DF" w14:textId="3B1AD41F" w:rsidR="008866D9" w:rsidRDefault="00111CFF" w:rsidP="00B447BA">
            <w:pPr>
              <w:suppressAutoHyphens/>
              <w:spacing w:before="60" w:after="60"/>
              <w:jc w:val="left"/>
              <w:rPr>
                <w:ins w:id="169" w:author="Jason Rhee" w:date="2024-07-26T00:08:00Z" w16du:dateUtc="2024-07-25T14:08:00Z"/>
                <w:rFonts w:eastAsiaTheme="minorEastAsia" w:cs="Arial"/>
                <w:b/>
                <w:lang w:eastAsia="ko-KR"/>
              </w:rPr>
            </w:pPr>
            <w:ins w:id="170" w:author="Jason Rhee" w:date="2024-07-26T00:09:00Z" w16du:dateUtc="2024-07-25T14:09:00Z">
              <w:r>
                <w:rPr>
                  <w:rFonts w:eastAsiaTheme="minorEastAsia" w:cs="Arial" w:hint="eastAsia"/>
                  <w:b/>
                  <w:lang w:eastAsia="ko-KR"/>
                </w:rPr>
                <w:t xml:space="preserve">A.6, </w:t>
              </w:r>
              <w:r w:rsidR="000A5998" w:rsidRPr="004A392B">
                <w:rPr>
                  <w:rFonts w:eastAsiaTheme="minorEastAsia" w:cs="Arial"/>
                  <w:bCs/>
                  <w:lang w:eastAsia="ko-KR"/>
                  <w:rPrChange w:id="171" w:author="Jason Rhee" w:date="2024-07-26T10:30:00Z" w16du:dateUtc="2024-07-26T00:30:00Z">
                    <w:rPr>
                      <w:rFonts w:eastAsiaTheme="minorEastAsia" w:cs="Arial"/>
                      <w:b/>
                      <w:lang w:eastAsia="ko-KR"/>
                    </w:rPr>
                  </w:rPrChange>
                </w:rPr>
                <w:t>B.2.6, B.2.7, B.2.8, B.2.9, B.2.10</w:t>
              </w:r>
              <w:r w:rsidR="000A5998">
                <w:rPr>
                  <w:rFonts w:eastAsiaTheme="minorEastAsia" w:cs="Arial" w:hint="eastAsia"/>
                  <w:b/>
                  <w:lang w:eastAsia="ko-KR"/>
                </w:rPr>
                <w:t xml:space="preserve">, </w:t>
              </w:r>
            </w:ins>
            <w:ins w:id="172" w:author="Jason Rhee" w:date="2024-07-26T00:08:00Z" w16du:dateUtc="2024-07-25T14:08:00Z">
              <w:r w:rsidR="00AE6EAE">
                <w:rPr>
                  <w:rFonts w:eastAsiaTheme="minorEastAsia" w:cs="Arial" w:hint="eastAsia"/>
                  <w:b/>
                  <w:lang w:eastAsia="ko-KR"/>
                </w:rPr>
                <w:t>C.6.2,</w:t>
              </w:r>
            </w:ins>
            <w:ins w:id="173" w:author="Jason Rhee" w:date="2024-07-26T00:09:00Z" w16du:dateUtc="2024-07-25T14:09:00Z">
              <w:r w:rsidR="00AE6EAE">
                <w:rPr>
                  <w:rFonts w:eastAsiaTheme="minorEastAsia" w:cs="Arial" w:hint="eastAsia"/>
                  <w:b/>
                  <w:lang w:eastAsia="ko-KR"/>
                </w:rPr>
                <w:t xml:space="preserve"> C.6.3</w:t>
              </w:r>
            </w:ins>
          </w:p>
        </w:tc>
      </w:tr>
      <w:tr w:rsidR="00871D38" w:rsidRPr="008D0CFF" w14:paraId="27464757" w14:textId="77777777" w:rsidTr="00CA0081">
        <w:trPr>
          <w:cantSplit/>
          <w:ins w:id="174" w:author="Jason Rhee" w:date="2024-07-25T23:32:00Z"/>
        </w:trPr>
        <w:tc>
          <w:tcPr>
            <w:tcW w:w="7230" w:type="dxa"/>
          </w:tcPr>
          <w:p w14:paraId="1092493C" w14:textId="2B5DDA0E" w:rsidR="00871D38" w:rsidRDefault="00C462C5">
            <w:pPr>
              <w:suppressAutoHyphens/>
              <w:spacing w:before="60" w:after="60"/>
              <w:jc w:val="left"/>
              <w:rPr>
                <w:ins w:id="175" w:author="Jason Rhee" w:date="2024-07-25T23:32:00Z" w16du:dateUtc="2024-07-25T13:32:00Z"/>
                <w:rFonts w:eastAsiaTheme="minorEastAsia" w:cs="Arial"/>
                <w:lang w:eastAsia="ko-KR"/>
              </w:rPr>
              <w:pPrChange w:id="176" w:author="Jason Rhee" w:date="2024-07-26T10:17:00Z" w16du:dateUtc="2024-07-26T00:17:00Z">
                <w:pPr>
                  <w:suppressAutoHyphens/>
                  <w:spacing w:before="60" w:after="60"/>
                </w:pPr>
              </w:pPrChange>
            </w:pPr>
            <w:ins w:id="177" w:author="Jason Rhee" w:date="2024-07-25T23:52:00Z" w16du:dateUtc="2024-07-25T13:52:00Z">
              <w:r>
                <w:rPr>
                  <w:rFonts w:eastAsiaTheme="minorEastAsia" w:cs="Arial" w:hint="eastAsia"/>
                  <w:lang w:eastAsia="ko-KR"/>
                </w:rPr>
                <w:t>Specified a re</w:t>
              </w:r>
            </w:ins>
            <w:ins w:id="178" w:author="Jason Rhee" w:date="2024-07-25T23:53:00Z" w16du:dateUtc="2024-07-25T13:53:00Z">
              <w:r>
                <w:rPr>
                  <w:rFonts w:eastAsiaTheme="minorEastAsia" w:cs="Arial" w:hint="eastAsia"/>
                  <w:lang w:eastAsia="ko-KR"/>
                </w:rPr>
                <w:t>commended dataset file size</w:t>
              </w:r>
            </w:ins>
            <w:ins w:id="179" w:author="Jason Rhee" w:date="2024-07-25T23:57:00Z" w16du:dateUtc="2024-07-25T13:57:00Z">
              <w:r w:rsidR="007C7DC3">
                <w:rPr>
                  <w:rFonts w:eastAsiaTheme="minorEastAsia" w:cs="Arial" w:hint="eastAsia"/>
                  <w:lang w:eastAsia="ko-KR"/>
                </w:rPr>
                <w:t>.</w:t>
              </w:r>
            </w:ins>
          </w:p>
        </w:tc>
        <w:tc>
          <w:tcPr>
            <w:tcW w:w="2126" w:type="dxa"/>
          </w:tcPr>
          <w:p w14:paraId="57104C27" w14:textId="7496D8E6" w:rsidR="00871D38" w:rsidRDefault="00190C69">
            <w:pPr>
              <w:suppressAutoHyphens/>
              <w:spacing w:before="60" w:after="60"/>
              <w:jc w:val="left"/>
              <w:rPr>
                <w:ins w:id="180" w:author="Jason Rhee" w:date="2024-07-25T23:32:00Z" w16du:dateUtc="2024-07-25T13:32:00Z"/>
                <w:rFonts w:eastAsiaTheme="minorEastAsia" w:cs="Arial"/>
                <w:b/>
                <w:lang w:eastAsia="ko-KR"/>
              </w:rPr>
              <w:pPrChange w:id="181" w:author="Jason Rhee" w:date="2024-07-25T23:35:00Z" w16du:dateUtc="2024-07-25T13:35:00Z">
                <w:pPr>
                  <w:suppressAutoHyphens/>
                  <w:spacing w:before="60" w:after="60"/>
                </w:pPr>
              </w:pPrChange>
            </w:pPr>
            <w:ins w:id="182" w:author="Jason Rhee" w:date="2024-07-25T23:53:00Z" w16du:dateUtc="2024-07-25T13:53:00Z">
              <w:r w:rsidRPr="006027FF">
                <w:rPr>
                  <w:rFonts w:eastAsiaTheme="minorEastAsia" w:cs="Arial"/>
                  <w:bCs/>
                  <w:lang w:eastAsia="ko-KR"/>
                  <w:rPrChange w:id="183" w:author="Jason Rhee" w:date="2024-07-26T10:30:00Z" w16du:dateUtc="2024-07-26T00:30:00Z">
                    <w:rPr>
                      <w:rFonts w:eastAsiaTheme="minorEastAsia" w:cs="Arial"/>
                      <w:b/>
                      <w:lang w:eastAsia="ko-KR"/>
                    </w:rPr>
                  </w:rPrChange>
                </w:rPr>
                <w:t>18.1</w:t>
              </w:r>
              <w:r>
                <w:rPr>
                  <w:rFonts w:eastAsiaTheme="minorEastAsia" w:cs="Arial" w:hint="eastAsia"/>
                  <w:b/>
                  <w:lang w:eastAsia="ko-KR"/>
                </w:rPr>
                <w:t xml:space="preserve">, </w:t>
              </w:r>
              <w:r w:rsidR="00C462C5">
                <w:rPr>
                  <w:rFonts w:eastAsiaTheme="minorEastAsia" w:cs="Arial" w:hint="eastAsia"/>
                  <w:b/>
                  <w:lang w:eastAsia="ko-KR"/>
                </w:rPr>
                <w:t>18.2.2</w:t>
              </w:r>
            </w:ins>
          </w:p>
        </w:tc>
      </w:tr>
      <w:tr w:rsidR="00332A8F" w:rsidRPr="008D0CFF" w14:paraId="632E9A06" w14:textId="77777777" w:rsidTr="00CA0081">
        <w:trPr>
          <w:cantSplit/>
          <w:ins w:id="184" w:author="Jason Rhee" w:date="2024-07-25T23:53:00Z"/>
        </w:trPr>
        <w:tc>
          <w:tcPr>
            <w:tcW w:w="7230" w:type="dxa"/>
          </w:tcPr>
          <w:p w14:paraId="2B42ABA9" w14:textId="7D33A6EF" w:rsidR="00332A8F" w:rsidRDefault="00332A8F">
            <w:pPr>
              <w:suppressAutoHyphens/>
              <w:spacing w:before="60" w:after="60"/>
              <w:jc w:val="left"/>
              <w:rPr>
                <w:ins w:id="185" w:author="Jason Rhee" w:date="2024-07-25T23:53:00Z" w16du:dateUtc="2024-07-25T13:53:00Z"/>
                <w:rFonts w:eastAsiaTheme="minorEastAsia" w:cs="Arial"/>
                <w:lang w:eastAsia="ko-KR"/>
              </w:rPr>
              <w:pPrChange w:id="186" w:author="Jason Rhee" w:date="2024-07-26T10:17:00Z" w16du:dateUtc="2024-07-26T00:17:00Z">
                <w:pPr>
                  <w:suppressAutoHyphens/>
                  <w:spacing w:before="60" w:after="60"/>
                </w:pPr>
              </w:pPrChange>
            </w:pPr>
            <w:ins w:id="187" w:author="Jason Rhee" w:date="2024-07-25T23:53:00Z" w16du:dateUtc="2024-07-25T13:53:00Z">
              <w:r>
                <w:rPr>
                  <w:rFonts w:eastAsiaTheme="minorEastAsia" w:cs="Arial" w:hint="eastAsia"/>
                  <w:lang w:eastAsia="ko-KR"/>
                </w:rPr>
                <w:t>Specified use of temporalExtent metadata</w:t>
              </w:r>
            </w:ins>
            <w:ins w:id="188" w:author="Jason Rhee" w:date="2024-07-25T23:54:00Z" w16du:dateUtc="2024-07-25T13:54:00Z">
              <w:r>
                <w:rPr>
                  <w:rFonts w:eastAsiaTheme="minorEastAsia" w:cs="Arial" w:hint="eastAsia"/>
                  <w:lang w:eastAsia="ko-KR"/>
                </w:rPr>
                <w:t xml:space="preserve"> as one of dataset cancellation methods</w:t>
              </w:r>
            </w:ins>
            <w:ins w:id="189" w:author="Jason Rhee" w:date="2024-07-25T23:57:00Z" w16du:dateUtc="2024-07-25T13:57:00Z">
              <w:r w:rsidR="007C7DC3">
                <w:rPr>
                  <w:rFonts w:eastAsiaTheme="minorEastAsia" w:cs="Arial" w:hint="eastAsia"/>
                  <w:lang w:eastAsia="ko-KR"/>
                </w:rPr>
                <w:t>.</w:t>
              </w:r>
            </w:ins>
          </w:p>
        </w:tc>
        <w:tc>
          <w:tcPr>
            <w:tcW w:w="2126" w:type="dxa"/>
          </w:tcPr>
          <w:p w14:paraId="37C03143" w14:textId="63E1CA3A" w:rsidR="00332A8F" w:rsidRDefault="00332A8F" w:rsidP="00B447BA">
            <w:pPr>
              <w:suppressAutoHyphens/>
              <w:spacing w:before="60" w:after="60"/>
              <w:jc w:val="left"/>
              <w:rPr>
                <w:ins w:id="190" w:author="Jason Rhee" w:date="2024-07-25T23:53:00Z" w16du:dateUtc="2024-07-25T13:53:00Z"/>
                <w:rFonts w:eastAsiaTheme="minorEastAsia" w:cs="Arial"/>
                <w:b/>
                <w:lang w:eastAsia="ko-KR"/>
              </w:rPr>
            </w:pPr>
            <w:ins w:id="191" w:author="Jason Rhee" w:date="2024-07-25T23:54:00Z" w16du:dateUtc="2024-07-25T13:54:00Z">
              <w:r>
                <w:rPr>
                  <w:rFonts w:eastAsiaTheme="minorEastAsia" w:cs="Arial" w:hint="eastAsia"/>
                  <w:b/>
                  <w:lang w:eastAsia="ko-KR"/>
                </w:rPr>
                <w:t>18.2.1</w:t>
              </w:r>
            </w:ins>
          </w:p>
        </w:tc>
      </w:tr>
      <w:tr w:rsidR="00F162A3" w:rsidRPr="008D0CFF" w14:paraId="7284ED3A" w14:textId="77777777" w:rsidTr="00CA0081">
        <w:trPr>
          <w:cantSplit/>
          <w:ins w:id="192" w:author="Jason Rhee" w:date="2024-07-25T23:47:00Z"/>
        </w:trPr>
        <w:tc>
          <w:tcPr>
            <w:tcW w:w="7230" w:type="dxa"/>
          </w:tcPr>
          <w:p w14:paraId="656F6153" w14:textId="437369DD" w:rsidR="00F162A3" w:rsidRDefault="003C26AB">
            <w:pPr>
              <w:suppressAutoHyphens/>
              <w:spacing w:before="60" w:after="60"/>
              <w:jc w:val="left"/>
              <w:rPr>
                <w:ins w:id="193" w:author="Jason Rhee" w:date="2024-07-25T23:47:00Z" w16du:dateUtc="2024-07-25T13:47:00Z"/>
                <w:rFonts w:eastAsiaTheme="minorEastAsia" w:cs="Arial"/>
                <w:lang w:eastAsia="ko-KR"/>
              </w:rPr>
              <w:pPrChange w:id="194" w:author="Jason Rhee" w:date="2024-07-26T10:17:00Z" w16du:dateUtc="2024-07-26T00:17:00Z">
                <w:pPr>
                  <w:suppressAutoHyphens/>
                  <w:spacing w:before="60" w:after="60"/>
                </w:pPr>
              </w:pPrChange>
            </w:pPr>
            <w:ins w:id="195" w:author="Jason Rhee" w:date="2024-07-26T10:30:00Z" w16du:dateUtc="2024-07-26T00:30:00Z">
              <w:r>
                <w:rPr>
                  <w:rFonts w:eastAsiaTheme="minorEastAsia" w:cs="Arial"/>
                  <w:lang w:eastAsia="ko-KR"/>
                </w:rPr>
                <w:t xml:space="preserve">Feature </w:t>
              </w:r>
            </w:ins>
            <w:ins w:id="196" w:author="Jason Rhee" w:date="2024-07-25T23:57:00Z" w16du:dateUtc="2024-07-25T13:57:00Z">
              <w:r w:rsidR="007C7DC3">
                <w:rPr>
                  <w:rFonts w:eastAsiaTheme="minorEastAsia" w:cs="Arial" w:hint="eastAsia"/>
                  <w:lang w:eastAsia="ko-KR"/>
                </w:rPr>
                <w:t xml:space="preserve">XSD diagrams </w:t>
              </w:r>
              <w:r w:rsidR="007C7DC3">
                <w:rPr>
                  <w:rFonts w:eastAsiaTheme="minorEastAsia" w:cs="Arial"/>
                  <w:lang w:eastAsia="ko-KR"/>
                </w:rPr>
                <w:t>updated</w:t>
              </w:r>
            </w:ins>
            <w:ins w:id="197" w:author="Jason Rhee" w:date="2024-07-26T00:08:00Z" w16du:dateUtc="2024-07-25T14:08:00Z">
              <w:r w:rsidR="008866D9">
                <w:rPr>
                  <w:rFonts w:eastAsiaTheme="minorEastAsia" w:cs="Arial" w:hint="eastAsia"/>
                  <w:lang w:eastAsia="ko-KR"/>
                </w:rPr>
                <w:t>.</w:t>
              </w:r>
            </w:ins>
          </w:p>
        </w:tc>
        <w:tc>
          <w:tcPr>
            <w:tcW w:w="2126" w:type="dxa"/>
          </w:tcPr>
          <w:p w14:paraId="7CF58890" w14:textId="5E0A2900" w:rsidR="00F162A3" w:rsidRDefault="00081644" w:rsidP="00B447BA">
            <w:pPr>
              <w:suppressAutoHyphens/>
              <w:spacing w:before="60" w:after="60"/>
              <w:jc w:val="left"/>
              <w:rPr>
                <w:ins w:id="198" w:author="Jason Rhee" w:date="2024-07-25T23:47:00Z" w16du:dateUtc="2024-07-25T13:47:00Z"/>
                <w:rFonts w:eastAsiaTheme="minorEastAsia" w:cs="Arial"/>
                <w:b/>
                <w:lang w:eastAsia="ko-KR"/>
              </w:rPr>
            </w:pPr>
            <w:ins w:id="199" w:author="Jason Rhee" w:date="2024-07-25T23:58:00Z" w16du:dateUtc="2024-07-25T13:58:00Z">
              <w:r>
                <w:rPr>
                  <w:rFonts w:eastAsiaTheme="minorEastAsia" w:cs="Arial" w:hint="eastAsia"/>
                  <w:b/>
                  <w:lang w:eastAsia="ko-KR"/>
                </w:rPr>
                <w:t>B.2.5, B.2.6, B.2.7, B.2.8, B.2.9, B.2.10</w:t>
              </w:r>
            </w:ins>
            <w:ins w:id="200" w:author="Jason Rhee" w:date="2024-07-25T23:59:00Z" w16du:dateUtc="2024-07-25T13:59:00Z">
              <w:r w:rsidR="001F4052">
                <w:rPr>
                  <w:rFonts w:eastAsiaTheme="minorEastAsia" w:cs="Arial" w:hint="eastAsia"/>
                  <w:b/>
                  <w:lang w:eastAsia="ko-KR"/>
                </w:rPr>
                <w:t>, B.3.2</w:t>
              </w:r>
            </w:ins>
          </w:p>
        </w:tc>
      </w:tr>
      <w:tr w:rsidR="00F162A3" w:rsidRPr="008D0CFF" w14:paraId="5A829E76" w14:textId="77777777" w:rsidTr="00CA0081">
        <w:trPr>
          <w:cantSplit/>
          <w:ins w:id="201" w:author="Jason Rhee" w:date="2024-07-25T23:47:00Z"/>
        </w:trPr>
        <w:tc>
          <w:tcPr>
            <w:tcW w:w="7230" w:type="dxa"/>
          </w:tcPr>
          <w:p w14:paraId="0A1A6F65" w14:textId="13A81709" w:rsidR="00F162A3" w:rsidRDefault="00326616">
            <w:pPr>
              <w:suppressAutoHyphens/>
              <w:spacing w:before="60" w:after="60"/>
              <w:jc w:val="left"/>
              <w:rPr>
                <w:ins w:id="202" w:author="Jason Rhee" w:date="2024-07-25T23:47:00Z" w16du:dateUtc="2024-07-25T13:47:00Z"/>
                <w:rFonts w:eastAsiaTheme="minorEastAsia" w:cs="Arial"/>
                <w:lang w:eastAsia="ko-KR"/>
              </w:rPr>
              <w:pPrChange w:id="203" w:author="Jason Rhee" w:date="2024-07-26T10:17:00Z" w16du:dateUtc="2024-07-26T00:17:00Z">
                <w:pPr>
                  <w:suppressAutoHyphens/>
                  <w:spacing w:before="60" w:after="60"/>
                </w:pPr>
              </w:pPrChange>
            </w:pPr>
            <w:ins w:id="204" w:author="Jason Rhee" w:date="2024-07-26T00:00:00Z" w16du:dateUtc="2024-07-25T14:00:00Z">
              <w:r>
                <w:rPr>
                  <w:rFonts w:eastAsiaTheme="minorEastAsia" w:cs="Arial" w:hint="eastAsia"/>
                  <w:lang w:eastAsia="ko-KR"/>
                </w:rPr>
                <w:t xml:space="preserve">Specified of unit of measurement for </w:t>
              </w:r>
              <w:r>
                <w:rPr>
                  <w:rFonts w:eastAsiaTheme="minorEastAsia" w:cs="Arial"/>
                  <w:lang w:eastAsia="ko-KR"/>
                </w:rPr>
                <w:t>numerical</w:t>
              </w:r>
              <w:r>
                <w:rPr>
                  <w:rFonts w:eastAsiaTheme="minorEastAsia" w:cs="Arial" w:hint="eastAsia"/>
                  <w:lang w:eastAsia="ko-KR"/>
                </w:rPr>
                <w:t xml:space="preserve"> attribut</w:t>
              </w:r>
            </w:ins>
            <w:ins w:id="205" w:author="Jason Rhee" w:date="2024-07-26T00:01:00Z" w16du:dateUtc="2024-07-25T14:01:00Z">
              <w:r w:rsidR="00D835D9">
                <w:rPr>
                  <w:rFonts w:eastAsiaTheme="minorEastAsia" w:cs="Arial" w:hint="eastAsia"/>
                  <w:lang w:eastAsia="ko-KR"/>
                </w:rPr>
                <w:t>e</w:t>
              </w:r>
            </w:ins>
            <w:ins w:id="206" w:author="Jason Rhee" w:date="2024-07-26T00:00:00Z" w16du:dateUtc="2024-07-25T14:00:00Z">
              <w:r>
                <w:rPr>
                  <w:rFonts w:eastAsiaTheme="minorEastAsia" w:cs="Arial" w:hint="eastAsia"/>
                  <w:lang w:eastAsia="ko-KR"/>
                </w:rPr>
                <w:t>s</w:t>
              </w:r>
            </w:ins>
            <w:ins w:id="207" w:author="Jason Rhee" w:date="2024-07-26T00:02:00Z" w16du:dateUtc="2024-07-25T14:02:00Z">
              <w:r w:rsidR="00C56420">
                <w:rPr>
                  <w:rFonts w:eastAsiaTheme="minorEastAsia" w:cs="Arial" w:hint="eastAsia"/>
                  <w:lang w:eastAsia="ko-KR"/>
                </w:rPr>
                <w:t xml:space="preserve"> </w:t>
              </w:r>
            </w:ins>
            <w:ins w:id="208" w:author="Jason Rhee" w:date="2024-07-26T00:05:00Z" w16du:dateUtc="2024-07-25T14:05:00Z">
              <w:r w:rsidR="00BE52A9">
                <w:rPr>
                  <w:rFonts w:eastAsiaTheme="minorEastAsia" w:cs="Arial"/>
                  <w:lang w:eastAsia="ko-KR"/>
                </w:rPr>
                <w:t>–</w:t>
              </w:r>
              <w:r w:rsidR="00BE52A9">
                <w:rPr>
                  <w:rFonts w:eastAsiaTheme="minorEastAsia" w:cs="Arial" w:hint="eastAsia"/>
                  <w:lang w:eastAsia="ko-KR"/>
                </w:rPr>
                <w:t xml:space="preserve"> </w:t>
              </w:r>
            </w:ins>
            <w:ins w:id="209" w:author="Jason Rhee" w:date="2024-07-26T00:02:00Z" w16du:dateUtc="2024-07-25T14:02:00Z">
              <w:r w:rsidR="00C56420">
                <w:rPr>
                  <w:rFonts w:eastAsiaTheme="minorEastAsia" w:cs="Arial" w:hint="eastAsia"/>
                  <w:lang w:eastAsia="ko-KR"/>
                </w:rPr>
                <w:t>maximumDraught, distanceAbov</w:t>
              </w:r>
            </w:ins>
            <w:ins w:id="210" w:author="Jason Rhee" w:date="2024-07-26T00:03:00Z" w16du:dateUtc="2024-07-25T14:03:00Z">
              <w:r w:rsidR="00C56420">
                <w:rPr>
                  <w:rFonts w:eastAsiaTheme="minorEastAsia" w:cs="Arial" w:hint="eastAsia"/>
                  <w:lang w:eastAsia="ko-KR"/>
                </w:rPr>
                <w:t xml:space="preserve">eUkcLimit, </w:t>
              </w:r>
            </w:ins>
            <w:ins w:id="211" w:author="Jason Rhee" w:date="2024-07-26T00:04:00Z" w16du:dateUtc="2024-07-25T14:04:00Z">
              <w:r w:rsidR="00BE52A9">
                <w:rPr>
                  <w:rFonts w:eastAsiaTheme="minorEastAsia" w:cs="Arial" w:hint="eastAsia"/>
                  <w:lang w:eastAsia="ko-KR"/>
                </w:rPr>
                <w:t xml:space="preserve">and </w:t>
              </w:r>
            </w:ins>
            <w:ins w:id="212" w:author="Jason Rhee" w:date="2024-07-26T00:03:00Z" w16du:dateUtc="2024-07-25T14:03:00Z">
              <w:r w:rsidR="00C56420">
                <w:rPr>
                  <w:rFonts w:eastAsiaTheme="minorEastAsia" w:cs="Arial" w:hint="eastAsia"/>
                  <w:lang w:eastAsia="ko-KR"/>
                </w:rPr>
                <w:t>expectedPassingSpeed</w:t>
              </w:r>
            </w:ins>
            <w:ins w:id="213" w:author="Jason Rhee" w:date="2024-07-26T00:08:00Z" w16du:dateUtc="2024-07-25T14:08:00Z">
              <w:r w:rsidR="008866D9">
                <w:rPr>
                  <w:rFonts w:eastAsiaTheme="minorEastAsia" w:cs="Arial" w:hint="eastAsia"/>
                  <w:lang w:eastAsia="ko-KR"/>
                </w:rPr>
                <w:t>.</w:t>
              </w:r>
            </w:ins>
          </w:p>
        </w:tc>
        <w:tc>
          <w:tcPr>
            <w:tcW w:w="2126" w:type="dxa"/>
          </w:tcPr>
          <w:p w14:paraId="33302EDD" w14:textId="2318A90B" w:rsidR="00F162A3" w:rsidRDefault="00D835D9" w:rsidP="00B447BA">
            <w:pPr>
              <w:suppressAutoHyphens/>
              <w:spacing w:before="60" w:after="60"/>
              <w:jc w:val="left"/>
              <w:rPr>
                <w:ins w:id="214" w:author="Jason Rhee" w:date="2024-07-25T23:47:00Z" w16du:dateUtc="2024-07-25T13:47:00Z"/>
                <w:rFonts w:eastAsiaTheme="minorEastAsia" w:cs="Arial"/>
                <w:b/>
                <w:lang w:eastAsia="ko-KR"/>
              </w:rPr>
            </w:pPr>
            <w:ins w:id="215" w:author="Jason Rhee" w:date="2024-07-26T00:02:00Z" w16du:dateUtc="2024-07-25T14:02:00Z">
              <w:r>
                <w:rPr>
                  <w:rFonts w:eastAsiaTheme="minorEastAsia" w:cs="Arial" w:hint="eastAsia"/>
                  <w:b/>
                  <w:lang w:eastAsia="ko-KR"/>
                </w:rPr>
                <w:t xml:space="preserve">8.3, </w:t>
              </w:r>
            </w:ins>
            <w:ins w:id="216" w:author="Jason Rhee" w:date="2024-07-26T00:00:00Z" w16du:dateUtc="2024-07-25T14:00:00Z">
              <w:r w:rsidR="00326616">
                <w:rPr>
                  <w:rFonts w:eastAsiaTheme="minorEastAsia" w:cs="Arial" w:hint="eastAsia"/>
                  <w:b/>
                  <w:lang w:eastAsia="ko-KR"/>
                </w:rPr>
                <w:t xml:space="preserve">C.3.5, </w:t>
              </w:r>
            </w:ins>
            <w:ins w:id="217" w:author="Jason Rhee" w:date="2024-07-26T00:01:00Z" w16du:dateUtc="2024-07-25T14:01:00Z">
              <w:r w:rsidR="00807506">
                <w:rPr>
                  <w:rFonts w:eastAsiaTheme="minorEastAsia" w:cs="Arial" w:hint="eastAsia"/>
                  <w:b/>
                  <w:lang w:eastAsia="ko-KR"/>
                </w:rPr>
                <w:t>C.3.6, C.3.10</w:t>
              </w:r>
            </w:ins>
          </w:p>
        </w:tc>
      </w:tr>
      <w:tr w:rsidR="00326616" w:rsidRPr="008D0CFF" w14:paraId="71ADF033" w14:textId="77777777" w:rsidTr="00CA0081">
        <w:trPr>
          <w:cantSplit/>
          <w:ins w:id="218" w:author="Jason Rhee" w:date="2024-07-26T00:00:00Z"/>
        </w:trPr>
        <w:tc>
          <w:tcPr>
            <w:tcW w:w="7230" w:type="dxa"/>
          </w:tcPr>
          <w:p w14:paraId="0D91C5C3" w14:textId="47EB5BB5" w:rsidR="00326616" w:rsidRDefault="00C56420">
            <w:pPr>
              <w:suppressAutoHyphens/>
              <w:spacing w:before="60" w:after="60"/>
              <w:jc w:val="left"/>
              <w:rPr>
                <w:ins w:id="219" w:author="Jason Rhee" w:date="2024-07-26T00:00:00Z" w16du:dateUtc="2024-07-25T14:00:00Z"/>
                <w:rFonts w:eastAsiaTheme="minorEastAsia" w:cs="Arial"/>
                <w:lang w:eastAsia="ko-KR"/>
              </w:rPr>
              <w:pPrChange w:id="220" w:author="Jason Rhee" w:date="2024-07-26T10:17:00Z" w16du:dateUtc="2024-07-26T00:17:00Z">
                <w:pPr>
                  <w:suppressAutoHyphens/>
                  <w:spacing w:before="60" w:after="60"/>
                </w:pPr>
              </w:pPrChange>
            </w:pPr>
            <w:ins w:id="221" w:author="Jason Rhee" w:date="2024-07-26T00:02:00Z" w16du:dateUtc="2024-07-25T14:02:00Z">
              <w:r>
                <w:rPr>
                  <w:rFonts w:eastAsiaTheme="minorEastAsia" w:cs="Arial" w:hint="eastAsia"/>
                  <w:lang w:eastAsia="ko-KR"/>
                </w:rPr>
                <w:t>Specified con</w:t>
              </w:r>
            </w:ins>
            <w:ins w:id="222" w:author="Jason Rhee" w:date="2024-07-26T00:03:00Z" w16du:dateUtc="2024-07-25T14:03:00Z">
              <w:r w:rsidR="00183DF1">
                <w:rPr>
                  <w:rFonts w:eastAsiaTheme="minorEastAsia" w:cs="Arial" w:hint="eastAsia"/>
                  <w:lang w:eastAsia="ko-KR"/>
                </w:rPr>
                <w:t>straints</w:t>
              </w:r>
            </w:ins>
            <w:ins w:id="223" w:author="Jason Rhee" w:date="2024-07-26T00:04:00Z" w16du:dateUtc="2024-07-25T14:04:00Z">
              <w:r w:rsidR="00BE52A9">
                <w:rPr>
                  <w:rFonts w:eastAsiaTheme="minorEastAsia" w:cs="Arial" w:hint="eastAsia"/>
                  <w:lang w:eastAsia="ko-KR"/>
                </w:rPr>
                <w:t xml:space="preserve"> to applicable attributes </w:t>
              </w:r>
            </w:ins>
            <w:ins w:id="224" w:author="Jason Rhee" w:date="2024-07-26T00:05:00Z" w16du:dateUtc="2024-07-25T14:05:00Z">
              <w:r w:rsidR="00BE52A9">
                <w:rPr>
                  <w:rFonts w:eastAsiaTheme="minorEastAsia" w:cs="Arial"/>
                  <w:lang w:eastAsia="ko-KR"/>
                </w:rPr>
                <w:t>–</w:t>
              </w:r>
            </w:ins>
            <w:ins w:id="225" w:author="Jason Rhee" w:date="2024-07-26T00:04:00Z" w16du:dateUtc="2024-07-25T14:04:00Z">
              <w:r w:rsidR="00BE52A9">
                <w:rPr>
                  <w:rFonts w:eastAsiaTheme="minorEastAsia" w:cs="Arial" w:hint="eastAsia"/>
                  <w:lang w:eastAsia="ko-KR"/>
                </w:rPr>
                <w:t xml:space="preserve"> </w:t>
              </w:r>
            </w:ins>
            <w:ins w:id="226" w:author="Jason Rhee" w:date="2024-07-26T00:05:00Z" w16du:dateUtc="2024-07-25T14:05:00Z">
              <w:r w:rsidR="00BE52A9">
                <w:rPr>
                  <w:rFonts w:eastAsiaTheme="minorEastAsia" w:cs="Arial" w:hint="eastAsia"/>
                  <w:lang w:eastAsia="ko-KR"/>
                </w:rPr>
                <w:t>maximumDraught, distanceAboveUkcLimit, expectedPassingSpeed, and interoperabilityIdentifier</w:t>
              </w:r>
            </w:ins>
            <w:ins w:id="227" w:author="Jason Rhee" w:date="2024-07-26T00:08:00Z" w16du:dateUtc="2024-07-25T14:08:00Z">
              <w:r w:rsidR="008866D9">
                <w:rPr>
                  <w:rFonts w:eastAsiaTheme="minorEastAsia" w:cs="Arial" w:hint="eastAsia"/>
                  <w:lang w:eastAsia="ko-KR"/>
                </w:rPr>
                <w:t>.</w:t>
              </w:r>
            </w:ins>
          </w:p>
        </w:tc>
        <w:tc>
          <w:tcPr>
            <w:tcW w:w="2126" w:type="dxa"/>
          </w:tcPr>
          <w:p w14:paraId="2C5C72D4" w14:textId="5FF18724" w:rsidR="00326616" w:rsidRDefault="006126E1" w:rsidP="00B447BA">
            <w:pPr>
              <w:suppressAutoHyphens/>
              <w:spacing w:before="60" w:after="60"/>
              <w:jc w:val="left"/>
              <w:rPr>
                <w:ins w:id="228" w:author="Jason Rhee" w:date="2024-07-26T00:00:00Z" w16du:dateUtc="2024-07-25T14:00:00Z"/>
                <w:rFonts w:eastAsiaTheme="minorEastAsia" w:cs="Arial"/>
                <w:b/>
                <w:lang w:eastAsia="ko-KR"/>
              </w:rPr>
            </w:pPr>
            <w:ins w:id="229" w:author="Jason Rhee" w:date="2024-07-26T00:05:00Z" w16du:dateUtc="2024-07-25T14:05:00Z">
              <w:r>
                <w:rPr>
                  <w:rFonts w:eastAsiaTheme="minorEastAsia" w:cs="Arial" w:hint="eastAsia"/>
                  <w:b/>
                  <w:lang w:eastAsia="ko-KR"/>
                </w:rPr>
                <w:t>C.3.5, C.3.6, C.3.10, C.3.11</w:t>
              </w:r>
            </w:ins>
          </w:p>
        </w:tc>
      </w:tr>
      <w:tr w:rsidR="00C56420" w:rsidRPr="008D0CFF" w14:paraId="7104BACC" w14:textId="77777777" w:rsidTr="00CA0081">
        <w:trPr>
          <w:cantSplit/>
          <w:ins w:id="230" w:author="Jason Rhee" w:date="2024-07-26T00:02:00Z"/>
        </w:trPr>
        <w:tc>
          <w:tcPr>
            <w:tcW w:w="7230" w:type="dxa"/>
          </w:tcPr>
          <w:p w14:paraId="0C3BD729" w14:textId="2B005C62" w:rsidR="00C56420" w:rsidRDefault="009F2249">
            <w:pPr>
              <w:suppressAutoHyphens/>
              <w:spacing w:before="60" w:after="60"/>
              <w:jc w:val="left"/>
              <w:rPr>
                <w:ins w:id="231" w:author="Jason Rhee" w:date="2024-07-26T00:02:00Z" w16du:dateUtc="2024-07-25T14:02:00Z"/>
                <w:rFonts w:eastAsiaTheme="minorEastAsia" w:cs="Arial"/>
                <w:lang w:eastAsia="ko-KR"/>
              </w:rPr>
              <w:pPrChange w:id="232" w:author="Jason Rhee" w:date="2024-07-26T10:17:00Z" w16du:dateUtc="2024-07-26T00:17:00Z">
                <w:pPr>
                  <w:suppressAutoHyphens/>
                  <w:spacing w:before="60" w:after="60"/>
                </w:pPr>
              </w:pPrChange>
            </w:pPr>
            <w:ins w:id="233" w:author="Jason Rhee" w:date="2024-07-26T00:10:00Z" w16du:dateUtc="2024-07-25T14:10:00Z">
              <w:r>
                <w:rPr>
                  <w:rFonts w:eastAsiaTheme="minorEastAsia" w:cs="Arial" w:hint="eastAsia"/>
                  <w:lang w:eastAsia="ko-KR"/>
                </w:rPr>
                <w:t>Un</w:t>
              </w:r>
            </w:ins>
            <w:ins w:id="234" w:author="Jason Rhee" w:date="2024-07-26T00:11:00Z" w16du:dateUtc="2024-07-25T14:11:00Z">
              <w:r>
                <w:rPr>
                  <w:rFonts w:eastAsiaTheme="minorEastAsia" w:cs="Arial" w:hint="eastAsia"/>
                  <w:lang w:eastAsia="ko-KR"/>
                </w:rPr>
                <w:t>derKeelClearancePlan feature use type updated from meta to geographic</w:t>
              </w:r>
            </w:ins>
            <w:ins w:id="235" w:author="Jason Rhee" w:date="2024-07-26T00:13:00Z" w16du:dateUtc="2024-07-25T14:13:00Z">
              <w:r w:rsidR="000A3DE1">
                <w:rPr>
                  <w:rFonts w:eastAsiaTheme="minorEastAsia" w:cs="Arial" w:hint="eastAsia"/>
                  <w:lang w:eastAsia="ko-KR"/>
                </w:rPr>
                <w:t>.</w:t>
              </w:r>
            </w:ins>
          </w:p>
        </w:tc>
        <w:tc>
          <w:tcPr>
            <w:tcW w:w="2126" w:type="dxa"/>
          </w:tcPr>
          <w:p w14:paraId="6EBA02A7" w14:textId="648BF657" w:rsidR="00C56420" w:rsidRDefault="009F2249" w:rsidP="00B447BA">
            <w:pPr>
              <w:suppressAutoHyphens/>
              <w:spacing w:before="60" w:after="60"/>
              <w:jc w:val="left"/>
              <w:rPr>
                <w:ins w:id="236" w:author="Jason Rhee" w:date="2024-07-26T00:02:00Z" w16du:dateUtc="2024-07-25T14:02:00Z"/>
                <w:rFonts w:eastAsiaTheme="minorEastAsia" w:cs="Arial"/>
                <w:b/>
                <w:lang w:eastAsia="ko-KR"/>
              </w:rPr>
            </w:pPr>
            <w:ins w:id="237" w:author="Jason Rhee" w:date="2024-07-26T00:11:00Z" w16du:dateUtc="2024-07-25T14:11:00Z">
              <w:r>
                <w:rPr>
                  <w:rFonts w:eastAsiaTheme="minorEastAsia" w:cs="Arial" w:hint="eastAsia"/>
                  <w:b/>
                  <w:lang w:eastAsia="ko-KR"/>
                </w:rPr>
                <w:t>C.7.1</w:t>
              </w:r>
            </w:ins>
          </w:p>
        </w:tc>
      </w:tr>
      <w:tr w:rsidR="008866D9" w:rsidRPr="008D0CFF" w14:paraId="3018CA6F" w14:textId="77777777" w:rsidTr="00CA0081">
        <w:trPr>
          <w:cantSplit/>
          <w:ins w:id="238" w:author="Jason Rhee" w:date="2024-07-26T00:07:00Z"/>
        </w:trPr>
        <w:tc>
          <w:tcPr>
            <w:tcW w:w="7230" w:type="dxa"/>
          </w:tcPr>
          <w:p w14:paraId="31879E84" w14:textId="32027BE1" w:rsidR="008866D9" w:rsidRDefault="00AB5132">
            <w:pPr>
              <w:suppressAutoHyphens/>
              <w:spacing w:before="60" w:after="60"/>
              <w:jc w:val="left"/>
              <w:rPr>
                <w:ins w:id="239" w:author="Jason Rhee" w:date="2024-07-26T00:07:00Z" w16du:dateUtc="2024-07-25T14:07:00Z"/>
                <w:rFonts w:eastAsiaTheme="minorEastAsia" w:cs="Arial"/>
                <w:lang w:eastAsia="ko-KR"/>
              </w:rPr>
              <w:pPrChange w:id="240" w:author="Jason Rhee" w:date="2024-07-26T10:17:00Z" w16du:dateUtc="2024-07-26T00:17:00Z">
                <w:pPr>
                  <w:suppressAutoHyphens/>
                  <w:spacing w:before="60" w:after="60"/>
                </w:pPr>
              </w:pPrChange>
            </w:pPr>
            <w:ins w:id="241" w:author="Jason Rhee" w:date="2024-07-26T00:13:00Z" w16du:dateUtc="2024-07-25T14:13:00Z">
              <w:r>
                <w:rPr>
                  <w:rFonts w:eastAsiaTheme="minorEastAsia" w:cs="Arial" w:hint="eastAsia"/>
                  <w:lang w:eastAsia="ko-KR"/>
                </w:rPr>
                <w:t>S</w:t>
              </w:r>
              <w:r w:rsidR="0075378B">
                <w:rPr>
                  <w:rFonts w:eastAsiaTheme="minorEastAsia" w:cs="Arial" w:hint="eastAsia"/>
                  <w:lang w:eastAsia="ko-KR"/>
                </w:rPr>
                <w:t>ymbols UKCCONPT</w:t>
              </w:r>
              <w:r>
                <w:rPr>
                  <w:rFonts w:eastAsiaTheme="minorEastAsia" w:cs="Arial" w:hint="eastAsia"/>
                  <w:lang w:eastAsia="ko-KR"/>
                </w:rPr>
                <w:t xml:space="preserve">, </w:t>
              </w:r>
              <w:r w:rsidR="0075378B">
                <w:rPr>
                  <w:rFonts w:eastAsiaTheme="minorEastAsia" w:cs="Arial" w:hint="eastAsia"/>
                  <w:lang w:eastAsia="ko-KR"/>
                </w:rPr>
                <w:t>EMUKCARE</w:t>
              </w:r>
              <w:r>
                <w:rPr>
                  <w:rFonts w:eastAsiaTheme="minorEastAsia" w:cs="Arial" w:hint="eastAsia"/>
                  <w:lang w:eastAsia="ko-KR"/>
                </w:rPr>
                <w:t>, and EMAREMG1</w:t>
              </w:r>
              <w:r w:rsidR="0075378B">
                <w:rPr>
                  <w:rFonts w:eastAsiaTheme="minorEastAsia" w:cs="Arial" w:hint="eastAsia"/>
                  <w:lang w:eastAsia="ko-KR"/>
                </w:rPr>
                <w:t xml:space="preserve"> added</w:t>
              </w:r>
            </w:ins>
            <w:ins w:id="242" w:author="Jason Rhee" w:date="2024-07-26T00:14:00Z" w16du:dateUtc="2024-07-25T14:14:00Z">
              <w:r>
                <w:rPr>
                  <w:rFonts w:eastAsiaTheme="minorEastAsia" w:cs="Arial" w:hint="eastAsia"/>
                  <w:lang w:eastAsia="ko-KR"/>
                </w:rPr>
                <w:t xml:space="preserve"> as symbols </w:t>
              </w:r>
              <w:r w:rsidR="008717F6">
                <w:rPr>
                  <w:rFonts w:eastAsiaTheme="minorEastAsia" w:cs="Arial" w:hint="eastAsia"/>
                  <w:lang w:eastAsia="ko-KR"/>
                </w:rPr>
                <w:t xml:space="preserve">used </w:t>
              </w:r>
              <w:r>
                <w:rPr>
                  <w:rFonts w:eastAsiaTheme="minorEastAsia" w:cs="Arial" w:hint="eastAsia"/>
                  <w:lang w:eastAsia="ko-KR"/>
                </w:rPr>
                <w:t>in S-129 Portrayal Catalogue</w:t>
              </w:r>
            </w:ins>
            <w:ins w:id="243" w:author="Jason Rhee" w:date="2024-07-26T00:13:00Z" w16du:dateUtc="2024-07-25T14:13:00Z">
              <w:r w:rsidR="000A3DE1">
                <w:rPr>
                  <w:rFonts w:eastAsiaTheme="minorEastAsia" w:cs="Arial" w:hint="eastAsia"/>
                  <w:lang w:eastAsia="ko-KR"/>
                </w:rPr>
                <w:t>.</w:t>
              </w:r>
            </w:ins>
          </w:p>
        </w:tc>
        <w:tc>
          <w:tcPr>
            <w:tcW w:w="2126" w:type="dxa"/>
          </w:tcPr>
          <w:p w14:paraId="3AD8F416" w14:textId="5E2BDA16" w:rsidR="008866D9" w:rsidRDefault="0075378B" w:rsidP="00B447BA">
            <w:pPr>
              <w:suppressAutoHyphens/>
              <w:spacing w:before="60" w:after="60"/>
              <w:jc w:val="left"/>
              <w:rPr>
                <w:ins w:id="244" w:author="Jason Rhee" w:date="2024-07-26T00:07:00Z" w16du:dateUtc="2024-07-25T14:07:00Z"/>
                <w:rFonts w:eastAsiaTheme="minorEastAsia" w:cs="Arial"/>
                <w:b/>
                <w:lang w:eastAsia="ko-KR"/>
              </w:rPr>
            </w:pPr>
            <w:ins w:id="245" w:author="Jason Rhee" w:date="2024-07-26T00:13:00Z" w16du:dateUtc="2024-07-25T14:13:00Z">
              <w:r>
                <w:rPr>
                  <w:rFonts w:eastAsiaTheme="minorEastAsia" w:cs="Arial" w:hint="eastAsia"/>
                  <w:b/>
                  <w:lang w:eastAsia="ko-KR"/>
                </w:rPr>
                <w:t>D.4.1, D.4.2</w:t>
              </w:r>
            </w:ins>
            <w:ins w:id="246" w:author="Jason Rhee" w:date="2024-07-26T10:33:00Z" w16du:dateUtc="2024-07-26T00:33:00Z">
              <w:r w:rsidR="00640257">
                <w:rPr>
                  <w:rFonts w:eastAsiaTheme="minorEastAsia" w:cs="Arial" w:hint="eastAsia"/>
                  <w:b/>
                  <w:lang w:eastAsia="ko-KR"/>
                </w:rPr>
                <w:t>, D.4.</w:t>
              </w:r>
              <w:r w:rsidR="00640257">
                <w:rPr>
                  <w:rFonts w:eastAsiaTheme="minorEastAsia" w:cs="Arial"/>
                  <w:b/>
                  <w:lang w:eastAsia="ko-KR"/>
                </w:rPr>
                <w:t>3</w:t>
              </w:r>
            </w:ins>
          </w:p>
        </w:tc>
      </w:tr>
      <w:tr w:rsidR="0075378B" w:rsidRPr="008D0CFF" w14:paraId="54D9D83E" w14:textId="77777777" w:rsidTr="00CA0081">
        <w:trPr>
          <w:cantSplit/>
          <w:ins w:id="247" w:author="Jason Rhee" w:date="2024-07-26T00:13:00Z"/>
        </w:trPr>
        <w:tc>
          <w:tcPr>
            <w:tcW w:w="7230" w:type="dxa"/>
          </w:tcPr>
          <w:p w14:paraId="44CDB745" w14:textId="1A005152" w:rsidR="0075378B" w:rsidRDefault="008717F6">
            <w:pPr>
              <w:suppressAutoHyphens/>
              <w:spacing w:before="60" w:after="60"/>
              <w:jc w:val="left"/>
              <w:rPr>
                <w:ins w:id="248" w:author="Jason Rhee" w:date="2024-07-26T00:13:00Z" w16du:dateUtc="2024-07-25T14:13:00Z"/>
                <w:rFonts w:eastAsiaTheme="minorEastAsia" w:cs="Arial"/>
                <w:lang w:eastAsia="ko-KR"/>
              </w:rPr>
              <w:pPrChange w:id="249" w:author="Jason Rhee" w:date="2024-07-26T10:17:00Z" w16du:dateUtc="2024-07-26T00:17:00Z">
                <w:pPr>
                  <w:suppressAutoHyphens/>
                  <w:spacing w:before="60" w:after="60"/>
                </w:pPr>
              </w:pPrChange>
            </w:pPr>
            <w:ins w:id="250" w:author="Jason Rhee" w:date="2024-07-26T00:14:00Z" w16du:dateUtc="2024-07-25T14:14:00Z">
              <w:r>
                <w:rPr>
                  <w:rFonts w:eastAsiaTheme="minorEastAsia" w:cs="Arial" w:hint="eastAsia"/>
                  <w:lang w:eastAsia="ko-KR"/>
                </w:rPr>
                <w:t>LineStyle UKCARE01 added as LineStyle used in S-129 Portrayal Catalogue.</w:t>
              </w:r>
            </w:ins>
          </w:p>
        </w:tc>
        <w:tc>
          <w:tcPr>
            <w:tcW w:w="2126" w:type="dxa"/>
          </w:tcPr>
          <w:p w14:paraId="22FCBC8B" w14:textId="765047FF" w:rsidR="0075378B" w:rsidRDefault="008717F6" w:rsidP="00B447BA">
            <w:pPr>
              <w:suppressAutoHyphens/>
              <w:spacing w:before="60" w:after="60"/>
              <w:jc w:val="left"/>
              <w:rPr>
                <w:ins w:id="251" w:author="Jason Rhee" w:date="2024-07-26T00:13:00Z" w16du:dateUtc="2024-07-25T14:13:00Z"/>
                <w:rFonts w:eastAsiaTheme="minorEastAsia" w:cs="Arial"/>
                <w:b/>
                <w:lang w:eastAsia="ko-KR"/>
              </w:rPr>
            </w:pPr>
            <w:ins w:id="252" w:author="Jason Rhee" w:date="2024-07-26T00:14:00Z" w16du:dateUtc="2024-07-25T14:14:00Z">
              <w:r>
                <w:rPr>
                  <w:rFonts w:eastAsiaTheme="minorEastAsia" w:cs="Arial" w:hint="eastAsia"/>
                  <w:b/>
                  <w:lang w:eastAsia="ko-KR"/>
                </w:rPr>
                <w:t>D.5.1</w:t>
              </w:r>
            </w:ins>
          </w:p>
        </w:tc>
      </w:tr>
      <w:tr w:rsidR="00AD7320" w:rsidRPr="008D0CFF" w14:paraId="13F45CB6" w14:textId="77777777" w:rsidTr="00CA0081">
        <w:trPr>
          <w:cantSplit/>
          <w:ins w:id="253" w:author="Jason Rhee" w:date="2024-07-25T23:30:00Z"/>
        </w:trPr>
        <w:tc>
          <w:tcPr>
            <w:tcW w:w="7230" w:type="dxa"/>
          </w:tcPr>
          <w:p w14:paraId="677BAF74" w14:textId="7B188158" w:rsidR="00AD7320" w:rsidRDefault="00AD7320">
            <w:pPr>
              <w:suppressAutoHyphens/>
              <w:spacing w:before="60" w:after="60"/>
              <w:jc w:val="left"/>
              <w:rPr>
                <w:ins w:id="254" w:author="Jason Rhee" w:date="2024-07-25T23:30:00Z" w16du:dateUtc="2024-07-25T13:30:00Z"/>
                <w:rFonts w:eastAsiaTheme="minorEastAsia" w:cs="Arial"/>
                <w:lang w:eastAsia="ko-KR"/>
              </w:rPr>
              <w:pPrChange w:id="255" w:author="Jason Rhee" w:date="2024-07-26T10:17:00Z" w16du:dateUtc="2024-07-26T00:17:00Z">
                <w:pPr>
                  <w:suppressAutoHyphens/>
                  <w:spacing w:before="60" w:after="60"/>
                </w:pPr>
              </w:pPrChange>
            </w:pPr>
            <w:ins w:id="256" w:author="Jason Rhee" w:date="2024-07-25T23:30:00Z" w16du:dateUtc="2024-07-25T13:30:00Z">
              <w:r>
                <w:rPr>
                  <w:rFonts w:eastAsiaTheme="minorEastAsia" w:cs="Arial" w:hint="eastAsia"/>
                  <w:lang w:eastAsia="ko-KR"/>
                </w:rPr>
                <w:t>Removed list of Validation Checks (due to being moved to S-158)</w:t>
              </w:r>
            </w:ins>
            <w:ins w:id="257" w:author="Jason Rhee" w:date="2024-07-25T23:57:00Z" w16du:dateUtc="2024-07-25T13:57:00Z">
              <w:r w:rsidR="007C7DC3">
                <w:rPr>
                  <w:rFonts w:eastAsiaTheme="minorEastAsia" w:cs="Arial" w:hint="eastAsia"/>
                  <w:lang w:eastAsia="ko-KR"/>
                </w:rPr>
                <w:t>.</w:t>
              </w:r>
            </w:ins>
          </w:p>
        </w:tc>
        <w:tc>
          <w:tcPr>
            <w:tcW w:w="2126" w:type="dxa"/>
          </w:tcPr>
          <w:p w14:paraId="0F06D3B4" w14:textId="07EBB17D" w:rsidR="00AD7320" w:rsidRDefault="00D33C25">
            <w:pPr>
              <w:suppressAutoHyphens/>
              <w:spacing w:before="60" w:after="60"/>
              <w:jc w:val="left"/>
              <w:rPr>
                <w:ins w:id="258" w:author="Jason Rhee" w:date="2024-07-25T23:30:00Z" w16du:dateUtc="2024-07-25T13:30:00Z"/>
                <w:rFonts w:eastAsiaTheme="minorEastAsia" w:cs="Arial"/>
                <w:b/>
                <w:lang w:eastAsia="ko-KR"/>
              </w:rPr>
              <w:pPrChange w:id="259" w:author="Jason Rhee" w:date="2024-07-25T23:35:00Z" w16du:dateUtc="2024-07-25T13:35:00Z">
                <w:pPr>
                  <w:suppressAutoHyphens/>
                  <w:spacing w:before="60" w:after="60"/>
                </w:pPr>
              </w:pPrChange>
            </w:pPr>
            <w:ins w:id="260" w:author="Jason Rhee" w:date="2024-07-25T23:30:00Z" w16du:dateUtc="2024-07-25T13:30:00Z">
              <w:r>
                <w:rPr>
                  <w:rFonts w:eastAsiaTheme="minorEastAsia" w:cs="Arial" w:hint="eastAsia"/>
                  <w:b/>
                  <w:lang w:eastAsia="ko-KR"/>
                </w:rPr>
                <w:t>Annex E</w:t>
              </w:r>
            </w:ins>
          </w:p>
        </w:tc>
      </w:tr>
    </w:tbl>
    <w:p w14:paraId="50050BD8" w14:textId="77777777" w:rsidR="0098370A" w:rsidRDefault="0098370A" w:rsidP="0098370A">
      <w:pPr>
        <w:rPr>
          <w:ins w:id="261" w:author="Jason Rhee" w:date="2024-07-22T13:20:00Z" w16du:dateUtc="2024-07-22T03:20:00Z"/>
          <w:lang w:val="en-GB" w:eastAsia="ja-JP"/>
        </w:rPr>
      </w:pPr>
    </w:p>
    <w:p w14:paraId="0FF0F2DA" w14:textId="77777777" w:rsidR="0098370A" w:rsidRDefault="0098370A" w:rsidP="0098370A">
      <w:pPr>
        <w:rPr>
          <w:ins w:id="262"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54"/>
      <w:bookmarkEnd w:id="55"/>
      <w:bookmarkEnd w:id="56"/>
      <w:bookmarkEnd w:id="57"/>
      <w:bookmarkEnd w:id="58"/>
      <w:bookmarkEnd w:id="59"/>
      <w:bookmarkEnd w:id="60"/>
      <w:bookmarkEnd w:id="61"/>
    </w:p>
    <w:p w14:paraId="238F0C79" w14:textId="13E5D1F3" w:rsidR="00063DA7" w:rsidRPr="0031303F" w:rsidRDefault="00063DA7" w:rsidP="00B3435A">
      <w:pPr>
        <w:pStyle w:val="Heading2"/>
      </w:pPr>
      <w:bookmarkStart w:id="271" w:name="_Toc127463811"/>
      <w:bookmarkStart w:id="272" w:name="_Toc128125437"/>
      <w:bookmarkStart w:id="273" w:name="_Toc141176162"/>
      <w:bookmarkStart w:id="274" w:name="_Toc141176317"/>
      <w:bookmarkStart w:id="275" w:name="_Toc141176948"/>
      <w:bookmarkStart w:id="276" w:name="_Toc150177833"/>
      <w:r w:rsidRPr="0031303F">
        <w:t>Introduction</w:t>
      </w:r>
      <w:bookmarkEnd w:id="271"/>
      <w:bookmarkEnd w:id="272"/>
      <w:bookmarkEnd w:id="273"/>
      <w:bookmarkEnd w:id="274"/>
      <w:bookmarkEnd w:id="275"/>
      <w:bookmarkEnd w:id="276"/>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Del="005F5DD7" w:rsidRDefault="009D72AB" w:rsidP="009D72AB">
      <w:pPr>
        <w:spacing w:before="0"/>
        <w:rPr>
          <w:del w:id="277" w:author="Jason Rhee" w:date="2024-07-26T12:22:00Z" w16du:dateUtc="2024-07-26T02:22:00Z"/>
        </w:rPr>
      </w:pPr>
      <w:r>
        <w:t>S-129</w:t>
      </w:r>
      <w:r w:rsidR="00F44CFC">
        <w:t xml:space="preserve"> is a vector </w:t>
      </w:r>
      <w:r w:rsidR="0066549D">
        <w:t>Product Specification</w:t>
      </w:r>
      <w:r w:rsidR="00F44CFC">
        <w:t xml:space="preserve"> intended for encoding the </w:t>
      </w:r>
      <w:commentRangeStart w:id="278"/>
      <w:commentRangeStart w:id="279"/>
      <w:del w:id="280" w:author="Jason Rhee" w:date="2024-07-21T21:16:00Z" w16du:dateUtc="2024-07-21T11:16:00Z">
        <w:r w:rsidR="00F44CFC" w:rsidDel="005352A0">
          <w:delText>extent and nature</w:delText>
        </w:r>
        <w:commentRangeEnd w:id="278"/>
        <w:r w:rsidR="00070B5E" w:rsidDel="005352A0">
          <w:rPr>
            <w:rStyle w:val="CommentReference"/>
            <w:rFonts w:eastAsia="MS Mincho"/>
            <w:szCs w:val="20"/>
            <w:lang w:eastAsia="ja-JP"/>
          </w:rPr>
          <w:commentReference w:id="278"/>
        </w:r>
      </w:del>
      <w:commentRangeEnd w:id="279"/>
      <w:r w:rsidR="006936AA">
        <w:rPr>
          <w:rStyle w:val="CommentReference"/>
          <w:rFonts w:eastAsia="MS Mincho"/>
          <w:szCs w:val="20"/>
          <w:lang w:eastAsia="ja-JP"/>
        </w:rPr>
        <w:commentReference w:id="279"/>
      </w:r>
      <w:del w:id="281"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3F932352" w:rsidR="007648A0" w:rsidRDefault="00DE677B" w:rsidP="005F5DD7">
      <w:pPr>
        <w:spacing w:before="0"/>
        <w:rPr>
          <w:ins w:id="282" w:author="Jason Rhee" w:date="2024-07-26T12:22:00Z" w16du:dateUtc="2024-07-26T02:22:00Z"/>
          <w:rFonts w:eastAsiaTheme="minorEastAsia"/>
          <w:lang w:eastAsia="ko-KR"/>
        </w:rPr>
        <w:pPrChange w:id="283" w:author="Jason Rhee" w:date="2024-07-26T12:22:00Z" w16du:dateUtc="2024-07-26T02:22:00Z">
          <w:pPr>
            <w:jc w:val="center"/>
          </w:pPr>
        </w:pPrChange>
      </w:pPr>
      <w:commentRangeStart w:id="284"/>
      <w:del w:id="285" w:author="Jason Rhee" w:date="2024-07-26T12:22:00Z" w16du:dateUtc="2024-07-26T02:22:00Z">
        <w:r w:rsidDel="002E3A50">
          <w:rPr>
            <w:noProof/>
            <w:lang w:val="en-US" w:eastAsia="ko-KR"/>
          </w:rPr>
          <w:drawing>
            <wp:inline distT="0" distB="0" distL="0" distR="0" wp14:anchorId="2CC2E869" wp14:editId="0ABEE1AD">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del>
      <w:commentRangeEnd w:id="284"/>
      <w:r w:rsidR="00070B5E">
        <w:rPr>
          <w:rStyle w:val="CommentReference"/>
          <w:rFonts w:eastAsia="MS Mincho"/>
          <w:szCs w:val="20"/>
          <w:lang w:eastAsia="ja-JP"/>
        </w:rPr>
        <w:commentReference w:id="284"/>
      </w:r>
    </w:p>
    <w:p w14:paraId="6E10F401" w14:textId="36DCCF8C" w:rsidR="002E3A50" w:rsidRPr="002E3A50" w:rsidRDefault="002E3A50" w:rsidP="007648A0">
      <w:pPr>
        <w:jc w:val="center"/>
        <w:rPr>
          <w:rFonts w:eastAsiaTheme="minorEastAsia" w:hint="eastAsia"/>
          <w:lang w:eastAsia="ko-KR"/>
          <w:rPrChange w:id="286" w:author="Jason Rhee" w:date="2024-07-26T12:22:00Z" w16du:dateUtc="2024-07-26T02:22:00Z">
            <w:rPr/>
          </w:rPrChange>
        </w:rPr>
      </w:pPr>
      <w:ins w:id="287" w:author="Jason Rhee" w:date="2024-07-26T12:22:00Z" w16du:dateUtc="2024-07-26T02:22:00Z">
        <w:r>
          <w:rPr>
            <w:noProof/>
          </w:rPr>
          <w:drawing>
            <wp:inline distT="0" distB="0" distL="0" distR="0" wp14:anchorId="314B47CB" wp14:editId="1E0E9DD7">
              <wp:extent cx="5770880" cy="4080510"/>
              <wp:effectExtent l="19050" t="19050" r="20320" b="15240"/>
              <wp:docPr id="1171645711" name="Picture 6" descr="A ma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5711" name="Picture 6" descr="A map of a map&#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0880" cy="4080510"/>
                      </a:xfrm>
                      <a:prstGeom prst="rect">
                        <a:avLst/>
                      </a:prstGeom>
                      <a:noFill/>
                      <a:ln>
                        <a:solidFill>
                          <a:schemeClr val="tx1"/>
                        </a:solidFill>
                      </a:ln>
                    </pic:spPr>
                  </pic:pic>
                </a:graphicData>
              </a:graphic>
            </wp:inline>
          </w:drawing>
        </w:r>
      </w:ins>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288" w:author="Jason Rhee" w:date="2024-07-16T17:18:00Z" w16du:dateUtc="2024-07-16T07:18:00Z">
        <w:r w:rsidR="009A2011" w:rsidRPr="00D129DC" w:rsidDel="001B54AD">
          <w:delText>UKCM service</w:delText>
        </w:r>
      </w:del>
      <w:ins w:id="289"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290" w:name="_Toc127463812"/>
      <w:bookmarkStart w:id="291" w:name="_Toc128125438"/>
      <w:bookmarkStart w:id="292" w:name="_Toc141176163"/>
      <w:bookmarkStart w:id="293" w:name="_Toc141176318"/>
      <w:bookmarkStart w:id="294" w:name="_Toc141176949"/>
      <w:bookmarkStart w:id="295" w:name="_Toc150177834"/>
      <w:r>
        <w:t>Initial v</w:t>
      </w:r>
      <w:r w:rsidR="00AD71E7" w:rsidRPr="00D129DC">
        <w:t>oyage planning</w:t>
      </w:r>
      <w:r>
        <w:t xml:space="preserve"> to navigate through a </w:t>
      </w:r>
      <w:bookmarkEnd w:id="290"/>
      <w:bookmarkEnd w:id="291"/>
      <w:bookmarkEnd w:id="292"/>
      <w:bookmarkEnd w:id="293"/>
      <w:bookmarkEnd w:id="294"/>
      <w:bookmarkEnd w:id="295"/>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296"/>
      <w:del w:id="297"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298"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296"/>
      <w:ins w:id="299"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296"/>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300" w:author="Jason Rhee" w:date="2024-07-21T21:24:00Z" w16du:dateUtc="2024-07-21T11:24:00Z">
        <w:r w:rsidR="005A1BC4" w:rsidRPr="00B128D2" w:rsidDel="00D52A25">
          <w:rPr>
            <w:lang w:eastAsia="en-SG"/>
          </w:rPr>
          <w:delText>pre-plan</w:delText>
        </w:r>
      </w:del>
      <w:ins w:id="301"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302"/>
      <w:commentRangeStart w:id="303"/>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304" w:author="Jason Rhee" w:date="2024-07-21T21:17:00Z" w16du:dateUtc="2024-07-21T11:17:00Z">
        <w:r w:rsidR="001D6395" w:rsidRPr="00B128D2" w:rsidDel="006936AA">
          <w:rPr>
            <w:lang w:eastAsia="en-SG"/>
          </w:rPr>
          <w:delText xml:space="preserve">can </w:delText>
        </w:r>
      </w:del>
      <w:ins w:id="305"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302"/>
      <w:r w:rsidR="00A91985">
        <w:rPr>
          <w:rStyle w:val="CommentReference"/>
          <w:rFonts w:eastAsia="MS Mincho"/>
          <w:szCs w:val="20"/>
          <w:lang w:eastAsia="ja-JP"/>
        </w:rPr>
        <w:commentReference w:id="302"/>
      </w:r>
      <w:commentRangeEnd w:id="303"/>
      <w:r w:rsidR="006936AA">
        <w:rPr>
          <w:rStyle w:val="CommentReference"/>
          <w:rFonts w:eastAsia="MS Mincho"/>
          <w:szCs w:val="20"/>
          <w:lang w:eastAsia="ja-JP"/>
        </w:rPr>
        <w:commentReference w:id="303"/>
      </w:r>
      <w:r w:rsidR="0066549D">
        <w:rPr>
          <w:lang w:eastAsia="en-SG"/>
        </w:rPr>
        <w:t>.</w:t>
      </w:r>
      <w:r w:rsidR="004E1105">
        <w:rPr>
          <w:lang w:eastAsia="en-SG"/>
        </w:rPr>
        <w:t xml:space="preserve"> </w:t>
      </w:r>
    </w:p>
    <w:p w14:paraId="22CFD51E" w14:textId="5F0FFA67" w:rsidR="00F44CFC" w:rsidRDefault="00F44CFC" w:rsidP="00B3435A">
      <w:pPr>
        <w:pStyle w:val="Heading2"/>
      </w:pPr>
      <w:bookmarkStart w:id="306" w:name="_Toc127463813"/>
      <w:bookmarkStart w:id="307" w:name="_Toc128125439"/>
      <w:bookmarkStart w:id="308" w:name="_Toc141176164"/>
      <w:bookmarkStart w:id="309" w:name="_Toc141176319"/>
      <w:bookmarkStart w:id="310" w:name="_Toc141176950"/>
      <w:bookmarkStart w:id="311" w:name="_Toc150177835"/>
      <w:r w:rsidRPr="004112DA">
        <w:t>Refined voyage planning</w:t>
      </w:r>
      <w:r w:rsidR="004F5C1F">
        <w:t xml:space="preserve"> to navigate through a </w:t>
      </w:r>
      <w:bookmarkEnd w:id="306"/>
      <w:bookmarkEnd w:id="307"/>
      <w:bookmarkEnd w:id="308"/>
      <w:bookmarkEnd w:id="309"/>
      <w:bookmarkEnd w:id="310"/>
      <w:bookmarkEnd w:id="311"/>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312" w:author="Jason Rhee" w:date="2024-07-16T17:18:00Z" w16du:dateUtc="2024-07-16T07:18:00Z">
        <w:r w:rsidR="001D6395" w:rsidRPr="00B128D2" w:rsidDel="001B54AD">
          <w:rPr>
            <w:lang w:eastAsia="en-SG"/>
          </w:rPr>
          <w:delText>UKCM service</w:delText>
        </w:r>
      </w:del>
      <w:del w:id="313" w:author="Jason Rhee" w:date="2024-07-16T17:19:00Z" w16du:dateUtc="2024-07-16T07:19:00Z">
        <w:r w:rsidR="001D6395" w:rsidRPr="00B128D2" w:rsidDel="001B54AD">
          <w:rPr>
            <w:lang w:eastAsia="en-SG"/>
          </w:rPr>
          <w:delText xml:space="preserve"> provider</w:delText>
        </w:r>
      </w:del>
      <w:ins w:id="314"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315" w:author="Jason Rhee" w:date="2024-07-16T17:18:00Z" w16du:dateUtc="2024-07-16T07:18:00Z">
        <w:r w:rsidRPr="00B128D2" w:rsidDel="001B54AD">
          <w:rPr>
            <w:lang w:eastAsia="en-SG"/>
          </w:rPr>
          <w:delText>UKCM service</w:delText>
        </w:r>
      </w:del>
      <w:del w:id="316" w:author="Jason Rhee" w:date="2024-07-16T17:19:00Z" w16du:dateUtc="2024-07-16T07:19:00Z">
        <w:r w:rsidRPr="00B128D2" w:rsidDel="001B54AD">
          <w:rPr>
            <w:lang w:eastAsia="en-SG"/>
          </w:rPr>
          <w:delText xml:space="preserve"> provider</w:delText>
        </w:r>
      </w:del>
      <w:ins w:id="317" w:author="Jason Rhee" w:date="2024-07-16T17:19:00Z" w16du:dateUtc="2024-07-16T07:19:00Z">
        <w:r w:rsidR="001B54AD">
          <w:rPr>
            <w:lang w:eastAsia="en-SG"/>
          </w:rPr>
          <w:t>UKCM Service Provider</w:t>
        </w:r>
      </w:ins>
      <w:r w:rsidRPr="00B128D2">
        <w:rPr>
          <w:lang w:eastAsia="en-SG"/>
        </w:rPr>
        <w:t xml:space="preserve"> updated information about its </w:t>
      </w:r>
      <w:r w:rsidRPr="00B128D2">
        <w:lastRenderedPageBreak/>
        <w:t>particulars (</w:t>
      </w:r>
      <w:r w:rsidR="00B8612C">
        <w:t>for example</w:t>
      </w:r>
      <w:r w:rsidRPr="00B128D2">
        <w:t xml:space="preserve"> </w:t>
      </w:r>
      <w:r w:rsidR="00F44CFC" w:rsidRPr="00B128D2">
        <w:t xml:space="preserve">stability </w:t>
      </w:r>
      <w:r w:rsidRPr="00B128D2">
        <w:t xml:space="preserve">and draught information). The </w:t>
      </w:r>
      <w:del w:id="318" w:author="Jason Rhee" w:date="2024-07-16T17:18:00Z" w16du:dateUtc="2024-07-16T07:18:00Z">
        <w:r w:rsidR="00F44CFC" w:rsidRPr="00B128D2" w:rsidDel="001B54AD">
          <w:delText xml:space="preserve">UKCM </w:delText>
        </w:r>
        <w:r w:rsidR="006D09B8" w:rsidRPr="00B128D2" w:rsidDel="001B54AD">
          <w:delText>service</w:delText>
        </w:r>
      </w:del>
      <w:del w:id="319" w:author="Jason Rhee" w:date="2024-07-16T17:19:00Z" w16du:dateUtc="2024-07-16T07:19:00Z">
        <w:r w:rsidR="006D09B8" w:rsidRPr="00B128D2" w:rsidDel="001B54AD">
          <w:delText xml:space="preserve"> </w:delText>
        </w:r>
        <w:r w:rsidRPr="00B128D2" w:rsidDel="001B54AD">
          <w:delText>provider</w:delText>
        </w:r>
      </w:del>
      <w:ins w:id="320"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321" w:author="Jason Rhee" w:date="2024-07-21T21:27:00Z" w16du:dateUtc="2024-07-21T11:27:00Z">
        <w:r w:rsidR="004E5FC4" w:rsidRPr="00B128D2" w:rsidDel="006C1F18">
          <w:rPr>
            <w:lang w:eastAsia="en-SG"/>
          </w:rPr>
          <w:delText>actual plan</w:delText>
        </w:r>
      </w:del>
      <w:ins w:id="322"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323" w:author="Jason Rhee" w:date="2024-07-21T21:27:00Z" w16du:dateUtc="2024-07-21T11:27:00Z">
        <w:r w:rsidR="004574E5" w:rsidRPr="00B128D2" w:rsidDel="006C1F18">
          <w:rPr>
            <w:lang w:eastAsia="en-SG"/>
          </w:rPr>
          <w:delText>actual plan</w:delText>
        </w:r>
      </w:del>
      <w:ins w:id="324"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325" w:author="Jason Rhee" w:date="2024-07-21T21:27:00Z" w16du:dateUtc="2024-07-21T11:27:00Z">
        <w:r w:rsidR="004574E5" w:rsidRPr="00B128D2" w:rsidDel="006C1F18">
          <w:rPr>
            <w:lang w:eastAsia="en-SG"/>
          </w:rPr>
          <w:delText>actual plan</w:delText>
        </w:r>
      </w:del>
      <w:ins w:id="326"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327" w:author="Jason Rhee" w:date="2024-07-21T21:27:00Z" w16du:dateUtc="2024-07-21T11:27:00Z">
        <w:r w:rsidR="00B11B94" w:rsidRPr="000913AC" w:rsidDel="006C1F18">
          <w:rPr>
            <w:lang w:eastAsia="en-SG"/>
          </w:rPr>
          <w:delText>actual plan</w:delText>
        </w:r>
      </w:del>
      <w:ins w:id="328"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16E3ED36"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329" w:author="Jason Rhee" w:date="2024-07-21T21:27:00Z" w16du:dateUtc="2024-07-21T11:27:00Z">
        <w:r w:rsidR="004574E5" w:rsidRPr="000913AC" w:rsidDel="006C1F18">
          <w:rPr>
            <w:lang w:eastAsia="en-SG"/>
          </w:rPr>
          <w:delText>actual plan</w:delText>
        </w:r>
      </w:del>
      <w:ins w:id="330"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ins w:id="331" w:author="Jason Rhee" w:date="2024-07-25T16:15:00Z" w16du:dateUtc="2024-07-25T06:15:00Z">
        <w:r w:rsidR="00167C87">
          <w:rPr>
            <w:lang w:eastAsia="en-SG"/>
          </w:rPr>
          <w:t xml:space="preserve">For example, it can be </w:t>
        </w:r>
      </w:ins>
      <w:ins w:id="332" w:author="Jason Rhee" w:date="2024-07-25T16:17:00Z" w16du:dateUtc="2024-07-25T06:17:00Z">
        <w:r w:rsidR="00167C87">
          <w:rPr>
            <w:lang w:eastAsia="en-SG"/>
          </w:rPr>
          <w:t xml:space="preserve">used to </w:t>
        </w:r>
      </w:ins>
      <w:ins w:id="333" w:author="Jason Rhee" w:date="2024-07-25T16:16:00Z" w16du:dateUtc="2024-07-25T06:16:00Z">
        <w:r w:rsidR="00167C87">
          <w:rPr>
            <w:lang w:eastAsia="en-SG"/>
          </w:rPr>
          <w:t xml:space="preserve">provide </w:t>
        </w:r>
      </w:ins>
      <w:ins w:id="334" w:author="Jason Rhee" w:date="2024-07-25T16:17:00Z" w16du:dateUtc="2024-07-25T06:17:00Z">
        <w:r w:rsidR="00167C87">
          <w:rPr>
            <w:lang w:eastAsia="en-SG"/>
          </w:rPr>
          <w:t xml:space="preserve">information </w:t>
        </w:r>
      </w:ins>
      <w:ins w:id="335" w:author="Jason Rhee" w:date="2024-07-25T16:18:00Z" w16du:dateUtc="2024-07-25T06:18:00Z">
        <w:r w:rsidR="00167C87">
          <w:rPr>
            <w:lang w:eastAsia="en-SG"/>
          </w:rPr>
          <w:t xml:space="preserve">that </w:t>
        </w:r>
      </w:ins>
      <w:ins w:id="336" w:author="Jason Rhee" w:date="2024-07-25T16:17:00Z" w16du:dateUtc="2024-07-25T06:17:00Z">
        <w:r w:rsidR="00167C87">
          <w:rPr>
            <w:lang w:eastAsia="en-SG"/>
          </w:rPr>
          <w:t>assist</w:t>
        </w:r>
      </w:ins>
      <w:ins w:id="337" w:author="Jason Rhee" w:date="2024-07-25T16:18:00Z" w16du:dateUtc="2024-07-25T06:18:00Z">
        <w:r w:rsidR="00167C87">
          <w:rPr>
            <w:lang w:eastAsia="en-SG"/>
          </w:rPr>
          <w:t>s</w:t>
        </w:r>
      </w:ins>
      <w:ins w:id="338" w:author="Jason Rhee" w:date="2024-07-25T16:17:00Z" w16du:dateUtc="2024-07-25T06:17:00Z">
        <w:r w:rsidR="00167C87">
          <w:rPr>
            <w:lang w:eastAsia="en-SG"/>
          </w:rPr>
          <w:t xml:space="preserve"> </w:t>
        </w:r>
      </w:ins>
      <w:commentRangeStart w:id="339"/>
      <w:commentRangeStart w:id="340"/>
      <w:del w:id="341" w:author="Jason Rhee" w:date="2024-07-25T16:15:00Z" w16du:dateUtc="2024-07-25T06:15:00Z">
        <w:r w:rsidR="001C7DF5" w:rsidRPr="000913AC" w:rsidDel="00167C87">
          <w:rPr>
            <w:lang w:eastAsia="en-SG"/>
          </w:rPr>
          <w:delText xml:space="preserve">The </w:delText>
        </w:r>
      </w:del>
      <w:ins w:id="342" w:author="Jason Rhee" w:date="2024-07-25T16:16:00Z" w16du:dateUtc="2024-07-25T06:16:00Z">
        <w:r w:rsidR="00167C87">
          <w:rPr>
            <w:lang w:eastAsia="en-SG"/>
          </w:rPr>
          <w:t>t</w:t>
        </w:r>
      </w:ins>
      <w:ins w:id="343" w:author="Jason Rhee" w:date="2024-07-25T16:15:00Z" w16du:dateUtc="2024-07-25T06:15:00Z">
        <w:r w:rsidR="00167C87" w:rsidRPr="000913AC">
          <w:rPr>
            <w:lang w:eastAsia="en-SG"/>
          </w:rPr>
          <w:t xml:space="preserve">he </w:t>
        </w:r>
      </w:ins>
      <w:r w:rsidR="001C7DF5" w:rsidRPr="000913AC">
        <w:rPr>
          <w:lang w:eastAsia="en-SG"/>
        </w:rPr>
        <w:t xml:space="preserve">ship’s agent </w:t>
      </w:r>
      <w:del w:id="344" w:author="Jason Rhee" w:date="2024-07-25T16:19:00Z" w16du:dateUtc="2024-07-25T06:19:00Z">
        <w:r w:rsidR="001C7DF5" w:rsidRPr="000913AC" w:rsidDel="00167C87">
          <w:rPr>
            <w:lang w:eastAsia="en-SG"/>
          </w:rPr>
          <w:delText xml:space="preserve">may contact </w:delText>
        </w:r>
      </w:del>
      <w:ins w:id="345" w:author="Jason Rhee" w:date="2024-07-25T16:19:00Z" w16du:dateUtc="2024-07-25T06:19:00Z">
        <w:r w:rsidR="00167C87">
          <w:rPr>
            <w:lang w:eastAsia="en-SG"/>
          </w:rPr>
          <w:t xml:space="preserve">and </w:t>
        </w:r>
      </w:ins>
      <w:r w:rsidR="001C7DF5" w:rsidRPr="000913AC">
        <w:rPr>
          <w:lang w:eastAsia="en-SG"/>
        </w:rPr>
        <w:t xml:space="preserve">relevant waterway authorities </w:t>
      </w:r>
      <w:del w:id="346" w:author="Jason Rhee" w:date="2024-07-25T16:19:00Z" w16du:dateUtc="2024-07-25T06:19:00Z">
        <w:r w:rsidR="001C7DF5" w:rsidRPr="000913AC" w:rsidDel="00E071F8">
          <w:rPr>
            <w:lang w:eastAsia="en-SG"/>
          </w:rPr>
          <w:delText xml:space="preserve">to </w:delText>
        </w:r>
      </w:del>
      <w:ins w:id="347" w:author="Jason Rhee" w:date="2024-07-25T16:19:00Z" w16du:dateUtc="2024-07-25T06:19:00Z">
        <w:r w:rsidR="00E071F8">
          <w:rPr>
            <w:lang w:eastAsia="en-SG"/>
          </w:rPr>
          <w:t>with</w:t>
        </w:r>
        <w:r w:rsidR="00E071F8" w:rsidRPr="000913AC">
          <w:rPr>
            <w:lang w:eastAsia="en-SG"/>
          </w:rPr>
          <w:t xml:space="preserve"> </w:t>
        </w:r>
      </w:ins>
      <w:r w:rsidR="001C7DF5" w:rsidRPr="000913AC">
        <w:rPr>
          <w:lang w:eastAsia="en-SG"/>
        </w:rPr>
        <w:t>mak</w:t>
      </w:r>
      <w:ins w:id="348" w:author="Jason Rhee" w:date="2024-07-25T16:19:00Z" w16du:dateUtc="2024-07-25T06:19:00Z">
        <w:r w:rsidR="00E071F8">
          <w:rPr>
            <w:lang w:eastAsia="en-SG"/>
          </w:rPr>
          <w:t>ing</w:t>
        </w:r>
      </w:ins>
      <w:del w:id="349" w:author="Jason Rhee" w:date="2024-07-25T16:19:00Z" w16du:dateUtc="2024-07-25T06:19:00Z">
        <w:r w:rsidR="001C7DF5" w:rsidRPr="000913AC" w:rsidDel="00E071F8">
          <w:rPr>
            <w:lang w:eastAsia="en-SG"/>
          </w:rPr>
          <w:delText>e</w:delText>
        </w:r>
      </w:del>
      <w:r w:rsidR="001C7DF5" w:rsidRPr="000913AC">
        <w:rPr>
          <w:lang w:eastAsia="en-SG"/>
        </w:rPr>
        <w:t xml:space="preserve"> </w:t>
      </w:r>
      <w:del w:id="350" w:author="Jason Rhee" w:date="2024-07-25T16:20:00Z" w16du:dateUtc="2024-07-25T06:20:00Z">
        <w:r w:rsidR="001C7DF5" w:rsidRPr="000913AC" w:rsidDel="00E071F8">
          <w:rPr>
            <w:lang w:eastAsia="en-SG"/>
          </w:rPr>
          <w:delText xml:space="preserve">the </w:delText>
        </w:r>
      </w:del>
      <w:r w:rsidR="001C7DF5" w:rsidRPr="000913AC">
        <w:rPr>
          <w:lang w:eastAsia="en-SG"/>
        </w:rPr>
        <w:t>necessary bookings, such as for a pilot or for a berth.</w:t>
      </w:r>
      <w:commentRangeEnd w:id="339"/>
      <w:r w:rsidR="00FA7102">
        <w:rPr>
          <w:rStyle w:val="CommentReference"/>
          <w:rFonts w:eastAsia="MS Mincho"/>
          <w:szCs w:val="20"/>
          <w:lang w:eastAsia="ja-JP"/>
        </w:rPr>
        <w:commentReference w:id="339"/>
      </w:r>
      <w:commentRangeEnd w:id="340"/>
      <w:r w:rsidR="000B0FF2">
        <w:rPr>
          <w:rStyle w:val="CommentReference"/>
          <w:rFonts w:eastAsia="MS Mincho"/>
          <w:szCs w:val="20"/>
          <w:lang w:eastAsia="ja-JP"/>
        </w:rPr>
        <w:commentReference w:id="340"/>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351"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352"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353"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354"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355"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356" w:author="Jason Rhee" w:date="2024-07-21T21:27:00Z" w16du:dateUtc="2024-07-21T11:27:00Z">
        <w:r w:rsidR="004574E5" w:rsidRPr="000913AC" w:rsidDel="006C1F18">
          <w:rPr>
            <w:lang w:eastAsia="en-SG"/>
          </w:rPr>
          <w:delText>actual plan</w:delText>
        </w:r>
      </w:del>
      <w:ins w:id="357"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358"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359"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360"/>
      <w:commentRangeStart w:id="361"/>
      <w:r w:rsidR="004574E5" w:rsidRPr="000913AC">
        <w:rPr>
          <w:lang w:eastAsia="en-SG"/>
        </w:rPr>
        <w:t>using a</w:t>
      </w:r>
      <w:r w:rsidR="006C46FF" w:rsidRPr="000913AC">
        <w:rPr>
          <w:lang w:eastAsia="en-SG"/>
        </w:rPr>
        <w:t>n</w:t>
      </w:r>
      <w:r w:rsidR="004574E5" w:rsidRPr="000913AC">
        <w:rPr>
          <w:lang w:eastAsia="en-SG"/>
        </w:rPr>
        <w:t xml:space="preserve"> </w:t>
      </w:r>
      <w:del w:id="362" w:author="Jason Rhee" w:date="2024-07-21T21:27:00Z" w16du:dateUtc="2024-07-21T11:27:00Z">
        <w:r w:rsidR="004574E5" w:rsidRPr="000913AC" w:rsidDel="006C1F18">
          <w:rPr>
            <w:lang w:eastAsia="en-SG"/>
          </w:rPr>
          <w:delText xml:space="preserve">actual </w:delText>
        </w:r>
      </w:del>
      <w:ins w:id="363"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364" w:author="Jason Rhee" w:date="2024-07-21T21:27:00Z" w16du:dateUtc="2024-07-21T11:27:00Z">
        <w:r w:rsidR="00450754" w:rsidRPr="000913AC" w:rsidDel="006C1F18">
          <w:rPr>
            <w:lang w:eastAsia="en-SG"/>
          </w:rPr>
          <w:delText xml:space="preserve">plan </w:delText>
        </w:r>
      </w:del>
      <w:del w:id="365" w:author="Jason Rhee" w:date="2024-07-21T21:28:00Z" w16du:dateUtc="2024-07-21T11:28:00Z">
        <w:r w:rsidR="004574E5" w:rsidRPr="000913AC" w:rsidDel="006C1F18">
          <w:rPr>
            <w:lang w:eastAsia="en-SG"/>
          </w:rPr>
          <w:delText>update</w:delText>
        </w:r>
      </w:del>
      <w:commentRangeEnd w:id="360"/>
      <w:commentRangeEnd w:id="361"/>
      <w:ins w:id="366"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360"/>
      </w:r>
      <w:r w:rsidR="00BC7E83">
        <w:rPr>
          <w:rStyle w:val="CommentReference"/>
          <w:rFonts w:eastAsia="MS Mincho"/>
          <w:szCs w:val="20"/>
          <w:lang w:eastAsia="ja-JP"/>
        </w:rPr>
        <w:commentReference w:id="361"/>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367" w:author="Jason Rhee" w:date="2024-07-21T21:28:00Z" w16du:dateUtc="2024-07-21T11:28:00Z">
        <w:r w:rsidR="004574E5" w:rsidRPr="000913AC" w:rsidDel="006C1F18">
          <w:rPr>
            <w:lang w:eastAsia="en-SG"/>
          </w:rPr>
          <w:delText>actual plan</w:delText>
        </w:r>
      </w:del>
      <w:ins w:id="368"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369" w:author="Jason Rhee" w:date="2024-07-21T21:28:00Z" w16du:dateUtc="2024-07-21T11:28:00Z">
        <w:r w:rsidR="004574E5" w:rsidRPr="000913AC" w:rsidDel="006C1F18">
          <w:rPr>
            <w:lang w:eastAsia="en-SG"/>
          </w:rPr>
          <w:delText xml:space="preserve">actual </w:delText>
        </w:r>
      </w:del>
      <w:ins w:id="370"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371" w:author="Jason Rhee" w:date="2024-07-21T21:28:00Z" w16du:dateUtc="2024-07-21T11:28:00Z">
        <w:r w:rsidR="004574E5" w:rsidRPr="000913AC" w:rsidDel="006C1F18">
          <w:rPr>
            <w:lang w:eastAsia="en-SG"/>
          </w:rPr>
          <w:delText>plan u</w:delText>
        </w:r>
      </w:del>
      <w:ins w:id="372"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373"/>
      <w:commentRangeStart w:id="374"/>
      <w:r w:rsidR="004574E5" w:rsidRPr="000913AC">
        <w:rPr>
          <w:lang w:eastAsia="en-SG"/>
        </w:rPr>
        <w:t xml:space="preserve">The </w:t>
      </w:r>
      <w:del w:id="375" w:author="Jason Rhee" w:date="2024-07-21T21:28:00Z" w16du:dateUtc="2024-07-21T11:28:00Z">
        <w:r w:rsidR="004574E5" w:rsidRPr="000913AC" w:rsidDel="00AB420A">
          <w:rPr>
            <w:lang w:eastAsia="en-SG"/>
          </w:rPr>
          <w:delText xml:space="preserve">actual </w:delText>
        </w:r>
      </w:del>
      <w:ins w:id="376"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377" w:author="Jason Rhee" w:date="2024-07-21T21:28:00Z" w16du:dateUtc="2024-07-21T11:28:00Z">
        <w:r w:rsidR="004574E5" w:rsidRPr="000913AC" w:rsidDel="00AB420A">
          <w:rPr>
            <w:lang w:eastAsia="en-SG"/>
          </w:rPr>
          <w:delText>plan u</w:delText>
        </w:r>
      </w:del>
      <w:ins w:id="378"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373"/>
      <w:commentRangeEnd w:id="374"/>
      <w:ins w:id="379"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373"/>
      </w:r>
      <w:r w:rsidR="00976B86">
        <w:rPr>
          <w:rStyle w:val="CommentReference"/>
          <w:rFonts w:eastAsia="MS Mincho"/>
          <w:szCs w:val="20"/>
          <w:lang w:eastAsia="ja-JP"/>
        </w:rPr>
        <w:commentReference w:id="374"/>
      </w:r>
      <w:r w:rsidR="004574E5" w:rsidRPr="00B128D2">
        <w:rPr>
          <w:lang w:eastAsia="en-SG"/>
        </w:rPr>
        <w:t>.</w:t>
      </w:r>
    </w:p>
    <w:p w14:paraId="331D46C9" w14:textId="660B3834" w:rsidR="00542BB7" w:rsidRPr="00EB5805" w:rsidRDefault="00542BB7" w:rsidP="00B3435A">
      <w:pPr>
        <w:pStyle w:val="Heading2"/>
      </w:pPr>
      <w:bookmarkStart w:id="380" w:name="_Toc127463814"/>
      <w:bookmarkStart w:id="381" w:name="_Toc128125440"/>
      <w:bookmarkStart w:id="382" w:name="_Toc141176165"/>
      <w:bookmarkStart w:id="383" w:name="_Toc141176320"/>
      <w:bookmarkStart w:id="384" w:name="_Toc141176951"/>
      <w:bookmarkStart w:id="385" w:name="_Toc150177836"/>
      <w:r w:rsidRPr="00EB5805">
        <w:t>Voyage monitoring</w:t>
      </w:r>
      <w:bookmarkEnd w:id="380"/>
      <w:bookmarkEnd w:id="381"/>
      <w:bookmarkEnd w:id="382"/>
      <w:bookmarkEnd w:id="383"/>
      <w:bookmarkEnd w:id="384"/>
      <w:bookmarkEnd w:id="385"/>
    </w:p>
    <w:p w14:paraId="053149A4" w14:textId="35819E3E"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386" w:author="Jason Rhee" w:date="2024-07-21T21:31:00Z" w16du:dateUtc="2024-07-21T11:31:00Z">
        <w:r w:rsidR="004574E5" w:rsidDel="00C82359">
          <w:rPr>
            <w:lang w:eastAsia="en-SG"/>
          </w:rPr>
          <w:delText>actual update</w:delText>
        </w:r>
      </w:del>
      <w:ins w:id="387" w:author="Jason Rhee" w:date="2024-07-21T21:31:00Z" w16du:dateUtc="2024-07-21T11:31:00Z">
        <w:r w:rsidR="00C82359">
          <w:rPr>
            <w:lang w:eastAsia="en-SG"/>
          </w:rPr>
          <w:t>Actual Update</w:t>
        </w:r>
      </w:ins>
      <w:r w:rsidR="004574E5">
        <w:rPr>
          <w:lang w:eastAsia="en-SG"/>
        </w:rPr>
        <w:t xml:space="preserve"> </w:t>
      </w:r>
      <w:del w:id="388" w:author="Jason Rhee" w:date="2024-07-25T16:21:00Z" w16du:dateUtc="2024-07-25T06:21:00Z">
        <w:r w:rsidR="004574E5" w:rsidRPr="00B128D2" w:rsidDel="000B0FF2">
          <w:rPr>
            <w:lang w:eastAsia="en-SG"/>
          </w:rPr>
          <w:delText>i</w:delText>
        </w:r>
        <w:r w:rsidR="002F31A6" w:rsidRPr="00B128D2" w:rsidDel="000B0FF2">
          <w:rPr>
            <w:lang w:eastAsia="en-SG"/>
          </w:rPr>
          <w:delText xml:space="preserve">s </w:delText>
        </w:r>
        <w:r w:rsidR="004574E5" w:rsidRPr="00B128D2" w:rsidDel="000B0FF2">
          <w:rPr>
            <w:lang w:eastAsia="en-SG"/>
          </w:rPr>
          <w:delText>able to</w:delText>
        </w:r>
      </w:del>
      <w:ins w:id="389" w:author="Jason Rhee" w:date="2024-07-25T16:21:00Z" w16du:dateUtc="2024-07-25T06:21:00Z">
        <w:r w:rsidR="000B0FF2" w:rsidRPr="00B128D2">
          <w:rPr>
            <w:lang w:eastAsia="en-SG"/>
          </w:rPr>
          <w:t>can</w:t>
        </w:r>
      </w:ins>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390" w:author="Jason Rhee" w:date="2024-07-16T17:18:00Z" w16du:dateUtc="2024-07-16T07:18:00Z">
        <w:r w:rsidR="00E5710F" w:rsidDel="001B54AD">
          <w:rPr>
            <w:lang w:eastAsia="en-SG"/>
          </w:rPr>
          <w:delText>UKCM service</w:delText>
        </w:r>
      </w:del>
      <w:del w:id="391" w:author="Jason Rhee" w:date="2024-07-16T17:19:00Z" w16du:dateUtc="2024-07-16T07:19:00Z">
        <w:r w:rsidR="00E5710F" w:rsidDel="001B54AD">
          <w:rPr>
            <w:lang w:eastAsia="en-SG"/>
          </w:rPr>
          <w:delText xml:space="preserve"> provider</w:delText>
        </w:r>
      </w:del>
      <w:ins w:id="392"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393" w:author="Jason Rhee" w:date="2024-07-16T17:18:00Z" w16du:dateUtc="2024-07-16T07:18:00Z">
        <w:r w:rsidRPr="00B128D2" w:rsidDel="001B54AD">
          <w:rPr>
            <w:lang w:eastAsia="en-SG"/>
          </w:rPr>
          <w:delText>UKCM service</w:delText>
        </w:r>
      </w:del>
      <w:del w:id="394"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395"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396" w:author="Jason Rhee" w:date="2024-07-21T21:31:00Z" w16du:dateUtc="2024-07-21T11:31:00Z">
        <w:r w:rsidR="00F243B7" w:rsidDel="00C82359">
          <w:rPr>
            <w:lang w:eastAsia="en-SG"/>
          </w:rPr>
          <w:delText>actual update</w:delText>
        </w:r>
      </w:del>
      <w:ins w:id="397"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7391A559"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del w:id="398" w:author="Jason Rhee" w:date="2024-07-25T16:22:00Z" w16du:dateUtc="2024-07-25T06:22:00Z">
        <w:r w:rsidRPr="00B128D2" w:rsidDel="00871A7A">
          <w:rPr>
            <w:lang w:eastAsia="en-SG"/>
          </w:rPr>
          <w:delText xml:space="preserve">on </w:delText>
        </w:r>
      </w:del>
      <w:ins w:id="399" w:author="Jason Rhee" w:date="2024-07-25T16:22:00Z" w16du:dateUtc="2024-07-25T06:22:00Z">
        <w:r w:rsidR="00871A7A" w:rsidRPr="00B128D2">
          <w:rPr>
            <w:lang w:eastAsia="en-SG"/>
          </w:rPr>
          <w:t>on</w:t>
        </w:r>
        <w:r w:rsidR="00871A7A">
          <w:rPr>
            <w:lang w:eastAsia="en-SG"/>
          </w:rPr>
          <w:t>-</w:t>
        </w:r>
      </w:ins>
      <w:r w:rsidRPr="00B128D2">
        <w:rPr>
          <w:lang w:eastAsia="en-SG"/>
        </w:rPr>
        <w:t>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72BAD5F1" w:rsidR="00542BB7" w:rsidRPr="00B128D2" w:rsidRDefault="00542BB7" w:rsidP="00DC3F81">
      <w:pPr>
        <w:rPr>
          <w:lang w:eastAsia="en-SG"/>
        </w:rPr>
      </w:pPr>
      <w:commentRangeStart w:id="400"/>
      <w:commentRangeStart w:id="401"/>
      <w:commentRangeStart w:id="402"/>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w:t>
      </w:r>
      <w:del w:id="403" w:author="Jason Rhee" w:date="2024-07-25T16:24:00Z" w16du:dateUtc="2024-07-25T06:24:00Z">
        <w:r w:rsidRPr="00B128D2" w:rsidDel="005926C7">
          <w:rPr>
            <w:lang w:eastAsia="en-SG"/>
          </w:rPr>
          <w:delText xml:space="preserve">it </w:delText>
        </w:r>
      </w:del>
      <w:ins w:id="404" w:author="Jason Rhee" w:date="2024-07-25T16:24:00Z" w16du:dateUtc="2024-07-25T06:24:00Z">
        <w:r w:rsidR="005926C7">
          <w:rPr>
            <w:lang w:eastAsia="en-SG"/>
          </w:rPr>
          <w:t>the VTS</w:t>
        </w:r>
        <w:r w:rsidR="005926C7" w:rsidRPr="00B128D2">
          <w:rPr>
            <w:lang w:eastAsia="en-SG"/>
          </w:rPr>
          <w:t xml:space="preserve"> </w:t>
        </w:r>
      </w:ins>
      <w:del w:id="405" w:author="Jason Rhee" w:date="2024-07-25T16:23:00Z" w16du:dateUtc="2024-07-25T06:23:00Z">
        <w:r w:rsidRPr="00B128D2" w:rsidDel="008D0A0A">
          <w:rPr>
            <w:lang w:eastAsia="en-SG"/>
          </w:rPr>
          <w:delText>is able to</w:delText>
        </w:r>
      </w:del>
      <w:ins w:id="406" w:author="Jason Rhee" w:date="2024-07-25T16:23:00Z" w16du:dateUtc="2024-07-25T06:23:00Z">
        <w:r w:rsidR="008D0A0A" w:rsidRPr="00B128D2">
          <w:rPr>
            <w:lang w:eastAsia="en-SG"/>
          </w:rPr>
          <w:t>can</w:t>
        </w:r>
      </w:ins>
      <w:r w:rsidRPr="00B128D2">
        <w:rPr>
          <w:lang w:eastAsia="en-SG"/>
        </w:rPr>
        <w:t xml:space="preserve"> monitor the ship’s transit and support navigation in accordance with the</w:t>
      </w:r>
      <w:r w:rsidR="000F7029" w:rsidRPr="00B128D2">
        <w:rPr>
          <w:lang w:eastAsia="en-SG"/>
        </w:rPr>
        <w:t xml:space="preserve"> </w:t>
      </w:r>
      <w:del w:id="407" w:author="Jason Rhee" w:date="2024-07-21T21:28:00Z" w16du:dateUtc="2024-07-21T11:28:00Z">
        <w:r w:rsidR="000F7029" w:rsidRPr="00B128D2" w:rsidDel="00AB420A">
          <w:rPr>
            <w:lang w:eastAsia="en-SG"/>
          </w:rPr>
          <w:delText>actual plan</w:delText>
        </w:r>
      </w:del>
      <w:ins w:id="408" w:author="Jason Rhee" w:date="2024-07-21T21:28:00Z" w16du:dateUtc="2024-07-21T11:28:00Z">
        <w:r w:rsidR="00AB420A">
          <w:rPr>
            <w:lang w:eastAsia="en-SG"/>
          </w:rPr>
          <w:t>Actual Plan</w:t>
        </w:r>
      </w:ins>
      <w:r w:rsidR="000F7029" w:rsidRPr="00B128D2">
        <w:rPr>
          <w:lang w:eastAsia="en-SG"/>
        </w:rPr>
        <w:t xml:space="preserve"> and/or </w:t>
      </w:r>
      <w:del w:id="409"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410" w:author="Jason Rhee" w:date="2024-07-21T21:29:00Z" w16du:dateUtc="2024-07-21T11:29:00Z">
        <w:r w:rsidR="005A6A12">
          <w:rPr>
            <w:lang w:eastAsia="en-SG"/>
          </w:rPr>
          <w:t>Actual Update</w:t>
        </w:r>
      </w:ins>
      <w:ins w:id="411" w:author="Jason Rhee" w:date="2024-07-25T16:24:00Z" w16du:dateUtc="2024-07-25T06:24:00Z">
        <w:r w:rsidR="005926C7">
          <w:rPr>
            <w:lang w:eastAsia="en-SG"/>
          </w:rPr>
          <w:t>, which it has been provided with</w:t>
        </w:r>
      </w:ins>
      <w:r w:rsidR="000F7029" w:rsidRPr="00B128D2">
        <w:rPr>
          <w:lang w:eastAsia="en-SG"/>
        </w:rPr>
        <w:t>.</w:t>
      </w:r>
      <w:commentRangeEnd w:id="400"/>
      <w:r w:rsidR="00215D0F">
        <w:rPr>
          <w:rStyle w:val="CommentReference"/>
          <w:rFonts w:eastAsia="MS Mincho"/>
          <w:szCs w:val="20"/>
          <w:lang w:eastAsia="ja-JP"/>
        </w:rPr>
        <w:commentReference w:id="400"/>
      </w:r>
      <w:commentRangeEnd w:id="401"/>
      <w:r w:rsidR="00215D0F">
        <w:rPr>
          <w:rStyle w:val="CommentReference"/>
          <w:rFonts w:eastAsia="MS Mincho"/>
          <w:szCs w:val="20"/>
          <w:lang w:eastAsia="ja-JP"/>
        </w:rPr>
        <w:commentReference w:id="401"/>
      </w:r>
      <w:commentRangeEnd w:id="402"/>
      <w:r w:rsidR="00B025E3">
        <w:rPr>
          <w:rStyle w:val="CommentReference"/>
          <w:rFonts w:eastAsia="MS Mincho"/>
          <w:szCs w:val="20"/>
          <w:lang w:eastAsia="ja-JP"/>
        </w:rPr>
        <w:commentReference w:id="402"/>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412"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413" w:author="Jason Rhee" w:date="2024-07-16T17:19:00Z" w16du:dateUtc="2024-07-16T07:19:00Z">
        <w:r w:rsidR="002F31A6" w:rsidDel="001B54AD">
          <w:rPr>
            <w:lang w:eastAsia="en-SG"/>
          </w:rPr>
          <w:delText xml:space="preserve"> provider</w:delText>
        </w:r>
      </w:del>
      <w:ins w:id="414"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415" w:name="_Toc127463815"/>
      <w:bookmarkStart w:id="416" w:name="_Toc128125441"/>
      <w:bookmarkStart w:id="417" w:name="_Toc141176166"/>
      <w:bookmarkStart w:id="418" w:name="_Toc141176321"/>
      <w:bookmarkStart w:id="419" w:name="_Toc141176952"/>
      <w:bookmarkStart w:id="420" w:name="_Toc150177837"/>
      <w:r w:rsidRPr="0031303F">
        <w:lastRenderedPageBreak/>
        <w:t>References</w:t>
      </w:r>
      <w:bookmarkEnd w:id="415"/>
      <w:bookmarkEnd w:id="416"/>
      <w:bookmarkEnd w:id="417"/>
      <w:bookmarkEnd w:id="418"/>
      <w:bookmarkEnd w:id="419"/>
      <w:bookmarkEnd w:id="420"/>
    </w:p>
    <w:p w14:paraId="5C72B1EC" w14:textId="156ED1E3" w:rsidR="00542BB7" w:rsidRDefault="00542BB7" w:rsidP="00B3435A">
      <w:pPr>
        <w:pStyle w:val="Heading2"/>
      </w:pPr>
      <w:bookmarkStart w:id="421" w:name="_Toc127463816"/>
      <w:bookmarkStart w:id="422" w:name="_Toc128125442"/>
      <w:bookmarkStart w:id="423" w:name="_Toc141176167"/>
      <w:bookmarkStart w:id="424" w:name="_Toc141176322"/>
      <w:bookmarkStart w:id="425" w:name="_Toc141176953"/>
      <w:bookmarkStart w:id="426" w:name="_Toc150177838"/>
      <w:r>
        <w:t>Normative</w:t>
      </w:r>
      <w:bookmarkEnd w:id="421"/>
      <w:bookmarkEnd w:id="422"/>
      <w:bookmarkEnd w:id="423"/>
      <w:bookmarkEnd w:id="424"/>
      <w:bookmarkEnd w:id="425"/>
      <w:bookmarkEnd w:id="426"/>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szCs w:val="20"/>
          <w:lang w:eastAsia="ko-KR"/>
          <w:rPrChange w:id="427" w:author="Jason Rhee" w:date="2024-07-21T21:51:00Z" w16du:dateUtc="2024-07-21T11:51:00Z">
            <w:rPr>
              <w:rFonts w:cs="Arial"/>
              <w:szCs w:val="20"/>
              <w:lang w:eastAsia="en-GB"/>
            </w:rPr>
          </w:rPrChange>
        </w:rPr>
      </w:pPr>
      <w:commentRangeStart w:id="428"/>
      <w:commentRangeStart w:id="429"/>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430" w:author="Jason Rhee" w:date="2024-07-21T21:51:00Z" w16du:dateUtc="2024-07-21T11:51:00Z">
        <w:r w:rsidR="000D3C93" w:rsidDel="006C7634">
          <w:rPr>
            <w:rFonts w:cs="Arial"/>
            <w:szCs w:val="20"/>
            <w:lang w:eastAsia="en-GB"/>
          </w:rPr>
          <w:delText>0</w:delText>
        </w:r>
      </w:del>
      <w:ins w:id="431"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432" w:author="Jason Rhee" w:date="2024-07-21T21:51:00Z" w16du:dateUtc="2024-07-21T11:51:00Z">
        <w:r w:rsidR="00090A00" w:rsidDel="002C6E05">
          <w:rPr>
            <w:rFonts w:cs="Arial"/>
            <w:szCs w:val="20"/>
            <w:lang w:eastAsia="en-GB"/>
          </w:rPr>
          <w:delText xml:space="preserve">May </w:delText>
        </w:r>
      </w:del>
      <w:ins w:id="433"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434"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435"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436"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437"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438"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439" w:author="Jason Rhee" w:date="2024-07-24T22:37:00Z" w16du:dateUtc="2024-07-24T12:37:00Z">
        <w:r w:rsidR="00D959F0">
          <w:rPr>
            <w:rFonts w:cs="Arial"/>
            <w:szCs w:val="20"/>
            <w:lang w:eastAsia="en-GB"/>
          </w:rPr>
          <w:t xml:space="preserve"> Product Specification</w:t>
        </w:r>
      </w:ins>
      <w:del w:id="440"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p>
    <w:p w14:paraId="68F108D2" w14:textId="5B5BEF02" w:rsidR="00443180" w:rsidRDefault="00443180" w:rsidP="00806AA0">
      <w:pPr>
        <w:ind w:left="2552" w:hanging="2552"/>
        <w:rPr>
          <w:rFonts w:cs="Arial"/>
          <w:szCs w:val="20"/>
          <w:lang w:eastAsia="en-GB"/>
        </w:rPr>
      </w:pPr>
      <w:del w:id="441" w:author="Jason Rhee" w:date="2024-07-24T22:32:00Z" w16du:dateUtc="2024-07-24T12:32:00Z">
        <w:r w:rsidDel="0034745C">
          <w:rPr>
            <w:rFonts w:cs="Arial"/>
            <w:szCs w:val="20"/>
            <w:lang w:eastAsia="en-GB"/>
          </w:rPr>
          <w:delText xml:space="preserve">IHO </w:delText>
        </w:r>
      </w:del>
      <w:ins w:id="442" w:author="Jason Rhee" w:date="2024-07-24T22:32:00Z" w16du:dateUtc="2024-07-24T12:32:00Z">
        <w:r w:rsidR="0034745C">
          <w:rPr>
            <w:rFonts w:cs="Arial"/>
            <w:szCs w:val="20"/>
            <w:lang w:eastAsia="en-GB"/>
          </w:rPr>
          <w:t xml:space="preserve">IEC </w:t>
        </w:r>
      </w:ins>
      <w:del w:id="443" w:author="Jason Rhee" w:date="2024-07-24T22:32:00Z" w16du:dateUtc="2024-07-24T12:32:00Z">
        <w:r w:rsidRPr="00D129DC" w:rsidDel="0034745C">
          <w:rPr>
            <w:rFonts w:cs="Arial"/>
            <w:szCs w:val="20"/>
            <w:lang w:eastAsia="en-GB"/>
          </w:rPr>
          <w:delText>S-421</w:delText>
        </w:r>
      </w:del>
      <w:ins w:id="444" w:author="Jason Rhee" w:date="2024-07-24T22:32:00Z" w16du:dateUtc="2024-07-24T12:32:00Z">
        <w:r w:rsidR="0034745C">
          <w:rPr>
            <w:rFonts w:cs="Arial"/>
            <w:szCs w:val="20"/>
            <w:lang w:eastAsia="en-GB"/>
          </w:rPr>
          <w:t>63173-1</w:t>
        </w:r>
      </w:ins>
      <w:r w:rsidRPr="00D129DC">
        <w:rPr>
          <w:rFonts w:cs="Arial"/>
          <w:szCs w:val="20"/>
          <w:lang w:eastAsia="en-GB"/>
        </w:rPr>
        <w:tab/>
      </w:r>
      <w:del w:id="445" w:author="Jason Rhee" w:date="2024-07-24T22:33:00Z" w16du:dateUtc="2024-07-24T12:33:00Z">
        <w:r w:rsidRPr="00D129DC" w:rsidDel="002C617B">
          <w:rPr>
            <w:rFonts w:cs="Arial"/>
            <w:szCs w:val="20"/>
            <w:lang w:eastAsia="en-GB"/>
          </w:rPr>
          <w:delText xml:space="preserve">IEC </w:delText>
        </w:r>
      </w:del>
      <w:ins w:id="446" w:author="Jason Rhee" w:date="2024-07-24T22:33:00Z" w16du:dateUtc="2024-07-24T12:33:00Z">
        <w:r w:rsidR="002C617B">
          <w:rPr>
            <w:rFonts w:cs="Arial"/>
            <w:szCs w:val="20"/>
            <w:lang w:eastAsia="en-GB"/>
          </w:rPr>
          <w:t>S-421 route plan based on S-100</w:t>
        </w:r>
      </w:ins>
      <w:del w:id="447"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448"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del w:id="449"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428"/>
      <w:r w:rsidR="00436616">
        <w:rPr>
          <w:rStyle w:val="CommentReference"/>
          <w:rFonts w:eastAsia="MS Mincho"/>
          <w:szCs w:val="20"/>
          <w:lang w:eastAsia="ja-JP"/>
        </w:rPr>
        <w:commentReference w:id="428"/>
      </w:r>
      <w:commentRangeEnd w:id="429"/>
      <w:r w:rsidR="00436616">
        <w:rPr>
          <w:rStyle w:val="CommentReference"/>
          <w:rFonts w:eastAsia="MS Mincho"/>
          <w:szCs w:val="20"/>
          <w:lang w:eastAsia="ja-JP"/>
        </w:rPr>
        <w:commentReference w:id="429"/>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lastRenderedPageBreak/>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450" w:name="_Toc225648275"/>
      <w:bookmarkStart w:id="451"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452" w:name="_Toc127463817"/>
      <w:bookmarkStart w:id="453" w:name="_Toc128125443"/>
      <w:bookmarkStart w:id="454" w:name="_Toc141176168"/>
      <w:bookmarkStart w:id="455" w:name="_Toc141176323"/>
      <w:bookmarkStart w:id="456" w:name="_Toc141176954"/>
      <w:bookmarkStart w:id="457" w:name="_Toc150177839"/>
      <w:r w:rsidRPr="00D129DC">
        <w:t>Terms</w:t>
      </w:r>
      <w:r w:rsidR="00101C6B">
        <w:t>,</w:t>
      </w:r>
      <w:r w:rsidRPr="00D129DC">
        <w:t xml:space="preserve"> Definitions</w:t>
      </w:r>
      <w:bookmarkEnd w:id="450"/>
      <w:bookmarkEnd w:id="451"/>
      <w:r w:rsidR="00101C6B">
        <w:t xml:space="preserve"> and Abbreviations</w:t>
      </w:r>
      <w:bookmarkEnd w:id="452"/>
      <w:bookmarkEnd w:id="453"/>
      <w:bookmarkEnd w:id="454"/>
      <w:bookmarkEnd w:id="455"/>
      <w:bookmarkEnd w:id="456"/>
      <w:bookmarkEnd w:id="457"/>
    </w:p>
    <w:p w14:paraId="28A61A09" w14:textId="021084BD" w:rsidR="00D85C4B" w:rsidRPr="00101C6B" w:rsidRDefault="00D85C4B" w:rsidP="00B3435A">
      <w:pPr>
        <w:pStyle w:val="Heading2"/>
      </w:pPr>
      <w:bookmarkStart w:id="458" w:name="_Toc127463818"/>
      <w:bookmarkStart w:id="459" w:name="_Toc128125444"/>
      <w:bookmarkStart w:id="460" w:name="_Toc141176169"/>
      <w:bookmarkStart w:id="461" w:name="_Toc141176324"/>
      <w:bookmarkStart w:id="462" w:name="_Toc141176955"/>
      <w:bookmarkStart w:id="463" w:name="_Toc150177840"/>
      <w:r w:rsidRPr="00101C6B">
        <w:t>Use of Language</w:t>
      </w:r>
      <w:bookmarkEnd w:id="458"/>
      <w:bookmarkEnd w:id="459"/>
      <w:bookmarkEnd w:id="460"/>
      <w:bookmarkEnd w:id="461"/>
      <w:bookmarkEnd w:id="462"/>
      <w:bookmarkEnd w:id="463"/>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464" w:name="_Toc127463819"/>
      <w:bookmarkStart w:id="465" w:name="_Toc128125445"/>
      <w:bookmarkStart w:id="466" w:name="_Toc141176170"/>
      <w:bookmarkStart w:id="467" w:name="_Toc141176325"/>
      <w:bookmarkStart w:id="468" w:name="_Toc141176956"/>
      <w:bookmarkStart w:id="469" w:name="_Toc150177841"/>
      <w:r>
        <w:t>Terms and Definitions</w:t>
      </w:r>
      <w:bookmarkEnd w:id="464"/>
      <w:bookmarkEnd w:id="465"/>
      <w:bookmarkEnd w:id="466"/>
      <w:bookmarkEnd w:id="467"/>
      <w:bookmarkEnd w:id="468"/>
      <w:bookmarkEnd w:id="469"/>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470"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471"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472"/>
      <w:commentRangeStart w:id="473"/>
      <w:commentRangeStart w:id="474"/>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472"/>
      <w:r w:rsidR="003668DB">
        <w:rPr>
          <w:rStyle w:val="CommentReference"/>
          <w:rFonts w:eastAsia="MS Mincho"/>
          <w:b w:val="0"/>
          <w:szCs w:val="20"/>
          <w:lang w:eastAsia="ja-JP"/>
        </w:rPr>
        <w:commentReference w:id="472"/>
      </w:r>
      <w:commentRangeEnd w:id="473"/>
      <w:r w:rsidR="003668DB">
        <w:rPr>
          <w:rStyle w:val="CommentReference"/>
          <w:rFonts w:eastAsia="MS Mincho"/>
          <w:b w:val="0"/>
          <w:szCs w:val="20"/>
          <w:lang w:eastAsia="ja-JP"/>
        </w:rPr>
        <w:commentReference w:id="473"/>
      </w:r>
      <w:commentRangeEnd w:id="474"/>
      <w:r w:rsidR="00821DA3">
        <w:rPr>
          <w:rStyle w:val="CommentReference"/>
          <w:rFonts w:eastAsia="MS Mincho"/>
          <w:b w:val="0"/>
          <w:szCs w:val="20"/>
          <w:lang w:eastAsia="ja-JP"/>
        </w:rPr>
        <w:commentReference w:id="474"/>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475" w:author="Jason Rhee" w:date="2024-07-21T21:31:00Z" w16du:dateUtc="2024-07-21T11:31:00Z">
        <w:r w:rsidR="00620248" w:rsidDel="00C82359">
          <w:rPr>
            <w:rStyle w:val="Strong"/>
            <w:rFonts w:cs="Times New Roman"/>
            <w:b w:val="0"/>
            <w:lang w:val="en-AU" w:eastAsia="en-US"/>
          </w:rPr>
          <w:delText>actual update</w:delText>
        </w:r>
      </w:del>
      <w:ins w:id="476"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477" w:author="Jason Rhee" w:date="2024-07-21T21:30:00Z" w16du:dateUtc="2024-07-21T11:30:00Z">
        <w:r w:rsidR="00CE6CE2" w:rsidDel="00295F56">
          <w:rPr>
            <w:rStyle w:val="Strong"/>
            <w:rFonts w:cs="Times New Roman"/>
            <w:b w:val="0"/>
            <w:lang w:val="en-AU" w:eastAsia="en-US"/>
          </w:rPr>
          <w:delText>actual plan</w:delText>
        </w:r>
      </w:del>
      <w:ins w:id="478"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479" w:author="Jason Rhee" w:date="2024-07-16T17:18:00Z" w16du:dateUtc="2024-07-16T07:18:00Z">
        <w:r w:rsidR="004C1E25" w:rsidDel="001B54AD">
          <w:delText>UKCM service</w:delText>
        </w:r>
      </w:del>
      <w:del w:id="480" w:author="Jason Rhee" w:date="2024-07-16T17:20:00Z" w16du:dateUtc="2024-07-16T07:20:00Z">
        <w:r w:rsidR="004C1E25" w:rsidDel="001B54AD">
          <w:delText xml:space="preserve"> provider</w:delText>
        </w:r>
      </w:del>
      <w:ins w:id="481"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482"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483"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lastRenderedPageBreak/>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484"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485"/>
      <w:commentRangeStart w:id="486"/>
      <w:commentRangeStart w:id="487"/>
      <w:r w:rsidRPr="00DC3F81">
        <w:rPr>
          <w:rStyle w:val="termNoteChar"/>
        </w:rPr>
        <w:t>is used</w:t>
      </w:r>
      <w:commentRangeEnd w:id="485"/>
      <w:r w:rsidR="006244FC">
        <w:rPr>
          <w:rStyle w:val="CommentReference"/>
        </w:rPr>
        <w:commentReference w:id="485"/>
      </w:r>
      <w:commentRangeEnd w:id="486"/>
      <w:r w:rsidR="006244FC">
        <w:rPr>
          <w:rStyle w:val="CommentReference"/>
        </w:rPr>
        <w:commentReference w:id="486"/>
      </w:r>
      <w:commentRangeEnd w:id="487"/>
      <w:r w:rsidR="00D32FBB">
        <w:rPr>
          <w:rStyle w:val="CommentReference"/>
        </w:rPr>
        <w:commentReference w:id="487"/>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488" w:author="Jason Rhee" w:date="2024-04-30T16:31:00Z" w16du:dateUtc="2024-04-30T06:31:00Z">
          <w:pPr>
            <w:spacing w:before="0"/>
            <w:ind w:left="426"/>
          </w:pPr>
        </w:pPrChange>
      </w:pPr>
      <w:commentRangeStart w:id="489"/>
      <w:commentRangeStart w:id="490"/>
      <w:r>
        <w:t>A</w:t>
      </w:r>
      <w:r w:rsidR="00C5103D">
        <w:t xml:space="preserve"> </w:t>
      </w:r>
      <w:del w:id="491" w:author="Jason Rhee" w:date="2024-07-21T21:24:00Z" w16du:dateUtc="2024-07-21T11:24:00Z">
        <w:r w:rsidR="00C5103D" w:rsidDel="00D52A25">
          <w:delText>p</w:delText>
        </w:r>
        <w:r w:rsidR="00C5103D" w:rsidRPr="00C5103D" w:rsidDel="00D52A25">
          <w:delText>re-plan</w:delText>
        </w:r>
      </w:del>
      <w:ins w:id="492"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493"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489"/>
      <w:r w:rsidR="00140852">
        <w:rPr>
          <w:rStyle w:val="CommentReference"/>
          <w:rFonts w:eastAsia="MS Mincho"/>
          <w:szCs w:val="20"/>
          <w:lang w:eastAsia="ja-JP"/>
        </w:rPr>
        <w:commentReference w:id="489"/>
      </w:r>
      <w:commentRangeEnd w:id="490"/>
      <w:r w:rsidR="00D2073B">
        <w:rPr>
          <w:rStyle w:val="CommentReference"/>
          <w:rFonts w:eastAsia="MS Mincho"/>
          <w:szCs w:val="20"/>
          <w:lang w:eastAsia="ja-JP"/>
        </w:rPr>
        <w:commentReference w:id="490"/>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494" w:author="Jason Rhee" w:date="2024-07-21T21:22:00Z" w16du:dateUtc="2024-07-21T11:22:00Z">
        <w:r w:rsidR="00FF4CAE">
          <w:rPr>
            <w:rFonts w:eastAsiaTheme="minorEastAsia" w:hint="eastAsia"/>
            <w:lang w:eastAsia="ko-KR"/>
          </w:rPr>
          <w:t>P</w:t>
        </w:r>
      </w:ins>
      <w:del w:id="495" w:author="Jason Rhee" w:date="2024-07-21T21:22:00Z" w16du:dateUtc="2024-07-21T11:22:00Z">
        <w:r w:rsidR="00CE6CE2" w:rsidDel="00FF4CAE">
          <w:delText>p</w:delText>
        </w:r>
      </w:del>
      <w:r w:rsidR="00CE6CE2">
        <w:t>re</w:t>
      </w:r>
      <w:del w:id="496" w:author="Jason Rhee" w:date="2024-07-21T21:22:00Z" w16du:dateUtc="2024-07-21T11:22:00Z">
        <w:r w:rsidR="00CE6CE2" w:rsidDel="00FF4CAE">
          <w:delText xml:space="preserve"> </w:delText>
        </w:r>
      </w:del>
      <w:ins w:id="497" w:author="Jason Rhee" w:date="2024-07-21T21:22:00Z" w16du:dateUtc="2024-07-21T11:22:00Z">
        <w:r w:rsidR="00FF4CAE">
          <w:rPr>
            <w:rFonts w:eastAsiaTheme="minorEastAsia" w:hint="eastAsia"/>
            <w:lang w:eastAsia="ko-KR"/>
          </w:rPr>
          <w:t>-</w:t>
        </w:r>
      </w:ins>
      <w:r w:rsidR="00CE6CE2">
        <w:t xml:space="preserve">plan, an </w:t>
      </w:r>
      <w:del w:id="498" w:author="Jason Rhee" w:date="2024-07-21T21:22:00Z" w16du:dateUtc="2024-07-21T11:22:00Z">
        <w:r w:rsidR="00CE6CE2" w:rsidDel="00FF4CAE">
          <w:delText xml:space="preserve">actual </w:delText>
        </w:r>
      </w:del>
      <w:ins w:id="499" w:author="Jason Rhee" w:date="2024-07-21T21:22:00Z" w16du:dateUtc="2024-07-21T11:22:00Z">
        <w:r w:rsidR="00FF4CAE">
          <w:rPr>
            <w:rFonts w:eastAsiaTheme="minorEastAsia" w:hint="eastAsia"/>
            <w:lang w:eastAsia="ko-KR"/>
          </w:rPr>
          <w:t>A</w:t>
        </w:r>
        <w:r w:rsidR="00FF4CAE">
          <w:t xml:space="preserve">ctual </w:t>
        </w:r>
      </w:ins>
      <w:del w:id="500" w:author="Jason Rhee" w:date="2024-07-21T21:22:00Z" w16du:dateUtc="2024-07-21T11:22:00Z">
        <w:r w:rsidR="00CE6CE2" w:rsidDel="00FF4CAE">
          <w:delText>plan</w:delText>
        </w:r>
      </w:del>
      <w:ins w:id="501"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502" w:author="Jason Rhee" w:date="2024-07-21T21:22:00Z" w16du:dateUtc="2024-07-21T11:22:00Z">
        <w:r w:rsidR="00CE6CE2" w:rsidRPr="000913AC" w:rsidDel="00FF4CAE">
          <w:delText xml:space="preserve">actual </w:delText>
        </w:r>
      </w:del>
      <w:ins w:id="503" w:author="Jason Rhee" w:date="2024-07-21T21:22:00Z" w16du:dateUtc="2024-07-21T11:22:00Z">
        <w:r w:rsidR="00FF4CAE">
          <w:rPr>
            <w:rFonts w:eastAsiaTheme="minorEastAsia" w:hint="eastAsia"/>
            <w:lang w:eastAsia="ko-KR"/>
          </w:rPr>
          <w:t>A</w:t>
        </w:r>
        <w:r w:rsidR="00FF4CAE" w:rsidRPr="000913AC">
          <w:t xml:space="preserve">ctual </w:t>
        </w:r>
      </w:ins>
      <w:del w:id="504" w:author="Jason Rhee" w:date="2024-07-21T21:22:00Z" w16du:dateUtc="2024-07-21T11:22:00Z">
        <w:r w:rsidR="00CE6CE2" w:rsidRPr="000913AC" w:rsidDel="00FF4CAE">
          <w:delText>plan update</w:delText>
        </w:r>
      </w:del>
      <w:ins w:id="505"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506" w:author="Jason Rhee" w:date="2024-07-16T17:18:00Z" w16du:dateUtc="2024-07-16T07:18:00Z">
        <w:r w:rsidR="00101C6B" w:rsidRPr="00AD72BF" w:rsidDel="001B54AD">
          <w:delText xml:space="preserve">UKCM </w:delText>
        </w:r>
        <w:r w:rsidR="00AD72BF" w:rsidRPr="00661375" w:rsidDel="001B54AD">
          <w:delText>service</w:delText>
        </w:r>
      </w:del>
      <w:ins w:id="507"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508"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509" w:author="Jason Rhee" w:date="2024-04-30T16:32:00Z" w16du:dateUtc="2024-04-30T06:32:00Z"/>
          <w:rFonts w:eastAsiaTheme="minorEastAsia"/>
          <w:lang w:eastAsia="ko-KR"/>
          <w:rPrChange w:id="510" w:author="Jason Rhee" w:date="2024-04-30T16:32:00Z" w16du:dateUtc="2024-04-30T06:32:00Z">
            <w:rPr>
              <w:ins w:id="511" w:author="Jason Rhee" w:date="2024-04-30T16:32:00Z" w16du:dateUtc="2024-04-30T06:32:00Z"/>
            </w:rPr>
          </w:rPrChange>
        </w:rPr>
      </w:pPr>
      <w:ins w:id="512"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9F3890" w:rsidRDefault="00613056" w:rsidP="009F3890">
      <w:pPr>
        <w:pStyle w:val="definition0"/>
        <w:rPr>
          <w:rFonts w:eastAsiaTheme="minorEastAsia"/>
          <w:lang w:eastAsia="ko-KR"/>
          <w:rPrChange w:id="513" w:author="Jason Rhee" w:date="2024-04-30T16:32:00Z" w16du:dateUtc="2024-04-30T06:32:00Z">
            <w:rPr/>
          </w:rPrChange>
        </w:rPr>
      </w:pPr>
      <w:ins w:id="514" w:author="Jason Rhee" w:date="2024-07-22T13:52:00Z" w16du:dateUtc="2024-07-22T03:52:00Z">
        <w:r>
          <w:rPr>
            <w:rFonts w:eastAsiaTheme="minorEastAsia"/>
            <w:lang w:eastAsia="ko-KR"/>
          </w:rPr>
          <w:t>A</w:t>
        </w:r>
      </w:ins>
      <w:ins w:id="515"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516" w:author="Jason Rhee" w:date="2024-07-24T22:40:00Z" w16du:dateUtc="2024-07-24T12:40:00Z">
        <w:r w:rsidR="004765AE">
          <w:rPr>
            <w:rFonts w:eastAsiaTheme="minorEastAsia"/>
            <w:lang w:eastAsia="ko-KR"/>
          </w:rPr>
          <w:t>n entity responsible</w:t>
        </w:r>
      </w:ins>
      <w:ins w:id="517" w:author="Jason Rhee" w:date="2024-07-22T13:52:00Z" w16du:dateUtc="2024-07-22T03:52:00Z">
        <w:r>
          <w:rPr>
            <w:rFonts w:eastAsiaTheme="minorEastAsia"/>
            <w:lang w:eastAsia="ko-KR"/>
          </w:rPr>
          <w:t xml:space="preserve"> </w:t>
        </w:r>
      </w:ins>
      <w:ins w:id="518" w:author="Jason Rhee" w:date="2024-07-24T22:40:00Z" w16du:dateUtc="2024-07-24T12:40:00Z">
        <w:r w:rsidR="004765AE">
          <w:rPr>
            <w:rFonts w:eastAsiaTheme="minorEastAsia"/>
            <w:lang w:eastAsia="ko-KR"/>
          </w:rPr>
          <w:t xml:space="preserve">for </w:t>
        </w:r>
      </w:ins>
      <w:ins w:id="519" w:author="Jason Rhee" w:date="2024-07-22T13:52:00Z" w16du:dateUtc="2024-07-22T03:52:00Z">
        <w:r>
          <w:rPr>
            <w:rFonts w:eastAsiaTheme="minorEastAsia"/>
            <w:lang w:eastAsia="ko-KR"/>
          </w:rPr>
          <w:t>i</w:t>
        </w:r>
      </w:ins>
      <w:ins w:id="520" w:author="Jason Rhee" w:date="2024-07-22T13:51:00Z" w16du:dateUtc="2024-07-22T03:51:00Z">
        <w:r>
          <w:rPr>
            <w:rFonts w:eastAsiaTheme="minorEastAsia"/>
            <w:lang w:eastAsia="ko-KR"/>
          </w:rPr>
          <w:t>mplement</w:t>
        </w:r>
      </w:ins>
      <w:ins w:id="521" w:author="Jason Rhee" w:date="2024-07-24T22:40:00Z" w16du:dateUtc="2024-07-24T12:40:00Z">
        <w:r w:rsidR="004765AE">
          <w:rPr>
            <w:rFonts w:eastAsiaTheme="minorEastAsia"/>
            <w:lang w:eastAsia="ko-KR"/>
          </w:rPr>
          <w:t>ing</w:t>
        </w:r>
      </w:ins>
      <w:ins w:id="522" w:author="Jason Rhee" w:date="2024-07-22T13:51:00Z" w16du:dateUtc="2024-07-22T03:51:00Z">
        <w:r>
          <w:rPr>
            <w:rFonts w:eastAsiaTheme="minorEastAsia"/>
            <w:lang w:eastAsia="ko-KR"/>
          </w:rPr>
          <w:t>, provid</w:t>
        </w:r>
      </w:ins>
      <w:ins w:id="523" w:author="Jason Rhee" w:date="2024-07-24T22:40:00Z" w16du:dateUtc="2024-07-24T12:40:00Z">
        <w:r w:rsidR="004765AE">
          <w:rPr>
            <w:rFonts w:eastAsiaTheme="minorEastAsia"/>
            <w:lang w:eastAsia="ko-KR"/>
          </w:rPr>
          <w:t>ing</w:t>
        </w:r>
      </w:ins>
      <w:ins w:id="524" w:author="Jason Rhee" w:date="2024-07-22T13:51:00Z" w16du:dateUtc="2024-07-22T03:51:00Z">
        <w:r>
          <w:rPr>
            <w:rFonts w:eastAsiaTheme="minorEastAsia"/>
            <w:lang w:eastAsia="ko-KR"/>
          </w:rPr>
          <w:t xml:space="preserve">, </w:t>
        </w:r>
      </w:ins>
      <w:ins w:id="525" w:author="Jason Rhee" w:date="2024-07-22T13:42:00Z" w16du:dateUtc="2024-07-22T03:42:00Z">
        <w:r w:rsidR="00050B03">
          <w:rPr>
            <w:rFonts w:eastAsiaTheme="minorEastAsia"/>
            <w:lang w:eastAsia="ko-KR"/>
          </w:rPr>
          <w:t>and maintain</w:t>
        </w:r>
      </w:ins>
      <w:ins w:id="526" w:author="Jason Rhee" w:date="2024-07-24T22:40:00Z" w16du:dateUtc="2024-07-24T12:40:00Z">
        <w:r w:rsidR="004765AE">
          <w:rPr>
            <w:rFonts w:eastAsiaTheme="minorEastAsia"/>
            <w:lang w:eastAsia="ko-KR"/>
          </w:rPr>
          <w:t>ing</w:t>
        </w:r>
      </w:ins>
      <w:ins w:id="527" w:author="Jason Rhee" w:date="2024-07-22T13:42:00Z" w16du:dateUtc="2024-07-22T03:42:00Z">
        <w:r w:rsidR="00050B03">
          <w:rPr>
            <w:rFonts w:eastAsiaTheme="minorEastAsia"/>
            <w:lang w:eastAsia="ko-KR"/>
          </w:rPr>
          <w:t xml:space="preserve"> </w:t>
        </w:r>
      </w:ins>
      <w:ins w:id="528" w:author="Jason Rhee" w:date="2024-07-22T13:52:00Z" w16du:dateUtc="2024-07-22T03:52:00Z">
        <w:r>
          <w:rPr>
            <w:rFonts w:eastAsiaTheme="minorEastAsia"/>
            <w:lang w:eastAsia="ko-KR"/>
          </w:rPr>
          <w:t xml:space="preserve">a </w:t>
        </w:r>
      </w:ins>
      <w:ins w:id="529" w:author="Jason Rhee" w:date="2024-07-22T13:45:00Z" w16du:dateUtc="2024-07-22T03:45:00Z">
        <w:r w:rsidR="00B70625">
          <w:rPr>
            <w:rFonts w:eastAsiaTheme="minorEastAsia"/>
            <w:lang w:eastAsia="ko-KR"/>
          </w:rPr>
          <w:t>UKCM Service</w:t>
        </w:r>
      </w:ins>
      <w:ins w:id="530" w:author="Jason Rhee" w:date="2024-07-24T22:41:00Z" w16du:dateUtc="2024-07-24T12:41:00Z">
        <w:r w:rsidR="00B303B5">
          <w:rPr>
            <w:rFonts w:eastAsiaTheme="minorEastAsia"/>
            <w:lang w:eastAsia="ko-KR"/>
          </w:rPr>
          <w:t xml:space="preserve">. </w:t>
        </w:r>
      </w:ins>
      <w:ins w:id="531" w:author="Jason Rhee" w:date="2024-07-24T22:43:00Z" w16du:dateUtc="2024-07-24T12:43:00Z">
        <w:r w:rsidR="00F40FF5">
          <w:rPr>
            <w:rFonts w:eastAsiaTheme="minorEastAsia"/>
            <w:lang w:eastAsia="ko-KR"/>
          </w:rPr>
          <w:t>Its</w:t>
        </w:r>
      </w:ins>
      <w:ins w:id="532" w:author="Jason Rhee" w:date="2024-07-24T22:41:00Z" w16du:dateUtc="2024-07-24T12:41:00Z">
        <w:r w:rsidR="00B303B5">
          <w:rPr>
            <w:rFonts w:eastAsiaTheme="minorEastAsia"/>
            <w:lang w:eastAsia="ko-KR"/>
          </w:rPr>
          <w:t xml:space="preserve"> role involves</w:t>
        </w:r>
      </w:ins>
      <w:ins w:id="533" w:author="Jason Rhee" w:date="2024-07-24T22:42:00Z" w16du:dateUtc="2024-07-24T12:42:00Z">
        <w:r w:rsidR="00B303B5">
          <w:rPr>
            <w:rFonts w:eastAsiaTheme="minorEastAsia"/>
            <w:lang w:eastAsia="ko-KR"/>
          </w:rPr>
          <w:t xml:space="preserve"> producing and disseminating under keel clearance (</w:t>
        </w:r>
      </w:ins>
      <w:ins w:id="534" w:author="Jason Rhee" w:date="2024-07-22T13:46:00Z" w16du:dateUtc="2024-07-22T03:46:00Z">
        <w:r w:rsidR="00B70625">
          <w:rPr>
            <w:rFonts w:eastAsiaTheme="minorEastAsia"/>
            <w:lang w:eastAsia="ko-KR"/>
          </w:rPr>
          <w:t>UKC</w:t>
        </w:r>
      </w:ins>
      <w:ins w:id="535" w:author="Jason Rhee" w:date="2024-07-24T22:42:00Z" w16du:dateUtc="2024-07-24T12:42:00Z">
        <w:r w:rsidR="00B303B5">
          <w:rPr>
            <w:rFonts w:eastAsiaTheme="minorEastAsia"/>
            <w:lang w:eastAsia="ko-KR"/>
          </w:rPr>
          <w:t>)</w:t>
        </w:r>
      </w:ins>
      <w:ins w:id="536" w:author="Jason Rhee" w:date="2024-07-22T13:46:00Z" w16du:dateUtc="2024-07-22T03:46:00Z">
        <w:r w:rsidR="00B70625">
          <w:rPr>
            <w:rFonts w:eastAsiaTheme="minorEastAsia"/>
            <w:lang w:eastAsia="ko-KR"/>
          </w:rPr>
          <w:t xml:space="preserve"> information</w:t>
        </w:r>
      </w:ins>
      <w:ins w:id="537" w:author="Jason Rhee" w:date="2024-07-24T22:42:00Z" w16du:dateUtc="2024-07-24T12:42:00Z">
        <w:r w:rsidR="00B303B5">
          <w:rPr>
            <w:rFonts w:eastAsiaTheme="minorEastAsia"/>
            <w:lang w:eastAsia="ko-KR"/>
          </w:rPr>
          <w:t xml:space="preserve">, which </w:t>
        </w:r>
        <w:r w:rsidR="00B303B5">
          <w:rPr>
            <w:rFonts w:eastAsiaTheme="minorEastAsia"/>
            <w:lang w:eastAsia="ko-KR"/>
          </w:rPr>
          <w:lastRenderedPageBreak/>
          <w:t xml:space="preserve">enhances </w:t>
        </w:r>
      </w:ins>
      <w:ins w:id="538" w:author="Jason Rhee" w:date="2024-07-22T13:46:00Z" w16du:dateUtc="2024-07-22T03:46:00Z">
        <w:r w:rsidR="00B70625">
          <w:rPr>
            <w:rFonts w:eastAsiaTheme="minorEastAsia"/>
            <w:lang w:eastAsia="ko-KR"/>
          </w:rPr>
          <w:t>navigational safety and efficiency</w:t>
        </w:r>
      </w:ins>
      <w:ins w:id="539" w:author="Jason Rhee" w:date="2024-07-22T13:52:00Z" w16du:dateUtc="2024-07-22T03:52:00Z">
        <w:r>
          <w:rPr>
            <w:rFonts w:eastAsiaTheme="minorEastAsia"/>
            <w:lang w:eastAsia="ko-KR"/>
          </w:rPr>
          <w:t xml:space="preserve"> </w:t>
        </w:r>
      </w:ins>
      <w:ins w:id="540" w:author="Jason Rhee" w:date="2024-07-24T22:42:00Z" w16du:dateUtc="2024-07-24T12:42:00Z">
        <w:r w:rsidR="00B303B5">
          <w:rPr>
            <w:rFonts w:eastAsiaTheme="minorEastAsia"/>
            <w:lang w:eastAsia="ko-KR"/>
          </w:rPr>
          <w:t xml:space="preserve">within a designated </w:t>
        </w:r>
      </w:ins>
      <w:ins w:id="541" w:author="Jason Rhee" w:date="2024-07-22T13:52:00Z" w16du:dateUtc="2024-07-22T03:52:00Z">
        <w:r>
          <w:rPr>
            <w:rFonts w:eastAsiaTheme="minorEastAsia"/>
            <w:lang w:eastAsia="ko-KR"/>
          </w:rPr>
          <w:t xml:space="preserve">port of waterway </w:t>
        </w:r>
      </w:ins>
      <w:ins w:id="542" w:author="Jason Rhee" w:date="2024-07-24T22:42:00Z" w16du:dateUtc="2024-07-24T12:42:00Z">
        <w:r w:rsidR="00B303B5">
          <w:rPr>
            <w:rFonts w:eastAsiaTheme="minorEastAsia"/>
            <w:lang w:eastAsia="ko-KR"/>
          </w:rPr>
          <w:t xml:space="preserve">where </w:t>
        </w:r>
      </w:ins>
      <w:ins w:id="543" w:author="Jason Rhee" w:date="2024-07-22T17:06:00Z" w16du:dateUtc="2024-07-22T07:06:00Z">
        <w:r w:rsidR="000772D9">
          <w:rPr>
            <w:rFonts w:eastAsiaTheme="minorEastAsia"/>
            <w:lang w:eastAsia="ko-KR"/>
          </w:rPr>
          <w:t xml:space="preserve">a </w:t>
        </w:r>
      </w:ins>
      <w:ins w:id="544" w:author="Jason Rhee" w:date="2024-07-22T13:52:00Z" w16du:dateUtc="2024-07-22T03:52:00Z">
        <w:r>
          <w:rPr>
            <w:rFonts w:eastAsiaTheme="minorEastAsia"/>
            <w:lang w:eastAsia="ko-KR"/>
          </w:rPr>
          <w:t>UKCM Operational Area</w:t>
        </w:r>
      </w:ins>
      <w:ins w:id="545" w:author="Jason Rhee" w:date="2024-07-24T22:42:00Z" w16du:dateUtc="2024-07-24T12:42:00Z">
        <w:r w:rsidR="00B303B5">
          <w:rPr>
            <w:rFonts w:eastAsiaTheme="minorEastAsia"/>
            <w:lang w:eastAsia="ko-KR"/>
          </w:rPr>
          <w:t xml:space="preserve"> has been established</w:t>
        </w:r>
      </w:ins>
      <w:ins w:id="546"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547" w:name="_Toc225648276"/>
      <w:bookmarkStart w:id="548" w:name="_Toc225065133"/>
      <w:bookmarkStart w:id="549" w:name="_Toc127463820"/>
      <w:bookmarkStart w:id="550" w:name="_Toc128125446"/>
      <w:bookmarkStart w:id="551" w:name="_Toc141176171"/>
      <w:bookmarkStart w:id="552" w:name="_Toc141176326"/>
      <w:bookmarkStart w:id="553" w:name="_Toc141176957"/>
      <w:bookmarkStart w:id="554" w:name="_Toc150177842"/>
      <w:r w:rsidRPr="00D129DC">
        <w:t>Abbreviations</w:t>
      </w:r>
      <w:bookmarkEnd w:id="547"/>
      <w:bookmarkEnd w:id="548"/>
      <w:bookmarkEnd w:id="549"/>
      <w:bookmarkEnd w:id="550"/>
      <w:bookmarkEnd w:id="551"/>
      <w:bookmarkEnd w:id="552"/>
      <w:bookmarkEnd w:id="553"/>
      <w:bookmarkEnd w:id="554"/>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555" w:name="_Toc127463821"/>
      <w:bookmarkStart w:id="556" w:name="_Toc128125447"/>
      <w:bookmarkStart w:id="557" w:name="_Toc141176172"/>
      <w:bookmarkStart w:id="558" w:name="_Toc141176327"/>
      <w:bookmarkStart w:id="559" w:name="_Toc141176958"/>
      <w:bookmarkStart w:id="560" w:name="_Toc150177843"/>
      <w:r>
        <w:t>Specification Description</w:t>
      </w:r>
      <w:bookmarkEnd w:id="555"/>
      <w:bookmarkEnd w:id="556"/>
      <w:bookmarkEnd w:id="557"/>
      <w:bookmarkEnd w:id="558"/>
      <w:bookmarkEnd w:id="559"/>
      <w:bookmarkEnd w:id="560"/>
    </w:p>
    <w:p w14:paraId="0FCD3F86" w14:textId="33ED454D" w:rsidR="00C92C5E" w:rsidRDefault="00731D5E" w:rsidP="00B3435A">
      <w:pPr>
        <w:pStyle w:val="Heading2"/>
      </w:pPr>
      <w:bookmarkStart w:id="561" w:name="_Toc127463822"/>
      <w:bookmarkStart w:id="562" w:name="_Toc128125448"/>
      <w:bookmarkStart w:id="563" w:name="_Toc141176173"/>
      <w:bookmarkStart w:id="564" w:name="_Toc141176328"/>
      <w:bookmarkStart w:id="565" w:name="_Toc141176959"/>
      <w:bookmarkStart w:id="566" w:name="_Toc150177844"/>
      <w:r>
        <w:t>S-129</w:t>
      </w:r>
      <w:r w:rsidR="007919F3">
        <w:t xml:space="preserve"> General</w:t>
      </w:r>
      <w:r>
        <w:t xml:space="preserve"> </w:t>
      </w:r>
      <w:r w:rsidR="00650C8E">
        <w:t xml:space="preserve">Data Product </w:t>
      </w:r>
      <w:r>
        <w:t>Description</w:t>
      </w:r>
      <w:bookmarkEnd w:id="561"/>
      <w:bookmarkEnd w:id="562"/>
      <w:bookmarkEnd w:id="563"/>
      <w:bookmarkEnd w:id="564"/>
      <w:bookmarkEnd w:id="565"/>
      <w:bookmarkEnd w:id="566"/>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567"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568"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569" w:author="Jason Rhee" w:date="2024-03-06T15:12:00Z">
        <w:r w:rsidR="00546138">
          <w:rPr>
            <w:b w:val="0"/>
          </w:rPr>
          <w:t xml:space="preserve"> information</w:t>
        </w:r>
      </w:ins>
      <w:del w:id="570"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571" w:author="Jason Rhee" w:date="2024-03-06T15:12:00Z">
        <w:r w:rsidR="00546138">
          <w:rPr>
            <w:b w:val="0"/>
          </w:rPr>
          <w:t>S-421</w:t>
        </w:r>
      </w:ins>
      <w:ins w:id="572"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573" w:author="Jason Rhee" w:date="2024-03-06T15:17:00Z">
        <w:r w:rsidR="00DC5F88">
          <w:rPr>
            <w:b w:val="0"/>
          </w:rPr>
          <w:t>considered</w:t>
        </w:r>
      </w:ins>
      <w:ins w:id="574"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575"/>
      <w:del w:id="576" w:author="Jason Rhee" w:date="2024-07-16T17:18:00Z" w16du:dateUtc="2024-07-16T07:18:00Z">
        <w:r w:rsidR="00956F74" w:rsidRPr="00650C8E" w:rsidDel="001B54AD">
          <w:rPr>
            <w:b w:val="0"/>
          </w:rPr>
          <w:delText>UKCM service</w:delText>
        </w:r>
      </w:del>
      <w:del w:id="577" w:author="Jason Rhee" w:date="2024-07-16T17:20:00Z" w16du:dateUtc="2024-07-16T07:20:00Z">
        <w:r w:rsidR="00956F74" w:rsidRPr="00650C8E" w:rsidDel="001B54AD">
          <w:rPr>
            <w:b w:val="0"/>
          </w:rPr>
          <w:delText xml:space="preserve"> provider</w:delText>
        </w:r>
      </w:del>
      <w:commentRangeEnd w:id="575"/>
      <w:ins w:id="578" w:author="Jason Rhee" w:date="2024-07-16T17:20:00Z" w16du:dateUtc="2024-07-16T07:20:00Z">
        <w:r w:rsidR="001B54AD">
          <w:rPr>
            <w:b w:val="0"/>
          </w:rPr>
          <w:t>UKCM Service Provider</w:t>
        </w:r>
      </w:ins>
      <w:r w:rsidR="006B3888">
        <w:rPr>
          <w:rStyle w:val="CommentReference"/>
          <w:b w:val="0"/>
          <w:szCs w:val="20"/>
        </w:rPr>
        <w:commentReference w:id="575"/>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579"/>
      <w:commentRangeStart w:id="580"/>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579"/>
      <w:r w:rsidR="00DC416A">
        <w:rPr>
          <w:rStyle w:val="CommentReference"/>
          <w:b w:val="0"/>
        </w:rPr>
        <w:commentReference w:id="579"/>
      </w:r>
      <w:commentRangeEnd w:id="580"/>
      <w:r w:rsidR="00935581">
        <w:rPr>
          <w:rStyle w:val="CommentReference"/>
          <w:b w:val="0"/>
        </w:rPr>
        <w:commentReference w:id="580"/>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581" w:name="_Toc127463823"/>
      <w:bookmarkStart w:id="582" w:name="_Toc128125449"/>
      <w:bookmarkStart w:id="583" w:name="_Toc141176174"/>
      <w:bookmarkStart w:id="584" w:name="_Toc141176329"/>
      <w:bookmarkStart w:id="585" w:name="_Toc141176960"/>
      <w:bookmarkStart w:id="586" w:name="_Toc150177845"/>
      <w:r w:rsidRPr="00D129DC">
        <w:lastRenderedPageBreak/>
        <w:t>Data</w:t>
      </w:r>
      <w:r>
        <w:t xml:space="preserve"> Product </w:t>
      </w:r>
      <w:r w:rsidR="0066549D">
        <w:t>Specification</w:t>
      </w:r>
      <w:r w:rsidR="001221F6" w:rsidRPr="00D129DC">
        <w:t xml:space="preserve"> </w:t>
      </w:r>
      <w:r w:rsidR="004D61E5">
        <w:t>M</w:t>
      </w:r>
      <w:r w:rsidR="001221F6" w:rsidRPr="00D129DC">
        <w:t>etadata</w:t>
      </w:r>
      <w:bookmarkEnd w:id="581"/>
      <w:bookmarkEnd w:id="582"/>
      <w:bookmarkEnd w:id="583"/>
      <w:bookmarkEnd w:id="584"/>
      <w:bookmarkEnd w:id="585"/>
      <w:bookmarkEnd w:id="586"/>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783E4BD4"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w:t>
      </w:r>
      <w:del w:id="587" w:author="Jason Rhee" w:date="2024-07-25T17:48:00Z" w16du:dateUtc="2024-07-25T07:48:00Z">
        <w:r w:rsidR="0081250B" w:rsidRPr="0094744A" w:rsidDel="0086403D">
          <w:rPr>
            <w:rFonts w:cs="Arial"/>
            <w:b w:val="0"/>
            <w:szCs w:val="20"/>
          </w:rPr>
          <w:delText xml:space="preserve"> </w:delText>
        </w:r>
        <w:r w:rsidR="00E01E14" w:rsidDel="0086403D">
          <w:rPr>
            <w:rFonts w:cs="Arial"/>
            <w:b w:val="0"/>
            <w:szCs w:val="20"/>
          </w:rPr>
          <w:delText>Information</w:delText>
        </w:r>
      </w:del>
      <w:r w:rsidR="00E01E14">
        <w:rPr>
          <w:rFonts w:cs="Arial"/>
          <w:b w:val="0"/>
          <w:szCs w:val="20"/>
        </w:rPr>
        <w:t xml:space="preserve">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588" w:author="Jason Rhee" w:date="2024-07-16T16:58:00Z" w16du:dateUtc="2024-07-16T06:58:00Z">
        <w:r w:rsidR="0081250B" w:rsidRPr="0094744A" w:rsidDel="00145E83">
          <w:rPr>
            <w:rFonts w:cs="Arial"/>
            <w:b w:val="0"/>
            <w:szCs w:val="20"/>
          </w:rPr>
          <w:delText>0</w:delText>
        </w:r>
      </w:del>
      <w:ins w:id="589"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590" w:author="Jason Rhee" w:date="2024-07-16T16:58:00Z" w16du:dateUtc="2024-07-16T06:58:00Z">
        <w:r w:rsidR="00202DCC" w:rsidDel="00145E83">
          <w:rPr>
            <w:rFonts w:cs="Arial"/>
            <w:b w:val="0"/>
            <w:szCs w:val="20"/>
          </w:rPr>
          <w:delText>1</w:delText>
        </w:r>
      </w:del>
      <w:ins w:id="591"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592" w:author="Jason Rhee" w:date="2024-07-16T16:59:00Z" w16du:dateUtc="2024-07-16T06:59:00Z">
            <w:rPr>
              <w:rFonts w:cs="Arial"/>
              <w:szCs w:val="20"/>
            </w:rPr>
          </w:rPrChange>
        </w:rPr>
      </w:pPr>
      <w:r w:rsidRPr="00E01E14">
        <w:rPr>
          <w:rFonts w:cs="Arial"/>
          <w:sz w:val="22"/>
        </w:rPr>
        <w:t>Date:</w:t>
      </w:r>
      <w:r w:rsidR="002277CF">
        <w:rPr>
          <w:rFonts w:cs="Arial"/>
          <w:szCs w:val="20"/>
        </w:rPr>
        <w:tab/>
      </w:r>
      <w:del w:id="593"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594" w:author="Jason Rhee" w:date="2024-07-16T16:59:00Z" w16du:dateUtc="2024-07-16T06:59:00Z">
        <w:r w:rsidR="00145E83">
          <w:rPr>
            <w:rFonts w:eastAsiaTheme="minorEastAsia" w:cs="Arial" w:hint="eastAsia"/>
            <w:b w:val="0"/>
            <w:szCs w:val="20"/>
            <w:lang w:eastAsia="ko-KR"/>
          </w:rPr>
          <w:t>July</w:t>
        </w:r>
      </w:ins>
      <w:ins w:id="595"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596" w:author="Jason Rhee" w:date="2024-07-16T16:59:00Z" w16du:dateUtc="2024-07-16T06:59:00Z">
        <w:r w:rsidR="00145E83">
          <w:rPr>
            <w:rFonts w:eastAsiaTheme="minorEastAsia" w:cs="Arial" w:hint="eastAsia"/>
            <w:b w:val="0"/>
            <w:szCs w:val="20"/>
            <w:lang w:eastAsia="ko-KR"/>
          </w:rPr>
          <w:t>4</w:t>
        </w:r>
      </w:ins>
      <w:del w:id="597"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30"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1"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598" w:name="_Toc127463824"/>
      <w:bookmarkStart w:id="599" w:name="_Toc128125450"/>
      <w:bookmarkStart w:id="600" w:name="_Toc141176175"/>
      <w:bookmarkStart w:id="601" w:name="_Toc141176330"/>
      <w:bookmarkStart w:id="602" w:name="_Toc141176961"/>
      <w:bookmarkStart w:id="603" w:name="_Toc150177846"/>
      <w:r>
        <w:t xml:space="preserve">IHO </w:t>
      </w:r>
      <w:r w:rsidR="0066549D">
        <w:t>Product Specification</w:t>
      </w:r>
      <w:r w:rsidR="009F7443" w:rsidRPr="00D129DC">
        <w:t xml:space="preserve"> Maintenance</w:t>
      </w:r>
      <w:bookmarkEnd w:id="598"/>
      <w:bookmarkEnd w:id="599"/>
      <w:bookmarkEnd w:id="600"/>
      <w:bookmarkEnd w:id="601"/>
      <w:bookmarkEnd w:id="602"/>
      <w:bookmarkEnd w:id="603"/>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lastRenderedPageBreak/>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604" w:name="_Toc127463825"/>
      <w:bookmarkStart w:id="605" w:name="_Toc128125451"/>
      <w:bookmarkStart w:id="606" w:name="_Toc141176176"/>
      <w:bookmarkStart w:id="607" w:name="_Toc141176331"/>
      <w:bookmarkStart w:id="608" w:name="_Toc141176962"/>
      <w:bookmarkStart w:id="609" w:name="_Toc150177847"/>
      <w:bookmarkStart w:id="610" w:name="_Toc225648278"/>
      <w:bookmarkStart w:id="611" w:name="_Toc225065135"/>
      <w:r>
        <w:t>Specification Scope</w:t>
      </w:r>
      <w:bookmarkEnd w:id="604"/>
      <w:bookmarkEnd w:id="605"/>
      <w:bookmarkEnd w:id="606"/>
      <w:bookmarkEnd w:id="607"/>
      <w:bookmarkEnd w:id="608"/>
      <w:bookmarkEnd w:id="609"/>
    </w:p>
    <w:bookmarkEnd w:id="610"/>
    <w:bookmarkEnd w:id="611"/>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612"/>
      <w:commentRangeStart w:id="613"/>
      <w:r w:rsidR="007E105D" w:rsidRPr="00D129DC">
        <w:t>Under</w:t>
      </w:r>
      <w:r w:rsidR="004420D7" w:rsidRPr="00D129DC">
        <w:t xml:space="preserve"> K</w:t>
      </w:r>
      <w:r w:rsidR="007E105D" w:rsidRPr="00D129DC">
        <w:t>eel Clearance Management datasets</w:t>
      </w:r>
      <w:commentRangeEnd w:id="612"/>
      <w:r w:rsidR="00396D01">
        <w:rPr>
          <w:rStyle w:val="CommentReference"/>
          <w:rFonts w:eastAsia="MS Mincho"/>
          <w:szCs w:val="20"/>
          <w:lang w:eastAsia="ja-JP"/>
        </w:rPr>
        <w:commentReference w:id="612"/>
      </w:r>
      <w:commentRangeEnd w:id="613"/>
      <w:r w:rsidR="004D4A89">
        <w:rPr>
          <w:rStyle w:val="CommentReference"/>
          <w:rFonts w:eastAsia="MS Mincho"/>
          <w:szCs w:val="20"/>
          <w:lang w:eastAsia="ja-JP"/>
        </w:rPr>
        <w:commentReference w:id="613"/>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614" w:name="_Toc225648279"/>
      <w:bookmarkStart w:id="615" w:name="_Toc225065136"/>
      <w:bookmarkStart w:id="616" w:name="_Toc127463826"/>
      <w:bookmarkStart w:id="617" w:name="_Toc128125452"/>
      <w:bookmarkStart w:id="618" w:name="_Toc141176177"/>
      <w:bookmarkStart w:id="619" w:name="_Toc141176332"/>
      <w:bookmarkStart w:id="620" w:name="_Toc141176963"/>
      <w:bookmarkStart w:id="621" w:name="_Toc150177848"/>
      <w:r w:rsidRPr="00D129DC">
        <w:t>Data</w:t>
      </w:r>
      <w:r w:rsidR="00944B04">
        <w:t>set</w:t>
      </w:r>
      <w:r w:rsidR="00A25574" w:rsidRPr="00D129DC">
        <w:t xml:space="preserve"> </w:t>
      </w:r>
      <w:bookmarkEnd w:id="614"/>
      <w:bookmarkEnd w:id="615"/>
      <w:r w:rsidR="00944B04">
        <w:t>I</w:t>
      </w:r>
      <w:r w:rsidR="00A25574" w:rsidRPr="00D129DC">
        <w:t>dentification</w:t>
      </w:r>
      <w:bookmarkEnd w:id="616"/>
      <w:bookmarkEnd w:id="617"/>
      <w:bookmarkEnd w:id="618"/>
      <w:bookmarkEnd w:id="619"/>
      <w:bookmarkEnd w:id="620"/>
      <w:bookmarkEnd w:id="621"/>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w:t>
      </w:r>
      <w:r w:rsidR="00517E20" w:rsidRPr="00D129DC">
        <w:rPr>
          <w:rFonts w:cs="Arial"/>
          <w:b w:val="0"/>
          <w:szCs w:val="20"/>
        </w:rPr>
        <w:lastRenderedPageBreak/>
        <w:t xml:space="preserve">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622" w:name="_Toc225648280"/>
      <w:bookmarkStart w:id="623" w:name="_Toc225065137"/>
      <w:bookmarkStart w:id="624" w:name="_Toc127463827"/>
      <w:bookmarkStart w:id="625" w:name="_Toc128125453"/>
      <w:bookmarkStart w:id="626" w:name="_Toc141176178"/>
      <w:bookmarkStart w:id="627" w:name="_Toc141176333"/>
      <w:bookmarkStart w:id="628" w:name="_Toc141176964"/>
      <w:bookmarkStart w:id="629" w:name="_Toc150177849"/>
      <w:r w:rsidRPr="00286A01">
        <w:t xml:space="preserve">Data </w:t>
      </w:r>
      <w:r w:rsidR="00944B04">
        <w:t>C</w:t>
      </w:r>
      <w:r w:rsidR="00E8406A" w:rsidRPr="00286A01">
        <w:t xml:space="preserve">ontent and </w:t>
      </w:r>
      <w:r w:rsidR="00944B04">
        <w:t>S</w:t>
      </w:r>
      <w:r w:rsidR="00E8406A" w:rsidRPr="00286A01">
        <w:t>tructure</w:t>
      </w:r>
      <w:bookmarkEnd w:id="622"/>
      <w:bookmarkEnd w:id="623"/>
      <w:bookmarkEnd w:id="624"/>
      <w:bookmarkEnd w:id="625"/>
      <w:bookmarkEnd w:id="626"/>
      <w:bookmarkEnd w:id="627"/>
      <w:bookmarkEnd w:id="628"/>
      <w:bookmarkEnd w:id="629"/>
    </w:p>
    <w:p w14:paraId="111B3B5A" w14:textId="77777777" w:rsidR="00A15E77" w:rsidRPr="00286A01" w:rsidRDefault="00A15E77" w:rsidP="00B3435A">
      <w:pPr>
        <w:pStyle w:val="Heading2"/>
      </w:pPr>
      <w:bookmarkStart w:id="630" w:name="_Toc127463828"/>
      <w:bookmarkStart w:id="631" w:name="_Toc128125454"/>
      <w:bookmarkStart w:id="632" w:name="_Toc141176179"/>
      <w:bookmarkStart w:id="633" w:name="_Toc141176334"/>
      <w:bookmarkStart w:id="634" w:name="_Toc141176965"/>
      <w:bookmarkStart w:id="635" w:name="_Toc150177850"/>
      <w:bookmarkStart w:id="636" w:name="_Toc225648281"/>
      <w:bookmarkStart w:id="637" w:name="_Toc225065138"/>
      <w:r w:rsidRPr="00286A01">
        <w:t>Introduction</w:t>
      </w:r>
      <w:bookmarkEnd w:id="630"/>
      <w:bookmarkEnd w:id="631"/>
      <w:bookmarkEnd w:id="632"/>
      <w:bookmarkEnd w:id="633"/>
      <w:bookmarkEnd w:id="634"/>
      <w:bookmarkEnd w:id="635"/>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2F4E68A5" w14:textId="77777777" w:rsidR="008760F1" w:rsidRDefault="002D3F05" w:rsidP="001661A4">
      <w:pPr>
        <w:pStyle w:val="ListParagraph"/>
        <w:numPr>
          <w:ilvl w:val="0"/>
          <w:numId w:val="78"/>
        </w:numPr>
        <w:spacing w:before="0" w:after="60"/>
        <w:rPr>
          <w:ins w:id="638" w:author="Jason Rhee" w:date="2024-07-24T22:55:00Z" w16du:dateUtc="2024-07-24T12:55:00Z"/>
        </w:rPr>
      </w:pPr>
      <w:r>
        <w:t>the dataset types, providing a full description of each feature type including its attributes, attribute values and relationships in the data</w:t>
      </w:r>
      <w:r w:rsidR="00411798">
        <w:t>set</w:t>
      </w:r>
      <w:r>
        <w:t>;</w:t>
      </w:r>
    </w:p>
    <w:p w14:paraId="7B80A3BA" w14:textId="4E7A4257" w:rsidR="001661A4" w:rsidRDefault="008760F1" w:rsidP="001661A4">
      <w:pPr>
        <w:pStyle w:val="ListParagraph"/>
        <w:numPr>
          <w:ilvl w:val="0"/>
          <w:numId w:val="78"/>
        </w:numPr>
        <w:spacing w:before="0" w:after="60"/>
      </w:pPr>
      <w:ins w:id="639"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640" w:author="Jason Rhee" w:date="2024-07-24T22:56:00Z" w16du:dateUtc="2024-07-24T12:56:00Z"/>
        </w:rPr>
      </w:pPr>
      <w:commentRangeStart w:id="641"/>
      <w:commentRangeStart w:id="642"/>
      <w:del w:id="643" w:author="Jason Rhee" w:date="2024-07-24T22:56:00Z" w16du:dateUtc="2024-07-24T12:56:00Z">
        <w:r w:rsidDel="004261A2">
          <w:lastRenderedPageBreak/>
          <w:delText>the geometry</w:delText>
        </w:r>
        <w:commentRangeEnd w:id="641"/>
        <w:r w:rsidR="00BC76E4" w:rsidDel="004261A2">
          <w:rPr>
            <w:rStyle w:val="CommentReference"/>
          </w:rPr>
          <w:commentReference w:id="641"/>
        </w:r>
        <w:commentRangeEnd w:id="642"/>
        <w:r w:rsidR="00E6153E" w:rsidDel="004261A2">
          <w:rPr>
            <w:rStyle w:val="CommentReference"/>
          </w:rPr>
          <w:commentReference w:id="642"/>
        </w:r>
        <w:r w:rsidDel="004261A2">
          <w:delText>.</w:delText>
        </w:r>
      </w:del>
    </w:p>
    <w:p w14:paraId="64E949AE" w14:textId="46A0EFF0" w:rsidR="005C68DA" w:rsidRDefault="00A44DA8" w:rsidP="0087062E">
      <w:pPr>
        <w:keepNext/>
      </w:pPr>
      <w:commentRangeStart w:id="644"/>
      <w:r w:rsidRPr="00105E08">
        <w:rPr>
          <w:rFonts w:cs="Arial"/>
          <w:noProof/>
          <w:szCs w:val="20"/>
          <w:lang w:val="en-US" w:eastAsia="ko-KR"/>
        </w:rPr>
        <mc:AlternateContent>
          <mc:Choice Requires="wps">
            <w:drawing>
              <wp:inline distT="0" distB="0" distL="0" distR="0" wp14:anchorId="48796300" wp14:editId="58C6F68C">
                <wp:extent cx="5530292" cy="4189379"/>
                <wp:effectExtent l="0" t="0" r="13335" b="2095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4189379"/>
                        </a:xfrm>
                        <a:prstGeom prst="rect">
                          <a:avLst/>
                        </a:prstGeom>
                        <a:solidFill>
                          <a:srgbClr val="FFFFFF"/>
                        </a:solidFill>
                        <a:ln w="9525">
                          <a:solidFill>
                            <a:srgbClr val="000000"/>
                          </a:solidFill>
                          <a:miter lim="800000"/>
                          <a:headEnd/>
                          <a:tailEnd/>
                        </a:ln>
                      </wps:spPr>
                      <wps:txbx>
                        <w:txbxContent>
                          <w:p w14:paraId="22D88DD6" w14:textId="27479229" w:rsidR="00997DC0" w:rsidRDefault="00997DC0" w:rsidP="00A44DA8">
                            <w:pPr>
                              <w:jc w:val="center"/>
                              <w:rPr>
                                <w:ins w:id="645" w:author="Jason Rhee" w:date="2024-07-26T10:14:00Z" w16du:dateUtc="2024-07-26T00:14:00Z"/>
                                <w:b/>
                                <w:sz w:val="32"/>
                              </w:rPr>
                            </w:pPr>
                            <w:r w:rsidRPr="00850ABE">
                              <w:rPr>
                                <w:b/>
                                <w:sz w:val="32"/>
                              </w:rPr>
                              <w:t xml:space="preserve"> </w:t>
                            </w:r>
                            <w:del w:id="646" w:author="Jason Rhee" w:date="2024-07-26T10:14:00Z" w16du:dateUtc="2024-07-26T00:14:00Z">
                              <w:r w:rsidDel="00592500">
                                <w:rPr>
                                  <w:noProof/>
                                </w:rPr>
                                <w:drawing>
                                  <wp:inline distT="0" distB="0" distL="0" distR="0" wp14:anchorId="348D3BB9" wp14:editId="7FBEF254">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2"/>
                                            <a:stretch>
                                              <a:fillRect/>
                                            </a:stretch>
                                          </pic:blipFill>
                                          <pic:spPr>
                                            <a:xfrm>
                                              <a:off x="0" y="0"/>
                                              <a:ext cx="3260904" cy="3389828"/>
                                            </a:xfrm>
                                            <a:prstGeom prst="rect">
                                              <a:avLst/>
                                            </a:prstGeom>
                                          </pic:spPr>
                                        </pic:pic>
                                      </a:graphicData>
                                    </a:graphic>
                                  </wp:inline>
                                </w:drawing>
                              </w:r>
                            </w:del>
                          </w:p>
                          <w:p w14:paraId="62AF09EB" w14:textId="73BD921A" w:rsidR="00592500" w:rsidRPr="00850ABE" w:rsidRDefault="0066199C" w:rsidP="00A44DA8">
                            <w:pPr>
                              <w:jc w:val="center"/>
                              <w:rPr>
                                <w:b/>
                                <w:sz w:val="32"/>
                              </w:rPr>
                            </w:pPr>
                            <w:ins w:id="647" w:author="Jason Rhee" w:date="2024-07-26T10:53:00Z" w16du:dateUtc="2024-07-26T00:53:00Z">
                              <w:r>
                                <w:rPr>
                                  <w:noProof/>
                                </w:rPr>
                                <w:drawing>
                                  <wp:inline distT="0" distB="0" distL="0" distR="0" wp14:anchorId="48DE2DA8" wp14:editId="1C3FD7B9">
                                    <wp:extent cx="3326859" cy="3175459"/>
                                    <wp:effectExtent l="0" t="0" r="6985" b="6350"/>
                                    <wp:docPr id="11745326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3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">
                <v:textbox>
                  <w:txbxContent>
                    <w:p w14:paraId="22D88DD6" w14:textId="27479229" w:rsidR="00997DC0" w:rsidRDefault="00997DC0" w:rsidP="00A44DA8">
                      <w:pPr>
                        <w:jc w:val="center"/>
                        <w:rPr>
                          <w:ins w:id="648" w:author="Jason Rhee" w:date="2024-07-26T10:14:00Z" w16du:dateUtc="2024-07-26T00:14:00Z"/>
                          <w:b/>
                          <w:sz w:val="32"/>
                        </w:rPr>
                      </w:pPr>
                      <w:r w:rsidRPr="00850ABE">
                        <w:rPr>
                          <w:b/>
                          <w:sz w:val="32"/>
                        </w:rPr>
                        <w:t xml:space="preserve"> </w:t>
                      </w:r>
                      <w:del w:id="649" w:author="Jason Rhee" w:date="2024-07-26T10:14:00Z" w16du:dateUtc="2024-07-26T00:14:00Z">
                        <w:r w:rsidDel="00592500">
                          <w:rPr>
                            <w:noProof/>
                          </w:rPr>
                          <w:drawing>
                            <wp:inline distT="0" distB="0" distL="0" distR="0" wp14:anchorId="348D3BB9" wp14:editId="7FBEF254">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2"/>
                                      <a:stretch>
                                        <a:fillRect/>
                                      </a:stretch>
                                    </pic:blipFill>
                                    <pic:spPr>
                                      <a:xfrm>
                                        <a:off x="0" y="0"/>
                                        <a:ext cx="3260904" cy="3389828"/>
                                      </a:xfrm>
                                      <a:prstGeom prst="rect">
                                        <a:avLst/>
                                      </a:prstGeom>
                                    </pic:spPr>
                                  </pic:pic>
                                </a:graphicData>
                              </a:graphic>
                            </wp:inline>
                          </w:drawing>
                        </w:r>
                      </w:del>
                    </w:p>
                    <w:p w14:paraId="62AF09EB" w14:textId="73BD921A" w:rsidR="00592500" w:rsidRPr="00850ABE" w:rsidRDefault="0066199C" w:rsidP="00A44DA8">
                      <w:pPr>
                        <w:jc w:val="center"/>
                        <w:rPr>
                          <w:b/>
                          <w:sz w:val="32"/>
                        </w:rPr>
                      </w:pPr>
                      <w:ins w:id="650" w:author="Jason Rhee" w:date="2024-07-26T10:53:00Z" w16du:dateUtc="2024-07-26T00:53:00Z">
                        <w:r>
                          <w:rPr>
                            <w:noProof/>
                          </w:rPr>
                          <w:drawing>
                            <wp:inline distT="0" distB="0" distL="0" distR="0" wp14:anchorId="48DE2DA8" wp14:editId="1C3FD7B9">
                              <wp:extent cx="3326859" cy="3175459"/>
                              <wp:effectExtent l="0" t="0" r="6985" b="6350"/>
                              <wp:docPr id="11745326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603" name="Picture 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1715" cy="3189639"/>
                                      </a:xfrm>
                                      <a:prstGeom prst="rect">
                                        <a:avLst/>
                                      </a:prstGeom>
                                      <a:noFill/>
                                      <a:ln>
                                        <a:noFill/>
                                      </a:ln>
                                    </pic:spPr>
                                  </pic:pic>
                                </a:graphicData>
                              </a:graphic>
                            </wp:inline>
                          </w:drawing>
                        </w:r>
                      </w:ins>
                    </w:p>
                  </w:txbxContent>
                </v:textbox>
                <w10:anchorlock/>
              </v:shape>
            </w:pict>
          </mc:Fallback>
        </mc:AlternateContent>
      </w:r>
      <w:commentRangeEnd w:id="644"/>
      <w:r w:rsidR="00686AD5">
        <w:rPr>
          <w:rStyle w:val="CommentReference"/>
          <w:rFonts w:eastAsia="MS Mincho"/>
          <w:szCs w:val="20"/>
          <w:lang w:eastAsia="ja-JP"/>
        </w:rPr>
        <w:commentReference w:id="644"/>
      </w:r>
    </w:p>
    <w:p w14:paraId="64BC85E7" w14:textId="7AE26174" w:rsidR="00105E08" w:rsidRPr="009666A1" w:rsidRDefault="005C68DA" w:rsidP="009666A1">
      <w:pPr>
        <w:pStyle w:val="Caption"/>
        <w:spacing w:line="240" w:lineRule="auto"/>
        <w:jc w:val="center"/>
        <w:rPr>
          <w:rFonts w:cs="Arial"/>
          <w:i/>
          <w:sz w:val="18"/>
          <w:szCs w:val="18"/>
        </w:rPr>
      </w:pPr>
      <w:bookmarkStart w:id="651"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651"/>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652" w:author="Jason Rhee" w:date="2024-03-06T15:17:00Z">
        <w:r w:rsidR="003026FF">
          <w:t>, if available,</w:t>
        </w:r>
      </w:ins>
      <w:r w:rsidR="00B2423D">
        <w:t xml:space="preserve"> to provide </w:t>
      </w:r>
      <w:r w:rsidR="004A41B6">
        <w:t xml:space="preserve">passage route </w:t>
      </w:r>
      <w:r w:rsidR="00B2423D">
        <w:t>information</w:t>
      </w:r>
      <w:r w:rsidR="004A41B6">
        <w:t>.</w:t>
      </w:r>
      <w:ins w:id="653" w:author="Jason Rhee" w:date="2024-03-06T15:18:00Z">
        <w:r w:rsidR="00FD1CBB">
          <w:t xml:space="preserve"> </w:t>
        </w:r>
      </w:ins>
      <w:ins w:id="654" w:author="Jason Rhee" w:date="2024-03-06T15:21:00Z">
        <w:r w:rsidR="009B41CE">
          <w:t>When</w:t>
        </w:r>
      </w:ins>
      <w:ins w:id="655" w:author="Jason Rhee" w:date="2024-03-06T15:18:00Z">
        <w:r w:rsidR="00FD1CBB">
          <w:t xml:space="preserve"> S-421 datasets are </w:t>
        </w:r>
      </w:ins>
      <w:ins w:id="656" w:author="Jason Rhee" w:date="2024-03-06T15:19:00Z">
        <w:r w:rsidR="007B258C">
          <w:t>un</w:t>
        </w:r>
      </w:ins>
      <w:ins w:id="657" w:author="Jason Rhee" w:date="2024-03-06T15:18:00Z">
        <w:r w:rsidR="00FD1CBB">
          <w:t>available,</w:t>
        </w:r>
        <w:r w:rsidR="007B258C">
          <w:t xml:space="preserve"> alternative methods</w:t>
        </w:r>
      </w:ins>
      <w:ins w:id="658" w:author="Jason Rhee" w:date="2024-03-06T15:21:00Z">
        <w:r w:rsidR="009B41CE">
          <w:t>,</w:t>
        </w:r>
      </w:ins>
      <w:ins w:id="659" w:author="Jason Rhee" w:date="2024-03-06T15:18:00Z">
        <w:r w:rsidR="007B258C">
          <w:t xml:space="preserve"> </w:t>
        </w:r>
      </w:ins>
      <w:ins w:id="660" w:author="Jason Rhee" w:date="2024-03-06T15:20:00Z">
        <w:r w:rsidR="0038569F">
          <w:t>such as RTZ</w:t>
        </w:r>
      </w:ins>
      <w:ins w:id="661"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662"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663" w:author="Jason Rhee" w:date="2024-07-21T21:24:00Z" w16du:dateUtc="2024-07-21T11:24:00Z">
        <w:r w:rsidR="00A302AF" w:rsidRPr="00D129DC" w:rsidDel="00D52A25">
          <w:delText>pre-plan</w:delText>
        </w:r>
      </w:del>
      <w:ins w:id="664" w:author="Jason Rhee" w:date="2024-07-21T21:24:00Z" w16du:dateUtc="2024-07-21T11:24:00Z">
        <w:r w:rsidR="00D52A25">
          <w:t>Pre-plan</w:t>
        </w:r>
      </w:ins>
      <w:r w:rsidR="00CB594D">
        <w:t>’</w:t>
      </w:r>
      <w:r w:rsidR="00A302AF" w:rsidRPr="00D129DC">
        <w:t xml:space="preserve">, </w:t>
      </w:r>
      <w:r w:rsidR="00CB594D">
        <w:t>‘</w:t>
      </w:r>
      <w:del w:id="665" w:author="Jason Rhee" w:date="2024-07-21T21:24:00Z" w16du:dateUtc="2024-07-21T11:24:00Z">
        <w:r w:rsidR="00A302AF" w:rsidRPr="00D129DC" w:rsidDel="00D52A25">
          <w:delText xml:space="preserve">actual </w:delText>
        </w:r>
      </w:del>
      <w:ins w:id="666" w:author="Jason Rhee" w:date="2024-07-21T21:24:00Z" w16du:dateUtc="2024-07-21T11:24:00Z">
        <w:r w:rsidR="00D52A25">
          <w:rPr>
            <w:rFonts w:eastAsiaTheme="minorEastAsia" w:hint="eastAsia"/>
            <w:lang w:eastAsia="ko-KR"/>
          </w:rPr>
          <w:t>A</w:t>
        </w:r>
        <w:r w:rsidR="00D52A25" w:rsidRPr="00D129DC">
          <w:t xml:space="preserve">ctual </w:t>
        </w:r>
      </w:ins>
      <w:del w:id="667"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668"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669" w:author="Jason Rhee" w:date="2024-07-21T21:24:00Z" w16du:dateUtc="2024-07-21T11:24:00Z">
        <w:r w:rsidR="00A302AF" w:rsidRPr="000913AC" w:rsidDel="00D52A25">
          <w:delText>actual</w:delText>
        </w:r>
        <w:r w:rsidR="00CB594D" w:rsidRPr="000913AC" w:rsidDel="00D52A25">
          <w:delText xml:space="preserve"> </w:delText>
        </w:r>
      </w:del>
      <w:ins w:id="670" w:author="Jason Rhee" w:date="2024-07-21T21:24:00Z" w16du:dateUtc="2024-07-21T11:24:00Z">
        <w:r w:rsidR="00D52A25">
          <w:rPr>
            <w:rFonts w:eastAsiaTheme="minorEastAsia" w:hint="eastAsia"/>
            <w:lang w:eastAsia="ko-KR"/>
          </w:rPr>
          <w:t>A</w:t>
        </w:r>
        <w:r w:rsidR="00D52A25" w:rsidRPr="000913AC">
          <w:t xml:space="preserve">ctual </w:t>
        </w:r>
      </w:ins>
      <w:del w:id="671"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672"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673" w:author="Jason Rhee" w:date="2024-07-16T17:18:00Z" w16du:dateUtc="2024-07-16T07:18:00Z">
        <w:r w:rsidR="0066549D" w:rsidDel="001B54AD">
          <w:delText>UKCM service</w:delText>
        </w:r>
      </w:del>
      <w:ins w:id="674"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lastRenderedPageBreak/>
        <w:t xml:space="preserve">Actual </w:t>
      </w:r>
      <w:del w:id="675" w:author="Jason Rhee" w:date="2024-07-21T21:34:00Z" w16du:dateUtc="2024-07-21T11:34:00Z">
        <w:r w:rsidDel="00EE4F9B">
          <w:delText xml:space="preserve">plan </w:delText>
        </w:r>
      </w:del>
      <w:ins w:id="676"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677"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678"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t xml:space="preserve">Actual </w:t>
      </w:r>
      <w:del w:id="679" w:author="Jason Rhee" w:date="2024-07-21T21:34:00Z" w16du:dateUtc="2024-07-21T11:34:00Z">
        <w:r w:rsidDel="00EE4F9B">
          <w:delText>plan u</w:delText>
        </w:r>
      </w:del>
      <w:ins w:id="680" w:author="Jason Rhee" w:date="2024-07-21T21:34:00Z" w16du:dateUtc="2024-07-21T11:34:00Z">
        <w:r w:rsidR="00EE4F9B">
          <w:rPr>
            <w:rFonts w:eastAsiaTheme="minorEastAsia" w:hint="eastAsia"/>
            <w:lang w:eastAsia="ko-KR"/>
          </w:rPr>
          <w:t>U</w:t>
        </w:r>
      </w:ins>
      <w:r>
        <w:t>pdate datasets</w:t>
      </w:r>
    </w:p>
    <w:p w14:paraId="6072E34E" w14:textId="423B8056" w:rsidR="00A302AF" w:rsidRPr="00D129DC" w:rsidRDefault="00A302AF" w:rsidP="00195D9D">
      <w:pPr>
        <w:spacing w:before="0"/>
        <w:rPr>
          <w:rFonts w:cs="Arial"/>
          <w:szCs w:val="20"/>
        </w:rPr>
      </w:pPr>
      <w:r w:rsidRPr="000913AC">
        <w:rPr>
          <w:i/>
        </w:rPr>
        <w:t xml:space="preserve">Actual </w:t>
      </w:r>
      <w:del w:id="681"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682" w:author="Jason Rhee" w:date="2024-02-29T14:04:00Z">
              <w:rPr/>
            </w:rPrChange>
          </w:rPr>
          <w:delText>u</w:delText>
        </w:r>
      </w:del>
      <w:ins w:id="683" w:author="Jason Rhee" w:date="2024-07-21T21:34:00Z" w16du:dateUtc="2024-07-21T11:34:00Z">
        <w:r w:rsidR="00EE4F9B">
          <w:rPr>
            <w:rFonts w:eastAsiaTheme="minorEastAsia" w:hint="eastAsia"/>
            <w:i/>
            <w:lang w:eastAsia="ko-KR"/>
          </w:rPr>
          <w:t>U</w:t>
        </w:r>
      </w:ins>
      <w:r w:rsidRPr="00D94314">
        <w:rPr>
          <w:i/>
          <w:iCs/>
          <w:rPrChange w:id="684"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ins w:id="685" w:author="Jason Rhee" w:date="2024-07-25T17:54:00Z" w16du:dateUtc="2024-07-25T07:54:00Z">
        <w:r w:rsidR="00B12C5A">
          <w:t xml:space="preserve">under keel clearance plan area, </w:t>
        </w:r>
      </w:ins>
      <w:r w:rsidR="00AF2A34">
        <w:t xml:space="preserve">almost non-navigable </w:t>
      </w:r>
      <w:ins w:id="686" w:author="Jason Rhee" w:date="2024-07-25T17:54:00Z" w16du:dateUtc="2024-07-25T07:54:00Z">
        <w:r w:rsidR="00B12C5A">
          <w:t xml:space="preserve">areas, </w:t>
        </w:r>
      </w:ins>
      <w:r w:rsidR="00AF2A34">
        <w:t xml:space="preserve">and non-navigable </w:t>
      </w:r>
      <w:r w:rsidRPr="00D129DC">
        <w:t xml:space="preserve">areas </w:t>
      </w:r>
      <w:del w:id="687" w:author="Jason Rhee" w:date="2024-07-25T17:54:00Z" w16du:dateUtc="2024-07-25T07:54:00Z">
        <w:r w:rsidRPr="00D129DC" w:rsidDel="00B12C5A">
          <w:delText xml:space="preserve">and </w:delText>
        </w:r>
      </w:del>
      <w:ins w:id="688" w:author="Jason Rhee" w:date="2024-07-25T17:54:00Z" w16du:dateUtc="2024-07-25T07:54:00Z">
        <w:r w:rsidR="00B12C5A">
          <w:t xml:space="preserve">under </w:t>
        </w:r>
      </w:ins>
      <w:r w:rsidRPr="00D129DC">
        <w:t>the 'parent' UnderKeelClearancePlan feature</w:t>
      </w:r>
      <w:r w:rsidR="0066549D">
        <w:t xml:space="preserve">. </w:t>
      </w:r>
      <w:r w:rsidRPr="00D129DC">
        <w:t xml:space="preserve">The dataset will be updated based on </w:t>
      </w:r>
      <w:r w:rsidR="00A873ED">
        <w:t xml:space="preserve">the </w:t>
      </w:r>
      <w:r w:rsidRPr="00D129DC">
        <w:t>latest weather conditions and</w:t>
      </w:r>
      <w:ins w:id="689" w:author="Jason Rhee" w:date="2024-07-21T22:09:00Z" w16du:dateUtc="2024-07-21T12:09:00Z">
        <w:r w:rsidR="0011724A">
          <w:rPr>
            <w:rFonts w:eastAsiaTheme="minorEastAsia" w:hint="eastAsia"/>
            <w:lang w:eastAsia="ko-KR"/>
          </w:rPr>
          <w:t>,</w:t>
        </w:r>
      </w:ins>
      <w:r w:rsidRPr="00D129DC">
        <w:t xml:space="preserve"> </w:t>
      </w:r>
      <w:del w:id="690" w:author="Jason Rhee" w:date="2024-07-21T22:09:00Z" w16du:dateUtc="2024-07-21T12:09:00Z">
        <w:r w:rsidR="00A873ED" w:rsidDel="0011724A">
          <w:delText>(</w:delText>
        </w:r>
        <w:commentRangeStart w:id="691"/>
        <w:commentRangeStart w:id="692"/>
        <w:r w:rsidRPr="00D129DC" w:rsidDel="0011724A">
          <w:delText>optionally</w:delText>
        </w:r>
        <w:commentRangeEnd w:id="691"/>
        <w:r w:rsidR="004B71B7" w:rsidDel="0011724A">
          <w:rPr>
            <w:rStyle w:val="CommentReference"/>
            <w:rFonts w:eastAsia="MS Mincho"/>
            <w:szCs w:val="20"/>
            <w:lang w:eastAsia="ja-JP"/>
          </w:rPr>
          <w:commentReference w:id="691"/>
        </w:r>
      </w:del>
      <w:commentRangeEnd w:id="692"/>
      <w:r w:rsidR="00B71A99">
        <w:rPr>
          <w:rStyle w:val="CommentReference"/>
          <w:rFonts w:eastAsia="MS Mincho"/>
          <w:szCs w:val="20"/>
          <w:lang w:eastAsia="ja-JP"/>
        </w:rPr>
        <w:commentReference w:id="692"/>
      </w:r>
      <w:del w:id="693" w:author="Jason Rhee" w:date="2024-07-21T22:09:00Z" w16du:dateUtc="2024-07-21T12:09:00Z">
        <w:r w:rsidR="00A873ED" w:rsidDel="0011724A">
          <w:delText>)</w:delText>
        </w:r>
      </w:del>
      <w:ins w:id="694"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695" w:author="Jason Rhee" w:date="2024-07-16T17:18:00Z" w16du:dateUtc="2024-07-16T07:18:00Z">
        <w:r w:rsidR="0066549D" w:rsidDel="001B54AD">
          <w:delText>UKCM service</w:delText>
        </w:r>
      </w:del>
      <w:del w:id="696" w:author="Jason Rhee" w:date="2024-07-16T17:20:00Z" w16du:dateUtc="2024-07-16T07:20:00Z">
        <w:r w:rsidR="00AF2A34" w:rsidDel="001B54AD">
          <w:delText xml:space="preserve"> provider</w:delText>
        </w:r>
      </w:del>
      <w:ins w:id="697"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698"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F7235EF"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699" w:author="Jason Rhee" w:date="2024-07-16T17:18:00Z" w16du:dateUtc="2024-07-16T07:18:00Z">
        <w:r w:rsidRPr="00D129DC" w:rsidDel="001B54AD">
          <w:delText>UKCM s</w:delText>
        </w:r>
        <w:r w:rsidR="00CB594D" w:rsidDel="001B54AD">
          <w:delText>ervice</w:delText>
        </w:r>
      </w:del>
      <w:ins w:id="700"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701" w:author="Jason Rhee" w:date="2024-07-16T17:18:00Z" w16du:dateUtc="2024-07-16T07:18:00Z">
        <w:r w:rsidRPr="00224DC4" w:rsidDel="001B54AD">
          <w:delText>UKCM s</w:delText>
        </w:r>
        <w:r w:rsidR="00CB594D" w:rsidRPr="00224DC4" w:rsidDel="001B54AD">
          <w:delText>ervice</w:delText>
        </w:r>
      </w:del>
      <w:ins w:id="702" w:author="Jason Rhee" w:date="2024-07-16T17:18:00Z" w16du:dateUtc="2024-07-16T07:18:00Z">
        <w:r w:rsidR="001B54AD">
          <w:t>UKCM Service</w:t>
        </w:r>
      </w:ins>
      <w:r w:rsidRPr="00224DC4">
        <w:t xml:space="preserve"> could return a single </w:t>
      </w:r>
      <w:ins w:id="703" w:author="Jason Rhee" w:date="2024-07-25T18:02:00Z" w16du:dateUtc="2024-07-25T08:02:00Z">
        <w:r w:rsidR="00B34F26">
          <w:t xml:space="preserve">Pre-plan </w:t>
        </w:r>
      </w:ins>
      <w:r w:rsidRPr="00224DC4">
        <w:t>dataset</w:t>
      </w:r>
      <w:ins w:id="704" w:author="Jason Rhee" w:date="2024-07-25T17:56:00Z" w16du:dateUtc="2024-07-25T07:56:00Z">
        <w:r w:rsidR="00632A77">
          <w:t>,</w:t>
        </w:r>
      </w:ins>
      <w:r w:rsidRPr="00224DC4">
        <w:t xml:space="preserve"> and generally no updates are required until </w:t>
      </w:r>
      <w:ins w:id="705" w:author="Jason Rhee" w:date="2024-07-25T17:55:00Z" w16du:dateUtc="2024-07-25T07:55:00Z">
        <w:r w:rsidR="00531D31">
          <w:t xml:space="preserve">closer to the </w:t>
        </w:r>
      </w:ins>
      <w:ins w:id="706" w:author="Jason Rhee" w:date="2024-07-25T17:56:00Z" w16du:dateUtc="2024-07-25T07:56:00Z">
        <w:r w:rsidR="00531D31">
          <w:t xml:space="preserve">time when the ship enters the UKCM Operational Area </w:t>
        </w:r>
      </w:ins>
      <w:ins w:id="707" w:author="Jason Rhee" w:date="2024-07-25T17:55:00Z" w16du:dateUtc="2024-07-25T07:55:00Z">
        <w:r w:rsidR="00531D31">
          <w:t xml:space="preserve">(for example, </w:t>
        </w:r>
      </w:ins>
      <w:commentRangeStart w:id="708"/>
      <w:commentRangeStart w:id="709"/>
      <w:r w:rsidRPr="00224DC4">
        <w:t>approximately</w:t>
      </w:r>
      <w:commentRangeEnd w:id="708"/>
      <w:r w:rsidR="00535476">
        <w:rPr>
          <w:rStyle w:val="CommentReference"/>
          <w:rFonts w:eastAsia="MS Mincho"/>
          <w:szCs w:val="20"/>
          <w:lang w:eastAsia="ja-JP"/>
        </w:rPr>
        <w:commentReference w:id="708"/>
      </w:r>
      <w:commentRangeEnd w:id="709"/>
      <w:r w:rsidR="0024407C">
        <w:rPr>
          <w:rStyle w:val="CommentReference"/>
          <w:rFonts w:eastAsia="MS Mincho"/>
          <w:szCs w:val="20"/>
          <w:lang w:eastAsia="ja-JP"/>
        </w:rPr>
        <w:commentReference w:id="709"/>
      </w:r>
      <w:r w:rsidRPr="00224DC4">
        <w:t xml:space="preserve"> 24 hrs</w:t>
      </w:r>
      <w:ins w:id="710" w:author="Jason Rhee" w:date="2024-07-25T17:58:00Z" w16du:dateUtc="2024-07-25T07:58:00Z">
        <w:r w:rsidR="00B8086F">
          <w:t xml:space="preserve"> prior to entry</w:t>
        </w:r>
      </w:ins>
      <w:ins w:id="711" w:author="Jason Rhee" w:date="2024-07-25T17:56:00Z" w16du:dateUtc="2024-07-25T07:56:00Z">
        <w:r w:rsidR="00531D31">
          <w:t>)</w:t>
        </w:r>
      </w:ins>
      <w:del w:id="712" w:author="Jason Rhee" w:date="2024-07-25T17:56:00Z" w16du:dateUtc="2024-07-25T07:56:00Z">
        <w:r w:rsidRPr="00224DC4" w:rsidDel="00531D31">
          <w:delText xml:space="preserve"> before the time when the </w:delText>
        </w:r>
        <w:r w:rsidR="00CB594D" w:rsidRPr="00224DC4" w:rsidDel="00531D31">
          <w:delText>ship</w:delText>
        </w:r>
        <w:r w:rsidRPr="00224DC4" w:rsidDel="00531D31">
          <w:delText xml:space="preserve"> enters the UKCM </w:delText>
        </w:r>
        <w:r w:rsidR="00CB594D" w:rsidRPr="00224DC4" w:rsidDel="00531D31">
          <w:delText>area</w:delText>
        </w:r>
      </w:del>
      <w:r w:rsidR="0066549D" w:rsidRPr="00224DC4">
        <w:t>.</w:t>
      </w:r>
    </w:p>
    <w:p w14:paraId="16781474" w14:textId="4DBAB43E" w:rsidR="00A95625" w:rsidRPr="00D129DC" w:rsidRDefault="00A95625" w:rsidP="00195D9D">
      <w:pPr>
        <w:spacing w:before="0"/>
      </w:pPr>
      <w:commentRangeStart w:id="713"/>
      <w:commentRangeStart w:id="714"/>
      <w:del w:id="715" w:author="Jason Rhee" w:date="2024-07-25T17:57:00Z" w16du:dateUtc="2024-07-25T07:57:00Z">
        <w:r w:rsidRPr="00224DC4" w:rsidDel="00B8086F">
          <w:delText xml:space="preserve">Approximately </w:delText>
        </w:r>
        <w:r w:rsidR="00A302AF" w:rsidRPr="00224DC4" w:rsidDel="00B8086F">
          <w:delText>24 hrs</w:delText>
        </w:r>
        <w:commentRangeEnd w:id="713"/>
        <w:r w:rsidR="00AD0967" w:rsidDel="00B8086F">
          <w:rPr>
            <w:rStyle w:val="CommentReference"/>
            <w:rFonts w:eastAsia="MS Mincho"/>
            <w:szCs w:val="20"/>
            <w:lang w:eastAsia="ja-JP"/>
          </w:rPr>
          <w:commentReference w:id="713"/>
        </w:r>
      </w:del>
      <w:commentRangeEnd w:id="714"/>
      <w:r w:rsidR="0024407C">
        <w:rPr>
          <w:rStyle w:val="CommentReference"/>
          <w:rFonts w:eastAsia="MS Mincho"/>
          <w:szCs w:val="20"/>
          <w:lang w:eastAsia="ja-JP"/>
        </w:rPr>
        <w:commentReference w:id="714"/>
      </w:r>
      <w:del w:id="716" w:author="Jason Rhee" w:date="2024-07-25T17:57:00Z" w16du:dateUtc="2024-07-25T07:57:00Z">
        <w:r w:rsidR="00A302AF" w:rsidRPr="00224DC4" w:rsidDel="00B8086F">
          <w:delText xml:space="preserve"> before </w:delText>
        </w:r>
      </w:del>
      <w:ins w:id="717" w:author="Jason Rhee" w:date="2024-07-25T17:57:00Z" w16du:dateUtc="2024-07-25T07:57:00Z">
        <w:r w:rsidR="00B8086F">
          <w:t xml:space="preserve">Closer to </w:t>
        </w:r>
      </w:ins>
      <w:r w:rsidR="00A302AF" w:rsidRPr="00224DC4">
        <w:t xml:space="preserve">the time </w:t>
      </w:r>
      <w:del w:id="718" w:author="Jason Rhee" w:date="2024-07-25T17:57:00Z" w16du:dateUtc="2024-07-25T07:57:00Z">
        <w:r w:rsidR="00A302AF" w:rsidRPr="00224DC4" w:rsidDel="00B8086F">
          <w:delText xml:space="preserve">when </w:delText>
        </w:r>
      </w:del>
      <w:ins w:id="719" w:author="Jason Rhee" w:date="2024-07-25T17:57:00Z" w16du:dateUtc="2024-07-25T07:57:00Z">
        <w:r w:rsidR="00B8086F">
          <w:t xml:space="preserve">time of </w:t>
        </w:r>
      </w:ins>
      <w:r w:rsidR="0066549D" w:rsidRPr="00224DC4">
        <w:t>a</w:t>
      </w:r>
      <w:r w:rsidR="00A302AF" w:rsidRPr="00224DC4">
        <w:t xml:space="preserve"> </w:t>
      </w:r>
      <w:r w:rsidR="00CB594D" w:rsidRPr="00224DC4">
        <w:t>ship</w:t>
      </w:r>
      <w:r w:rsidR="00A302AF" w:rsidRPr="00224DC4">
        <w:t xml:space="preserve"> enter</w:t>
      </w:r>
      <w:ins w:id="720" w:author="Jason Rhee" w:date="2024-07-25T17:57:00Z" w16du:dateUtc="2024-07-25T07:57:00Z">
        <w:r w:rsidR="00B8086F">
          <w:t>ing</w:t>
        </w:r>
      </w:ins>
      <w:del w:id="721" w:author="Jason Rhee" w:date="2024-07-25T17:57:00Z" w16du:dateUtc="2024-07-25T07:57:00Z">
        <w:r w:rsidR="00A302AF" w:rsidRPr="00224DC4" w:rsidDel="00B8086F">
          <w:delText>s</w:delText>
        </w:r>
      </w:del>
      <w:r w:rsidR="00A302AF" w:rsidRPr="00224DC4">
        <w:t xml:space="preserve"> the UKCM </w:t>
      </w:r>
      <w:ins w:id="722" w:author="Jason Rhee" w:date="2024-07-25T18:00:00Z" w16du:dateUtc="2024-07-25T08:00:00Z">
        <w:r w:rsidR="000D271F">
          <w:t xml:space="preserve">Operational </w:t>
        </w:r>
      </w:ins>
      <w:del w:id="723" w:author="Jason Rhee" w:date="2024-07-25T18:00:00Z" w16du:dateUtc="2024-07-25T08:00:00Z">
        <w:r w:rsidR="00CB594D" w:rsidRPr="00224DC4" w:rsidDel="000D271F">
          <w:delText>area</w:delText>
        </w:r>
      </w:del>
      <w:ins w:id="724" w:author="Jason Rhee" w:date="2024-07-25T18:00:00Z" w16du:dateUtc="2024-07-25T08:00:00Z">
        <w:r w:rsidR="000D271F">
          <w:t>A</w:t>
        </w:r>
        <w:r w:rsidR="000D271F" w:rsidRPr="00224DC4">
          <w:t>rea</w:t>
        </w:r>
        <w:r w:rsidR="000D271F">
          <w:t xml:space="preserve"> </w:t>
        </w:r>
      </w:ins>
      <w:ins w:id="725" w:author="Jason Rhee" w:date="2024-07-25T17:57:00Z" w16du:dateUtc="2024-07-25T07:57:00Z">
        <w:r w:rsidR="00B8086F">
          <w:t xml:space="preserve">(for example, </w:t>
        </w:r>
        <w:r w:rsidR="00B8086F" w:rsidRPr="00224DC4">
          <w:t>24 h</w:t>
        </w:r>
        <w:r w:rsidR="00B8086F">
          <w:t>ours prior)</w:t>
        </w:r>
      </w:ins>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w:t>
      </w:r>
      <w:ins w:id="726" w:author="Jason Rhee" w:date="2024-07-25T18:02:00Z" w16du:dateUtc="2024-07-25T08:02:00Z">
        <w:r w:rsidR="00B34F26">
          <w:t xml:space="preserve">Actual </w:t>
        </w:r>
      </w:ins>
      <w:del w:id="727" w:author="Jason Rhee" w:date="2024-07-25T18:02:00Z" w16du:dateUtc="2024-07-25T08:02:00Z">
        <w:r w:rsidR="00A302AF" w:rsidRPr="00224DC4" w:rsidDel="00B34F26">
          <w:delText xml:space="preserve">plan </w:delText>
        </w:r>
      </w:del>
      <w:ins w:id="728" w:author="Jason Rhee" w:date="2024-07-25T18:02:00Z" w16du:dateUtc="2024-07-25T08:02:00Z">
        <w:r w:rsidR="00B34F26">
          <w:t>P</w:t>
        </w:r>
        <w:r w:rsidR="00B34F26" w:rsidRPr="00224DC4">
          <w:t xml:space="preserve">lan </w:t>
        </w:r>
      </w:ins>
      <w:r w:rsidR="00A302AF" w:rsidRPr="00224DC4">
        <w:t xml:space="preserve">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could vary</w:t>
      </w:r>
      <w:ins w:id="729" w:author="Jason Rhee" w:date="2024-07-25T17:59:00Z" w16du:dateUtc="2024-07-25T07:59:00Z">
        <w:r w:rsidR="00D44915">
          <w:t xml:space="preserve">, for </w:t>
        </w:r>
      </w:ins>
      <w:ins w:id="730" w:author="Jason Rhee" w:date="2024-07-25T18:01:00Z" w16du:dateUtc="2024-07-25T08:01:00Z">
        <w:r w:rsidR="003071BD">
          <w:t>example</w:t>
        </w:r>
      </w:ins>
      <w:r w:rsidR="0066549D">
        <w:t xml:space="preserve"> </w:t>
      </w:r>
      <w:r w:rsidR="00A302AF" w:rsidRPr="00D129DC">
        <w:t xml:space="preserve">between 10 </w:t>
      </w:r>
      <w:r>
        <w:t>and</w:t>
      </w:r>
      <w:r w:rsidR="00A302AF" w:rsidRPr="00D129DC">
        <w:t xml:space="preserve"> 60 minutes.</w:t>
      </w:r>
    </w:p>
    <w:p w14:paraId="17B55A85" w14:textId="0FEC64FC" w:rsidR="00A302AF" w:rsidRDefault="0066549D" w:rsidP="00195D9D">
      <w:pPr>
        <w:spacing w:before="0"/>
        <w:rPr>
          <w:ins w:id="731" w:author="Jason Rhee" w:date="2024-03-07T17:27:00Z"/>
          <w:bCs/>
        </w:rPr>
      </w:pPr>
      <w:r>
        <w:rPr>
          <w:bCs/>
        </w:rPr>
        <w:t xml:space="preserve">Immediately before </w:t>
      </w:r>
      <w:r w:rsidR="00A302AF" w:rsidRPr="00286A01">
        <w:rPr>
          <w:bCs/>
        </w:rPr>
        <w:t xml:space="preserve">entering the UKCM </w:t>
      </w:r>
      <w:ins w:id="732" w:author="Jason Rhee" w:date="2024-07-25T18:00:00Z" w16du:dateUtc="2024-07-25T08:00:00Z">
        <w:r w:rsidR="00D03D88">
          <w:rPr>
            <w:bCs/>
          </w:rPr>
          <w:t xml:space="preserve">Operational </w:t>
        </w:r>
      </w:ins>
      <w:del w:id="733" w:author="Jason Rhee" w:date="2024-07-25T18:00:00Z" w16du:dateUtc="2024-07-25T08:00:00Z">
        <w:r w:rsidDel="00D03D88">
          <w:rPr>
            <w:bCs/>
          </w:rPr>
          <w:delText>area</w:delText>
        </w:r>
        <w:r w:rsidR="00A302AF" w:rsidRPr="00286A01" w:rsidDel="00D03D88">
          <w:rPr>
            <w:bCs/>
          </w:rPr>
          <w:delText xml:space="preserve"> </w:delText>
        </w:r>
      </w:del>
      <w:ins w:id="734" w:author="Jason Rhee" w:date="2024-07-25T18:00:00Z" w16du:dateUtc="2024-07-25T08:00:00Z">
        <w:r w:rsidR="00D03D88">
          <w:rPr>
            <w:bCs/>
          </w:rPr>
          <w:t>Area</w:t>
        </w:r>
        <w:r w:rsidR="00D03D88" w:rsidRPr="00286A01">
          <w:rPr>
            <w:bCs/>
          </w:rPr>
          <w:t xml:space="preserve"> </w:t>
        </w:r>
      </w:ins>
      <w:r w:rsidR="00A302AF" w:rsidRPr="00286A01">
        <w:rPr>
          <w:bCs/>
        </w:rPr>
        <w:t xml:space="preserve">and whilst underway, the use case changes again to become the </w:t>
      </w:r>
      <w:del w:id="735" w:author="Jason Rhee" w:date="2024-07-21T21:30:00Z" w16du:dateUtc="2024-07-21T11:30:00Z">
        <w:r w:rsidR="00A302AF" w:rsidRPr="00286A01" w:rsidDel="00295F56">
          <w:rPr>
            <w:bCs/>
          </w:rPr>
          <w:delText>actual plan</w:delText>
        </w:r>
      </w:del>
      <w:ins w:id="736" w:author="Jason Rhee" w:date="2024-07-21T21:30:00Z" w16du:dateUtc="2024-07-21T11:30:00Z">
        <w:r w:rsidR="00295F56">
          <w:rPr>
            <w:bCs/>
          </w:rPr>
          <w:t xml:space="preserve">Actual </w:t>
        </w:r>
      </w:ins>
      <w:ins w:id="737" w:author="Jason Rhee" w:date="2024-07-25T18:02:00Z" w16du:dateUtc="2024-07-25T08:02:00Z">
        <w:r w:rsidR="00000BB7">
          <w:rPr>
            <w:bCs/>
          </w:rPr>
          <w:t>Update</w:t>
        </w:r>
      </w:ins>
      <w:ins w:id="738" w:author="Jason Rhee" w:date="2024-07-25T18:03:00Z" w16du:dateUtc="2024-07-25T08:03:00Z">
        <w:r w:rsidR="004861FE">
          <w:rPr>
            <w:bCs/>
          </w:rPr>
          <w:t xml:space="preserve">. </w:t>
        </w:r>
      </w:ins>
      <w:ins w:id="739" w:author="Jason Rhee" w:date="2024-07-25T18:04:00Z" w16du:dateUtc="2024-07-25T08:04:00Z">
        <w:r w:rsidR="00A17B41">
          <w:rPr>
            <w:bCs/>
          </w:rPr>
          <w:t xml:space="preserve">Throughout </w:t>
        </w:r>
      </w:ins>
      <w:ins w:id="740" w:author="Jason Rhee" w:date="2024-07-25T18:03:00Z" w16du:dateUtc="2024-07-25T08:03:00Z">
        <w:r w:rsidR="004861FE">
          <w:rPr>
            <w:bCs/>
          </w:rPr>
          <w:t>the Actual Plan phase</w:t>
        </w:r>
        <w:r w:rsidR="00A17B41">
          <w:rPr>
            <w:bCs/>
          </w:rPr>
          <w:t>,</w:t>
        </w:r>
      </w:ins>
      <w:r w:rsidR="00A302AF" w:rsidRPr="00286A01">
        <w:rPr>
          <w:bCs/>
        </w:rPr>
        <w:t xml:space="preserve"> </w:t>
      </w:r>
      <w:del w:id="741" w:author="Jason Rhee" w:date="2024-07-25T18:04:00Z" w16du:dateUtc="2024-07-25T08:04:00Z">
        <w:r w:rsidR="00A302AF" w:rsidRPr="00286A01" w:rsidDel="00A17B41">
          <w:rPr>
            <w:bCs/>
          </w:rPr>
          <w:delText xml:space="preserve">and </w:delText>
        </w:r>
      </w:del>
      <w:r w:rsidR="00A302AF" w:rsidRPr="00286A01">
        <w:rPr>
          <w:bCs/>
        </w:rPr>
        <w:t xml:space="preserve">more up-to-date </w:t>
      </w:r>
      <w:ins w:id="742" w:author="Jason Rhee" w:date="2024-07-25T18:05:00Z" w16du:dateUtc="2024-07-25T08:05:00Z">
        <w:r w:rsidR="00A17B41">
          <w:rPr>
            <w:bCs/>
          </w:rPr>
          <w:t xml:space="preserve">UKC </w:t>
        </w:r>
      </w:ins>
      <w:r w:rsidR="00A302AF" w:rsidRPr="00286A01">
        <w:rPr>
          <w:bCs/>
        </w:rPr>
        <w:t>information is required</w:t>
      </w:r>
      <w:r w:rsidR="00A95625">
        <w:rPr>
          <w:bCs/>
        </w:rPr>
        <w:t xml:space="preserve">, </w:t>
      </w:r>
      <w:ins w:id="743" w:author="Jason Rhee" w:date="2024-07-25T18:05:00Z" w16du:dateUtc="2024-07-25T08:05:00Z">
        <w:r w:rsidR="00A17B41">
          <w:rPr>
            <w:bCs/>
          </w:rPr>
          <w:t>provided more frequently than Actual Plan datasets (fo</w:t>
        </w:r>
      </w:ins>
      <w:ins w:id="744" w:author="Jason Rhee" w:date="2024-07-25T18:06:00Z" w16du:dateUtc="2024-07-25T08:06:00Z">
        <w:r w:rsidR="00A17B41">
          <w:rPr>
            <w:bCs/>
          </w:rPr>
          <w:t xml:space="preserve">r example, </w:t>
        </w:r>
      </w:ins>
      <w:commentRangeStart w:id="745"/>
      <w:del w:id="746" w:author="Jason Rhee" w:date="2024-07-25T18:06:00Z" w16du:dateUtc="2024-07-25T08:06:00Z">
        <w:r w:rsidR="00A95625" w:rsidDel="00A17B41">
          <w:rPr>
            <w:bCs/>
          </w:rPr>
          <w:delText>approximately</w:delText>
        </w:r>
        <w:r w:rsidR="00A302AF" w:rsidRPr="00286A01" w:rsidDel="00A17B41">
          <w:rPr>
            <w:bCs/>
          </w:rPr>
          <w:delText xml:space="preserve"> </w:delText>
        </w:r>
      </w:del>
      <w:r w:rsidR="00A302AF" w:rsidRPr="00286A01">
        <w:rPr>
          <w:bCs/>
        </w:rPr>
        <w:t xml:space="preserve">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745"/>
      <w:r w:rsidR="00002424">
        <w:rPr>
          <w:rStyle w:val="CommentReference"/>
          <w:rFonts w:eastAsia="MS Mincho"/>
          <w:szCs w:val="20"/>
          <w:lang w:eastAsia="ja-JP"/>
        </w:rPr>
        <w:commentReference w:id="745"/>
      </w:r>
      <w:ins w:id="747" w:author="Jason Rhee" w:date="2024-07-25T18:06:00Z" w16du:dateUtc="2024-07-25T08:06:00Z">
        <w:r w:rsidR="00A17B41">
          <w:rPr>
            <w:bCs/>
            <w:lang w:val="fr-FR"/>
          </w:rPr>
          <w:t>).</w:t>
        </w:r>
      </w:ins>
      <w:del w:id="748" w:author="Jason Rhee" w:date="2024-07-25T18:06:00Z" w16du:dateUtc="2024-07-25T08:06:00Z">
        <w:r w:rsidDel="000018A4">
          <w:rPr>
            <w:bCs/>
          </w:rPr>
          <w:delText>.</w:delText>
        </w:r>
      </w:del>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749" w:author="Jason Rhee" w:date="2024-07-16T17:18:00Z" w16du:dateUtc="2024-07-16T07:18:00Z">
        <w:r w:rsidDel="001B54AD">
          <w:rPr>
            <w:bCs/>
          </w:rPr>
          <w:delText>UKCM service</w:delText>
        </w:r>
      </w:del>
      <w:ins w:id="750"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751"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752" w:author="Jason Rhee" w:date="2024-03-07T17:27:00Z"/>
        </w:rPr>
        <w:pPrChange w:id="753" w:author="Jason Rhee" w:date="2024-04-30T16:33:00Z" w16du:dateUtc="2024-04-30T06:33:00Z">
          <w:pPr>
            <w:spacing w:before="0"/>
          </w:pPr>
        </w:pPrChange>
      </w:pPr>
    </w:p>
    <w:p w14:paraId="6A3F1727" w14:textId="46E9EF21" w:rsidR="000B750B" w:rsidRDefault="00D35AFC" w:rsidP="00B3435A">
      <w:pPr>
        <w:pStyle w:val="Heading2"/>
      </w:pPr>
      <w:bookmarkStart w:id="754" w:name="_Ref534271179"/>
      <w:bookmarkStart w:id="755" w:name="_Ref534271191"/>
      <w:bookmarkStart w:id="756" w:name="_Toc127463829"/>
      <w:bookmarkStart w:id="757" w:name="_Toc128125455"/>
      <w:bookmarkStart w:id="758" w:name="_Toc141176180"/>
      <w:bookmarkStart w:id="759" w:name="_Toc141176335"/>
      <w:bookmarkStart w:id="760" w:name="_Toc141176966"/>
      <w:bookmarkStart w:id="761" w:name="_Toc150177851"/>
      <w:r w:rsidRPr="00A4129D">
        <w:t>Application Schema</w:t>
      </w:r>
      <w:bookmarkEnd w:id="636"/>
      <w:bookmarkEnd w:id="637"/>
      <w:bookmarkEnd w:id="754"/>
      <w:bookmarkEnd w:id="755"/>
      <w:bookmarkEnd w:id="756"/>
      <w:bookmarkEnd w:id="757"/>
      <w:bookmarkEnd w:id="758"/>
      <w:bookmarkEnd w:id="759"/>
      <w:bookmarkEnd w:id="760"/>
      <w:bookmarkEnd w:id="761"/>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762" w:author="Jason Rhee" w:date="2024-07-22T01:23:00Z" w16du:dateUtc="2024-07-21T15:23:00Z">
          <w:pPr>
            <w:keepNext/>
          </w:pPr>
        </w:pPrChange>
      </w:pPr>
      <w:del w:id="763" w:author="Jason Rhee" w:date="2024-07-22T01:23:00Z" w16du:dateUtc="2024-07-21T15:23:00Z">
        <w:r w:rsidDel="00371A32">
          <w:rPr>
            <w:noProof/>
          </w:rPr>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51668" cy="4060586"/>
                      </a:xfrm>
                      <a:prstGeom prst="rect">
                        <a:avLst/>
                      </a:prstGeom>
                    </pic:spPr>
                  </pic:pic>
                </a:graphicData>
              </a:graphic>
            </wp:inline>
          </w:drawing>
        </w:r>
      </w:del>
      <w:ins w:id="764" w:author="Jason Rhee" w:date="2024-07-22T01:23:00Z" w16du:dateUtc="2024-07-21T15:23:00Z">
        <w:r w:rsidR="00371A32">
          <w:rPr>
            <w:noProof/>
          </w:rPr>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765"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766" w:author="Jason Rhee" w:date="2024-03-07T17:27:00Z">
            <w:sectPr w:rsidR="006E5801" w:rsidSect="008200D9">
              <w:pgSz w:w="11906" w:h="16838" w:orient="portrait"/>
              <w:pgMar w:top="1440" w:right="1418" w:bottom="1440" w:left="1400" w:header="720" w:footer="720" w:gutter="0"/>
            </w:sectPr>
          </w:sectPrChange>
        </w:sectPr>
      </w:pPr>
      <w:bookmarkStart w:id="767" w:name="_Ref534270722"/>
      <w:bookmarkStart w:id="768"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767"/>
      <w:r w:rsidRPr="00195D9D">
        <w:rPr>
          <w:i/>
          <w:sz w:val="18"/>
          <w:szCs w:val="18"/>
        </w:rPr>
        <w:t>. S-129 Data Model</w:t>
      </w:r>
      <w:bookmarkEnd w:id="768"/>
    </w:p>
    <w:p w14:paraId="48FE365D" w14:textId="75726C2F" w:rsidR="009C68D7" w:rsidRPr="00195D9D" w:rsidDel="006E5801" w:rsidRDefault="009C68D7" w:rsidP="00195D9D">
      <w:pPr>
        <w:pStyle w:val="Caption"/>
        <w:spacing w:line="240" w:lineRule="auto"/>
        <w:jc w:val="center"/>
        <w:rPr>
          <w:del w:id="769" w:author="Jason Rhee" w:date="2024-03-06T17:38:00Z"/>
          <w:rFonts w:cs="Arial"/>
          <w:i/>
          <w:sz w:val="18"/>
          <w:szCs w:val="18"/>
        </w:rPr>
      </w:pPr>
    </w:p>
    <w:p w14:paraId="5B787C87" w14:textId="77777777" w:rsidR="00453950" w:rsidRDefault="00453950" w:rsidP="002721B0">
      <w:pPr>
        <w:pStyle w:val="Heading3"/>
      </w:pPr>
      <w:bookmarkStart w:id="770"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771"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772">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773" w:author="Jason Rhee" w:date="2024-03-07T17:07:00Z">
            <w:trPr>
              <w:gridAfter w:val="0"/>
              <w:tblHeader/>
            </w:trPr>
          </w:trPrChange>
        </w:trPr>
        <w:tc>
          <w:tcPr>
            <w:tcW w:w="1697" w:type="dxa"/>
            <w:shd w:val="clear" w:color="auto" w:fill="D9D9D9" w:themeFill="background1" w:themeFillShade="D9"/>
            <w:tcPrChange w:id="774"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775"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776"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777"/>
            <w:r w:rsidRPr="001E5C86">
              <w:rPr>
                <w:rFonts w:cs="Arial"/>
                <w:b/>
                <w:sz w:val="18"/>
                <w:szCs w:val="18"/>
              </w:rPr>
              <w:t>Description</w:t>
            </w:r>
            <w:commentRangeEnd w:id="777"/>
            <w:r w:rsidR="00AE766A">
              <w:rPr>
                <w:rStyle w:val="CommentReference"/>
                <w:rFonts w:eastAsia="MS Mincho"/>
                <w:szCs w:val="20"/>
                <w:lang w:eastAsia="ja-JP"/>
              </w:rPr>
              <w:commentReference w:id="777"/>
            </w:r>
          </w:p>
        </w:tc>
        <w:tc>
          <w:tcPr>
            <w:tcW w:w="709" w:type="dxa"/>
            <w:shd w:val="clear" w:color="auto" w:fill="D9D9D9" w:themeFill="background1" w:themeFillShade="D9"/>
            <w:tcPrChange w:id="778"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779"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Change w:id="780"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781" w:author="Jason Rhee" w:date="2024-03-07T17:07:00Z">
            <w:trPr>
              <w:gridAfter w:val="0"/>
            </w:trPr>
          </w:trPrChange>
        </w:trPr>
        <w:tc>
          <w:tcPr>
            <w:tcW w:w="1697" w:type="dxa"/>
            <w:tcPrChange w:id="782"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783"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784"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785"/>
            <w:commentRangeStart w:id="786"/>
            <w:r w:rsidRPr="001E5C86">
              <w:rPr>
                <w:rFonts w:cs="Arial"/>
                <w:sz w:val="18"/>
                <w:szCs w:val="18"/>
                <w:lang w:val="en-US" w:eastAsia="fi-FI"/>
              </w:rPr>
              <w:t xml:space="preserve">A UKC plan calculated for a particular </w:t>
            </w:r>
            <w:del w:id="787"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788" w:author="Jason Rhee" w:date="2024-07-21T21:40:00Z" w16du:dateUtc="2024-07-21T11:40:00Z">
              <w:r w:rsidR="00C537A4">
                <w:rPr>
                  <w:rFonts w:eastAsiaTheme="minorEastAsia" w:cs="Arial" w:hint="eastAsia"/>
                  <w:sz w:val="18"/>
                  <w:szCs w:val="18"/>
                  <w:lang w:val="en-US" w:eastAsia="ko-KR"/>
                </w:rPr>
                <w:t>vessel, for</w:t>
              </w:r>
            </w:ins>
            <w:del w:id="789"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785"/>
            <w:r w:rsidR="005F198E">
              <w:rPr>
                <w:rStyle w:val="CommentReference"/>
                <w:rFonts w:eastAsia="MS Mincho"/>
                <w:szCs w:val="20"/>
                <w:lang w:eastAsia="ja-JP"/>
              </w:rPr>
              <w:commentReference w:id="785"/>
            </w:r>
            <w:commentRangeEnd w:id="786"/>
            <w:r w:rsidR="00DA0A58">
              <w:rPr>
                <w:rStyle w:val="CommentReference"/>
                <w:rFonts w:eastAsia="MS Mincho"/>
                <w:szCs w:val="20"/>
                <w:lang w:eastAsia="ja-JP"/>
              </w:rPr>
              <w:commentReference w:id="786"/>
            </w:r>
          </w:p>
        </w:tc>
        <w:tc>
          <w:tcPr>
            <w:tcW w:w="709" w:type="dxa"/>
            <w:tcPrChange w:id="790"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791"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792"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Change w:id="793"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794" w:author="Jason Rhee" w:date="2024-03-07T17:07:00Z">
            <w:trPr>
              <w:gridAfter w:val="0"/>
              <w:trHeight w:val="542"/>
            </w:trPr>
          </w:trPrChange>
        </w:trPr>
        <w:tc>
          <w:tcPr>
            <w:tcW w:w="1697" w:type="dxa"/>
            <w:tcPrChange w:id="795"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796"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Change w:id="797"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798"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799"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Change w:id="800"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801" w:author="Jason Rhee" w:date="2024-03-07T17:07:00Z">
            <w:trPr>
              <w:gridAfter w:val="0"/>
              <w:trHeight w:val="964"/>
            </w:trPr>
          </w:trPrChange>
        </w:trPr>
        <w:tc>
          <w:tcPr>
            <w:tcW w:w="1697" w:type="dxa"/>
            <w:tcPrChange w:id="802"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803"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Change w:id="804"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805"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06"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807"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808" w:author="Jason Rhee" w:date="2024-03-07T17:07:00Z">
            <w:trPr>
              <w:gridAfter w:val="0"/>
              <w:trHeight w:val="924"/>
            </w:trPr>
          </w:trPrChange>
        </w:trPr>
        <w:tc>
          <w:tcPr>
            <w:tcW w:w="1697" w:type="dxa"/>
            <w:tcPrChange w:id="809"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810" w:name="_Hlk132363467"/>
            <w:r w:rsidRPr="001E5C86">
              <w:rPr>
                <w:rFonts w:cs="Arial"/>
                <w:sz w:val="18"/>
                <w:szCs w:val="18"/>
              </w:rPr>
              <w:t>SimpleAttribute</w:t>
            </w:r>
          </w:p>
        </w:tc>
        <w:tc>
          <w:tcPr>
            <w:tcW w:w="3719" w:type="dxa"/>
            <w:tcPrChange w:id="811"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812"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813"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14"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815" w:author="Jason Rhee" w:date="2024-03-07T17:07:00Z">
              <w:tcPr>
                <w:tcW w:w="1701" w:type="dxa"/>
                <w:gridSpan w:val="2"/>
              </w:tcPr>
            </w:tcPrChange>
          </w:tcPr>
          <w:p w14:paraId="0608BB5E" w14:textId="673E4D63" w:rsidR="00552D45" w:rsidRDefault="00552D45" w:rsidP="001E5C86">
            <w:pPr>
              <w:spacing w:before="60" w:after="60"/>
              <w:jc w:val="left"/>
              <w:rPr>
                <w:ins w:id="816" w:author="Jason Rhee" w:date="2024-03-06T17:19:00Z"/>
                <w:rFonts w:cs="Arial"/>
                <w:color w:val="000000" w:themeColor="text1"/>
                <w:sz w:val="18"/>
                <w:szCs w:val="18"/>
                <w:lang w:val="en-US"/>
              </w:rPr>
            </w:pPr>
            <w:ins w:id="817" w:author="Jason Rhee" w:date="2024-03-06T17:15:00Z">
              <w:r>
                <w:rPr>
                  <w:rFonts w:cs="Arial"/>
                  <w:color w:val="000000" w:themeColor="text1"/>
                  <w:sz w:val="18"/>
                  <w:szCs w:val="18"/>
                  <w:lang w:val="en-US"/>
                </w:rPr>
                <w:t xml:space="preserve">May be </w:t>
              </w:r>
            </w:ins>
            <w:ins w:id="818" w:author="Jason Rhee" w:date="2024-03-06T17:16:00Z">
              <w:r>
                <w:rPr>
                  <w:rFonts w:cs="Arial"/>
                  <w:color w:val="000000" w:themeColor="text1"/>
                  <w:sz w:val="18"/>
                  <w:szCs w:val="18"/>
                  <w:lang w:val="en-US"/>
                </w:rPr>
                <w:t xml:space="preserve">provided through different methods, such as S-421, RTZ, or </w:t>
              </w:r>
            </w:ins>
            <w:ins w:id="819" w:author="Jason Rhee" w:date="2024-03-06T17:19:00Z">
              <w:r>
                <w:rPr>
                  <w:rFonts w:cs="Arial"/>
                  <w:color w:val="000000" w:themeColor="text1"/>
                  <w:sz w:val="18"/>
                  <w:szCs w:val="18"/>
                  <w:lang w:val="en-US"/>
                </w:rPr>
                <w:t xml:space="preserve">as </w:t>
              </w:r>
            </w:ins>
            <w:ins w:id="820" w:author="Jason Rhee" w:date="2024-03-06T17:18:00Z">
              <w:r>
                <w:rPr>
                  <w:rFonts w:cs="Arial"/>
                  <w:color w:val="000000" w:themeColor="text1"/>
                  <w:sz w:val="18"/>
                  <w:szCs w:val="18"/>
                  <w:lang w:val="en-US"/>
                </w:rPr>
                <w:t xml:space="preserve">generated by </w:t>
              </w:r>
            </w:ins>
            <w:ins w:id="821" w:author="Jason Rhee" w:date="2024-03-06T17:19:00Z">
              <w:r>
                <w:rPr>
                  <w:rFonts w:cs="Arial"/>
                  <w:color w:val="000000" w:themeColor="text1"/>
                  <w:sz w:val="18"/>
                  <w:szCs w:val="18"/>
                  <w:lang w:val="en-US"/>
                </w:rPr>
                <w:t xml:space="preserve">the </w:t>
              </w:r>
            </w:ins>
            <w:ins w:id="822" w:author="Jason Rhee" w:date="2024-07-16T17:18:00Z" w16du:dateUtc="2024-07-16T07:18:00Z">
              <w:r w:rsidR="001B54AD">
                <w:rPr>
                  <w:rFonts w:cs="Arial"/>
                  <w:color w:val="000000" w:themeColor="text1"/>
                  <w:sz w:val="18"/>
                  <w:szCs w:val="18"/>
                  <w:lang w:val="en-US"/>
                </w:rPr>
                <w:t>UKCM Service</w:t>
              </w:r>
            </w:ins>
            <w:ins w:id="823"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824" w:author="Jason Rhee" w:date="2024-03-06T17:24:00Z">
                  <w:rPr>
                    <w:rFonts w:cs="Arial"/>
                    <w:sz w:val="18"/>
                    <w:szCs w:val="18"/>
                  </w:rPr>
                </w:rPrChange>
              </w:rPr>
            </w:pPr>
            <w:ins w:id="825" w:author="Jason Rhee" w:date="2024-03-06T17:19:00Z">
              <w:r>
                <w:rPr>
                  <w:rFonts w:cs="Arial"/>
                  <w:color w:val="000000" w:themeColor="text1"/>
                  <w:sz w:val="18"/>
                  <w:szCs w:val="18"/>
                  <w:lang w:val="en-US"/>
                </w:rPr>
                <w:t>If provided</w:t>
              </w:r>
            </w:ins>
            <w:ins w:id="826" w:author="Jason Rhee" w:date="2024-04-30T22:38:00Z" w16du:dateUtc="2024-04-30T12:38:00Z">
              <w:r w:rsidR="002C142D">
                <w:rPr>
                  <w:rFonts w:eastAsiaTheme="minorEastAsia" w:cs="Arial" w:hint="eastAsia"/>
                  <w:color w:val="000000" w:themeColor="text1"/>
                  <w:sz w:val="18"/>
                  <w:szCs w:val="18"/>
                  <w:lang w:val="en-US" w:eastAsia="ko-KR"/>
                </w:rPr>
                <w:t>, for example,</w:t>
              </w:r>
            </w:ins>
            <w:ins w:id="827" w:author="Jason Rhee" w:date="2024-03-06T17:19:00Z">
              <w:r>
                <w:rPr>
                  <w:rFonts w:cs="Arial"/>
                  <w:color w:val="000000" w:themeColor="text1"/>
                  <w:sz w:val="18"/>
                  <w:szCs w:val="18"/>
                  <w:lang w:val="en-US"/>
                </w:rPr>
                <w:t xml:space="preserve"> using S-421, </w:t>
              </w:r>
            </w:ins>
            <w:del w:id="828"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829"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830" w:author="Jason Rhee" w:date="2024-07-02T00:06:00Z" w16du:dateUtc="2024-07-01T14:06:00Z">
                    <w:rPr>
                      <w:rFonts w:cs="Arial"/>
                      <w:color w:val="000000" w:themeColor="text1"/>
                      <w:sz w:val="18"/>
                      <w:szCs w:val="18"/>
                      <w:lang w:val="en-US"/>
                    </w:rPr>
                  </w:rPrChange>
                </w:rPr>
                <w:t>S-421.Route.routeID</w:t>
              </w:r>
              <w:r w:rsidR="00FE4233">
                <w:rPr>
                  <w:rFonts w:cs="Arial"/>
                  <w:color w:val="000000" w:themeColor="text1"/>
                  <w:sz w:val="18"/>
                  <w:szCs w:val="18"/>
                  <w:lang w:val="en-US"/>
                </w:rPr>
                <w:t xml:space="preserve">” is used for machine-readable identification, or </w:t>
              </w:r>
            </w:ins>
            <w:ins w:id="831" w:author="Jason Rhee" w:date="2024-07-02T00:06:00Z" w16du:dateUtc="2024-07-01T14:06:00Z">
              <w:r w:rsidR="00FE4233">
                <w:rPr>
                  <w:rFonts w:cs="Arial"/>
                  <w:color w:val="000000" w:themeColor="text1"/>
                  <w:sz w:val="18"/>
                  <w:szCs w:val="18"/>
                  <w:lang w:val="en-US"/>
                </w:rPr>
                <w:t xml:space="preserve">the value of </w:t>
              </w:r>
            </w:ins>
            <w:ins w:id="832" w:author="Jason Rhee" w:date="2024-03-06T17:24:00Z">
              <w:r w:rsidR="008A36B6">
                <w:rPr>
                  <w:rFonts w:cs="Arial"/>
                  <w:color w:val="000000" w:themeColor="text1"/>
                  <w:sz w:val="18"/>
                  <w:szCs w:val="18"/>
                  <w:lang w:val="en-US"/>
                </w:rPr>
                <w:t>“</w:t>
              </w:r>
            </w:ins>
            <w:commentRangeStart w:id="833"/>
            <w:r w:rsidR="00453950" w:rsidRPr="008A36B6">
              <w:rPr>
                <w:rFonts w:cs="Arial"/>
                <w:i/>
                <w:iCs/>
                <w:color w:val="000000" w:themeColor="text1"/>
                <w:sz w:val="18"/>
                <w:szCs w:val="18"/>
                <w:lang w:val="en-US"/>
                <w:rPrChange w:id="834" w:author="Jason Rhee" w:date="2024-03-06T17:24:00Z">
                  <w:rPr>
                    <w:rFonts w:cs="Arial"/>
                    <w:color w:val="000000" w:themeColor="text1"/>
                    <w:sz w:val="18"/>
                    <w:szCs w:val="18"/>
                    <w:lang w:val="en-US"/>
                  </w:rPr>
                </w:rPrChange>
              </w:rPr>
              <w:t>S-421.Route</w:t>
            </w:r>
            <w:ins w:id="835"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836" w:author="Jason Rhee" w:date="2024-03-06T17:24:00Z">
                  <w:rPr>
                    <w:rFonts w:cs="Arial"/>
                    <w:color w:val="000000" w:themeColor="text1"/>
                    <w:sz w:val="18"/>
                    <w:szCs w:val="18"/>
                    <w:lang w:val="en-US"/>
                  </w:rPr>
                </w:rPrChange>
              </w:rPr>
              <w:t>.routeInfoName</w:t>
            </w:r>
            <w:commentRangeEnd w:id="833"/>
            <w:r w:rsidR="008A36B6">
              <w:rPr>
                <w:rStyle w:val="CommentReference"/>
                <w:rFonts w:eastAsia="MS Mincho"/>
                <w:szCs w:val="20"/>
                <w:lang w:eastAsia="ja-JP"/>
              </w:rPr>
              <w:commentReference w:id="833"/>
            </w:r>
            <w:ins w:id="837" w:author="Jason Rhee" w:date="2024-03-06T17:24:00Z">
              <w:r w:rsidR="008A36B6">
                <w:rPr>
                  <w:rFonts w:cs="Arial"/>
                  <w:color w:val="000000" w:themeColor="text1"/>
                  <w:sz w:val="18"/>
                  <w:szCs w:val="18"/>
                  <w:lang w:val="en-US"/>
                </w:rPr>
                <w:t>” is used</w:t>
              </w:r>
            </w:ins>
            <w:ins w:id="838" w:author="Jason Rhee" w:date="2024-07-02T00:06:00Z" w16du:dateUtc="2024-07-01T14:06:00Z">
              <w:r w:rsidR="00FE4233">
                <w:rPr>
                  <w:rFonts w:cs="Arial"/>
                  <w:color w:val="000000" w:themeColor="text1"/>
                  <w:sz w:val="18"/>
                  <w:szCs w:val="18"/>
                  <w:lang w:val="en-US"/>
                </w:rPr>
                <w:t xml:space="preserve"> for human-readable identification</w:t>
              </w:r>
            </w:ins>
            <w:ins w:id="839"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840" w:author="Jason Rhee" w:date="2024-03-07T17:07:00Z">
            <w:trPr>
              <w:gridAfter w:val="0"/>
            </w:trPr>
          </w:trPrChange>
        </w:trPr>
        <w:tc>
          <w:tcPr>
            <w:tcW w:w="1697" w:type="dxa"/>
            <w:tcPrChange w:id="841"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842"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843"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844"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45"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846" w:author="Jason Rhee" w:date="2024-03-07T17:07:00Z">
              <w:tcPr>
                <w:tcW w:w="1701" w:type="dxa"/>
                <w:gridSpan w:val="2"/>
              </w:tcPr>
            </w:tcPrChange>
          </w:tcPr>
          <w:p w14:paraId="7A31CC1B" w14:textId="1267D378" w:rsidR="007A2229" w:rsidRDefault="007A2229" w:rsidP="007A2229">
            <w:pPr>
              <w:spacing w:before="60" w:after="60"/>
              <w:jc w:val="left"/>
              <w:rPr>
                <w:ins w:id="847" w:author="Jason Rhee" w:date="2024-03-06T17:27:00Z"/>
                <w:rFonts w:cs="Arial"/>
                <w:color w:val="000000" w:themeColor="text1"/>
                <w:sz w:val="18"/>
                <w:szCs w:val="18"/>
                <w:lang w:val="en-US"/>
              </w:rPr>
            </w:pPr>
            <w:ins w:id="848" w:author="Jason Rhee" w:date="2024-03-06T17:27:00Z">
              <w:r>
                <w:rPr>
                  <w:rFonts w:cs="Arial"/>
                  <w:color w:val="000000" w:themeColor="text1"/>
                  <w:sz w:val="18"/>
                  <w:szCs w:val="18"/>
                  <w:lang w:val="en-US"/>
                </w:rPr>
                <w:t xml:space="preserve">May be provided through different methods, such as S-421, RTZ, or as generated by the </w:t>
              </w:r>
            </w:ins>
            <w:ins w:id="849" w:author="Jason Rhee" w:date="2024-07-16T17:18:00Z" w16du:dateUtc="2024-07-16T07:18:00Z">
              <w:r w:rsidR="001B54AD">
                <w:rPr>
                  <w:rFonts w:cs="Arial"/>
                  <w:color w:val="000000" w:themeColor="text1"/>
                  <w:sz w:val="18"/>
                  <w:szCs w:val="18"/>
                  <w:lang w:val="en-US"/>
                </w:rPr>
                <w:t>UKCM Service</w:t>
              </w:r>
            </w:ins>
            <w:ins w:id="850"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851" w:author="Jason Rhee" w:date="2024-03-06T17:35:00Z"/>
                <w:rFonts w:cs="Arial"/>
                <w:color w:val="000000" w:themeColor="text1"/>
                <w:sz w:val="18"/>
                <w:szCs w:val="18"/>
                <w:lang w:val="en-US"/>
              </w:rPr>
            </w:pPr>
            <w:ins w:id="852"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853"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854"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855"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856" w:author="Jason Rhee" w:date="2024-03-06T17:35:00Z">
              <w:r>
                <w:rPr>
                  <w:rFonts w:cs="Arial"/>
                  <w:color w:val="000000" w:themeColor="text1"/>
                  <w:sz w:val="18"/>
                  <w:szCs w:val="18"/>
                  <w:lang w:val="en-US"/>
                </w:rPr>
                <w:t>ute information</w:t>
              </w:r>
            </w:ins>
            <w:ins w:id="857"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858" w:author="Jason Rhee" w:date="2024-03-06T17:35:00Z">
                  <w:rPr>
                    <w:rFonts w:cs="Arial"/>
                    <w:sz w:val="18"/>
                    <w:szCs w:val="18"/>
                  </w:rPr>
                </w:rPrChange>
              </w:rPr>
            </w:pPr>
            <w:ins w:id="859" w:author="Jason Rhee" w:date="2024-03-06T17:35:00Z">
              <w:r>
                <w:rPr>
                  <w:rFonts w:cs="Arial"/>
                  <w:color w:val="000000" w:themeColor="text1"/>
                  <w:sz w:val="18"/>
                  <w:szCs w:val="18"/>
                  <w:lang w:val="en-US"/>
                </w:rPr>
                <w:t>If provided</w:t>
              </w:r>
            </w:ins>
            <w:ins w:id="860" w:author="Jason Rhee" w:date="2024-04-30T22:39:00Z" w16du:dateUtc="2024-04-30T12:39:00Z">
              <w:r w:rsidR="005C4072">
                <w:rPr>
                  <w:rFonts w:eastAsiaTheme="minorEastAsia" w:cs="Arial" w:hint="eastAsia"/>
                  <w:color w:val="000000" w:themeColor="text1"/>
                  <w:sz w:val="18"/>
                  <w:szCs w:val="18"/>
                  <w:lang w:val="en-US" w:eastAsia="ko-KR"/>
                </w:rPr>
                <w:t>, for example,</w:t>
              </w:r>
            </w:ins>
            <w:ins w:id="861" w:author="Jason Rhee" w:date="2024-03-06T17:35:00Z">
              <w:r>
                <w:rPr>
                  <w:rFonts w:cs="Arial"/>
                  <w:color w:val="000000" w:themeColor="text1"/>
                  <w:sz w:val="18"/>
                  <w:szCs w:val="18"/>
                  <w:lang w:val="en-US"/>
                </w:rPr>
                <w:t xml:space="preserve"> using S-421, </w:t>
              </w:r>
            </w:ins>
            <w:ins w:id="862" w:author="Jason Rhee" w:date="2024-07-02T00:07:00Z" w16du:dateUtc="2024-07-01T14:07:00Z">
              <w:r w:rsidR="00D17663">
                <w:rPr>
                  <w:rFonts w:cs="Arial"/>
                  <w:color w:val="000000" w:themeColor="text1"/>
                  <w:sz w:val="18"/>
                  <w:szCs w:val="18"/>
                  <w:lang w:val="en-US"/>
                </w:rPr>
                <w:t xml:space="preserve">the value of </w:t>
              </w:r>
            </w:ins>
            <w:commentRangeStart w:id="863"/>
            <w:del w:id="864" w:author="Jason Rhee" w:date="2024-03-06T17:35:00Z">
              <w:r w:rsidR="00453950" w:rsidRPr="001E5C86" w:rsidDel="004D40E9">
                <w:rPr>
                  <w:rFonts w:cs="Arial"/>
                  <w:color w:val="000000" w:themeColor="text1"/>
                  <w:sz w:val="18"/>
                  <w:szCs w:val="18"/>
                  <w:lang w:val="en-US"/>
                </w:rPr>
                <w:delText xml:space="preserve">Using the value of </w:delText>
              </w:r>
            </w:del>
            <w:ins w:id="865" w:author="Jason Rhee" w:date="2024-03-06T17:35:00Z">
              <w:r>
                <w:rPr>
                  <w:rFonts w:cs="Arial"/>
                  <w:color w:val="000000" w:themeColor="text1"/>
                  <w:sz w:val="18"/>
                  <w:szCs w:val="18"/>
                  <w:lang w:val="en-US"/>
                </w:rPr>
                <w:t>“</w:t>
              </w:r>
            </w:ins>
            <w:commentRangeStart w:id="866"/>
            <w:r w:rsidR="00453950" w:rsidRPr="004D40E9">
              <w:rPr>
                <w:rFonts w:cs="Arial"/>
                <w:i/>
                <w:iCs/>
                <w:color w:val="000000" w:themeColor="text1"/>
                <w:sz w:val="18"/>
                <w:szCs w:val="18"/>
                <w:lang w:val="en-US"/>
                <w:rPrChange w:id="867" w:author="Jason Rhee" w:date="2024-03-06T17:35:00Z">
                  <w:rPr>
                    <w:rFonts w:cs="Arial"/>
                    <w:color w:val="000000" w:themeColor="text1"/>
                    <w:sz w:val="18"/>
                    <w:szCs w:val="18"/>
                    <w:lang w:val="en-US"/>
                  </w:rPr>
                </w:rPrChange>
              </w:rPr>
              <w:t>S-421.Route</w:t>
            </w:r>
            <w:del w:id="868" w:author="Jason Rhee" w:date="2024-07-02T00:03:00Z" w16du:dateUtc="2024-07-01T14:03:00Z">
              <w:r w:rsidR="00453950" w:rsidRPr="004D40E9" w:rsidDel="00D50498">
                <w:rPr>
                  <w:rFonts w:cs="Arial"/>
                  <w:i/>
                  <w:iCs/>
                  <w:color w:val="000000" w:themeColor="text1"/>
                  <w:sz w:val="18"/>
                  <w:szCs w:val="18"/>
                  <w:lang w:val="en-US"/>
                  <w:rPrChange w:id="869"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870" w:author="Jason Rhee" w:date="2024-03-06T17:35:00Z">
                  <w:rPr>
                    <w:rFonts w:cs="Arial"/>
                    <w:color w:val="000000" w:themeColor="text1"/>
                    <w:sz w:val="18"/>
                    <w:szCs w:val="18"/>
                    <w:lang w:val="en-US"/>
                  </w:rPr>
                </w:rPrChange>
              </w:rPr>
              <w:t>.route</w:t>
            </w:r>
            <w:del w:id="871" w:author="Jason Rhee" w:date="2024-07-02T00:03:00Z" w16du:dateUtc="2024-07-01T14:03:00Z">
              <w:r w:rsidR="00453950" w:rsidRPr="004D40E9" w:rsidDel="00D50498">
                <w:rPr>
                  <w:rFonts w:cs="Arial"/>
                  <w:i/>
                  <w:iCs/>
                  <w:color w:val="000000" w:themeColor="text1"/>
                  <w:sz w:val="18"/>
                  <w:szCs w:val="18"/>
                  <w:lang w:val="en-US"/>
                  <w:rPrChange w:id="872"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873" w:author="Jason Rhee" w:date="2024-03-06T17:35:00Z">
                  <w:rPr>
                    <w:rFonts w:cs="Arial"/>
                    <w:color w:val="000000" w:themeColor="text1"/>
                    <w:sz w:val="18"/>
                    <w:szCs w:val="18"/>
                    <w:lang w:val="en-US"/>
                  </w:rPr>
                </w:rPrChange>
              </w:rPr>
              <w:t>EditionNo</w:t>
            </w:r>
            <w:commentRangeEnd w:id="863"/>
            <w:r w:rsidR="00E13E48" w:rsidRPr="004D40E9">
              <w:rPr>
                <w:rStyle w:val="CommentReference"/>
                <w:rFonts w:eastAsia="MS Mincho"/>
                <w:i/>
                <w:iCs/>
                <w:szCs w:val="20"/>
                <w:lang w:eastAsia="ja-JP"/>
                <w:rPrChange w:id="874" w:author="Jason Rhee" w:date="2024-03-06T17:35:00Z">
                  <w:rPr>
                    <w:rStyle w:val="CommentReference"/>
                    <w:rFonts w:eastAsia="MS Mincho"/>
                    <w:szCs w:val="20"/>
                    <w:lang w:eastAsia="ja-JP"/>
                  </w:rPr>
                </w:rPrChange>
              </w:rPr>
              <w:commentReference w:id="863"/>
            </w:r>
            <w:commentRangeEnd w:id="866"/>
            <w:r w:rsidR="001C0EC0">
              <w:rPr>
                <w:rStyle w:val="CommentReference"/>
                <w:rFonts w:eastAsia="MS Mincho"/>
                <w:szCs w:val="20"/>
                <w:lang w:eastAsia="ja-JP"/>
              </w:rPr>
              <w:commentReference w:id="866"/>
            </w:r>
            <w:ins w:id="875" w:author="Jason Rhee" w:date="2024-03-06T17:35:00Z">
              <w:r>
                <w:rPr>
                  <w:rFonts w:cs="Arial"/>
                  <w:color w:val="000000" w:themeColor="text1"/>
                  <w:sz w:val="18"/>
                  <w:szCs w:val="18"/>
                  <w:lang w:val="en-US"/>
                </w:rPr>
                <w:t>” is used</w:t>
              </w:r>
            </w:ins>
            <w:ins w:id="876"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877" w:author="Jason Rhee" w:date="2024-03-07T17:07:00Z">
            <w:trPr>
              <w:gridAfter w:val="0"/>
            </w:trPr>
          </w:trPrChange>
        </w:trPr>
        <w:tc>
          <w:tcPr>
            <w:tcW w:w="1697" w:type="dxa"/>
            <w:tcPrChange w:id="878"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Change w:id="879"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Change w:id="880"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881"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882"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Change w:id="883"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84"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885"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886" w:author="Jason Rhee" w:date="2024-03-07T17:07:00Z">
            <w:trPr>
              <w:gridAfter w:val="0"/>
            </w:trPr>
          </w:trPrChange>
        </w:trPr>
        <w:tc>
          <w:tcPr>
            <w:tcW w:w="1697" w:type="dxa"/>
            <w:tcPrChange w:id="887"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888"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Change w:id="889"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890"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91"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Change w:id="892"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893" w:author="Jason Rhee" w:date="2024-03-07T17:07:00Z">
            <w:trPr>
              <w:gridAfter w:val="0"/>
            </w:trPr>
          </w:trPrChange>
        </w:trPr>
        <w:tc>
          <w:tcPr>
            <w:tcW w:w="1697" w:type="dxa"/>
            <w:tcPrChange w:id="894"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895"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Change w:id="896"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897" w:author="Jason Rhee" w:date="2024-02-29T16:02:00Z">
              <w:r w:rsidRPr="006E5801">
                <w:rPr>
                  <w:rFonts w:cs="Arial"/>
                  <w:sz w:val="18"/>
                  <w:szCs w:val="18"/>
                  <w:shd w:val="clear" w:color="auto" w:fill="FFFFFF"/>
                  <w:rPrChange w:id="898"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899" w:author="Jason Rhee" w:date="2024-02-29T16:02:00Z">
              <w:r w:rsidR="00453950" w:rsidRPr="001E5C86" w:rsidDel="00FB223A">
                <w:rPr>
                  <w:rFonts w:cs="Arial"/>
                  <w:sz w:val="18"/>
                  <w:szCs w:val="18"/>
                  <w:lang w:eastAsia="fi-FI"/>
                </w:rPr>
                <w:delText>The type of calculation</w:delText>
              </w:r>
            </w:del>
          </w:p>
        </w:tc>
        <w:tc>
          <w:tcPr>
            <w:tcW w:w="709" w:type="dxa"/>
            <w:tcPrChange w:id="900"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901"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Change w:id="902"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903" w:author="Jason Rhee" w:date="2024-07-01T17:33:00Z"/>
        </w:trPr>
        <w:tc>
          <w:tcPr>
            <w:tcW w:w="1697" w:type="dxa"/>
          </w:tcPr>
          <w:p w14:paraId="1273A22B" w14:textId="75CFB624" w:rsidR="009A3810" w:rsidRPr="001E5C86" w:rsidRDefault="009A3810" w:rsidP="001E5C86">
            <w:pPr>
              <w:spacing w:before="60" w:after="60"/>
              <w:jc w:val="left"/>
              <w:rPr>
                <w:ins w:id="904" w:author="Jason Rhee" w:date="2024-07-01T17:33:00Z" w16du:dateUtc="2024-07-01T07:33:00Z"/>
                <w:rFonts w:cs="Arial"/>
                <w:sz w:val="18"/>
                <w:szCs w:val="18"/>
              </w:rPr>
            </w:pPr>
            <w:ins w:id="905"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906" w:author="Jason Rhee" w:date="2024-07-01T17:33:00Z" w16du:dateUtc="2024-07-01T07:33:00Z"/>
                <w:rFonts w:cs="Arial"/>
                <w:sz w:val="18"/>
                <w:szCs w:val="18"/>
              </w:rPr>
            </w:pPr>
            <w:ins w:id="907"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908" w:author="Jason Rhee" w:date="2024-07-01T17:33:00Z" w16du:dateUtc="2024-07-01T07:33:00Z"/>
                <w:rFonts w:cs="Arial"/>
                <w:sz w:val="18"/>
                <w:szCs w:val="18"/>
                <w:shd w:val="clear" w:color="auto" w:fill="FFFFFF"/>
              </w:rPr>
            </w:pPr>
            <w:ins w:id="909"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910" w:author="Jason Rhee" w:date="2024-07-01T17:33:00Z" w16du:dateUtc="2024-07-01T07:33:00Z"/>
                <w:rFonts w:cs="Arial"/>
                <w:sz w:val="18"/>
                <w:szCs w:val="18"/>
              </w:rPr>
            </w:pPr>
            <w:ins w:id="911"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912" w:author="Jason Rhee" w:date="2024-07-01T17:33:00Z" w16du:dateUtc="2024-07-01T07:33:00Z"/>
                <w:rFonts w:cs="Arial"/>
                <w:sz w:val="18"/>
                <w:szCs w:val="18"/>
              </w:rPr>
            </w:pPr>
            <w:ins w:id="913"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914" w:author="Jason Rhee" w:date="2024-07-01T17:33:00Z" w16du:dateUtc="2024-07-01T07:33:00Z"/>
                <w:rFonts w:cs="Arial"/>
                <w:sz w:val="18"/>
                <w:szCs w:val="18"/>
              </w:rPr>
            </w:pPr>
          </w:p>
        </w:tc>
      </w:tr>
      <w:bookmarkEnd w:id="810"/>
      <w:tr w:rsidR="00453950" w:rsidRPr="002B3B3B" w:rsidDel="00DA53FD" w14:paraId="4C9A0685" w14:textId="475EAE4A" w:rsidTr="002A6AAC">
        <w:trPr>
          <w:del w:id="915" w:author="Jason Rhee" w:date="2024-07-24T22:49:00Z"/>
          <w:trPrChange w:id="916" w:author="Jason Rhee" w:date="2024-03-07T17:07:00Z">
            <w:trPr>
              <w:gridAfter w:val="0"/>
            </w:trPr>
          </w:trPrChange>
        </w:trPr>
        <w:tc>
          <w:tcPr>
            <w:tcW w:w="1697" w:type="dxa"/>
            <w:tcPrChange w:id="917" w:author="Jason Rhee" w:date="2024-03-07T17:07:00Z">
              <w:tcPr>
                <w:tcW w:w="1129" w:type="dxa"/>
              </w:tcPr>
            </w:tcPrChange>
          </w:tcPr>
          <w:p w14:paraId="65176A11" w14:textId="43C57582" w:rsidR="00453950" w:rsidRPr="001E5C86" w:rsidDel="00DA53FD" w:rsidRDefault="00453950" w:rsidP="001E5C86">
            <w:pPr>
              <w:spacing w:before="60" w:after="60"/>
              <w:jc w:val="left"/>
              <w:rPr>
                <w:del w:id="918" w:author="Jason Rhee" w:date="2024-07-24T22:49:00Z" w16du:dateUtc="2024-07-24T12:49:00Z"/>
                <w:rFonts w:cs="Arial"/>
                <w:sz w:val="18"/>
                <w:szCs w:val="18"/>
                <w:lang w:val="en-GB"/>
              </w:rPr>
            </w:pPr>
            <w:del w:id="919" w:author="Jason Rhee" w:date="2024-07-24T22:49:00Z" w16du:dateUtc="2024-07-24T12:49:00Z">
              <w:r w:rsidRPr="001E5C86" w:rsidDel="00DA53FD">
                <w:rPr>
                  <w:rFonts w:cs="Arial"/>
                  <w:sz w:val="18"/>
                  <w:szCs w:val="18"/>
                  <w:lang w:val="en-GB"/>
                </w:rPr>
                <w:delText>SpatialAttribute</w:delText>
              </w:r>
            </w:del>
          </w:p>
        </w:tc>
        <w:tc>
          <w:tcPr>
            <w:tcW w:w="3719" w:type="dxa"/>
            <w:tcPrChange w:id="920" w:author="Jason Rhee" w:date="2024-03-07T17:07:00Z">
              <w:tcPr>
                <w:tcW w:w="2127" w:type="dxa"/>
                <w:gridSpan w:val="2"/>
              </w:tcPr>
            </w:tcPrChange>
          </w:tcPr>
          <w:p w14:paraId="4E4D0DB4" w14:textId="0C2C2C76" w:rsidR="00453950" w:rsidRPr="001E5C86" w:rsidDel="00DA53FD" w:rsidRDefault="00453950" w:rsidP="001E5C86">
            <w:pPr>
              <w:spacing w:before="60" w:after="60"/>
              <w:jc w:val="left"/>
              <w:rPr>
                <w:del w:id="921" w:author="Jason Rhee" w:date="2024-07-24T22:49:00Z" w16du:dateUtc="2024-07-24T12:49:00Z"/>
                <w:rFonts w:cs="Arial"/>
                <w:sz w:val="18"/>
                <w:szCs w:val="18"/>
                <w:lang w:val="en-GB"/>
              </w:rPr>
            </w:pPr>
            <w:del w:id="922" w:author="Jason Rhee" w:date="2024-07-24T22:49:00Z" w16du:dateUtc="2024-07-24T12:49:00Z">
              <w:r w:rsidRPr="001E5C86" w:rsidDel="00DA53FD">
                <w:rPr>
                  <w:rFonts w:cs="Arial"/>
                  <w:sz w:val="18"/>
                  <w:szCs w:val="18"/>
                  <w:lang w:val="en-GB" w:eastAsia="ko-KR"/>
                </w:rPr>
                <w:delText>geometry</w:delText>
              </w:r>
            </w:del>
          </w:p>
        </w:tc>
        <w:tc>
          <w:tcPr>
            <w:tcW w:w="2321" w:type="dxa"/>
            <w:tcPrChange w:id="923" w:author="Jason Rhee" w:date="2024-03-07T17:07:00Z">
              <w:tcPr>
                <w:tcW w:w="1849" w:type="dxa"/>
              </w:tcPr>
            </w:tcPrChange>
          </w:tcPr>
          <w:p w14:paraId="7D139212" w14:textId="7807FA0F" w:rsidR="002F5BE8" w:rsidRPr="001E5C86" w:rsidDel="00DA53FD" w:rsidRDefault="00453950" w:rsidP="001E5C86">
            <w:pPr>
              <w:spacing w:before="60" w:after="60"/>
              <w:jc w:val="left"/>
              <w:rPr>
                <w:del w:id="924" w:author="Jason Rhee" w:date="2024-07-24T22:49:00Z" w16du:dateUtc="2024-07-24T12:49:00Z"/>
                <w:rFonts w:cs="Arial"/>
                <w:sz w:val="18"/>
                <w:szCs w:val="18"/>
                <w:lang w:val="en-GB"/>
              </w:rPr>
            </w:pPr>
            <w:del w:id="925"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Change w:id="926" w:author="Jason Rhee" w:date="2024-03-07T17:07:00Z">
              <w:tcPr>
                <w:tcW w:w="709" w:type="dxa"/>
                <w:gridSpan w:val="2"/>
              </w:tcPr>
            </w:tcPrChange>
          </w:tcPr>
          <w:p w14:paraId="72D7BB04" w14:textId="5932B8C2" w:rsidR="00453950" w:rsidRPr="001E5C86" w:rsidDel="00DA53FD" w:rsidRDefault="00453950" w:rsidP="001E5C86">
            <w:pPr>
              <w:spacing w:before="60" w:after="60"/>
              <w:jc w:val="center"/>
              <w:rPr>
                <w:del w:id="927" w:author="Jason Rhee" w:date="2024-07-24T22:49:00Z" w16du:dateUtc="2024-07-24T12:49:00Z"/>
                <w:rFonts w:cs="Arial"/>
                <w:sz w:val="18"/>
                <w:szCs w:val="18"/>
                <w:lang w:val="en-GB"/>
              </w:rPr>
            </w:pPr>
            <w:del w:id="928" w:author="Jason Rhee" w:date="2024-07-24T22:49:00Z" w16du:dateUtc="2024-07-24T12:49:00Z">
              <w:r w:rsidRPr="001E5C86" w:rsidDel="00DA53FD">
                <w:rPr>
                  <w:rFonts w:cs="Arial"/>
                  <w:sz w:val="18"/>
                  <w:szCs w:val="18"/>
                  <w:lang w:val="en-GB"/>
                </w:rPr>
                <w:delText>[1]</w:delText>
              </w:r>
            </w:del>
          </w:p>
        </w:tc>
        <w:tc>
          <w:tcPr>
            <w:tcW w:w="2119" w:type="dxa"/>
            <w:tcPrChange w:id="929" w:author="Jason Rhee" w:date="2024-03-07T17:07:00Z">
              <w:tcPr>
                <w:tcW w:w="2119" w:type="dxa"/>
                <w:gridSpan w:val="2"/>
              </w:tcPr>
            </w:tcPrChange>
          </w:tcPr>
          <w:p w14:paraId="592E79AB" w14:textId="7714316E" w:rsidR="00453950" w:rsidRPr="001E5C86" w:rsidDel="00DA53FD" w:rsidRDefault="00453950" w:rsidP="001E5C86">
            <w:pPr>
              <w:spacing w:before="60" w:after="60"/>
              <w:jc w:val="left"/>
              <w:rPr>
                <w:del w:id="930" w:author="Jason Rhee" w:date="2024-07-24T22:49:00Z" w16du:dateUtc="2024-07-24T12:49:00Z"/>
                <w:rFonts w:cs="Arial"/>
                <w:sz w:val="18"/>
                <w:szCs w:val="18"/>
                <w:lang w:val="en-GB"/>
              </w:rPr>
            </w:pPr>
            <w:del w:id="931" w:author="Jason Rhee" w:date="2024-07-24T22:49:00Z" w16du:dateUtc="2024-07-24T12:49:00Z">
              <w:r w:rsidRPr="001E5C86" w:rsidDel="00DA53FD">
                <w:rPr>
                  <w:rFonts w:cs="Arial"/>
                  <w:sz w:val="18"/>
                  <w:szCs w:val="18"/>
                  <w:lang w:val="en-GB" w:eastAsia="ko-KR"/>
                </w:rPr>
                <w:delText>GM_OrientableSurface</w:delText>
              </w:r>
            </w:del>
          </w:p>
        </w:tc>
        <w:tc>
          <w:tcPr>
            <w:tcW w:w="3464" w:type="dxa"/>
            <w:tcPrChange w:id="932" w:author="Jason Rhee" w:date="2024-03-07T17:07:00Z">
              <w:tcPr>
                <w:tcW w:w="1701" w:type="dxa"/>
                <w:gridSpan w:val="2"/>
              </w:tcPr>
            </w:tcPrChange>
          </w:tcPr>
          <w:p w14:paraId="66FE80A4" w14:textId="5CB92F76" w:rsidR="00A83F5E" w:rsidRPr="00A83F5E" w:rsidDel="00DA53FD" w:rsidRDefault="00453950" w:rsidP="00BA3C2B">
            <w:pPr>
              <w:spacing w:before="60" w:after="60"/>
              <w:jc w:val="left"/>
              <w:rPr>
                <w:del w:id="933" w:author="Jason Rhee" w:date="2024-07-24T22:49:00Z" w16du:dateUtc="2024-07-24T12:49:00Z"/>
                <w:rFonts w:eastAsiaTheme="minorEastAsia" w:cs="Arial"/>
                <w:sz w:val="18"/>
                <w:szCs w:val="18"/>
                <w:lang w:val="en-GB"/>
                <w:rPrChange w:id="934" w:author="Jason Rhee" w:date="2024-04-30T16:36:00Z" w16du:dateUtc="2024-04-30T06:36:00Z">
                  <w:rPr>
                    <w:del w:id="935" w:author="Jason Rhee" w:date="2024-07-24T22:49:00Z" w16du:dateUtc="2024-07-24T12:49:00Z"/>
                    <w:rFonts w:cs="Arial"/>
                    <w:sz w:val="18"/>
                    <w:szCs w:val="18"/>
                    <w:lang w:val="en-GB"/>
                  </w:rPr>
                </w:rPrChange>
              </w:rPr>
            </w:pPr>
            <w:del w:id="936"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2A6AAC">
        <w:trPr>
          <w:trPrChange w:id="937" w:author="Jason Rhee" w:date="2024-03-07T17:07:00Z">
            <w:trPr>
              <w:gridAfter w:val="0"/>
            </w:trPr>
          </w:trPrChange>
        </w:trPr>
        <w:tc>
          <w:tcPr>
            <w:tcW w:w="1697" w:type="dxa"/>
            <w:tcPrChange w:id="938"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3719" w:type="dxa"/>
            <w:tcPrChange w:id="939"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Change w:id="940"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941"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Change w:id="942"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Change w:id="943"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944" w:author="Jason Rhee" w:date="2024-03-07T17:07:00Z"/>
        </w:rPr>
      </w:pPr>
      <w:ins w:id="945" w:author="Jason Rhee" w:date="2024-03-07T17:07:00Z">
        <w:r>
          <w:br w:type="page"/>
        </w:r>
      </w:ins>
    </w:p>
    <w:p w14:paraId="1AEA5217" w14:textId="4ABF49E5" w:rsidR="00B061FF" w:rsidRPr="00B061FF" w:rsidDel="002A6AAC" w:rsidRDefault="00B061FF" w:rsidP="00B061FF">
      <w:pPr>
        <w:spacing w:before="0"/>
        <w:rPr>
          <w:del w:id="946" w:author="Jason Rhee" w:date="2024-03-07T17:07:00Z"/>
        </w:rPr>
      </w:pPr>
    </w:p>
    <w:p w14:paraId="7B70E120" w14:textId="6919A9A3" w:rsidR="002816F9" w:rsidRDefault="002816F9" w:rsidP="002721B0">
      <w:pPr>
        <w:pStyle w:val="Heading4"/>
        <w:rPr>
          <w:ins w:id="947" w:author="Jason Rhee" w:date="2024-07-16T17:31:00Z" w16du:dateUtc="2024-07-16T07:31:00Z"/>
          <w:rFonts w:eastAsiaTheme="minorEastAsia"/>
          <w:lang w:eastAsia="ko-KR"/>
        </w:rPr>
      </w:pPr>
      <w:ins w:id="948"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949"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950" w:author="Jason Rhee" w:date="2024-07-16T17:31:00Z" w16du:dateUtc="2024-07-16T07:31:00Z"/>
                <w:rFonts w:cs="Arial"/>
                <w:b/>
                <w:sz w:val="18"/>
                <w:szCs w:val="18"/>
              </w:rPr>
            </w:pPr>
            <w:ins w:id="951"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952" w:author="Jason Rhee" w:date="2024-07-16T17:31:00Z" w16du:dateUtc="2024-07-16T07:31:00Z"/>
                <w:rFonts w:cs="Arial"/>
                <w:b/>
                <w:sz w:val="18"/>
                <w:szCs w:val="18"/>
              </w:rPr>
            </w:pPr>
            <w:ins w:id="953"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954" w:author="Jason Rhee" w:date="2024-07-16T17:31:00Z" w16du:dateUtc="2024-07-16T07:31:00Z"/>
                <w:rFonts w:cs="Arial"/>
                <w:b/>
                <w:sz w:val="18"/>
                <w:szCs w:val="18"/>
              </w:rPr>
            </w:pPr>
            <w:commentRangeStart w:id="955"/>
            <w:ins w:id="956" w:author="Jason Rhee" w:date="2024-07-16T17:31:00Z" w16du:dateUtc="2024-07-16T07:31:00Z">
              <w:r w:rsidRPr="001E5C86">
                <w:rPr>
                  <w:rFonts w:cs="Arial"/>
                  <w:b/>
                  <w:sz w:val="18"/>
                  <w:szCs w:val="18"/>
                </w:rPr>
                <w:t>Description</w:t>
              </w:r>
              <w:commentRangeEnd w:id="955"/>
              <w:r>
                <w:rPr>
                  <w:rStyle w:val="CommentReference"/>
                  <w:rFonts w:eastAsia="MS Mincho"/>
                  <w:szCs w:val="20"/>
                  <w:lang w:eastAsia="ja-JP"/>
                </w:rPr>
                <w:commentReference w:id="955"/>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957" w:author="Jason Rhee" w:date="2024-07-16T17:31:00Z" w16du:dateUtc="2024-07-16T07:31:00Z"/>
                <w:rFonts w:cs="Arial"/>
                <w:b/>
                <w:sz w:val="18"/>
                <w:szCs w:val="18"/>
              </w:rPr>
            </w:pPr>
            <w:ins w:id="958"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959" w:author="Jason Rhee" w:date="2024-07-16T17:31:00Z" w16du:dateUtc="2024-07-16T07:31:00Z"/>
                <w:rFonts w:cs="Arial"/>
                <w:b/>
                <w:sz w:val="18"/>
                <w:szCs w:val="18"/>
              </w:rPr>
            </w:pPr>
            <w:ins w:id="960"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961" w:author="Jason Rhee" w:date="2024-07-16T17:31:00Z" w16du:dateUtc="2024-07-16T07:31:00Z"/>
                <w:rFonts w:cs="Arial"/>
                <w:b/>
                <w:sz w:val="18"/>
                <w:szCs w:val="18"/>
              </w:rPr>
            </w:pPr>
            <w:ins w:id="962" w:author="Jason Rhee" w:date="2024-07-16T17:31:00Z" w16du:dateUtc="2024-07-16T07:31:00Z">
              <w:r w:rsidRPr="001E5C86">
                <w:rPr>
                  <w:rFonts w:cs="Arial"/>
                  <w:b/>
                  <w:sz w:val="18"/>
                  <w:szCs w:val="18"/>
                </w:rPr>
                <w:t>Remarks</w:t>
              </w:r>
            </w:ins>
          </w:p>
        </w:tc>
      </w:tr>
      <w:tr w:rsidR="00B6081B" w:rsidRPr="001E5C86" w14:paraId="5FC41335" w14:textId="77777777" w:rsidTr="0069404F">
        <w:trPr>
          <w:ins w:id="963" w:author="Jason Rhee" w:date="2024-07-16T17:31:00Z"/>
        </w:trPr>
        <w:tc>
          <w:tcPr>
            <w:tcW w:w="1697" w:type="dxa"/>
          </w:tcPr>
          <w:p w14:paraId="1F855441" w14:textId="77777777" w:rsidR="00B6081B" w:rsidRPr="001E5C86" w:rsidRDefault="00B6081B" w:rsidP="0069404F">
            <w:pPr>
              <w:spacing w:before="60" w:after="60"/>
              <w:jc w:val="left"/>
              <w:rPr>
                <w:ins w:id="964" w:author="Jason Rhee" w:date="2024-07-16T17:31:00Z" w16du:dateUtc="2024-07-16T07:31:00Z"/>
                <w:rFonts w:cs="Arial"/>
                <w:sz w:val="18"/>
                <w:szCs w:val="18"/>
              </w:rPr>
            </w:pPr>
            <w:ins w:id="965"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966" w:author="Jason Rhee" w:date="2024-07-16T17:31:00Z" w16du:dateUtc="2024-07-16T07:31:00Z"/>
                <w:rFonts w:eastAsiaTheme="minorEastAsia" w:cs="Arial"/>
                <w:sz w:val="18"/>
                <w:szCs w:val="18"/>
                <w:lang w:eastAsia="ko-KR"/>
                <w:rPrChange w:id="967" w:author="Jason Rhee" w:date="2024-07-16T17:31:00Z" w16du:dateUtc="2024-07-16T07:31:00Z">
                  <w:rPr>
                    <w:ins w:id="968" w:author="Jason Rhee" w:date="2024-07-16T17:31:00Z" w16du:dateUtc="2024-07-16T07:31:00Z"/>
                    <w:rFonts w:cs="Arial"/>
                    <w:sz w:val="18"/>
                    <w:szCs w:val="18"/>
                  </w:rPr>
                </w:rPrChange>
              </w:rPr>
            </w:pPr>
            <w:ins w:id="969"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970" w:author="Jason Rhee" w:date="2024-07-16T17:32:00Z"/>
                <w:rFonts w:cs="Arial"/>
                <w:sz w:val="18"/>
                <w:szCs w:val="18"/>
                <w:lang w:eastAsia="fi-FI"/>
              </w:rPr>
            </w:pPr>
            <w:ins w:id="971"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972"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973"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974" w:author="Jason Rhee" w:date="2024-07-16T17:31:00Z" w16du:dateUtc="2024-07-16T07:31:00Z"/>
                <w:rFonts w:cs="Arial"/>
                <w:sz w:val="18"/>
                <w:szCs w:val="18"/>
              </w:rPr>
            </w:pPr>
            <w:ins w:id="975"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976" w:author="Jason Rhee" w:date="2024-07-16T17:31:00Z" w16du:dateUtc="2024-07-16T07:31:00Z"/>
                <w:rFonts w:cs="Arial"/>
                <w:sz w:val="18"/>
                <w:szCs w:val="18"/>
              </w:rPr>
            </w:pPr>
          </w:p>
        </w:tc>
      </w:tr>
      <w:tr w:rsidR="002A747D" w:rsidRPr="001E5C86" w14:paraId="6019D744" w14:textId="77777777" w:rsidTr="0069404F">
        <w:trPr>
          <w:ins w:id="977" w:author="Jason Rhee" w:date="2024-07-16T17:32:00Z"/>
        </w:trPr>
        <w:tc>
          <w:tcPr>
            <w:tcW w:w="1697" w:type="dxa"/>
          </w:tcPr>
          <w:p w14:paraId="60FFCAF8" w14:textId="35D8735E" w:rsidR="002A747D" w:rsidRPr="002A747D" w:rsidRDefault="002A747D" w:rsidP="002A747D">
            <w:pPr>
              <w:spacing w:before="60" w:after="60"/>
              <w:jc w:val="left"/>
              <w:rPr>
                <w:ins w:id="978" w:author="Jason Rhee" w:date="2024-07-16T17:32:00Z" w16du:dateUtc="2024-07-16T07:32:00Z"/>
                <w:rFonts w:eastAsiaTheme="minorEastAsia" w:cs="Arial"/>
                <w:sz w:val="18"/>
                <w:szCs w:val="18"/>
                <w:lang w:eastAsia="ko-KR"/>
                <w:rPrChange w:id="979" w:author="Jason Rhee" w:date="2024-07-16T17:32:00Z" w16du:dateUtc="2024-07-16T07:32:00Z">
                  <w:rPr>
                    <w:ins w:id="980" w:author="Jason Rhee" w:date="2024-07-16T17:32:00Z" w16du:dateUtc="2024-07-16T07:32:00Z"/>
                    <w:rFonts w:cs="Arial"/>
                    <w:sz w:val="18"/>
                    <w:szCs w:val="18"/>
                  </w:rPr>
                </w:rPrChange>
              </w:rPr>
            </w:pPr>
            <w:ins w:id="981"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982" w:author="Jason Rhee" w:date="2024-07-16T17:32:00Z" w16du:dateUtc="2024-07-16T07:32:00Z"/>
                <w:rFonts w:cs="Arial"/>
                <w:sz w:val="18"/>
                <w:szCs w:val="18"/>
              </w:rPr>
            </w:pPr>
            <w:ins w:id="983"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984" w:author="Jason Rhee" w:date="2024-07-16T17:32:00Z" w16du:dateUtc="2024-07-16T07:32:00Z"/>
                <w:rFonts w:cs="Arial"/>
                <w:sz w:val="18"/>
                <w:szCs w:val="18"/>
                <w:lang w:eastAsia="fi-FI"/>
              </w:rPr>
            </w:pPr>
            <w:ins w:id="985"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986" w:author="Jason Rhee" w:date="2024-07-16T17:32:00Z" w16du:dateUtc="2024-07-16T07:32:00Z"/>
                <w:rFonts w:cs="Arial"/>
                <w:sz w:val="18"/>
                <w:szCs w:val="18"/>
              </w:rPr>
            </w:pPr>
            <w:ins w:id="987"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988" w:author="Jason Rhee" w:date="2024-07-16T17:32:00Z" w16du:dateUtc="2024-07-16T07:32:00Z"/>
                <w:rFonts w:cs="Arial"/>
                <w:sz w:val="18"/>
                <w:szCs w:val="18"/>
              </w:rPr>
            </w:pPr>
            <w:ins w:id="989"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990" w:author="Jason Rhee" w:date="2024-07-16T17:32:00Z" w16du:dateUtc="2024-07-16T07:32:00Z"/>
                <w:rFonts w:cs="Arial"/>
                <w:sz w:val="18"/>
                <w:szCs w:val="18"/>
              </w:rPr>
            </w:pPr>
          </w:p>
        </w:tc>
      </w:tr>
      <w:tr w:rsidR="002A747D" w:rsidRPr="001E5C86" w14:paraId="0CCA88C9" w14:textId="77777777" w:rsidTr="0069404F">
        <w:trPr>
          <w:ins w:id="991" w:author="Jason Rhee" w:date="2024-07-16T17:33:00Z"/>
        </w:trPr>
        <w:tc>
          <w:tcPr>
            <w:tcW w:w="1697" w:type="dxa"/>
          </w:tcPr>
          <w:p w14:paraId="6F29D00C" w14:textId="24C67B7D" w:rsidR="002A747D" w:rsidRPr="002A747D" w:rsidRDefault="002A747D" w:rsidP="002A747D">
            <w:pPr>
              <w:spacing w:before="60" w:after="60"/>
              <w:jc w:val="left"/>
              <w:rPr>
                <w:ins w:id="992" w:author="Jason Rhee" w:date="2024-07-16T17:33:00Z" w16du:dateUtc="2024-07-16T07:33:00Z"/>
                <w:rFonts w:eastAsiaTheme="minorEastAsia" w:cs="Arial"/>
                <w:sz w:val="18"/>
                <w:szCs w:val="18"/>
                <w:lang w:eastAsia="ko-KR"/>
              </w:rPr>
            </w:pPr>
            <w:ins w:id="993"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994" w:author="Jason Rhee" w:date="2024-07-16T17:33:00Z" w16du:dateUtc="2024-07-16T07:33:00Z"/>
                <w:rFonts w:cs="Arial"/>
                <w:sz w:val="18"/>
                <w:szCs w:val="18"/>
              </w:rPr>
            </w:pPr>
            <w:ins w:id="995"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996" w:author="Jason Rhee" w:date="2024-07-16T17:33:00Z" w16du:dateUtc="2024-07-16T07:33:00Z"/>
                <w:rFonts w:cs="Arial"/>
                <w:sz w:val="18"/>
                <w:szCs w:val="18"/>
                <w:lang w:eastAsia="fi-FI"/>
              </w:rPr>
            </w:pPr>
            <w:ins w:id="997"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998" w:author="Jason Rhee" w:date="2024-07-16T17:33:00Z" w16du:dateUtc="2024-07-16T07:33:00Z"/>
                <w:rFonts w:cs="Arial"/>
                <w:sz w:val="18"/>
                <w:szCs w:val="18"/>
              </w:rPr>
            </w:pPr>
            <w:ins w:id="999"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1000" w:author="Jason Rhee" w:date="2024-07-16T17:33:00Z" w16du:dateUtc="2024-07-16T07:33:00Z"/>
                <w:rFonts w:cs="Arial"/>
                <w:sz w:val="18"/>
                <w:szCs w:val="18"/>
              </w:rPr>
            </w:pPr>
            <w:ins w:id="1001"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1002" w:author="Jason Rhee" w:date="2024-07-16T17:33:00Z" w16du:dateUtc="2024-07-16T07:33:00Z"/>
                <w:rFonts w:cs="Arial"/>
                <w:sz w:val="18"/>
                <w:szCs w:val="18"/>
              </w:rPr>
            </w:pPr>
          </w:p>
        </w:tc>
      </w:tr>
      <w:tr w:rsidR="005C4F57" w:rsidRPr="001E5C86" w14:paraId="14E09068" w14:textId="77777777" w:rsidTr="0069404F">
        <w:trPr>
          <w:ins w:id="1003" w:author="Jason Rhee" w:date="2024-07-16T17:33:00Z"/>
        </w:trPr>
        <w:tc>
          <w:tcPr>
            <w:tcW w:w="1697" w:type="dxa"/>
          </w:tcPr>
          <w:p w14:paraId="359A0575" w14:textId="711511B0" w:rsidR="005C4F57" w:rsidRDefault="005C4F57" w:rsidP="005C4F57">
            <w:pPr>
              <w:spacing w:before="60" w:after="60"/>
              <w:jc w:val="left"/>
              <w:rPr>
                <w:ins w:id="1004" w:author="Jason Rhee" w:date="2024-07-16T17:33:00Z" w16du:dateUtc="2024-07-16T07:33:00Z"/>
                <w:rFonts w:cs="Arial"/>
                <w:sz w:val="18"/>
                <w:szCs w:val="18"/>
              </w:rPr>
            </w:pPr>
            <w:ins w:id="1005"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1006" w:author="Jason Rhee" w:date="2024-07-16T17:33:00Z" w16du:dateUtc="2024-07-16T07:33:00Z"/>
                <w:rFonts w:cs="Arial"/>
                <w:sz w:val="18"/>
                <w:szCs w:val="18"/>
              </w:rPr>
            </w:pPr>
            <w:ins w:id="1007" w:author="Jason Rhee" w:date="2024-07-16T17:34:00Z" w16du:dateUtc="2024-07-16T07:34:00Z">
              <w:r w:rsidRPr="00462811">
                <w:rPr>
                  <w:rFonts w:cs="Arial"/>
                  <w:sz w:val="18"/>
                  <w:szCs w:val="18"/>
                </w:rPr>
                <w:t>geometry</w:t>
              </w:r>
            </w:ins>
          </w:p>
        </w:tc>
        <w:tc>
          <w:tcPr>
            <w:tcW w:w="2321" w:type="dxa"/>
          </w:tcPr>
          <w:p w14:paraId="7EB603FB" w14:textId="69EF51B8" w:rsidR="005C4F57" w:rsidRPr="004D3B7E" w:rsidRDefault="004D3B7E" w:rsidP="005C4F57">
            <w:pPr>
              <w:spacing w:before="60" w:after="60"/>
              <w:jc w:val="left"/>
              <w:rPr>
                <w:ins w:id="1008" w:author="Jason Rhee" w:date="2024-07-16T17:33:00Z" w16du:dateUtc="2024-07-16T07:33:00Z"/>
                <w:rFonts w:eastAsiaTheme="minorEastAsia" w:cs="Arial"/>
                <w:sz w:val="18"/>
                <w:szCs w:val="18"/>
                <w:lang w:val="en-GB" w:eastAsia="ko-KR"/>
                <w:rPrChange w:id="1009" w:author="Jason Rhee" w:date="2024-07-24T22:57:00Z" w16du:dateUtc="2024-07-24T12:57:00Z">
                  <w:rPr>
                    <w:ins w:id="1010" w:author="Jason Rhee" w:date="2024-07-16T17:33:00Z" w16du:dateUtc="2024-07-16T07:33:00Z"/>
                    <w:rFonts w:cs="Arial"/>
                    <w:sz w:val="18"/>
                    <w:szCs w:val="18"/>
                    <w:shd w:val="clear" w:color="auto" w:fill="FFFFFF"/>
                  </w:rPr>
                </w:rPrChange>
              </w:rPr>
            </w:pPr>
            <w:ins w:id="1011"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1012" w:author="Jason Rhee" w:date="2024-07-16T17:33:00Z" w16du:dateUtc="2024-07-16T07:33:00Z"/>
                <w:rFonts w:cs="Arial"/>
                <w:sz w:val="18"/>
                <w:szCs w:val="18"/>
              </w:rPr>
            </w:pPr>
            <w:ins w:id="1013"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1014" w:author="Jason Rhee" w:date="2024-07-16T17:33:00Z" w16du:dateUtc="2024-07-16T07:33:00Z"/>
                <w:rFonts w:cs="Arial"/>
                <w:sz w:val="18"/>
                <w:szCs w:val="18"/>
              </w:rPr>
            </w:pPr>
            <w:ins w:id="1015" w:author="Jason Rhee" w:date="2024-07-16T17:34:00Z" w16du:dateUtc="2024-07-16T07:34:00Z">
              <w:r w:rsidRPr="00462811">
                <w:rPr>
                  <w:rFonts w:cs="Arial"/>
                  <w:sz w:val="18"/>
                  <w:szCs w:val="18"/>
                </w:rPr>
                <w:t>GM_OrientableSurface</w:t>
              </w:r>
            </w:ins>
          </w:p>
        </w:tc>
        <w:tc>
          <w:tcPr>
            <w:tcW w:w="3464" w:type="dxa"/>
          </w:tcPr>
          <w:p w14:paraId="6CA4D7B1" w14:textId="7E6BE8C2" w:rsidR="005C4F57" w:rsidRDefault="004D3B7E" w:rsidP="005C4F57">
            <w:pPr>
              <w:spacing w:before="60" w:after="60"/>
              <w:jc w:val="left"/>
              <w:rPr>
                <w:ins w:id="1016" w:author="Jason Rhee" w:date="2024-07-24T22:57:00Z" w16du:dateUtc="2024-07-24T12:57:00Z"/>
                <w:rFonts w:cs="Arial"/>
                <w:sz w:val="18"/>
                <w:szCs w:val="18"/>
                <w:lang w:val="en-GB" w:eastAsia="fi-FI"/>
              </w:rPr>
            </w:pPr>
            <w:ins w:id="1017"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BA3C2B" w:rsidRDefault="004D3B7E" w:rsidP="005C4F57">
            <w:pPr>
              <w:spacing w:before="60" w:after="60"/>
              <w:jc w:val="left"/>
              <w:rPr>
                <w:ins w:id="1018" w:author="Jason Rhee" w:date="2024-07-24T22:46:00Z" w16du:dateUtc="2024-07-24T12:46:00Z"/>
                <w:rFonts w:cs="Arial"/>
                <w:sz w:val="18"/>
                <w:szCs w:val="18"/>
                <w:lang w:val="en-GB"/>
                <w:rPrChange w:id="1019" w:author="Jason Rhee" w:date="2024-07-24T22:46:00Z" w16du:dateUtc="2024-07-24T12:46:00Z">
                  <w:rPr>
                    <w:ins w:id="1020" w:author="Jason Rhee" w:date="2024-07-24T22:46:00Z" w16du:dateUtc="2024-07-24T12:46:00Z"/>
                    <w:rFonts w:cs="Arial"/>
                    <w:sz w:val="18"/>
                    <w:szCs w:val="18"/>
                  </w:rPr>
                </w:rPrChange>
              </w:rPr>
            </w:pPr>
          </w:p>
          <w:p w14:paraId="373C077E" w14:textId="77777777" w:rsidR="00BA3C2B" w:rsidRDefault="00BA3C2B" w:rsidP="00BA3C2B">
            <w:pPr>
              <w:spacing w:before="60" w:after="60"/>
              <w:jc w:val="left"/>
              <w:rPr>
                <w:ins w:id="1021" w:author="Jason Rhee" w:date="2024-07-24T22:46:00Z" w16du:dateUtc="2024-07-24T12:46:00Z"/>
                <w:rFonts w:cs="Arial"/>
                <w:sz w:val="18"/>
                <w:szCs w:val="18"/>
                <w:lang w:val="en-GB" w:eastAsia="fi-FI"/>
              </w:rPr>
            </w:pPr>
            <w:commentRangeStart w:id="1022"/>
            <w:ins w:id="1023"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1024" w:author="Jason Rhee" w:date="2024-07-16T17:33:00Z" w16du:dateUtc="2024-07-16T07:33:00Z"/>
                <w:rFonts w:cs="Arial"/>
                <w:sz w:val="18"/>
                <w:szCs w:val="18"/>
              </w:rPr>
            </w:pPr>
            <w:ins w:id="1025" w:author="Jason Rhee" w:date="2024-07-24T22:46:00Z" w16du:dateUtc="2024-07-24T12:46:00Z">
              <w:r>
                <w:rPr>
                  <w:rFonts w:cs="Arial"/>
                  <w:sz w:val="18"/>
                  <w:szCs w:val="18"/>
                  <w:lang w:val="en-GB" w:eastAsia="fi-FI"/>
                </w:rPr>
                <w:t>(Refer to Section 7.1.2)</w:t>
              </w:r>
              <w:commentRangeEnd w:id="1022"/>
              <w:r>
                <w:rPr>
                  <w:rStyle w:val="CommentReference"/>
                  <w:rFonts w:eastAsia="MS Mincho"/>
                  <w:szCs w:val="20"/>
                  <w:lang w:eastAsia="ja-JP"/>
                </w:rPr>
                <w:commentReference w:id="1022"/>
              </w:r>
              <w:r>
                <w:rPr>
                  <w:rFonts w:cs="Arial"/>
                  <w:sz w:val="18"/>
                  <w:szCs w:val="18"/>
                  <w:lang w:val="en-GB" w:eastAsia="fi-FI"/>
                </w:rPr>
                <w:t>.</w:t>
              </w:r>
            </w:ins>
          </w:p>
        </w:tc>
      </w:tr>
    </w:tbl>
    <w:p w14:paraId="10029042" w14:textId="77777777" w:rsidR="00B6081B" w:rsidRPr="00147227" w:rsidRDefault="00B6081B">
      <w:pPr>
        <w:rPr>
          <w:ins w:id="1026" w:author="Jason Rhee" w:date="2024-07-16T17:31:00Z" w16du:dateUtc="2024-07-16T07:31:00Z"/>
          <w:rFonts w:eastAsiaTheme="minorEastAsia"/>
          <w:lang w:eastAsia="ko-KR"/>
        </w:rPr>
        <w:pPrChange w:id="1027"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Change w:id="1028"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1029">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1030" w:author="Jason Rhee" w:date="2024-03-06T17:42:00Z">
            <w:trPr>
              <w:gridAfter w:val="0"/>
              <w:tblHeader/>
            </w:trPr>
          </w:trPrChange>
        </w:trPr>
        <w:tc>
          <w:tcPr>
            <w:tcW w:w="1537" w:type="dxa"/>
            <w:shd w:val="clear" w:color="auto" w:fill="D9D9D9" w:themeFill="background1" w:themeFillShade="D9"/>
            <w:tcPrChange w:id="1031"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1032"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1033"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1034"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1035"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Change w:id="1036"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1037" w:author="Jason Rhee" w:date="2024-03-06T17:42:00Z">
            <w:trPr>
              <w:gridAfter w:val="0"/>
            </w:trPr>
          </w:trPrChange>
        </w:trPr>
        <w:tc>
          <w:tcPr>
            <w:tcW w:w="1537" w:type="dxa"/>
            <w:tcPrChange w:id="1038"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1039"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1040"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1041"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1042"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Change w:id="1043"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1044" w:author="Jason Rhee" w:date="2024-03-06T17:42:00Z">
            <w:trPr>
              <w:gridAfter w:val="0"/>
            </w:trPr>
          </w:trPrChange>
        </w:trPr>
        <w:tc>
          <w:tcPr>
            <w:tcW w:w="1537" w:type="dxa"/>
            <w:tcPrChange w:id="1045"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Change w:id="1046"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Change w:id="1047"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1048"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Change w:id="1049"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1050"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1051" w:author="Jason Rhee" w:date="2024-07-01T17:34:00Z"/>
        </w:trPr>
        <w:tc>
          <w:tcPr>
            <w:tcW w:w="1537" w:type="dxa"/>
          </w:tcPr>
          <w:p w14:paraId="6F4B2528" w14:textId="2946C4D9" w:rsidR="00883BE9" w:rsidRPr="00462811" w:rsidRDefault="00883BE9" w:rsidP="00883BE9">
            <w:pPr>
              <w:spacing w:before="60" w:after="60"/>
              <w:jc w:val="left"/>
              <w:rPr>
                <w:ins w:id="1052" w:author="Jason Rhee" w:date="2024-07-01T17:34:00Z" w16du:dateUtc="2024-07-01T07:34:00Z"/>
                <w:rFonts w:cs="Arial"/>
                <w:sz w:val="18"/>
                <w:szCs w:val="18"/>
              </w:rPr>
            </w:pPr>
            <w:ins w:id="1053"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1054" w:author="Jason Rhee" w:date="2024-07-01T17:34:00Z" w16du:dateUtc="2024-07-01T07:34:00Z"/>
                <w:rFonts w:cs="Arial"/>
                <w:sz w:val="18"/>
                <w:szCs w:val="18"/>
              </w:rPr>
            </w:pPr>
            <w:ins w:id="1055"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1056" w:author="Jason Rhee" w:date="2024-07-01T17:34:00Z" w16du:dateUtc="2024-07-01T07:34:00Z"/>
                <w:rFonts w:cs="Arial"/>
                <w:sz w:val="18"/>
                <w:szCs w:val="18"/>
              </w:rPr>
            </w:pPr>
            <w:ins w:id="1057"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1058" w:author="Jason Rhee" w:date="2024-07-01T17:34:00Z" w16du:dateUtc="2024-07-01T07:34:00Z"/>
                <w:rFonts w:cs="Arial"/>
                <w:sz w:val="18"/>
                <w:szCs w:val="18"/>
              </w:rPr>
            </w:pPr>
            <w:ins w:id="1059"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1060" w:author="Jason Rhee" w:date="2024-07-01T17:34:00Z" w16du:dateUtc="2024-07-01T07:34:00Z"/>
                <w:rFonts w:cs="Arial"/>
                <w:sz w:val="18"/>
                <w:szCs w:val="18"/>
              </w:rPr>
            </w:pPr>
            <w:ins w:id="1061"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1062" w:author="Jason Rhee" w:date="2024-07-01T17:34:00Z" w16du:dateUtc="2024-07-01T07:34:00Z"/>
                <w:rFonts w:cs="Arial"/>
                <w:sz w:val="18"/>
                <w:szCs w:val="18"/>
              </w:rPr>
            </w:pPr>
          </w:p>
        </w:tc>
      </w:tr>
      <w:tr w:rsidR="00453950" w:rsidRPr="00D129DC" w14:paraId="2282CD09" w14:textId="77777777" w:rsidTr="006E5801">
        <w:trPr>
          <w:trPrChange w:id="1063" w:author="Jason Rhee" w:date="2024-03-06T17:42:00Z">
            <w:trPr>
              <w:gridAfter w:val="0"/>
            </w:trPr>
          </w:trPrChange>
        </w:trPr>
        <w:tc>
          <w:tcPr>
            <w:tcW w:w="1537" w:type="dxa"/>
            <w:tcPrChange w:id="1064"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Change w:id="1065"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1066"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1067"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1068"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Change w:id="1069" w:author="Jason Rhee" w:date="2024-03-06T17:42:00Z">
              <w:tcPr>
                <w:tcW w:w="1984" w:type="dxa"/>
                <w:gridSpan w:val="3"/>
              </w:tcPr>
            </w:tcPrChange>
          </w:tcPr>
          <w:p w14:paraId="3811EB76" w14:textId="08819ABE" w:rsidR="00453950" w:rsidRPr="00462811" w:rsidRDefault="00453950" w:rsidP="00462811">
            <w:pPr>
              <w:spacing w:before="60" w:after="60" w:line="240" w:lineRule="auto"/>
              <w:jc w:val="left"/>
              <w:rPr>
                <w:rFonts w:cs="Arial"/>
                <w:sz w:val="18"/>
                <w:szCs w:val="18"/>
              </w:rPr>
            </w:pPr>
            <w:del w:id="1070" w:author="Jason Rhee" w:date="2024-07-24T22:50:00Z" w16du:dateUtc="2024-07-24T12:50:00Z">
              <w:r w:rsidRPr="00462811" w:rsidDel="00AF66B9">
                <w:rPr>
                  <w:rFonts w:cs="Arial"/>
                  <w:sz w:val="18"/>
                  <w:szCs w:val="18"/>
                </w:rPr>
                <w:delText xml:space="preserve">To be used to describe the </w:delText>
              </w:r>
            </w:del>
            <w:del w:id="1071" w:author="Jason Rhee" w:date="2024-07-16T17:18:00Z" w16du:dateUtc="2024-07-16T07:18:00Z">
              <w:r w:rsidRPr="00462811" w:rsidDel="001B54AD">
                <w:rPr>
                  <w:rFonts w:cs="Arial"/>
                  <w:sz w:val="18"/>
                  <w:szCs w:val="18"/>
                </w:rPr>
                <w:delText>UKCM service</w:delText>
              </w:r>
            </w:del>
            <w:del w:id="1072" w:author="Jason Rhee" w:date="2024-07-16T17:33:00Z" w16du:dateUtc="2024-07-16T07:33:00Z">
              <w:r w:rsidRPr="00462811" w:rsidDel="00FE7798">
                <w:rPr>
                  <w:rFonts w:cs="Arial"/>
                  <w:sz w:val="18"/>
                  <w:szCs w:val="18"/>
                </w:rPr>
                <w:delText xml:space="preserve"> </w:delText>
              </w:r>
            </w:del>
            <w:del w:id="1073" w:author="Jason Rhee" w:date="2024-07-24T22:50:00Z" w16du:dateUtc="2024-07-24T12:50:00Z">
              <w:r w:rsidRPr="00462811" w:rsidDel="00AF66B9">
                <w:rPr>
                  <w:rFonts w:cs="Arial"/>
                  <w:sz w:val="18"/>
                  <w:szCs w:val="18"/>
                </w:rPr>
                <w:delText>area</w:delText>
              </w:r>
            </w:del>
            <w:ins w:id="1074" w:author="Jason Rhee" w:date="2024-07-24T22:50:00Z" w16du:dateUtc="2024-07-24T12:50:00Z">
              <w:r w:rsidR="00AF66B9">
                <w:rPr>
                  <w:rFonts w:cs="Arial"/>
                  <w:sz w:val="18"/>
                  <w:szCs w:val="18"/>
                </w:rPr>
                <w:t>Encompassed by UnderKeelClearancePlanArea</w:t>
              </w:r>
            </w:ins>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1075"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1076">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1077" w:author="Jason Rhee" w:date="2024-03-06T17:44:00Z">
            <w:trPr>
              <w:gridAfter w:val="0"/>
              <w:cantSplit/>
              <w:tblHeader/>
            </w:trPr>
          </w:trPrChange>
        </w:trPr>
        <w:tc>
          <w:tcPr>
            <w:tcW w:w="1537" w:type="dxa"/>
            <w:shd w:val="clear" w:color="auto" w:fill="D9D9D9" w:themeFill="background1" w:themeFillShade="D9"/>
            <w:tcPrChange w:id="1078"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1079"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1080"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1081"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1082"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Change w:id="1083"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1084"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1085" w:author="Jason Rhee" w:date="2024-07-02T13:34:00Z">
              <w:r w:rsidRPr="00436DFE">
                <w:rPr>
                  <w:rFonts w:cs="Arial"/>
                  <w:sz w:val="18"/>
                  <w:szCs w:val="18"/>
                </w:rPr>
                <w:t>The minimum scale at which the feature may be used for example for ECDIS presentation.</w:t>
              </w:r>
            </w:ins>
            <w:del w:id="1086"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1087" w:author="Jason Rhee" w:date="2024-07-01T17:34:00Z"/>
        </w:trPr>
        <w:tc>
          <w:tcPr>
            <w:tcW w:w="1537" w:type="dxa"/>
          </w:tcPr>
          <w:p w14:paraId="42469166" w14:textId="43911608" w:rsidR="00A84A5E" w:rsidRPr="00B061FF" w:rsidRDefault="00A84A5E" w:rsidP="00A84A5E">
            <w:pPr>
              <w:spacing w:before="60" w:after="60"/>
              <w:jc w:val="left"/>
              <w:rPr>
                <w:ins w:id="1088" w:author="Jason Rhee" w:date="2024-07-01T17:34:00Z" w16du:dateUtc="2024-07-01T07:34:00Z"/>
                <w:rFonts w:cs="Arial"/>
                <w:sz w:val="18"/>
                <w:szCs w:val="18"/>
              </w:rPr>
            </w:pPr>
            <w:ins w:id="1089" w:author="Jason Rhee" w:date="2024-07-01T17:34:00Z" w16du:dateUtc="2024-07-01T07:34:00Z">
              <w:r>
                <w:rPr>
                  <w:rFonts w:cs="Arial"/>
                  <w:sz w:val="18"/>
                  <w:szCs w:val="18"/>
                </w:rPr>
                <w:lastRenderedPageBreak/>
                <w:t>SimpleAttribute</w:t>
              </w:r>
            </w:ins>
          </w:p>
        </w:tc>
        <w:tc>
          <w:tcPr>
            <w:tcW w:w="3561" w:type="dxa"/>
          </w:tcPr>
          <w:p w14:paraId="2844DE22" w14:textId="2EDC3030" w:rsidR="00A84A5E" w:rsidRPr="00B061FF" w:rsidRDefault="005F7C49" w:rsidP="00A84A5E">
            <w:pPr>
              <w:spacing w:before="60" w:after="60"/>
              <w:jc w:val="left"/>
              <w:rPr>
                <w:ins w:id="1090" w:author="Jason Rhee" w:date="2024-07-01T17:34:00Z" w16du:dateUtc="2024-07-01T07:34:00Z"/>
                <w:rFonts w:cs="Arial"/>
                <w:sz w:val="18"/>
                <w:szCs w:val="18"/>
              </w:rPr>
            </w:pPr>
            <w:ins w:id="1091"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1092" w:author="Jason Rhee" w:date="2024-07-01T17:34:00Z" w16du:dateUtc="2024-07-01T07:34:00Z"/>
                <w:rFonts w:cs="Arial"/>
                <w:sz w:val="18"/>
                <w:szCs w:val="18"/>
              </w:rPr>
            </w:pPr>
            <w:ins w:id="1093"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1094" w:author="Jason Rhee" w:date="2024-07-01T17:34:00Z" w16du:dateUtc="2024-07-01T07:34:00Z"/>
                <w:rFonts w:cs="Arial"/>
                <w:sz w:val="18"/>
                <w:szCs w:val="18"/>
              </w:rPr>
            </w:pPr>
            <w:ins w:id="1095"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1096" w:author="Jason Rhee" w:date="2024-07-01T17:34:00Z" w16du:dateUtc="2024-07-01T07:34:00Z"/>
                <w:rFonts w:cs="Arial"/>
                <w:sz w:val="18"/>
                <w:szCs w:val="18"/>
              </w:rPr>
            </w:pPr>
            <w:ins w:id="1097"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1098"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1099" w:author="Jason Rhee" w:date="2024-07-24T22:51:00Z" w16du:dateUtc="2024-07-24T12:51:00Z">
              <w:r>
                <w:rPr>
                  <w:rFonts w:cs="Arial"/>
                  <w:sz w:val="18"/>
                  <w:szCs w:val="18"/>
                </w:rPr>
                <w:t>Encompassed by UnderKeelClearancePlanArea</w:t>
              </w:r>
            </w:ins>
            <w:del w:id="1100" w:author="Jason Rhee" w:date="2024-07-24T22:51:00Z" w16du:dateUtc="2024-07-24T12:51:00Z">
              <w:r w:rsidR="00453950" w:rsidRPr="00B061FF" w:rsidDel="00773C88">
                <w:rPr>
                  <w:rFonts w:cs="Arial"/>
                  <w:sz w:val="18"/>
                  <w:szCs w:val="18"/>
                </w:rPr>
                <w:delText xml:space="preserve">To be used to describe the </w:delText>
              </w:r>
            </w:del>
            <w:del w:id="1101" w:author="Jason Rhee" w:date="2024-07-16T17:18:00Z" w16du:dateUtc="2024-07-16T07:18:00Z">
              <w:r w:rsidR="00453950" w:rsidRPr="00B061FF" w:rsidDel="001B54AD">
                <w:rPr>
                  <w:rFonts w:cs="Arial"/>
                  <w:sz w:val="18"/>
                  <w:szCs w:val="18"/>
                </w:rPr>
                <w:delText>UKCM service</w:delText>
              </w:r>
            </w:del>
            <w:del w:id="1102" w:author="Jason Rhee" w:date="2024-07-24T22:51:00Z" w16du:dateUtc="2024-07-24T12:51:00Z">
              <w:r w:rsidR="00453950" w:rsidRPr="00B061FF" w:rsidDel="00773C88">
                <w:rPr>
                  <w:rFonts w:cs="Arial"/>
                  <w:sz w:val="18"/>
                  <w:szCs w:val="18"/>
                </w:rPr>
                <w:delText xml:space="preserve"> area</w:delText>
              </w:r>
            </w:del>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1103"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1104">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1105" w:author="Jason Rhee" w:date="2024-03-06T17:44:00Z">
            <w:trPr>
              <w:gridAfter w:val="0"/>
              <w:cantSplit/>
              <w:tblHeader/>
            </w:trPr>
          </w:trPrChange>
        </w:trPr>
        <w:tc>
          <w:tcPr>
            <w:tcW w:w="1697" w:type="dxa"/>
            <w:shd w:val="clear" w:color="auto" w:fill="D9D9D9" w:themeFill="background1" w:themeFillShade="D9"/>
            <w:tcPrChange w:id="1106"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1107"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1108"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1109"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1110"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1111"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1112" w:author="Jason Rhee" w:date="2024-03-06T17:44:00Z">
            <w:trPr>
              <w:gridAfter w:val="0"/>
              <w:cantSplit/>
            </w:trPr>
          </w:trPrChange>
        </w:trPr>
        <w:tc>
          <w:tcPr>
            <w:tcW w:w="1697" w:type="dxa"/>
            <w:tcPrChange w:id="1113"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1114"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1115"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1116"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1117"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1118"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1119" w:author="Jason Rhee" w:date="2024-03-06T17:44:00Z">
            <w:trPr>
              <w:gridAfter w:val="0"/>
              <w:cantSplit/>
            </w:trPr>
          </w:trPrChange>
        </w:trPr>
        <w:tc>
          <w:tcPr>
            <w:tcW w:w="1697" w:type="dxa"/>
            <w:tcPrChange w:id="1120"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1121"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1122"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1123"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1124"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1125"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1126" w:author="Jason Rhee" w:date="2024-03-06T17:44:00Z">
            <w:trPr>
              <w:gridAfter w:val="0"/>
              <w:cantSplit/>
            </w:trPr>
          </w:trPrChange>
        </w:trPr>
        <w:tc>
          <w:tcPr>
            <w:tcW w:w="1697" w:type="dxa"/>
            <w:tcPrChange w:id="1127"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128"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1129"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1130"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131"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1132"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1133" w:author="Jason Rhee" w:date="2024-03-06T17:44:00Z">
            <w:trPr>
              <w:gridAfter w:val="0"/>
              <w:cantSplit/>
            </w:trPr>
          </w:trPrChange>
        </w:trPr>
        <w:tc>
          <w:tcPr>
            <w:tcW w:w="1697" w:type="dxa"/>
            <w:tcPrChange w:id="1134"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135"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1136"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1137"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138"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1139"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1140" w:author="Jason Rhee" w:date="2024-03-06T17:44:00Z">
            <w:trPr>
              <w:gridAfter w:val="0"/>
              <w:cantSplit/>
            </w:trPr>
          </w:trPrChange>
        </w:trPr>
        <w:tc>
          <w:tcPr>
            <w:tcW w:w="1697" w:type="dxa"/>
            <w:tcPrChange w:id="1141"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142"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1143"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1144"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145"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1146"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1147" w:author="Jason Rhee" w:date="2024-07-01T17:34:00Z"/>
        </w:trPr>
        <w:tc>
          <w:tcPr>
            <w:tcW w:w="1697" w:type="dxa"/>
          </w:tcPr>
          <w:p w14:paraId="6FD55A5B" w14:textId="0FB7721F" w:rsidR="00FA6927" w:rsidRPr="00B061FF" w:rsidRDefault="00FA6927" w:rsidP="00FA6927">
            <w:pPr>
              <w:spacing w:before="60" w:after="60"/>
              <w:jc w:val="left"/>
              <w:rPr>
                <w:ins w:id="1148" w:author="Jason Rhee" w:date="2024-07-01T17:34:00Z" w16du:dateUtc="2024-07-01T07:34:00Z"/>
                <w:rFonts w:cs="Arial"/>
                <w:sz w:val="18"/>
                <w:szCs w:val="18"/>
              </w:rPr>
            </w:pPr>
            <w:ins w:id="1149"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1150" w:author="Jason Rhee" w:date="2024-07-01T17:34:00Z" w16du:dateUtc="2024-07-01T07:34:00Z"/>
                <w:rFonts w:cs="Arial"/>
                <w:sz w:val="18"/>
                <w:szCs w:val="18"/>
              </w:rPr>
            </w:pPr>
            <w:ins w:id="1151"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1152" w:author="Jason Rhee" w:date="2024-07-01T17:34:00Z" w16du:dateUtc="2024-07-01T07:34:00Z"/>
                <w:rFonts w:cs="Arial"/>
                <w:sz w:val="18"/>
                <w:szCs w:val="18"/>
              </w:rPr>
            </w:pPr>
            <w:ins w:id="1153"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1154" w:author="Jason Rhee" w:date="2024-07-01T17:34:00Z" w16du:dateUtc="2024-07-01T07:34:00Z"/>
                <w:rFonts w:cs="Arial"/>
                <w:sz w:val="18"/>
                <w:szCs w:val="18"/>
              </w:rPr>
            </w:pPr>
            <w:ins w:id="1155"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1156" w:author="Jason Rhee" w:date="2024-07-01T17:34:00Z" w16du:dateUtc="2024-07-01T07:34:00Z"/>
                <w:rFonts w:cs="Arial"/>
                <w:sz w:val="18"/>
                <w:szCs w:val="18"/>
              </w:rPr>
            </w:pPr>
            <w:ins w:id="1157"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1158" w:author="Jason Rhee" w:date="2024-07-01T17:34:00Z" w16du:dateUtc="2024-07-01T07:34:00Z"/>
                <w:rFonts w:cs="Arial"/>
                <w:sz w:val="18"/>
                <w:szCs w:val="18"/>
              </w:rPr>
            </w:pPr>
          </w:p>
        </w:tc>
      </w:tr>
      <w:tr w:rsidR="00453950" w:rsidRPr="00D129DC" w14:paraId="56B7256D" w14:textId="77777777" w:rsidTr="006E5801">
        <w:trPr>
          <w:cantSplit/>
          <w:trPrChange w:id="1159" w:author="Jason Rhee" w:date="2024-03-06T17:44:00Z">
            <w:trPr>
              <w:gridAfter w:val="0"/>
              <w:cantSplit/>
            </w:trPr>
          </w:trPrChange>
        </w:trPr>
        <w:tc>
          <w:tcPr>
            <w:tcW w:w="1697" w:type="dxa"/>
            <w:tcPrChange w:id="1160"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1161"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1162"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1163"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1164"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1165"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1166"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1167"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1168" w:author="Jason Rhee" w:date="2024-03-06T17:40:00Z"/>
        </w:rPr>
      </w:pPr>
    </w:p>
    <w:p w14:paraId="4B23B7AA" w14:textId="77777777" w:rsidR="00453950" w:rsidRPr="00D129DC" w:rsidRDefault="00413DAA" w:rsidP="002721B0">
      <w:pPr>
        <w:pStyle w:val="Heading3"/>
      </w:pPr>
      <w:commentRangeStart w:id="1169"/>
      <w:r>
        <w:t>Feature Relationship</w:t>
      </w:r>
      <w:commentRangeEnd w:id="1169"/>
      <w:r w:rsidR="006B468E">
        <w:rPr>
          <w:rStyle w:val="CommentReference"/>
          <w:rFonts w:cs="Times New Roman"/>
          <w:b w:val="0"/>
          <w:bCs w:val="0"/>
          <w:color w:val="auto"/>
        </w:rPr>
        <w:commentReference w:id="1169"/>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1170">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1171" w:author="Jason Rhee" w:date="2024-07-16T17:37:00Z" w16du:dateUtc="2024-07-16T07:37:00Z">
            <w:tblPrEx>
              <w:tblW w:w="9634" w:type="dxa"/>
              <w:tblLayout w:type="fixed"/>
            </w:tblPrEx>
          </w:tblPrExChange>
        </w:tblPrEx>
        <w:trPr>
          <w:cantSplit/>
          <w:tblHeader/>
          <w:ins w:id="1172" w:author="Jason Rhee" w:date="2024-07-16T17:35:00Z"/>
          <w:trPrChange w:id="1173" w:author="Jason Rhee" w:date="2024-07-16T17:37:00Z" w16du:dateUtc="2024-07-16T07:37:00Z">
            <w:trPr>
              <w:cantSplit/>
              <w:tblHeader/>
            </w:trPr>
          </w:trPrChange>
        </w:trPr>
        <w:tc>
          <w:tcPr>
            <w:tcW w:w="1555" w:type="dxa"/>
            <w:shd w:val="clear" w:color="auto" w:fill="auto"/>
            <w:tcPrChange w:id="1174"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1175" w:author="Jason Rhee" w:date="2024-07-16T17:35:00Z" w16du:dateUtc="2024-07-16T07:35:00Z"/>
                <w:rFonts w:eastAsiaTheme="minorEastAsia" w:cs="Arial"/>
                <w:sz w:val="18"/>
                <w:szCs w:val="18"/>
                <w:lang w:eastAsia="ko-KR"/>
                <w:rPrChange w:id="1176" w:author="Jason Rhee" w:date="2024-07-16T17:35:00Z" w16du:dateUtc="2024-07-16T07:35:00Z">
                  <w:rPr>
                    <w:ins w:id="1177" w:author="Jason Rhee" w:date="2024-07-16T17:35:00Z" w16du:dateUtc="2024-07-16T07:35:00Z"/>
                    <w:rFonts w:cs="Arial"/>
                    <w:sz w:val="18"/>
                    <w:szCs w:val="18"/>
                  </w:rPr>
                </w:rPrChange>
              </w:rPr>
            </w:pPr>
            <w:ins w:id="1178"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1179"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1180" w:author="Jason Rhee" w:date="2024-07-16T17:35:00Z" w16du:dateUtc="2024-07-16T07:35:00Z"/>
                <w:rFonts w:eastAsiaTheme="minorEastAsia" w:cs="Arial"/>
                <w:bCs/>
                <w:sz w:val="18"/>
                <w:szCs w:val="18"/>
                <w:lang w:eastAsia="ko-KR"/>
                <w:rPrChange w:id="1181" w:author="Jason Rhee" w:date="2024-07-16T17:37:00Z" w16du:dateUtc="2024-07-16T07:37:00Z">
                  <w:rPr>
                    <w:ins w:id="1182" w:author="Jason Rhee" w:date="2024-07-16T17:35:00Z" w16du:dateUtc="2024-07-16T07:35:00Z"/>
                    <w:rFonts w:eastAsiaTheme="minorEastAsia" w:cs="Arial"/>
                    <w:b/>
                    <w:sz w:val="18"/>
                    <w:szCs w:val="18"/>
                    <w:lang w:eastAsia="ko-KR"/>
                  </w:rPr>
                </w:rPrChange>
              </w:rPr>
            </w:pPr>
            <w:ins w:id="1183" w:author="Jason Rhee" w:date="2024-07-16T17:35:00Z" w16du:dateUtc="2024-07-16T07:35:00Z">
              <w:r w:rsidRPr="0091319D">
                <w:rPr>
                  <w:rFonts w:eastAsiaTheme="minorEastAsia" w:cs="Arial"/>
                  <w:bCs/>
                  <w:sz w:val="18"/>
                  <w:szCs w:val="18"/>
                  <w:lang w:eastAsia="ko-KR"/>
                  <w:rPrChange w:id="1184" w:author="Jason Rhee" w:date="2024-07-16T17:37:00Z" w16du:dateUtc="2024-07-16T07:37:00Z">
                    <w:rPr>
                      <w:rFonts w:eastAsiaTheme="minorEastAsia" w:cs="Arial"/>
                      <w:b/>
                      <w:sz w:val="18"/>
                      <w:szCs w:val="18"/>
                      <w:lang w:eastAsia="ko-KR"/>
                    </w:rPr>
                  </w:rPrChange>
                </w:rPr>
                <w:t>UnderKeelClearancePlanArea</w:t>
              </w:r>
            </w:ins>
          </w:p>
        </w:tc>
        <w:tc>
          <w:tcPr>
            <w:tcW w:w="709" w:type="dxa"/>
            <w:shd w:val="clear" w:color="auto" w:fill="auto"/>
            <w:tcPrChange w:id="1185"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1186" w:author="Jason Rhee" w:date="2024-07-16T17:35:00Z" w16du:dateUtc="2024-07-16T07:35:00Z"/>
                <w:rFonts w:eastAsiaTheme="minorEastAsia" w:cs="Arial"/>
                <w:bCs/>
                <w:sz w:val="18"/>
                <w:szCs w:val="18"/>
                <w:lang w:eastAsia="ko-KR"/>
                <w:rPrChange w:id="1187" w:author="Jason Rhee" w:date="2024-07-21T21:43:00Z" w16du:dateUtc="2024-07-21T11:43:00Z">
                  <w:rPr>
                    <w:ins w:id="1188" w:author="Jason Rhee" w:date="2024-07-16T17:35:00Z" w16du:dateUtc="2024-07-16T07:35:00Z"/>
                    <w:rFonts w:eastAsiaTheme="minorEastAsia" w:cs="Arial"/>
                    <w:b/>
                    <w:sz w:val="18"/>
                    <w:szCs w:val="18"/>
                    <w:lang w:eastAsia="ko-KR"/>
                  </w:rPr>
                </w:rPrChange>
              </w:rPr>
            </w:pPr>
            <w:ins w:id="1189" w:author="Jason Rhee" w:date="2024-07-16T17:37:00Z" w16du:dateUtc="2024-07-16T07:37:00Z">
              <w:r w:rsidRPr="00636A55">
                <w:rPr>
                  <w:rFonts w:eastAsiaTheme="minorEastAsia" w:cs="Arial"/>
                  <w:bCs/>
                  <w:sz w:val="18"/>
                  <w:szCs w:val="18"/>
                  <w:lang w:eastAsia="ko-KR"/>
                  <w:rPrChange w:id="1190" w:author="Jason Rhee" w:date="2024-07-21T21:43:00Z" w16du:dateUtc="2024-07-21T11:43:00Z">
                    <w:rPr>
                      <w:rFonts w:eastAsiaTheme="minorEastAsia" w:cs="Arial"/>
                      <w:b/>
                      <w:sz w:val="18"/>
                      <w:szCs w:val="18"/>
                      <w:lang w:eastAsia="ko-KR"/>
                    </w:rPr>
                  </w:rPrChange>
                </w:rPr>
                <w:t>[1]</w:t>
              </w:r>
            </w:ins>
          </w:p>
        </w:tc>
        <w:tc>
          <w:tcPr>
            <w:tcW w:w="2268" w:type="dxa"/>
            <w:shd w:val="clear" w:color="auto" w:fill="auto"/>
            <w:tcPrChange w:id="1191"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1192" w:author="Jason Rhee" w:date="2024-07-16T17:35:00Z" w16du:dateUtc="2024-07-16T07:35:00Z"/>
                <w:rFonts w:eastAsiaTheme="minorEastAsia" w:cs="Arial"/>
                <w:b/>
                <w:sz w:val="18"/>
                <w:szCs w:val="18"/>
                <w:lang w:eastAsia="ko-KR"/>
              </w:rPr>
            </w:pPr>
            <w:ins w:id="1193"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1194"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1195" w:author="Jason Rhee" w:date="2024-07-16T17:35:00Z" w16du:dateUtc="2024-07-16T07:35:00Z"/>
                <w:rFonts w:cs="Arial"/>
                <w:b/>
                <w:sz w:val="18"/>
                <w:szCs w:val="18"/>
              </w:rPr>
            </w:pPr>
            <w:ins w:id="1196"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Change w:id="1197"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1198" w:author="Jason Rhee" w:date="2024-07-16T17:37:00Z" w16du:dateUtc="2024-07-16T07:37:00Z"/>
                <w:rFonts w:eastAsiaTheme="minorEastAsia" w:cs="Arial"/>
                <w:sz w:val="18"/>
                <w:szCs w:val="18"/>
                <w:lang w:eastAsia="ko-KR"/>
              </w:rPr>
            </w:pPr>
            <w:ins w:id="1199" w:author="Jason Rhee" w:date="2024-07-16T17:37:00Z" w16du:dateUtc="2024-07-16T07:37:00Z">
              <w:r w:rsidRPr="001B3B1F">
                <w:rPr>
                  <w:rFonts w:eastAsiaTheme="minorEastAsia" w:cs="Arial"/>
                  <w:sz w:val="18"/>
                  <w:szCs w:val="18"/>
                  <w:lang w:eastAsia="ko-KR"/>
                </w:rPr>
                <w:t xml:space="preserve">Source role – </w:t>
              </w:r>
            </w:ins>
            <w:ins w:id="1200"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1201" w:author="Jason Rhee" w:date="2024-07-16T17:35:00Z" w16du:dateUtc="2024-07-16T07:35:00Z"/>
                <w:rFonts w:cs="Arial"/>
                <w:b/>
                <w:sz w:val="18"/>
                <w:szCs w:val="18"/>
              </w:rPr>
            </w:pPr>
            <w:ins w:id="1202" w:author="Jason Rhee" w:date="2024-07-16T17:37:00Z" w16du:dateUtc="2024-07-16T07:37:00Z">
              <w:r w:rsidRPr="001B3B1F">
                <w:rPr>
                  <w:rFonts w:eastAsiaTheme="minorEastAsia" w:cs="Arial"/>
                  <w:sz w:val="18"/>
                  <w:szCs w:val="18"/>
                  <w:lang w:eastAsia="ko-KR"/>
                </w:rPr>
                <w:t xml:space="preserve">Target role – </w:t>
              </w:r>
            </w:ins>
            <w:ins w:id="1203"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1204" w:author="Jason Rhee" w:date="2024-07-21T19:12:00Z" w16du:dateUtc="2024-07-21T09:12:00Z">
              <w:r w:rsidRPr="001B3B1F" w:rsidDel="00017F0D">
                <w:rPr>
                  <w:rFonts w:cs="Arial"/>
                  <w:sz w:val="18"/>
                  <w:szCs w:val="18"/>
                </w:rPr>
                <w:delText>Aggregation</w:delText>
              </w:r>
            </w:del>
            <w:ins w:id="1205"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206" w:author="Jason Rhee" w:date="2024-07-21T17:25:00Z" w16du:dateUtc="2024-07-21T07:25:00Z">
              <w:r w:rsidRPr="001B3B1F" w:rsidDel="00377D31">
                <w:rPr>
                  <w:rFonts w:eastAsiaTheme="minorEastAsia" w:cs="Arial"/>
                  <w:sz w:val="18"/>
                  <w:szCs w:val="18"/>
                  <w:lang w:eastAsia="ko-KR"/>
                </w:rPr>
                <w:delText>consistOf</w:delText>
              </w:r>
            </w:del>
            <w:ins w:id="1207"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1208" w:author="Jason Rhee" w:date="2024-07-21T17:25:00Z" w16du:dateUtc="2024-07-21T07:25:00Z">
              <w:r w:rsidRPr="001B3B1F" w:rsidDel="00377D31">
                <w:rPr>
                  <w:rFonts w:eastAsiaTheme="minorEastAsia" w:cs="Arial"/>
                  <w:sz w:val="18"/>
                  <w:szCs w:val="18"/>
                  <w:lang w:eastAsia="ko-KR"/>
                </w:rPr>
                <w:delText>componentOf</w:delText>
              </w:r>
            </w:del>
            <w:ins w:id="1209"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1210" w:author="Jason Rhee" w:date="2024-07-21T19:12:00Z" w16du:dateUtc="2024-07-21T09:12:00Z">
              <w:r w:rsidRPr="001B3B1F" w:rsidDel="00017F0D">
                <w:rPr>
                  <w:rFonts w:cs="Arial"/>
                  <w:sz w:val="18"/>
                  <w:szCs w:val="18"/>
                </w:rPr>
                <w:delText>Aggregation</w:delText>
              </w:r>
            </w:del>
            <w:ins w:id="1211"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212" w:author="Jason Rhee" w:date="2024-07-21T17:26:00Z" w16du:dateUtc="2024-07-21T07:26:00Z">
              <w:r w:rsidRPr="001B3B1F" w:rsidDel="00377D31">
                <w:rPr>
                  <w:rFonts w:eastAsiaTheme="minorEastAsia" w:cs="Arial"/>
                  <w:sz w:val="18"/>
                  <w:szCs w:val="18"/>
                  <w:lang w:eastAsia="ko-KR"/>
                </w:rPr>
                <w:delText>consistOf</w:delText>
              </w:r>
            </w:del>
            <w:ins w:id="1213"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214" w:author="Jason Rhee" w:date="2024-07-21T17:25:00Z" w16du:dateUtc="2024-07-21T07:25:00Z">
              <w:r w:rsidRPr="001B3B1F" w:rsidDel="00377D31">
                <w:rPr>
                  <w:rFonts w:eastAsiaTheme="minorEastAsia" w:cs="Arial"/>
                  <w:sz w:val="18"/>
                  <w:szCs w:val="18"/>
                  <w:lang w:eastAsia="ko-KR"/>
                </w:rPr>
                <w:delText>componentOf</w:delText>
              </w:r>
            </w:del>
            <w:ins w:id="1215"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1216" w:author="Jason Rhee" w:date="2024-07-21T19:12:00Z" w16du:dateUtc="2024-07-21T09:12:00Z">
              <w:r w:rsidRPr="001B3B1F" w:rsidDel="00017F0D">
                <w:rPr>
                  <w:rFonts w:cs="Arial"/>
                  <w:sz w:val="18"/>
                  <w:szCs w:val="18"/>
                </w:rPr>
                <w:delText>Aggregation</w:delText>
              </w:r>
            </w:del>
            <w:ins w:id="1217"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218" w:author="Jason Rhee" w:date="2024-07-21T17:26:00Z" w16du:dateUtc="2024-07-21T07:26:00Z">
              <w:r w:rsidRPr="001B3B1F" w:rsidDel="00377D31">
                <w:rPr>
                  <w:rFonts w:eastAsiaTheme="minorEastAsia" w:cs="Arial"/>
                  <w:sz w:val="18"/>
                  <w:szCs w:val="18"/>
                  <w:lang w:eastAsia="ko-KR"/>
                </w:rPr>
                <w:delText>consistOf</w:delText>
              </w:r>
            </w:del>
            <w:ins w:id="1219"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220" w:author="Jason Rhee" w:date="2024-07-21T17:25:00Z" w16du:dateUtc="2024-07-21T07:25:00Z">
              <w:r w:rsidRPr="001B3B1F" w:rsidDel="00377D31">
                <w:rPr>
                  <w:rFonts w:eastAsiaTheme="minorEastAsia" w:cs="Arial"/>
                  <w:sz w:val="18"/>
                  <w:szCs w:val="18"/>
                  <w:lang w:eastAsia="ko-KR"/>
                </w:rPr>
                <w:delText>componentOf</w:delText>
              </w:r>
            </w:del>
            <w:ins w:id="1221"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1222"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223"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224"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1225"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1226">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1227" w:author="Jason Rhee" w:date="2024-07-16T17:20:00Z" w16du:dateUtc="2024-07-16T07:20:00Z">
            <w:trPr>
              <w:gridAfter w:val="0"/>
            </w:trPr>
          </w:trPrChange>
        </w:trPr>
        <w:tc>
          <w:tcPr>
            <w:tcW w:w="3719" w:type="dxa"/>
            <w:shd w:val="clear" w:color="auto" w:fill="D9D9D9" w:themeFill="background1" w:themeFillShade="D9"/>
            <w:tcPrChange w:id="1228"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1229"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1230"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1231"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1232"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1233" w:author="Jason Rhee" w:date="2024-07-16T17:20:00Z" w16du:dateUtc="2024-07-16T07:20:00Z">
            <w:trPr>
              <w:gridAfter w:val="0"/>
            </w:trPr>
          </w:trPrChange>
        </w:trPr>
        <w:tc>
          <w:tcPr>
            <w:tcW w:w="3719" w:type="dxa"/>
            <w:tcPrChange w:id="1234"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01" w:type="dxa"/>
            <w:tcPrChange w:id="1235"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1236"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1237"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238"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B40F73">
        <w:trPr>
          <w:trPrChange w:id="1239" w:author="Jason Rhee" w:date="2024-07-16T17:20:00Z" w16du:dateUtc="2024-07-16T07:20:00Z">
            <w:trPr>
              <w:gridAfter w:val="0"/>
            </w:trPr>
          </w:trPrChange>
        </w:trPr>
        <w:tc>
          <w:tcPr>
            <w:tcW w:w="3719" w:type="dxa"/>
            <w:tcPrChange w:id="1240"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01" w:type="dxa"/>
            <w:tcPrChange w:id="1241"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1242" w:author="Jason Rhee" w:date="2024-07-02T13:29:00Z">
              <w:r w:rsidRPr="00F8555F">
                <w:rPr>
                  <w:rFonts w:cs="Arial"/>
                  <w:sz w:val="18"/>
                  <w:szCs w:val="18"/>
                </w:rPr>
                <w:t>Indication of the aim of the UKC plan: To find the maximum safe vessel draught for transiting the UKCM region, or to find sailing windows for a nominated vessel draught.</w:t>
              </w:r>
            </w:ins>
            <w:del w:id="1243"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1244"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t>[0..1]</w:t>
            </w:r>
          </w:p>
        </w:tc>
        <w:tc>
          <w:tcPr>
            <w:tcW w:w="1417" w:type="dxa"/>
            <w:tcPrChange w:id="1245"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246"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1247" w:name="_Toc225648301"/>
      <w:bookmarkStart w:id="1248" w:name="_Toc225065158"/>
      <w:bookmarkStart w:id="1249" w:name="_Toc225648282"/>
      <w:bookmarkStart w:id="1250" w:name="_Toc225065139"/>
      <w:bookmarkEnd w:id="770"/>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251" w:name="_Toc127463830"/>
      <w:bookmarkStart w:id="1252" w:name="_Toc128125456"/>
      <w:bookmarkStart w:id="1253" w:name="_Toc141176181"/>
      <w:bookmarkStart w:id="1254" w:name="_Toc141176336"/>
      <w:bookmarkStart w:id="1255" w:name="_Toc141176967"/>
      <w:bookmarkStart w:id="1256" w:name="_Toc150177852"/>
      <w:r w:rsidRPr="00A4129D">
        <w:lastRenderedPageBreak/>
        <w:t>F</w:t>
      </w:r>
      <w:r w:rsidR="00596942" w:rsidRPr="00A4129D">
        <w:t>eature Catalogue</w:t>
      </w:r>
      <w:bookmarkEnd w:id="1247"/>
      <w:bookmarkEnd w:id="1248"/>
      <w:bookmarkEnd w:id="1251"/>
      <w:bookmarkEnd w:id="1252"/>
      <w:bookmarkEnd w:id="1253"/>
      <w:bookmarkEnd w:id="1254"/>
      <w:bookmarkEnd w:id="1255"/>
      <w:bookmarkEnd w:id="1256"/>
    </w:p>
    <w:p w14:paraId="53FA5856" w14:textId="77777777" w:rsidR="00E65251" w:rsidRPr="009D1822" w:rsidRDefault="00E65251" w:rsidP="00B3435A">
      <w:pPr>
        <w:pStyle w:val="Heading2"/>
      </w:pPr>
      <w:bookmarkStart w:id="1257" w:name="_Toc127463831"/>
      <w:bookmarkStart w:id="1258" w:name="_Toc128125457"/>
      <w:bookmarkStart w:id="1259" w:name="_Toc141176182"/>
      <w:bookmarkStart w:id="1260" w:name="_Toc141176337"/>
      <w:bookmarkStart w:id="1261" w:name="_Toc141176968"/>
      <w:bookmarkStart w:id="1262" w:name="_Toc150177853"/>
      <w:r w:rsidRPr="009D1822">
        <w:t>Introduction</w:t>
      </w:r>
      <w:bookmarkEnd w:id="1257"/>
      <w:bookmarkEnd w:id="1258"/>
      <w:bookmarkEnd w:id="1259"/>
      <w:bookmarkEnd w:id="1260"/>
      <w:bookmarkEnd w:id="1261"/>
      <w:bookmarkEnd w:id="1262"/>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1263" w:name="_Toc127463832"/>
      <w:bookmarkStart w:id="1264" w:name="_Toc128125458"/>
      <w:bookmarkStart w:id="1265" w:name="_Toc141176183"/>
      <w:bookmarkStart w:id="1266" w:name="_Toc141176338"/>
      <w:bookmarkStart w:id="1267" w:name="_Toc141176969"/>
      <w:bookmarkStart w:id="1268" w:name="_Toc150177854"/>
      <w:r w:rsidRPr="00A4129D">
        <w:t>Feature Types</w:t>
      </w:r>
      <w:bookmarkEnd w:id="1249"/>
      <w:bookmarkEnd w:id="1250"/>
      <w:bookmarkEnd w:id="1263"/>
      <w:bookmarkEnd w:id="1264"/>
      <w:bookmarkEnd w:id="1265"/>
      <w:bookmarkEnd w:id="1266"/>
      <w:bookmarkEnd w:id="1267"/>
      <w:bookmarkEnd w:id="1268"/>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269" w:name="_Toc225648283"/>
      <w:bookmarkStart w:id="1270"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269"/>
      <w:bookmarkEnd w:id="1270"/>
    </w:p>
    <w:p w14:paraId="46BDEEA9" w14:textId="77777777" w:rsidR="00D7007E" w:rsidRDefault="000771BD" w:rsidP="00060070">
      <w:pPr>
        <w:spacing w:before="0"/>
        <w:rPr>
          <w:lang w:val="en-US"/>
        </w:rPr>
      </w:pPr>
      <w:bookmarkStart w:id="1271" w:name="_Toc225648284"/>
      <w:bookmarkStart w:id="1272"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1273" w:name="_Toc225648285"/>
      <w:bookmarkStart w:id="1274" w:name="_Toc225065142"/>
      <w:bookmarkEnd w:id="1271"/>
      <w:bookmarkEnd w:id="1272"/>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1275" w:author="Jason Rhee" w:date="2024-07-21T19:12:00Z" w16du:dateUtc="2024-07-21T09:12:00Z">
        <w:r w:rsidRPr="00D129DC" w:rsidDel="00017F0D">
          <w:delText>aggregation</w:delText>
        </w:r>
      </w:del>
      <w:ins w:id="1276"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1277"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1278" w:author="Jason Rhee" w:date="2024-07-22T13:23:00Z" w16du:dateUtc="2024-07-22T03:23:00Z"/>
        </w:rPr>
      </w:pPr>
      <w:commentRangeStart w:id="1279"/>
      <w:del w:id="1280"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1273"/>
      <w:bookmarkEnd w:id="1274"/>
    </w:p>
    <w:p w14:paraId="58AEBBCB" w14:textId="4981791B" w:rsidR="00237E76" w:rsidRDefault="008F1071" w:rsidP="008F1071">
      <w:pPr>
        <w:pStyle w:val="Heading4"/>
        <w:rPr>
          <w:ins w:id="1281" w:author="Jason Rhee" w:date="2024-07-22T13:25:00Z" w16du:dateUtc="2024-07-22T03:25:00Z"/>
        </w:rPr>
      </w:pPr>
      <w:ins w:id="1282" w:author="Jason Rhee" w:date="2024-07-22T13:24:00Z" w16du:dateUtc="2024-07-22T03:24:00Z">
        <w:r>
          <w:t>Composition</w:t>
        </w:r>
      </w:ins>
    </w:p>
    <w:p w14:paraId="07444CC1" w14:textId="77777777" w:rsidR="00084948" w:rsidRPr="004E17D6" w:rsidRDefault="00084948" w:rsidP="00084948">
      <w:pPr>
        <w:autoSpaceDE w:val="0"/>
        <w:autoSpaceDN w:val="0"/>
        <w:adjustRightInd w:val="0"/>
        <w:spacing w:after="120"/>
        <w:rPr>
          <w:ins w:id="1283" w:author="Jason Rhee" w:date="2024-07-22T13:25:00Z" w16du:dateUtc="2024-07-22T03:25:00Z"/>
          <w:rFonts w:cs="Arial"/>
          <w:lang w:val="en-US"/>
        </w:rPr>
      </w:pPr>
      <w:ins w:id="1284" w:author="Jason Rhee" w:date="2024-07-22T13:25:00Z" w16du:dateUtc="2024-07-22T03:25:00Z">
        <w:r w:rsidRPr="004E17D6">
          <w:rPr>
            <w:rFonts w:cs="Arial"/>
            <w:lang w:val="en-US"/>
          </w:rPr>
          <w:t xml:space="preserve">A composition is a strong aggregation. In a composition, if a container feature is deleted then all of its containee features are deleted as well. </w:t>
        </w:r>
      </w:ins>
    </w:p>
    <w:p w14:paraId="139E3EE3" w14:textId="7ABFF659" w:rsidR="00E01A35" w:rsidRDefault="00084948" w:rsidP="00084948">
      <w:pPr>
        <w:rPr>
          <w:ins w:id="1285" w:author="Jason Rhee" w:date="2024-07-22T13:25:00Z" w16du:dateUtc="2024-07-22T03:25:00Z"/>
          <w:rFonts w:cs="Arial"/>
          <w:lang w:val="en-US"/>
        </w:rPr>
      </w:pPr>
      <w:ins w:id="1286" w:author="Jason Rhee" w:date="2024-07-22T13:25:00Z" w16du:dateUtc="2024-07-22T03:25:00Z">
        <w:r w:rsidRPr="004E17D6">
          <w:rPr>
            <w:rFonts w:cs="Arial"/>
            <w:lang w:val="en-US"/>
          </w:rPr>
          <w:t>EXAMPLE</w:t>
        </w:r>
        <w:r>
          <w:rPr>
            <w:rFonts w:cs="Arial"/>
            <w:lang w:val="en-US"/>
          </w:rPr>
          <w:t xml:space="preserve">: </w:t>
        </w:r>
      </w:ins>
      <w:ins w:id="1287"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1288" w:author="Jason Rhee" w:date="2024-07-22T13:27:00Z" w16du:dateUtc="2024-07-22T03:27:00Z">
        <w:r w:rsidR="00E01A35">
          <w:t xml:space="preserve">, </w:t>
        </w:r>
      </w:ins>
      <w:ins w:id="1289" w:author="Jason Rhee" w:date="2024-07-22T13:26:00Z" w16du:dateUtc="2024-07-22T03:26:00Z">
        <w:r w:rsidR="00E01A35">
          <w:t xml:space="preserve">computed </w:t>
        </w:r>
      </w:ins>
      <w:ins w:id="1290" w:author="Jason Rhee" w:date="2024-07-22T13:27:00Z" w16du:dateUtc="2024-07-22T03:27:00Z">
        <w:r w:rsidR="00E01A35">
          <w:t>based on information as contained in the UKC plan feature. Therefore, if a UKC plan feature is deleted, its component UKC non-navigable area features must also be d</w:t>
        </w:r>
      </w:ins>
      <w:ins w:id="1291" w:author="Jason Rhee" w:date="2024-07-22T13:28:00Z" w16du:dateUtc="2024-07-22T03:28:00Z">
        <w:r w:rsidR="00E01A35">
          <w:t xml:space="preserve">eleted as they make up the </w:t>
        </w:r>
        <w:r w:rsidR="00E01A35" w:rsidRPr="00E01A35">
          <w:rPr>
            <w:b/>
            <w:bCs/>
            <w:rPrChange w:id="1292" w:author="Jason Rhee" w:date="2024-07-22T13:28:00Z" w16du:dateUtc="2024-07-22T03:28:00Z">
              <w:rPr/>
            </w:rPrChange>
          </w:rPr>
          <w:t>UKC non-navigable area/UKC plan</w:t>
        </w:r>
        <w:r w:rsidR="00E01A35">
          <w:t xml:space="preserve"> Composition.</w:t>
        </w:r>
      </w:ins>
      <w:ins w:id="1293" w:author="Jason Rhee" w:date="2024-07-22T13:26:00Z" w16du:dateUtc="2024-07-22T03:26:00Z">
        <w:r w:rsidR="00E01A35">
          <w:rPr>
            <w:rFonts w:cs="Arial"/>
            <w:lang w:val="en-US"/>
          </w:rPr>
          <w:t xml:space="preserve"> </w:t>
        </w:r>
      </w:ins>
      <w:commentRangeEnd w:id="1279"/>
      <w:ins w:id="1294" w:author="Jason Rhee" w:date="2024-07-22T13:31:00Z" w16du:dateUtc="2024-07-22T03:31:00Z">
        <w:r w:rsidR="00A74FD4">
          <w:rPr>
            <w:rStyle w:val="CommentReference"/>
            <w:rFonts w:eastAsia="MS Mincho"/>
            <w:szCs w:val="20"/>
            <w:lang w:eastAsia="ja-JP"/>
          </w:rPr>
          <w:commentReference w:id="1279"/>
        </w:r>
      </w:ins>
    </w:p>
    <w:p w14:paraId="7E89F090" w14:textId="279913E1" w:rsidR="008F1071" w:rsidRPr="00E01A35" w:rsidDel="00E01A35" w:rsidRDefault="008F1071">
      <w:pPr>
        <w:rPr>
          <w:del w:id="1295" w:author="Jason Rhee" w:date="2024-07-22T13:28:00Z" w16du:dateUtc="2024-07-22T03:28:00Z"/>
          <w:rFonts w:eastAsia="MS Mincho"/>
          <w:lang w:val="en-GB" w:eastAsia="ja-JP"/>
        </w:rPr>
        <w:pPrChange w:id="1296" w:author="Jason Rhee" w:date="2024-07-22T13:25:00Z" w16du:dateUtc="2024-07-22T03:25:00Z">
          <w:pPr>
            <w:spacing w:before="0"/>
          </w:pPr>
        </w:pPrChange>
      </w:pPr>
    </w:p>
    <w:p w14:paraId="3BD47C06" w14:textId="77777777" w:rsidR="000773A9" w:rsidRPr="00A4129D" w:rsidRDefault="000773A9" w:rsidP="002721B0">
      <w:pPr>
        <w:pStyle w:val="Heading3"/>
      </w:pPr>
      <w:bookmarkStart w:id="1297" w:name="_Toc225648292"/>
      <w:bookmarkStart w:id="1298" w:name="_Toc225065149"/>
      <w:r w:rsidRPr="00A4129D">
        <w:t>Attributes</w:t>
      </w:r>
      <w:bookmarkEnd w:id="1297"/>
      <w:bookmarkEnd w:id="1298"/>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lastRenderedPageBreak/>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299" w:name="_Ref534199920"/>
      <w:bookmarkStart w:id="1300"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299"/>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300"/>
    </w:p>
    <w:p w14:paraId="180F85FB" w14:textId="13F66E55" w:rsidR="007E0252" w:rsidRDefault="007E0252" w:rsidP="00736EF6">
      <w:pPr>
        <w:spacing w:before="0"/>
        <w:rPr>
          <w:highlight w:val="yellow"/>
        </w:rPr>
      </w:pPr>
      <w:bookmarkStart w:id="1301" w:name="_Toc2256482951"/>
      <w:bookmarkStart w:id="1302"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301"/>
      <w:bookmarkEnd w:id="1302"/>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303" w:name="_Toc127463833"/>
      <w:bookmarkStart w:id="1304" w:name="_Toc128125459"/>
      <w:bookmarkStart w:id="1305" w:name="_Toc141176184"/>
      <w:bookmarkStart w:id="1306" w:name="_Toc141176339"/>
      <w:bookmarkStart w:id="1307" w:name="_Toc141176970"/>
      <w:bookmarkStart w:id="1308" w:name="_Toc150177855"/>
      <w:r w:rsidRPr="003458C9">
        <w:t>Units of measure</w:t>
      </w:r>
      <w:bookmarkEnd w:id="1303"/>
      <w:bookmarkEnd w:id="1304"/>
      <w:bookmarkEnd w:id="1305"/>
      <w:bookmarkEnd w:id="1306"/>
      <w:bookmarkEnd w:id="1307"/>
      <w:bookmarkEnd w:id="1308"/>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1309" w:author="Jason Rhee" w:date="2024-07-16T17:01:00Z" w16du:dateUtc="2024-07-16T07:01:00Z"/>
          <w:rPrChange w:id="1310" w:author="Jason Rhee" w:date="2024-07-16T17:01:00Z" w16du:dateUtc="2024-07-16T07:01:00Z">
            <w:rPr>
              <w:ins w:id="1311" w:author="Jason Rhee" w:date="2024-07-16T17:01:00Z" w16du:dateUtc="2024-07-16T07:01:00Z"/>
              <w:rFonts w:eastAsiaTheme="minorEastAsia"/>
              <w:lang w:eastAsia="ko-KR"/>
            </w:rPr>
          </w:rPrChange>
        </w:rPr>
      </w:pPr>
      <w:commentRangeStart w:id="1312"/>
      <w:del w:id="1313" w:author="Jason Rhee" w:date="2024-07-21T21:43:00Z" w16du:dateUtc="2024-07-21T11:43:00Z">
        <w:r w:rsidRPr="00411798" w:rsidDel="009E59F8">
          <w:delText>Ship length in metres</w:delText>
        </w:r>
        <w:commentRangeEnd w:id="1312"/>
        <w:r w:rsidR="00E1024D" w:rsidDel="009E59F8">
          <w:rPr>
            <w:rStyle w:val="CommentReference"/>
          </w:rPr>
          <w:commentReference w:id="1312"/>
        </w:r>
      </w:del>
      <w:ins w:id="1314"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315" w:author="Jason Rhee" w:date="2024-07-16T17:02:00Z" w16du:dateUtc="2024-07-16T07:02:00Z">
        <w:r>
          <w:rPr>
            <w:rFonts w:eastAsiaTheme="minorEastAsia" w:hint="eastAsia"/>
            <w:lang w:eastAsia="ko-KR"/>
          </w:rPr>
          <w:t xml:space="preserve">UKC </w:t>
        </w:r>
      </w:ins>
      <w:ins w:id="1316" w:author="Jason Rhee" w:date="2024-07-16T17:01:00Z" w16du:dateUtc="2024-07-16T07:01:00Z">
        <w:r>
          <w:rPr>
            <w:rFonts w:eastAsiaTheme="minorEastAsia" w:hint="eastAsia"/>
            <w:lang w:eastAsia="ko-KR"/>
          </w:rPr>
          <w:t>a</w:t>
        </w:r>
      </w:ins>
      <w:ins w:id="1317"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318" w:author="Jason Rhee" w:date="2024-07-21T21:44:00Z" w16du:dateUtc="2024-07-21T11:44:00Z"/>
        </w:rPr>
      </w:pPr>
      <w:commentRangeStart w:id="1319"/>
      <w:del w:id="1320"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321" w:author="Jason Rhee" w:date="2024-07-21T21:44:00Z" w16du:dateUtc="2024-07-21T11:44:00Z"/>
        </w:rPr>
      </w:pPr>
      <w:del w:id="1322" w:author="Jason Rhee" w:date="2024-07-21T21:44:00Z" w16du:dateUtc="2024-07-21T11:44:00Z">
        <w:r w:rsidRPr="00411798" w:rsidDel="009E59F8">
          <w:delText>Direction in decimal degrees</w:delText>
        </w:r>
        <w:commentRangeEnd w:id="1319"/>
        <w:r w:rsidR="0082443F" w:rsidDel="009E59F8">
          <w:rPr>
            <w:rStyle w:val="CommentReference"/>
          </w:rPr>
          <w:commentReference w:id="1319"/>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323" w:name="_Toc127463834"/>
      <w:bookmarkStart w:id="1324" w:name="_Toc128125460"/>
      <w:bookmarkStart w:id="1325" w:name="_Toc141176185"/>
      <w:bookmarkStart w:id="1326" w:name="_Toc141176340"/>
      <w:bookmarkStart w:id="1327" w:name="_Toc141176971"/>
      <w:bookmarkStart w:id="1328" w:name="_Toc150177856"/>
      <w:bookmarkStart w:id="1329" w:name="_Toc225648315"/>
      <w:bookmarkStart w:id="1330" w:name="_Toc225065172"/>
      <w:r w:rsidRPr="003458C9">
        <w:t xml:space="preserve">Dataset </w:t>
      </w:r>
      <w:r w:rsidR="00C342BE" w:rsidRPr="003458C9">
        <w:t>Types</w:t>
      </w:r>
      <w:bookmarkEnd w:id="1323"/>
      <w:bookmarkEnd w:id="1324"/>
      <w:bookmarkEnd w:id="1325"/>
      <w:bookmarkEnd w:id="1326"/>
      <w:bookmarkEnd w:id="1327"/>
      <w:bookmarkEnd w:id="1328"/>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331"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332" w:name="_Toc127463835"/>
      <w:bookmarkStart w:id="1333" w:name="_Toc128125461"/>
      <w:bookmarkStart w:id="1334" w:name="_Toc141176186"/>
      <w:bookmarkStart w:id="1335" w:name="_Toc141176341"/>
      <w:bookmarkStart w:id="1336" w:name="_Toc141176972"/>
      <w:bookmarkStart w:id="1337" w:name="_Toc150177857"/>
      <w:r w:rsidRPr="00D129DC">
        <w:t>Dataset Loading and Unloading</w:t>
      </w:r>
      <w:bookmarkEnd w:id="1332"/>
      <w:bookmarkEnd w:id="1333"/>
      <w:bookmarkEnd w:id="1334"/>
      <w:bookmarkEnd w:id="1335"/>
      <w:bookmarkEnd w:id="1336"/>
      <w:bookmarkEnd w:id="1337"/>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338" w:name="_Toc127463836"/>
      <w:bookmarkStart w:id="1339" w:name="_Toc128125462"/>
      <w:bookmarkStart w:id="1340" w:name="_Toc141176187"/>
      <w:bookmarkStart w:id="1341" w:name="_Toc141176342"/>
      <w:bookmarkStart w:id="1342" w:name="_Toc141176973"/>
      <w:bookmarkStart w:id="1343" w:name="_Toc150177858"/>
      <w:r w:rsidRPr="003458C9">
        <w:lastRenderedPageBreak/>
        <w:t>Geometry</w:t>
      </w:r>
      <w:bookmarkEnd w:id="1329"/>
      <w:bookmarkEnd w:id="1330"/>
      <w:bookmarkEnd w:id="1338"/>
      <w:bookmarkEnd w:id="1339"/>
      <w:bookmarkEnd w:id="1340"/>
      <w:bookmarkEnd w:id="1341"/>
      <w:bookmarkEnd w:id="1342"/>
      <w:bookmarkEnd w:id="1343"/>
      <w:r w:rsidR="00F73215" w:rsidRPr="003458C9">
        <w:t xml:space="preserve"> </w:t>
      </w:r>
    </w:p>
    <w:p w14:paraId="430C04D4" w14:textId="77777777" w:rsidR="00941F24" w:rsidRDefault="007058EA" w:rsidP="00AC168D">
      <w:pPr>
        <w:pStyle w:val="note0"/>
        <w:spacing w:before="0"/>
        <w:rPr>
          <w:rFonts w:cs="Arial"/>
          <w:i w:val="0"/>
          <w:color w:val="auto"/>
        </w:rPr>
      </w:pPr>
      <w:bookmarkStart w:id="1344" w:name="_Toc288810288"/>
      <w:bookmarkStart w:id="1345" w:name="_Toc288812335"/>
      <w:r w:rsidRPr="00D129DC">
        <w:rPr>
          <w:rFonts w:cs="Arial"/>
          <w:i w:val="0"/>
          <w:color w:val="auto"/>
        </w:rPr>
        <w:t xml:space="preserve">Geometry in </w:t>
      </w:r>
      <w:bookmarkStart w:id="1346" w:name="_Toc225648316"/>
      <w:bookmarkStart w:id="1347" w:name="_Toc225065173"/>
      <w:bookmarkEnd w:id="1344"/>
      <w:bookmarkEnd w:id="1345"/>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348" w:name="_Toc127463837"/>
      <w:bookmarkStart w:id="1349" w:name="_Toc128125463"/>
      <w:bookmarkStart w:id="1350" w:name="_Toc141176188"/>
      <w:bookmarkStart w:id="1351" w:name="_Toc141176343"/>
      <w:bookmarkStart w:id="1352" w:name="_Toc141176974"/>
      <w:bookmarkStart w:id="1353" w:name="_Toc150177859"/>
      <w:r w:rsidRPr="003458C9">
        <w:t>Coordinate Reference Systems</w:t>
      </w:r>
      <w:r w:rsidR="004504B9" w:rsidRPr="003458C9">
        <w:t xml:space="preserve"> (CRS)</w:t>
      </w:r>
      <w:bookmarkEnd w:id="1346"/>
      <w:bookmarkEnd w:id="1347"/>
      <w:bookmarkEnd w:id="1348"/>
      <w:bookmarkEnd w:id="1349"/>
      <w:bookmarkEnd w:id="1350"/>
      <w:bookmarkEnd w:id="1351"/>
      <w:bookmarkEnd w:id="1352"/>
      <w:bookmarkEnd w:id="1353"/>
    </w:p>
    <w:p w14:paraId="19626B6C" w14:textId="4FD851FF" w:rsidR="00E039A5" w:rsidRDefault="00E039A5" w:rsidP="00B3435A">
      <w:pPr>
        <w:pStyle w:val="Heading2"/>
      </w:pPr>
      <w:bookmarkStart w:id="1354" w:name="_Toc127463838"/>
      <w:bookmarkStart w:id="1355" w:name="_Toc128125464"/>
      <w:bookmarkStart w:id="1356" w:name="_Toc141176189"/>
      <w:bookmarkStart w:id="1357" w:name="_Toc141176344"/>
      <w:bookmarkStart w:id="1358" w:name="_Toc141176975"/>
      <w:bookmarkStart w:id="1359" w:name="_Toc150177860"/>
      <w:r>
        <w:t>Introduction</w:t>
      </w:r>
      <w:bookmarkEnd w:id="1354"/>
      <w:bookmarkEnd w:id="1355"/>
      <w:bookmarkEnd w:id="1356"/>
      <w:bookmarkEnd w:id="1357"/>
      <w:bookmarkEnd w:id="1358"/>
      <w:bookmarkEnd w:id="1359"/>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360" w:name="_Toc288810277"/>
      <w:bookmarkStart w:id="1361"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362" w:name="_Toc288810278"/>
      <w:bookmarkStart w:id="1363" w:name="_Toc288812325"/>
      <w:bookmarkEnd w:id="1360"/>
      <w:bookmarkEnd w:id="1361"/>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364" w:name="_Toc288810280"/>
      <w:bookmarkStart w:id="1365" w:name="_Toc288812327"/>
      <w:bookmarkEnd w:id="1362"/>
      <w:bookmarkEnd w:id="1363"/>
      <w:r w:rsidRPr="00D129DC">
        <w:rPr>
          <w:rFonts w:cs="Arial"/>
          <w:szCs w:val="20"/>
        </w:rPr>
        <w:t>Coordi</w:t>
      </w:r>
      <w:r w:rsidR="00D96BD6">
        <w:rPr>
          <w:rFonts w:cs="Arial"/>
          <w:szCs w:val="20"/>
        </w:rPr>
        <w:t>nate reference system registry:</w:t>
      </w:r>
      <w:r w:rsidRPr="00D129DC">
        <w:rPr>
          <w:rFonts w:cs="Arial"/>
          <w:szCs w:val="20"/>
        </w:rPr>
        <w:tab/>
      </w:r>
      <w:hyperlink r:id="rId37" w:history="1">
        <w:r w:rsidRPr="00D129DC">
          <w:rPr>
            <w:rStyle w:val="Hyperlink"/>
            <w:rFonts w:cs="Arial"/>
            <w:b w:val="0"/>
            <w:szCs w:val="20"/>
            <w:lang w:val="en-US"/>
          </w:rPr>
          <w:t xml:space="preserve">EPSG Geodetic Parameter </w:t>
        </w:r>
        <w:bookmarkEnd w:id="1364"/>
        <w:bookmarkEnd w:id="1365"/>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366" w:name="_Toc288810282"/>
      <w:bookmarkStart w:id="1367"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366"/>
      <w:bookmarkEnd w:id="1367"/>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368" w:name="_Toc288810283"/>
      <w:bookmarkStart w:id="1369"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368"/>
      <w:bookmarkEnd w:id="1369"/>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370" w:name="_Toc288810284"/>
      <w:bookmarkStart w:id="1371" w:name="_Toc288812331"/>
      <w:r w:rsidRPr="00D129DC">
        <w:rPr>
          <w:rStyle w:val="Label1Char"/>
          <w:rFonts w:cs="Arial"/>
          <w:sz w:val="20"/>
          <w:szCs w:val="20"/>
        </w:rPr>
        <w:t>URL:</w:t>
      </w:r>
      <w:bookmarkEnd w:id="1370"/>
      <w:bookmarkEnd w:id="1371"/>
      <w:r w:rsidR="00221A42" w:rsidRPr="00D129DC">
        <w:rPr>
          <w:rFonts w:cs="Arial"/>
          <w:szCs w:val="20"/>
        </w:rPr>
        <w:tab/>
      </w:r>
      <w:hyperlink r:id="rId38"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372" w:name="_Geometric_representation_M"/>
      <w:bookmarkStart w:id="1373" w:name="_Toc127463839"/>
      <w:bookmarkStart w:id="1374" w:name="_Toc128125465"/>
      <w:bookmarkStart w:id="1375" w:name="_Toc141176190"/>
      <w:bookmarkStart w:id="1376" w:name="_Toc141176345"/>
      <w:bookmarkStart w:id="1377" w:name="_Toc141176976"/>
      <w:bookmarkStart w:id="1378" w:name="_Toc150177861"/>
      <w:bookmarkEnd w:id="1372"/>
      <w:r w:rsidRPr="00D129DC">
        <w:t>Horizontal Reference System</w:t>
      </w:r>
      <w:bookmarkEnd w:id="1373"/>
      <w:bookmarkEnd w:id="1374"/>
      <w:bookmarkEnd w:id="1375"/>
      <w:bookmarkEnd w:id="1376"/>
      <w:bookmarkEnd w:id="1377"/>
      <w:bookmarkEnd w:id="1378"/>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9"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379" w:name="_Toc127463840"/>
      <w:bookmarkStart w:id="1380" w:name="_Toc128125466"/>
      <w:bookmarkStart w:id="1381" w:name="_Toc141176191"/>
      <w:bookmarkStart w:id="1382" w:name="_Toc141176346"/>
      <w:bookmarkStart w:id="1383" w:name="_Toc141176977"/>
      <w:bookmarkStart w:id="1384" w:name="_Toc150177862"/>
      <w:r w:rsidRPr="003458C9">
        <w:t>Vertical Reference System</w:t>
      </w:r>
      <w:bookmarkEnd w:id="1379"/>
      <w:bookmarkEnd w:id="1380"/>
      <w:bookmarkEnd w:id="1381"/>
      <w:bookmarkEnd w:id="1382"/>
      <w:bookmarkEnd w:id="1383"/>
      <w:bookmarkEnd w:id="1384"/>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385" w:name="_Toc528325684"/>
      <w:bookmarkStart w:id="1386" w:name="_Toc127463841"/>
      <w:bookmarkStart w:id="1387" w:name="_Toc128125467"/>
      <w:bookmarkStart w:id="1388" w:name="_Toc141176192"/>
      <w:bookmarkStart w:id="1389" w:name="_Toc141176347"/>
      <w:bookmarkStart w:id="1390" w:name="_Toc141176978"/>
      <w:bookmarkStart w:id="1391" w:name="_Toc150177863"/>
      <w:bookmarkEnd w:id="1385"/>
      <w:r w:rsidRPr="00D129DC">
        <w:t>Temporal Reference System</w:t>
      </w:r>
      <w:bookmarkEnd w:id="1386"/>
      <w:bookmarkEnd w:id="1387"/>
      <w:bookmarkEnd w:id="1388"/>
      <w:bookmarkEnd w:id="1389"/>
      <w:bookmarkEnd w:id="1390"/>
      <w:bookmarkEnd w:id="1391"/>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392" w:name="_Toc225648327"/>
      <w:bookmarkStart w:id="1393" w:name="_Toc225065184"/>
      <w:bookmarkStart w:id="1394" w:name="_Toc127463842"/>
      <w:bookmarkStart w:id="1395" w:name="_Toc128125468"/>
      <w:bookmarkStart w:id="1396" w:name="_Toc141176193"/>
      <w:bookmarkStart w:id="1397" w:name="_Toc141176348"/>
      <w:bookmarkStart w:id="1398" w:name="_Toc141176979"/>
      <w:bookmarkStart w:id="1399" w:name="_Toc150177864"/>
      <w:r w:rsidRPr="003458C9">
        <w:t>Data Quality</w:t>
      </w:r>
      <w:bookmarkEnd w:id="1392"/>
      <w:bookmarkEnd w:id="1393"/>
      <w:bookmarkEnd w:id="1394"/>
      <w:bookmarkEnd w:id="1395"/>
      <w:bookmarkEnd w:id="1396"/>
      <w:bookmarkEnd w:id="1397"/>
      <w:bookmarkEnd w:id="1398"/>
      <w:bookmarkEnd w:id="1399"/>
    </w:p>
    <w:p w14:paraId="460F002F" w14:textId="4536063C" w:rsidR="00AD21B9" w:rsidRDefault="00AD21B9" w:rsidP="00B3435A">
      <w:pPr>
        <w:pStyle w:val="Heading2"/>
      </w:pPr>
      <w:bookmarkStart w:id="1400" w:name="_Toc127463843"/>
      <w:bookmarkStart w:id="1401" w:name="_Toc128125469"/>
      <w:bookmarkStart w:id="1402" w:name="_Toc141176194"/>
      <w:bookmarkStart w:id="1403" w:name="_Toc141176349"/>
      <w:bookmarkStart w:id="1404" w:name="_Toc141176980"/>
      <w:bookmarkStart w:id="1405" w:name="_Toc150177865"/>
      <w:r>
        <w:t>Introduction</w:t>
      </w:r>
      <w:bookmarkEnd w:id="1400"/>
      <w:bookmarkEnd w:id="1401"/>
      <w:bookmarkEnd w:id="1402"/>
      <w:bookmarkEnd w:id="1403"/>
      <w:bookmarkEnd w:id="1404"/>
      <w:bookmarkEnd w:id="1405"/>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406" w:author="Jason Rhee" w:date="2024-07-16T17:18:00Z" w16du:dateUtc="2024-07-16T07:18:00Z">
        <w:r w:rsidR="0066549D" w:rsidDel="001B54AD">
          <w:rPr>
            <w:rFonts w:eastAsia="MS Mincho" w:cs="Arial"/>
            <w:bCs/>
            <w:szCs w:val="20"/>
            <w:lang w:val="en-GB" w:eastAsia="ja-JP"/>
          </w:rPr>
          <w:delText>UKCM service</w:delText>
        </w:r>
      </w:del>
      <w:ins w:id="1407"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408" w:author="Jason Rhee" w:date="2024-07-21T21:44:00Z" w16du:dateUtc="2024-07-21T11:44:00Z">
        <w:r w:rsidRPr="00D129DC" w:rsidDel="007C11A0">
          <w:rPr>
            <w:rFonts w:eastAsia="MS Mincho" w:cs="Arial"/>
            <w:bCs/>
            <w:szCs w:val="20"/>
            <w:lang w:val="en-GB" w:eastAsia="ja-JP"/>
          </w:rPr>
          <w:delText xml:space="preserve">and </w:delText>
        </w:r>
        <w:commentRangeStart w:id="1409"/>
        <w:commentRangeStart w:id="1410"/>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409"/>
        <w:r w:rsidR="00BE5F21" w:rsidDel="007C11A0">
          <w:rPr>
            <w:rStyle w:val="CommentReference"/>
            <w:rFonts w:eastAsia="MS Mincho"/>
            <w:szCs w:val="20"/>
            <w:lang w:eastAsia="ja-JP"/>
          </w:rPr>
          <w:commentReference w:id="1409"/>
        </w:r>
        <w:commentRangeEnd w:id="1410"/>
        <w:r w:rsidR="002C6C72" w:rsidDel="007C11A0">
          <w:rPr>
            <w:rStyle w:val="CommentReference"/>
            <w:rFonts w:eastAsia="MS Mincho"/>
            <w:szCs w:val="20"/>
            <w:lang w:eastAsia="ja-JP"/>
          </w:rPr>
          <w:commentReference w:id="1410"/>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lastRenderedPageBreak/>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411" w:author="Jason Rhee" w:date="2024-07-16T17:18:00Z" w16du:dateUtc="2024-07-16T07:18:00Z">
        <w:r w:rsidR="0066549D" w:rsidDel="001B54AD">
          <w:rPr>
            <w:rFonts w:eastAsia="MS Mincho" w:cs="Arial"/>
            <w:bCs/>
            <w:szCs w:val="20"/>
            <w:lang w:val="en-GB" w:eastAsia="ja-JP"/>
          </w:rPr>
          <w:delText>UKCM service</w:delText>
        </w:r>
      </w:del>
      <w:ins w:id="1412"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413" w:name="_Toc225648349"/>
      <w:bookmarkStart w:id="1414" w:name="_Toc225065206"/>
      <w:bookmarkStart w:id="1415" w:name="_Toc127463844"/>
      <w:bookmarkStart w:id="1416" w:name="_Toc128125470"/>
      <w:bookmarkStart w:id="1417" w:name="_Toc141176195"/>
      <w:bookmarkStart w:id="1418" w:name="_Toc141176350"/>
      <w:bookmarkStart w:id="1419" w:name="_Toc141176981"/>
      <w:bookmarkStart w:id="1420" w:name="_Toc150177866"/>
      <w:r w:rsidRPr="006671C6">
        <w:t>Data Capture and Classification</w:t>
      </w:r>
      <w:bookmarkEnd w:id="1413"/>
      <w:bookmarkEnd w:id="1414"/>
      <w:bookmarkEnd w:id="1415"/>
      <w:bookmarkEnd w:id="1416"/>
      <w:bookmarkEnd w:id="1417"/>
      <w:bookmarkEnd w:id="1418"/>
      <w:bookmarkEnd w:id="1419"/>
      <w:bookmarkEnd w:id="1420"/>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421" w:name="_Toc8629863"/>
      <w:bookmarkStart w:id="1422" w:name="_Toc8629995"/>
      <w:bookmarkStart w:id="1423" w:name="_Toc19077382"/>
      <w:bookmarkStart w:id="1424" w:name="_Toc191284919"/>
      <w:bookmarkStart w:id="1425" w:name="_Toc225648351"/>
      <w:bookmarkStart w:id="1426" w:name="_Toc225065208"/>
      <w:bookmarkStart w:id="1427" w:name="_Toc127463845"/>
      <w:bookmarkStart w:id="1428" w:name="_Toc128125471"/>
      <w:bookmarkStart w:id="1429" w:name="_Toc141176196"/>
      <w:bookmarkStart w:id="1430" w:name="_Toc141176351"/>
      <w:bookmarkStart w:id="1431" w:name="_Toc141176982"/>
      <w:bookmarkStart w:id="1432" w:name="_Toc150177867"/>
      <w:bookmarkEnd w:id="1421"/>
      <w:bookmarkEnd w:id="1422"/>
      <w:bookmarkEnd w:id="1423"/>
      <w:bookmarkEnd w:id="1424"/>
      <w:r w:rsidRPr="006671C6">
        <w:t>Maintenance</w:t>
      </w:r>
      <w:bookmarkEnd w:id="1425"/>
      <w:bookmarkEnd w:id="1426"/>
      <w:bookmarkEnd w:id="1427"/>
      <w:bookmarkEnd w:id="1428"/>
      <w:bookmarkEnd w:id="1429"/>
      <w:bookmarkEnd w:id="1430"/>
      <w:bookmarkEnd w:id="1431"/>
      <w:bookmarkEnd w:id="1432"/>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433" w:author="Jason Rhee" w:date="2024-07-16T17:18:00Z" w16du:dateUtc="2024-07-16T07:18:00Z">
        <w:r w:rsidR="00E859CC" w:rsidRPr="00D129DC" w:rsidDel="001B54AD">
          <w:rPr>
            <w:rFonts w:cs="Arial"/>
            <w:szCs w:val="20"/>
          </w:rPr>
          <w:delText>UKCM service</w:delText>
        </w:r>
      </w:del>
      <w:del w:id="1434" w:author="Jason Rhee" w:date="2024-07-16T17:19:00Z" w16du:dateUtc="2024-07-16T07:19:00Z">
        <w:r w:rsidR="00E859CC" w:rsidRPr="00D129DC" w:rsidDel="001B54AD">
          <w:rPr>
            <w:rFonts w:cs="Arial"/>
            <w:szCs w:val="20"/>
          </w:rPr>
          <w:delText xml:space="preserve"> provider</w:delText>
        </w:r>
      </w:del>
      <w:ins w:id="1435"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436" w:name="_Toc127463846"/>
      <w:bookmarkStart w:id="1437" w:name="_Toc128125472"/>
      <w:bookmarkStart w:id="1438" w:name="_Toc141176197"/>
      <w:bookmarkStart w:id="1439" w:name="_Toc141176352"/>
      <w:bookmarkStart w:id="1440" w:name="_Toc141176983"/>
      <w:bookmarkStart w:id="1441" w:name="_Toc150177868"/>
      <w:r w:rsidRPr="006671C6">
        <w:t>Maintenance</w:t>
      </w:r>
      <w:r w:rsidRPr="00D129DC">
        <w:t xml:space="preserve"> and Update Frequency</w:t>
      </w:r>
      <w:bookmarkEnd w:id="1436"/>
      <w:bookmarkEnd w:id="1437"/>
      <w:bookmarkEnd w:id="1438"/>
      <w:bookmarkEnd w:id="1439"/>
      <w:bookmarkEnd w:id="1440"/>
      <w:bookmarkEnd w:id="1441"/>
    </w:p>
    <w:p w14:paraId="59A33D90" w14:textId="1178A379" w:rsidR="00F06F3E" w:rsidRDefault="00497FCD" w:rsidP="003A1DEA">
      <w:pPr>
        <w:spacing w:before="0"/>
      </w:pPr>
      <w:r w:rsidRPr="00D129DC">
        <w:t xml:space="preserve">In the pre-planning use case </w:t>
      </w:r>
      <w:r w:rsidR="00E859CC" w:rsidRPr="00D129DC">
        <w:t>the</w:t>
      </w:r>
      <w:r w:rsidR="00F06F3E" w:rsidRPr="00D129DC">
        <w:t xml:space="preserve"> </w:t>
      </w:r>
      <w:del w:id="1442" w:author="Jason Rhee" w:date="2024-07-16T17:18:00Z" w16du:dateUtc="2024-07-16T07:18:00Z">
        <w:r w:rsidR="0066549D" w:rsidDel="001B54AD">
          <w:delText>UKCM service</w:delText>
        </w:r>
      </w:del>
      <w:ins w:id="1443"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444" w:author="Jason Rhee" w:date="2024-07-16T17:18:00Z" w16du:dateUtc="2024-07-16T07:18:00Z">
        <w:r w:rsidR="0066549D" w:rsidDel="001B54AD">
          <w:delText>UKCM service</w:delText>
        </w:r>
      </w:del>
      <w:ins w:id="1445"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ins w:id="1446" w:author="Jason Rhee" w:date="2024-07-25T23:50:00Z" w16du:dateUtc="2024-07-25T13:50:00Z">
        <w:r w:rsidR="00275755">
          <w:rPr>
            <w:rFonts w:eastAsiaTheme="minorEastAsia" w:hint="eastAsia"/>
            <w:lang w:eastAsia="ko-KR"/>
          </w:rPr>
          <w:t xml:space="preserve">closer to the of </w:t>
        </w:r>
        <w:r w:rsidR="00275755" w:rsidRPr="00D129DC">
          <w:t xml:space="preserve">the </w:t>
        </w:r>
        <w:r w:rsidR="00275755">
          <w:t>ship</w:t>
        </w:r>
        <w:r w:rsidR="00275755" w:rsidRPr="00D129DC">
          <w:t xml:space="preserve"> enter</w:t>
        </w:r>
        <w:r w:rsidR="00275755">
          <w:rPr>
            <w:rFonts w:eastAsiaTheme="minorEastAsia" w:hint="eastAsia"/>
            <w:lang w:eastAsia="ko-KR"/>
          </w:rPr>
          <w:t>ing</w:t>
        </w:r>
        <w:r w:rsidR="00275755" w:rsidRPr="00D129DC">
          <w:t xml:space="preserve"> the </w:t>
        </w:r>
        <w:r w:rsidR="00275755">
          <w:t xml:space="preserve">UKCM </w:t>
        </w:r>
        <w:r w:rsidR="00275755">
          <w:rPr>
            <w:rFonts w:eastAsiaTheme="minorEastAsia" w:hint="eastAsia"/>
            <w:lang w:eastAsia="ko-KR"/>
          </w:rPr>
          <w:t>Operational A</w:t>
        </w:r>
        <w:r w:rsidR="00275755">
          <w:t>rea</w:t>
        </w:r>
        <w:r w:rsidR="00275755">
          <w:rPr>
            <w:rFonts w:eastAsiaTheme="minorEastAsia" w:hint="eastAsia"/>
            <w:lang w:eastAsia="ko-KR"/>
          </w:rPr>
          <w:t xml:space="preserve"> (for example, 24 hours prior)</w:t>
        </w:r>
      </w:ins>
      <w:del w:id="1447" w:author="Jason Rhee" w:date="2024-07-25T23:50:00Z" w16du:dateUtc="2024-07-25T13:50:00Z">
        <w:r w:rsidR="00F06F3E" w:rsidRPr="00B663A0" w:rsidDel="00275755">
          <w:rPr>
            <w:highlight w:val="cyan"/>
            <w:rPrChange w:id="1448" w:author="Jason Rhee" w:date="2024-02-29T16:07:00Z">
              <w:rPr/>
            </w:rPrChange>
          </w:rPr>
          <w:delText>approximately 24 h</w:delText>
        </w:r>
        <w:r w:rsidR="00A765BF" w:rsidRPr="00B663A0" w:rsidDel="00275755">
          <w:rPr>
            <w:highlight w:val="cyan"/>
            <w:rPrChange w:id="1449" w:author="Jason Rhee" w:date="2024-02-29T16:07:00Z">
              <w:rPr/>
            </w:rPrChange>
          </w:rPr>
          <w:delText>ou</w:delText>
        </w:r>
        <w:r w:rsidR="00F06F3E" w:rsidRPr="00B663A0" w:rsidDel="00275755">
          <w:rPr>
            <w:highlight w:val="cyan"/>
            <w:rPrChange w:id="1450" w:author="Jason Rhee" w:date="2024-02-29T16:07:00Z">
              <w:rPr/>
            </w:rPrChange>
          </w:rPr>
          <w:delText>rs</w:delText>
        </w:r>
        <w:r w:rsidR="00F06F3E" w:rsidRPr="00D129DC" w:rsidDel="00275755">
          <w:delText xml:space="preserve"> before the time when the </w:delText>
        </w:r>
        <w:r w:rsidR="0066549D" w:rsidDel="00275755">
          <w:delText>ship</w:delText>
        </w:r>
        <w:r w:rsidR="00F06F3E" w:rsidRPr="00D129DC" w:rsidDel="00275755">
          <w:delText xml:space="preserve"> enters the </w:delText>
        </w:r>
        <w:r w:rsidR="0066549D" w:rsidDel="00275755">
          <w:delText>UKCM area</w:delText>
        </w:r>
      </w:del>
      <w:r w:rsidR="0066549D">
        <w:t>.</w:t>
      </w:r>
    </w:p>
    <w:p w14:paraId="667DA815" w14:textId="5E366291" w:rsidR="00497FCD" w:rsidRDefault="00497FCD" w:rsidP="003A1DEA">
      <w:pPr>
        <w:spacing w:before="0"/>
      </w:pPr>
      <w:del w:id="1451" w:author="Jason Rhee" w:date="2024-07-25T23:50:00Z" w16du:dateUtc="2024-07-25T13:50:00Z">
        <w:r w:rsidRPr="00D129DC" w:rsidDel="00A544FA">
          <w:delText>About 24 h</w:delText>
        </w:r>
        <w:r w:rsidR="00A765BF" w:rsidRPr="00D129DC" w:rsidDel="00A544FA">
          <w:delText>ou</w:delText>
        </w:r>
        <w:r w:rsidRPr="00D129DC" w:rsidDel="00A544FA">
          <w:delText xml:space="preserve">rs before </w:delText>
        </w:r>
      </w:del>
      <w:ins w:id="1452" w:author="Jason Rhee" w:date="2024-07-25T23:50:00Z" w16du:dateUtc="2024-07-25T13:50:00Z">
        <w:r w:rsidR="00A544FA">
          <w:rPr>
            <w:rFonts w:eastAsiaTheme="minorEastAsia" w:hint="eastAsia"/>
            <w:lang w:eastAsia="ko-KR"/>
          </w:rPr>
          <w:t xml:space="preserve">Close to </w:t>
        </w:r>
      </w:ins>
      <w:r w:rsidRPr="00D129DC">
        <w:t xml:space="preserve">the time </w:t>
      </w:r>
      <w:del w:id="1453" w:author="Jason Rhee" w:date="2024-07-25T23:50:00Z" w16du:dateUtc="2024-07-25T13:50:00Z">
        <w:r w:rsidRPr="00D129DC" w:rsidDel="00A544FA">
          <w:delText xml:space="preserve">when </w:delText>
        </w:r>
      </w:del>
      <w:ins w:id="1454" w:author="Jason Rhee" w:date="2024-07-25T23:50:00Z" w16du:dateUtc="2024-07-25T13:50:00Z">
        <w:r w:rsidR="00A544FA">
          <w:rPr>
            <w:rFonts w:eastAsiaTheme="minorEastAsia" w:hint="eastAsia"/>
            <w:lang w:eastAsia="ko-KR"/>
          </w:rPr>
          <w:t xml:space="preserve">of </w:t>
        </w:r>
      </w:ins>
      <w:r w:rsidRPr="00D129DC">
        <w:t xml:space="preserve">the </w:t>
      </w:r>
      <w:r w:rsidR="0066549D">
        <w:t>ship</w:t>
      </w:r>
      <w:r w:rsidRPr="00D129DC">
        <w:t xml:space="preserve"> enter</w:t>
      </w:r>
      <w:ins w:id="1455" w:author="Jason Rhee" w:date="2024-07-25T23:50:00Z" w16du:dateUtc="2024-07-25T13:50:00Z">
        <w:r w:rsidR="00A544FA">
          <w:rPr>
            <w:rFonts w:eastAsiaTheme="minorEastAsia" w:hint="eastAsia"/>
            <w:lang w:eastAsia="ko-KR"/>
          </w:rPr>
          <w:t>ing</w:t>
        </w:r>
      </w:ins>
      <w:del w:id="1456" w:author="Jason Rhee" w:date="2024-07-25T23:50:00Z" w16du:dateUtc="2024-07-25T13:50:00Z">
        <w:r w:rsidRPr="00D129DC" w:rsidDel="00A544FA">
          <w:delText>s</w:delText>
        </w:r>
      </w:del>
      <w:r w:rsidRPr="00D129DC">
        <w:t xml:space="preserve"> the </w:t>
      </w:r>
      <w:r w:rsidR="0066549D">
        <w:t xml:space="preserve">UKCM </w:t>
      </w:r>
      <w:ins w:id="1457" w:author="Jason Rhee" w:date="2024-07-25T23:50:00Z" w16du:dateUtc="2024-07-25T13:50:00Z">
        <w:r w:rsidR="00A544FA">
          <w:rPr>
            <w:rFonts w:eastAsiaTheme="minorEastAsia" w:hint="eastAsia"/>
            <w:lang w:eastAsia="ko-KR"/>
          </w:rPr>
          <w:t>Operati</w:t>
        </w:r>
      </w:ins>
      <w:ins w:id="1458" w:author="Jason Rhee" w:date="2024-07-25T23:51:00Z" w16du:dateUtc="2024-07-25T13:51:00Z">
        <w:r w:rsidR="00A544FA">
          <w:rPr>
            <w:rFonts w:eastAsiaTheme="minorEastAsia" w:hint="eastAsia"/>
            <w:lang w:eastAsia="ko-KR"/>
          </w:rPr>
          <w:t xml:space="preserve">onal </w:t>
        </w:r>
      </w:ins>
      <w:del w:id="1459" w:author="Jason Rhee" w:date="2024-07-25T23:51:00Z" w16du:dateUtc="2024-07-25T13:51:00Z">
        <w:r w:rsidR="0066549D" w:rsidDel="00A544FA">
          <w:delText>area</w:delText>
        </w:r>
        <w:r w:rsidRPr="00D129DC" w:rsidDel="00A544FA">
          <w:delText xml:space="preserve"> </w:delText>
        </w:r>
      </w:del>
      <w:ins w:id="1460" w:author="Jason Rhee" w:date="2024-07-25T23:51:00Z" w16du:dateUtc="2024-07-25T13:51:00Z">
        <w:r w:rsidR="00A544FA">
          <w:rPr>
            <w:rFonts w:eastAsiaTheme="minorEastAsia" w:hint="eastAsia"/>
            <w:lang w:eastAsia="ko-KR"/>
          </w:rPr>
          <w:t>A</w:t>
        </w:r>
        <w:r w:rsidR="00A544FA">
          <w:t>rea</w:t>
        </w:r>
        <w:r w:rsidR="002107B5">
          <w:rPr>
            <w:rFonts w:eastAsiaTheme="minorEastAsia" w:hint="eastAsia"/>
            <w:lang w:eastAsia="ko-KR"/>
          </w:rPr>
          <w:t>,</w:t>
        </w:r>
        <w:r w:rsidR="00A544FA" w:rsidRPr="00D129DC">
          <w:t xml:space="preserve"> </w:t>
        </w:r>
      </w:ins>
      <w:r w:rsidRPr="00D129DC">
        <w:t xml:space="preserve">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1BDF35D0"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 xml:space="preserve">UKCM </w:t>
      </w:r>
      <w:ins w:id="1461" w:author="Jason Rhee" w:date="2024-07-25T23:51:00Z" w16du:dateUtc="2024-07-25T13:51:00Z">
        <w:r w:rsidR="00035815">
          <w:rPr>
            <w:rFonts w:eastAsiaTheme="minorEastAsia" w:hint="eastAsia"/>
            <w:lang w:eastAsia="ko-KR"/>
          </w:rPr>
          <w:t xml:space="preserve">Operational </w:t>
        </w:r>
      </w:ins>
      <w:del w:id="1462" w:author="Jason Rhee" w:date="2024-07-25T23:51:00Z" w16du:dateUtc="2024-07-25T13:51:00Z">
        <w:r w:rsidR="0066549D" w:rsidDel="00035815">
          <w:delText>area</w:delText>
        </w:r>
      </w:del>
      <w:ins w:id="1463" w:author="Jason Rhee" w:date="2024-07-25T23:51:00Z" w16du:dateUtc="2024-07-25T13:51:00Z">
        <w:r w:rsidR="00035815">
          <w:rPr>
            <w:rFonts w:eastAsiaTheme="minorEastAsia" w:hint="eastAsia"/>
            <w:lang w:eastAsia="ko-KR"/>
          </w:rPr>
          <w:t>A</w:t>
        </w:r>
        <w:r w:rsidR="00035815">
          <w:t>rea</w:t>
        </w:r>
      </w:ins>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ins w:id="1464" w:author="Jason Rhee" w:date="2024-07-25T23:51:00Z" w16du:dateUtc="2024-07-25T13:51:00Z">
        <w:r w:rsidR="00035815">
          <w:rPr>
            <w:rFonts w:eastAsiaTheme="minorEastAsia" w:hint="eastAsia"/>
            <w:lang w:eastAsia="ko-KR"/>
          </w:rPr>
          <w:t>, for example,</w:t>
        </w:r>
      </w:ins>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465" w:name="_Toc127463847"/>
      <w:bookmarkStart w:id="1466" w:name="_Toc128125473"/>
      <w:bookmarkStart w:id="1467" w:name="_Toc141176198"/>
      <w:bookmarkStart w:id="1468" w:name="_Toc141176353"/>
      <w:bookmarkStart w:id="1469" w:name="_Toc141176984"/>
      <w:bookmarkStart w:id="1470" w:name="_Toc150177869"/>
      <w:r w:rsidRPr="00D129DC">
        <w:t xml:space="preserve">Data </w:t>
      </w:r>
      <w:r w:rsidRPr="006671C6">
        <w:t>Source</w:t>
      </w:r>
      <w:bookmarkEnd w:id="1465"/>
      <w:bookmarkEnd w:id="1466"/>
      <w:bookmarkEnd w:id="1467"/>
      <w:bookmarkEnd w:id="1468"/>
      <w:bookmarkEnd w:id="1469"/>
      <w:bookmarkEnd w:id="1470"/>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471" w:author="Jason Rhee" w:date="2024-07-16T17:23:00Z" w16du:dateUtc="2024-07-16T07:23:00Z">
        <w:r w:rsidRPr="00D129DC" w:rsidDel="00EF452A">
          <w:delText xml:space="preserve">high </w:delText>
        </w:r>
      </w:del>
      <w:ins w:id="1472"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473" w:name="_Toc127463848"/>
      <w:bookmarkStart w:id="1474" w:name="_Toc128125474"/>
      <w:bookmarkStart w:id="1475" w:name="_Toc141176199"/>
      <w:bookmarkStart w:id="1476" w:name="_Toc141176354"/>
      <w:bookmarkStart w:id="1477" w:name="_Toc141176985"/>
      <w:bookmarkStart w:id="1478" w:name="_Toc150177870"/>
      <w:r w:rsidRPr="00D129DC">
        <w:t xml:space="preserve">Production </w:t>
      </w:r>
      <w:r w:rsidRPr="000D3100">
        <w:t>Process</w:t>
      </w:r>
      <w:bookmarkEnd w:id="1473"/>
      <w:bookmarkEnd w:id="1474"/>
      <w:bookmarkEnd w:id="1475"/>
      <w:bookmarkEnd w:id="1476"/>
      <w:bookmarkEnd w:id="1477"/>
      <w:bookmarkEnd w:id="1478"/>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479" w:name="_Toc225648363"/>
      <w:bookmarkStart w:id="1480" w:name="_Toc225065220"/>
      <w:bookmarkStart w:id="1481" w:name="_Toc127463849"/>
      <w:bookmarkStart w:id="1482" w:name="_Toc128125475"/>
      <w:bookmarkStart w:id="1483" w:name="_Toc141176200"/>
      <w:bookmarkStart w:id="1484" w:name="_Toc141176355"/>
      <w:bookmarkStart w:id="1485" w:name="_Toc141176986"/>
      <w:bookmarkStart w:id="1486" w:name="_Toc150177871"/>
      <w:r w:rsidRPr="000D3100">
        <w:t>Portrayal</w:t>
      </w:r>
      <w:bookmarkEnd w:id="1479"/>
      <w:bookmarkEnd w:id="1480"/>
      <w:bookmarkEnd w:id="1481"/>
      <w:bookmarkEnd w:id="1482"/>
      <w:bookmarkEnd w:id="1483"/>
      <w:bookmarkEnd w:id="1484"/>
      <w:bookmarkEnd w:id="1485"/>
      <w:bookmarkEnd w:id="1486"/>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487"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488" w:name="_Toc514641"/>
      <w:bookmarkStart w:id="1489" w:name="_Toc515419"/>
      <w:bookmarkStart w:id="1490" w:name="_Toc515612"/>
      <w:bookmarkStart w:id="1491" w:name="_Toc515716"/>
      <w:bookmarkStart w:id="1492" w:name="_Toc516232"/>
      <w:bookmarkStart w:id="1493" w:name="_Toc516336"/>
      <w:bookmarkStart w:id="1494" w:name="_Toc127463850"/>
      <w:bookmarkStart w:id="1495" w:name="_Toc128125476"/>
      <w:bookmarkStart w:id="1496" w:name="_Toc141176201"/>
      <w:bookmarkStart w:id="1497" w:name="_Toc141176356"/>
      <w:bookmarkStart w:id="1498" w:name="_Toc141176987"/>
      <w:bookmarkStart w:id="1499" w:name="_Toc150177872"/>
      <w:bookmarkEnd w:id="1488"/>
      <w:bookmarkEnd w:id="1489"/>
      <w:bookmarkEnd w:id="1490"/>
      <w:bookmarkEnd w:id="1491"/>
      <w:bookmarkEnd w:id="1492"/>
      <w:bookmarkEnd w:id="1493"/>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494"/>
      <w:bookmarkEnd w:id="1495"/>
      <w:bookmarkEnd w:id="1496"/>
      <w:bookmarkEnd w:id="1497"/>
      <w:bookmarkEnd w:id="1498"/>
      <w:bookmarkEnd w:id="1499"/>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500" w:name="_Toc127463851"/>
      <w:bookmarkStart w:id="1501" w:name="_Toc128125477"/>
      <w:bookmarkStart w:id="1502" w:name="_Toc141176202"/>
      <w:bookmarkStart w:id="1503" w:name="_Toc141176357"/>
      <w:bookmarkStart w:id="1504" w:name="_Toc141176988"/>
      <w:bookmarkStart w:id="1505" w:name="_Toc150177873"/>
      <w:r w:rsidRPr="000D3100">
        <w:t>Encoding of Latitude and Longitude</w:t>
      </w:r>
      <w:bookmarkEnd w:id="1500"/>
      <w:bookmarkEnd w:id="1501"/>
      <w:bookmarkEnd w:id="1502"/>
      <w:bookmarkEnd w:id="1503"/>
      <w:bookmarkEnd w:id="1504"/>
      <w:bookmarkEnd w:id="1505"/>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506" w:name="_Toc490487463"/>
      <w:r w:rsidRPr="00D129DC">
        <w:t>Encoding of coordinates as decimals</w:t>
      </w:r>
      <w:bookmarkEnd w:id="1506"/>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507" w:name="_Toc490487464"/>
      <w:bookmarkStart w:id="1508" w:name="_Toc127463852"/>
      <w:bookmarkStart w:id="1509" w:name="_Toc128125478"/>
      <w:bookmarkStart w:id="1510" w:name="_Toc141176203"/>
      <w:bookmarkStart w:id="1511" w:name="_Toc141176358"/>
      <w:bookmarkStart w:id="1512" w:name="_Toc141176989"/>
      <w:bookmarkStart w:id="1513" w:name="_Toc150177874"/>
      <w:r w:rsidRPr="000D3100">
        <w:t>Numeric Attribute Encoding</w:t>
      </w:r>
      <w:bookmarkEnd w:id="1507"/>
      <w:bookmarkEnd w:id="1508"/>
      <w:bookmarkEnd w:id="1509"/>
      <w:bookmarkEnd w:id="1510"/>
      <w:bookmarkEnd w:id="1511"/>
      <w:bookmarkEnd w:id="1512"/>
      <w:bookmarkEnd w:id="1513"/>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514" w:name="_Toc490487465"/>
      <w:bookmarkStart w:id="1515" w:name="_Toc127463853"/>
      <w:bookmarkStart w:id="1516" w:name="_Toc128125479"/>
      <w:bookmarkStart w:id="1517" w:name="_Toc141176204"/>
      <w:bookmarkStart w:id="1518" w:name="_Toc141176359"/>
      <w:bookmarkStart w:id="1519" w:name="_Toc141176990"/>
      <w:bookmarkStart w:id="1520" w:name="_Toc150177875"/>
      <w:r w:rsidRPr="000D3100">
        <w:t>Text Attribute Values</w:t>
      </w:r>
      <w:bookmarkEnd w:id="1514"/>
      <w:bookmarkEnd w:id="1515"/>
      <w:bookmarkEnd w:id="1516"/>
      <w:bookmarkEnd w:id="1517"/>
      <w:bookmarkEnd w:id="1518"/>
      <w:bookmarkEnd w:id="1519"/>
      <w:bookmarkEnd w:id="1520"/>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521" w:name="_Toc514647"/>
      <w:bookmarkStart w:id="1522" w:name="_Toc515425"/>
      <w:bookmarkStart w:id="1523" w:name="_Toc515617"/>
      <w:bookmarkStart w:id="1524" w:name="_Toc515721"/>
      <w:bookmarkStart w:id="1525" w:name="_Toc516237"/>
      <w:bookmarkStart w:id="1526" w:name="_Toc516341"/>
      <w:bookmarkStart w:id="1527" w:name="_Toc490487466"/>
      <w:bookmarkStart w:id="1528" w:name="_Toc127463854"/>
      <w:bookmarkStart w:id="1529" w:name="_Toc128125480"/>
      <w:bookmarkStart w:id="1530" w:name="_Toc141176205"/>
      <w:bookmarkStart w:id="1531" w:name="_Toc141176360"/>
      <w:bookmarkStart w:id="1532" w:name="_Toc141176991"/>
      <w:bookmarkStart w:id="1533" w:name="_Toc150177876"/>
      <w:bookmarkEnd w:id="1521"/>
      <w:bookmarkEnd w:id="1522"/>
      <w:bookmarkEnd w:id="1523"/>
      <w:bookmarkEnd w:id="1524"/>
      <w:bookmarkEnd w:id="1525"/>
      <w:bookmarkEnd w:id="1526"/>
      <w:r w:rsidRPr="000D3100">
        <w:lastRenderedPageBreak/>
        <w:t>Mandatory Attribute Values</w:t>
      </w:r>
      <w:bookmarkEnd w:id="1527"/>
      <w:bookmarkEnd w:id="1528"/>
      <w:bookmarkEnd w:id="1529"/>
      <w:bookmarkEnd w:id="1530"/>
      <w:bookmarkEnd w:id="1531"/>
      <w:bookmarkEnd w:id="1532"/>
      <w:bookmarkEnd w:id="1533"/>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534" w:name="_Toc490487467"/>
      <w:bookmarkStart w:id="1535" w:name="_Toc127463855"/>
      <w:bookmarkStart w:id="1536" w:name="_Toc128125481"/>
      <w:bookmarkStart w:id="1537" w:name="_Toc141176206"/>
      <w:bookmarkStart w:id="1538" w:name="_Toc141176361"/>
      <w:bookmarkStart w:id="1539" w:name="_Toc141176992"/>
      <w:bookmarkStart w:id="1540" w:name="_Toc150177877"/>
      <w:r w:rsidRPr="006671C6">
        <w:t>Unknown Attribute Values</w:t>
      </w:r>
      <w:bookmarkEnd w:id="1534"/>
      <w:bookmarkEnd w:id="1535"/>
      <w:bookmarkEnd w:id="1536"/>
      <w:bookmarkEnd w:id="1537"/>
      <w:bookmarkEnd w:id="1538"/>
      <w:bookmarkEnd w:id="1539"/>
      <w:bookmarkEnd w:id="1540"/>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541" w:name="_Toc490487468"/>
      <w:bookmarkStart w:id="1542" w:name="_Toc127463856"/>
      <w:bookmarkStart w:id="1543" w:name="_Toc128125482"/>
      <w:bookmarkStart w:id="1544" w:name="_Toc141176207"/>
      <w:bookmarkStart w:id="1545" w:name="_Toc141176362"/>
      <w:bookmarkStart w:id="1546" w:name="_Toc141176993"/>
      <w:bookmarkStart w:id="1547" w:name="_Toc150177878"/>
      <w:r w:rsidRPr="006671C6">
        <w:t>Structure of dataset files</w:t>
      </w:r>
      <w:bookmarkEnd w:id="1541"/>
      <w:bookmarkEnd w:id="1542"/>
      <w:bookmarkEnd w:id="1543"/>
      <w:bookmarkEnd w:id="1544"/>
      <w:bookmarkEnd w:id="1545"/>
      <w:bookmarkEnd w:id="1546"/>
      <w:bookmarkEnd w:id="1547"/>
    </w:p>
    <w:p w14:paraId="6C26639A" w14:textId="7BB3F190" w:rsidR="00D149EE" w:rsidRPr="00D129DC" w:rsidRDefault="00D149EE" w:rsidP="00AE7DD0">
      <w:pPr>
        <w:pStyle w:val="Heading3"/>
      </w:pPr>
      <w:bookmarkStart w:id="1548" w:name="_Toc490487469"/>
      <w:r w:rsidRPr="00D129DC">
        <w:t>Sequence of objects</w:t>
      </w:r>
      <w:bookmarkEnd w:id="1548"/>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B3435A">
      <w:pPr>
        <w:pStyle w:val="Heading2"/>
      </w:pPr>
      <w:bookmarkStart w:id="1549" w:name="__RefHeading__2980_1382180727"/>
      <w:bookmarkStart w:id="1550" w:name="_Toc490487470"/>
      <w:bookmarkStart w:id="1551" w:name="_Toc127463857"/>
      <w:bookmarkStart w:id="1552" w:name="_Toc128125483"/>
      <w:bookmarkStart w:id="1553" w:name="_Toc141176208"/>
      <w:bookmarkStart w:id="1554" w:name="_Toc141176363"/>
      <w:bookmarkStart w:id="1555" w:name="_Toc141176994"/>
      <w:bookmarkStart w:id="1556" w:name="_Toc150177879"/>
      <w:bookmarkEnd w:id="1549"/>
      <w:r w:rsidRPr="006671C6">
        <w:t>Object identifiers</w:t>
      </w:r>
      <w:bookmarkEnd w:id="1550"/>
      <w:bookmarkEnd w:id="1551"/>
      <w:bookmarkEnd w:id="1552"/>
      <w:bookmarkEnd w:id="1553"/>
      <w:bookmarkEnd w:id="1554"/>
      <w:bookmarkEnd w:id="1555"/>
      <w:bookmarkEnd w:id="1556"/>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557" w:name="__RefHeading__2982_1382180727"/>
      <w:bookmarkStart w:id="1558" w:name="_Toc490487471"/>
      <w:bookmarkStart w:id="1559" w:name="_Toc127463858"/>
      <w:bookmarkStart w:id="1560" w:name="_Toc128125484"/>
      <w:bookmarkStart w:id="1561" w:name="_Toc141176209"/>
      <w:bookmarkStart w:id="1562" w:name="_Toc141176364"/>
      <w:bookmarkStart w:id="1563" w:name="_Toc141176995"/>
      <w:bookmarkStart w:id="1564" w:name="_Toc150177880"/>
      <w:bookmarkEnd w:id="1557"/>
      <w:r w:rsidRPr="006671C6">
        <w:lastRenderedPageBreak/>
        <w:t>Dataset validation</w:t>
      </w:r>
      <w:bookmarkEnd w:id="1558"/>
      <w:bookmarkEnd w:id="1559"/>
      <w:bookmarkEnd w:id="1560"/>
      <w:bookmarkEnd w:id="1561"/>
      <w:bookmarkEnd w:id="1562"/>
      <w:bookmarkEnd w:id="1563"/>
      <w:bookmarkEnd w:id="1564"/>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565" w:name="_Toc481684046"/>
      <w:bookmarkStart w:id="1566" w:name="_Toc127463859"/>
      <w:bookmarkStart w:id="1567" w:name="_Toc128125485"/>
      <w:bookmarkStart w:id="1568" w:name="_Toc141176210"/>
      <w:bookmarkStart w:id="1569" w:name="_Toc141176365"/>
      <w:bookmarkStart w:id="1570" w:name="_Toc141176996"/>
      <w:bookmarkStart w:id="1571" w:name="_Toc150177881"/>
      <w:r w:rsidRPr="006671C6">
        <w:t>Data overlap</w:t>
      </w:r>
      <w:bookmarkEnd w:id="1565"/>
      <w:bookmarkEnd w:id="1566"/>
      <w:bookmarkEnd w:id="1567"/>
      <w:bookmarkEnd w:id="1568"/>
      <w:bookmarkEnd w:id="1569"/>
      <w:bookmarkEnd w:id="1570"/>
      <w:bookmarkEnd w:id="1571"/>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572" w:name="_Toc481684047"/>
      <w:bookmarkStart w:id="1573" w:name="_Toc127463860"/>
      <w:bookmarkStart w:id="1574" w:name="_Toc128125486"/>
      <w:bookmarkStart w:id="1575" w:name="_Toc141176211"/>
      <w:bookmarkStart w:id="1576" w:name="_Toc141176366"/>
      <w:bookmarkStart w:id="1577" w:name="_Toc141176997"/>
      <w:bookmarkStart w:id="1578" w:name="_Toc150177882"/>
      <w:r w:rsidRPr="006671C6">
        <w:t>Data quality</w:t>
      </w:r>
      <w:bookmarkEnd w:id="1572"/>
      <w:bookmarkEnd w:id="1573"/>
      <w:bookmarkEnd w:id="1574"/>
      <w:bookmarkEnd w:id="1575"/>
      <w:bookmarkEnd w:id="1576"/>
      <w:bookmarkEnd w:id="1577"/>
      <w:bookmarkEnd w:id="1578"/>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579" w:name="_Toc225648364"/>
      <w:bookmarkStart w:id="1580" w:name="_Toc225065221"/>
      <w:bookmarkStart w:id="1581" w:name="_Toc127463861"/>
      <w:bookmarkStart w:id="1582" w:name="_Toc128125487"/>
      <w:bookmarkStart w:id="1583" w:name="_Toc141176212"/>
      <w:bookmarkStart w:id="1584" w:name="_Toc141176367"/>
      <w:bookmarkStart w:id="1585" w:name="_Toc141176998"/>
      <w:bookmarkStart w:id="1586" w:name="_Toc150177883"/>
      <w:bookmarkStart w:id="1587" w:name="_Toc225648340"/>
      <w:bookmarkStart w:id="1588" w:name="_Toc225065197"/>
      <w:r w:rsidRPr="006671C6">
        <w:t>Data</w:t>
      </w:r>
      <w:r>
        <w:t xml:space="preserve"> Product</w:t>
      </w:r>
      <w:r w:rsidRPr="006671C6">
        <w:t xml:space="preserve"> </w:t>
      </w:r>
      <w:r w:rsidR="0054652A" w:rsidRPr="006671C6">
        <w:t>Delivery</w:t>
      </w:r>
      <w:bookmarkEnd w:id="1579"/>
      <w:bookmarkEnd w:id="1580"/>
      <w:bookmarkEnd w:id="1581"/>
      <w:bookmarkEnd w:id="1582"/>
      <w:bookmarkEnd w:id="1583"/>
      <w:bookmarkEnd w:id="1584"/>
      <w:bookmarkEnd w:id="1585"/>
      <w:bookmarkEnd w:id="1586"/>
    </w:p>
    <w:p w14:paraId="462AF486" w14:textId="77777777" w:rsidR="00ED586A" w:rsidRPr="006671C6" w:rsidRDefault="00ED586A" w:rsidP="00B3435A">
      <w:pPr>
        <w:pStyle w:val="Heading2"/>
      </w:pPr>
      <w:bookmarkStart w:id="1589" w:name="_Toc127463862"/>
      <w:bookmarkStart w:id="1590" w:name="_Toc128125488"/>
      <w:bookmarkStart w:id="1591" w:name="_Toc141176213"/>
      <w:bookmarkStart w:id="1592" w:name="_Toc141176368"/>
      <w:bookmarkStart w:id="1593" w:name="_Toc141176999"/>
      <w:bookmarkStart w:id="1594" w:name="_Toc150177884"/>
      <w:r w:rsidRPr="006671C6">
        <w:t>Introduction</w:t>
      </w:r>
      <w:bookmarkEnd w:id="1589"/>
      <w:bookmarkEnd w:id="1590"/>
      <w:bookmarkEnd w:id="1591"/>
      <w:bookmarkEnd w:id="1592"/>
      <w:bookmarkEnd w:id="1593"/>
      <w:bookmarkEnd w:id="1594"/>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595"/>
      <w:del w:id="1596" w:author="Jason Rhee" w:date="2024-03-07T17:23:00Z">
        <w:r w:rsidR="00AE47AC" w:rsidRPr="00D129DC" w:rsidDel="009C06D4">
          <w:rPr>
            <w:rFonts w:cs="Arial"/>
            <w:b w:val="0"/>
            <w:szCs w:val="20"/>
          </w:rPr>
          <w:delText>Unlimited</w:delText>
        </w:r>
      </w:del>
      <w:ins w:id="1597"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595"/>
        <w:r w:rsidR="003572D3">
          <w:rPr>
            <w:rStyle w:val="CommentReference"/>
            <w:b w:val="0"/>
            <w:szCs w:val="20"/>
          </w:rPr>
          <w:commentReference w:id="1595"/>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lastRenderedPageBreak/>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598" w:name="_Toc422820149"/>
      <w:bookmarkStart w:id="1599" w:name="_Toc481684054"/>
      <w:r w:rsidRPr="006671C6">
        <w:t>Catalogue File Naming Convention</w:t>
      </w:r>
      <w:bookmarkEnd w:id="1598"/>
      <w:bookmarkEnd w:id="1599"/>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600" w:name="_Toc127463863"/>
      <w:bookmarkStart w:id="1601" w:name="_Toc128125489"/>
      <w:bookmarkStart w:id="1602" w:name="_Toc141176214"/>
      <w:bookmarkStart w:id="1603" w:name="_Toc141176369"/>
      <w:bookmarkStart w:id="1604" w:name="_Toc141177000"/>
      <w:bookmarkStart w:id="1605" w:name="_Toc150177885"/>
      <w:r w:rsidRPr="006671C6">
        <w:lastRenderedPageBreak/>
        <w:t>Dataset</w:t>
      </w:r>
      <w:bookmarkEnd w:id="1600"/>
      <w:bookmarkEnd w:id="1601"/>
      <w:bookmarkEnd w:id="1602"/>
      <w:bookmarkEnd w:id="1603"/>
      <w:bookmarkEnd w:id="1604"/>
      <w:bookmarkEnd w:id="1605"/>
    </w:p>
    <w:p w14:paraId="3E7D77B3" w14:textId="77777777" w:rsidR="00183503" w:rsidRPr="006671C6" w:rsidRDefault="00183503" w:rsidP="00F72FAB">
      <w:pPr>
        <w:pStyle w:val="Heading3"/>
      </w:pPr>
      <w:bookmarkStart w:id="1606" w:name="_Toc225648341"/>
      <w:bookmarkStart w:id="1607" w:name="_Toc225648342"/>
      <w:r w:rsidRPr="006671C6">
        <w:t>Data</w:t>
      </w:r>
      <w:r w:rsidR="00064E25" w:rsidRPr="006671C6">
        <w:t>s</w:t>
      </w:r>
      <w:r w:rsidRPr="006671C6">
        <w:t>ets</w:t>
      </w:r>
      <w:bookmarkEnd w:id="1606"/>
      <w:bookmarkEnd w:id="1607"/>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608" w:author="Jason Rhee" w:date="2024-07-21T22:16:00Z" w16du:dateUtc="2024-07-21T12:16:00Z">
        <w:r w:rsidR="00BA22CA" w:rsidRPr="0050635D" w:rsidDel="00654DA0">
          <w:rPr>
            <w:rFonts w:cs="Arial"/>
          </w:rPr>
          <w:delText xml:space="preserve">the </w:delText>
        </w:r>
      </w:del>
      <w:ins w:id="1609" w:author="Jason Rhee" w:date="2024-07-21T22:16:00Z" w16du:dateUtc="2024-07-21T12:16:00Z">
        <w:r w:rsidR="00654DA0">
          <w:rPr>
            <w:rFonts w:eastAsiaTheme="minorEastAsia" w:cs="Arial" w:hint="eastAsia"/>
            <w:lang w:eastAsia="ko-KR"/>
          </w:rPr>
          <w:t xml:space="preserve">its </w:t>
        </w:r>
      </w:ins>
      <w:commentRangeStart w:id="1610"/>
      <w:del w:id="1611" w:author="Jason Rhee" w:date="2024-07-21T22:16:00Z" w16du:dateUtc="2024-07-21T12:16:00Z">
        <w:r w:rsidR="00BA22CA" w:rsidRPr="0050635D" w:rsidDel="00801899">
          <w:rPr>
            <w:rFonts w:cs="Arial"/>
          </w:rPr>
          <w:delText>validTimeEnd</w:delText>
        </w:r>
        <w:commentRangeEnd w:id="1610"/>
        <w:r w:rsidR="00DA29BF" w:rsidDel="00801899">
          <w:rPr>
            <w:rStyle w:val="CommentReference"/>
          </w:rPr>
          <w:commentReference w:id="1610"/>
        </w:r>
        <w:r w:rsidR="00BA22CA" w:rsidRPr="0050635D" w:rsidDel="00801899">
          <w:rPr>
            <w:rFonts w:cs="Arial"/>
          </w:rPr>
          <w:delText xml:space="preserve"> </w:delText>
        </w:r>
      </w:del>
      <w:ins w:id="1612"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135609">
          <w:rPr>
            <w:rFonts w:eastAsiaTheme="minorEastAsia" w:cs="Arial"/>
            <w:i/>
            <w:iCs/>
            <w:lang w:eastAsia="ko-KR"/>
            <w:rPrChange w:id="1613" w:author="Jason Rhee" w:date="2024-07-21T22:17:00Z" w16du:dateUtc="2024-07-21T12:17:00Z">
              <w:rPr>
                <w:rFonts w:eastAsiaTheme="minorEastAsia" w:cs="Arial"/>
                <w:lang w:eastAsia="ko-KR"/>
              </w:rPr>
            </w:rPrChange>
          </w:rPr>
          <w:t>temp</w:t>
        </w:r>
      </w:ins>
      <w:ins w:id="1614" w:author="Jason Rhee" w:date="2024-07-21T22:17:00Z" w16du:dateUtc="2024-07-21T12:17:00Z">
        <w:r w:rsidR="00654DA0" w:rsidRPr="00135609">
          <w:rPr>
            <w:rFonts w:eastAsiaTheme="minorEastAsia" w:cs="Arial"/>
            <w:i/>
            <w:iCs/>
            <w:lang w:eastAsia="ko-KR"/>
            <w:rPrChange w:id="1615" w:author="Jason Rhee" w:date="2024-07-21T22:17:00Z" w16du:dateUtc="2024-07-21T12:17:00Z">
              <w:rPr>
                <w:rFonts w:eastAsiaTheme="minorEastAsia" w:cs="Arial"/>
                <w:lang w:eastAsia="ko-KR"/>
              </w:rPr>
            </w:rPrChange>
          </w:rPr>
          <w:t>oralExtent</w:t>
        </w:r>
        <w:r w:rsidR="00654DA0">
          <w:rPr>
            <w:rFonts w:eastAsiaTheme="minorEastAsia" w:cs="Arial" w:hint="eastAsia"/>
            <w:lang w:eastAsia="ko-KR"/>
          </w:rPr>
          <w:t xml:space="preserve"> metadata) </w:t>
        </w:r>
      </w:ins>
      <w:del w:id="1616"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617"/>
      <w:r>
        <w:rPr>
          <w:rFonts w:cs="Arial"/>
          <w:sz w:val="20"/>
        </w:rPr>
        <w:t>The</w:t>
      </w:r>
      <w:del w:id="1618" w:author="Jason Rhee" w:date="2024-03-07T17:20:00Z">
        <w:r w:rsidDel="002807DC">
          <w:rPr>
            <w:rFonts w:cs="Arial"/>
            <w:sz w:val="20"/>
          </w:rPr>
          <w:delText xml:space="preserve">re is no </w:delText>
        </w:r>
      </w:del>
      <w:ins w:id="1619" w:author="Jason Rhee" w:date="2024-03-07T17:20:00Z">
        <w:r w:rsidR="002807DC">
          <w:rPr>
            <w:rFonts w:cs="Arial"/>
            <w:sz w:val="20"/>
          </w:rPr>
          <w:t xml:space="preserve"> </w:t>
        </w:r>
      </w:ins>
      <w:r>
        <w:rPr>
          <w:rFonts w:cs="Arial"/>
          <w:sz w:val="20"/>
        </w:rPr>
        <w:t xml:space="preserve">recommended maximum file size for </w:t>
      </w:r>
      <w:ins w:id="1620" w:author="Jason Rhee" w:date="2024-03-07T17:20:00Z">
        <w:r w:rsidR="002807DC">
          <w:rPr>
            <w:rFonts w:cs="Arial"/>
            <w:sz w:val="20"/>
          </w:rPr>
          <w:t xml:space="preserve">S-129 </w:t>
        </w:r>
      </w:ins>
      <w:r w:rsidR="00FA0C40" w:rsidRPr="00D129DC">
        <w:rPr>
          <w:rFonts w:cs="Arial"/>
          <w:sz w:val="20"/>
        </w:rPr>
        <w:t>UKCM datasets</w:t>
      </w:r>
      <w:ins w:id="1621"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622"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617"/>
      <w:r w:rsidR="003572D3">
        <w:rPr>
          <w:rStyle w:val="CommentReference"/>
        </w:rPr>
        <w:commentReference w:id="1617"/>
      </w:r>
    </w:p>
    <w:p w14:paraId="14A6091D" w14:textId="77777777" w:rsidR="00183503" w:rsidRPr="00D129DC" w:rsidRDefault="002875C5" w:rsidP="00F72FAB">
      <w:pPr>
        <w:pStyle w:val="Heading3"/>
      </w:pPr>
      <w:bookmarkStart w:id="1623" w:name="_Toc225648343"/>
      <w:bookmarkStart w:id="1624" w:name="_Toc225065200"/>
      <w:r w:rsidRPr="00D129DC">
        <w:t>Data</w:t>
      </w:r>
      <w:r w:rsidR="00183503" w:rsidRPr="00D129DC">
        <w:t>set file naming</w:t>
      </w:r>
      <w:bookmarkEnd w:id="1623"/>
      <w:bookmarkEnd w:id="1624"/>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625" w:name="_Toc127463864"/>
      <w:bookmarkStart w:id="1626" w:name="_Toc128125490"/>
      <w:bookmarkStart w:id="1627" w:name="_Toc141176215"/>
      <w:bookmarkStart w:id="1628" w:name="_Toc141176370"/>
      <w:bookmarkStart w:id="1629" w:name="_Toc141177001"/>
      <w:bookmarkStart w:id="1630" w:name="_Toc150177886"/>
      <w:r>
        <w:t>Data Integrity</w:t>
      </w:r>
      <w:bookmarkEnd w:id="1625"/>
      <w:bookmarkEnd w:id="1626"/>
      <w:bookmarkEnd w:id="1627"/>
      <w:bookmarkEnd w:id="1628"/>
      <w:bookmarkEnd w:id="1629"/>
      <w:bookmarkEnd w:id="1630"/>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631" w:name="_Toc127463865"/>
      <w:bookmarkStart w:id="1632" w:name="_Toc128125491"/>
      <w:bookmarkStart w:id="1633" w:name="_Toc141176216"/>
      <w:bookmarkStart w:id="1634" w:name="_Toc141176371"/>
      <w:bookmarkStart w:id="1635" w:name="_Toc141177002"/>
      <w:bookmarkStart w:id="1636" w:name="_Toc150177887"/>
      <w:r w:rsidRPr="006671C6">
        <w:t>Support Files</w:t>
      </w:r>
      <w:bookmarkEnd w:id="1631"/>
      <w:bookmarkEnd w:id="1632"/>
      <w:bookmarkEnd w:id="1633"/>
      <w:bookmarkEnd w:id="1634"/>
      <w:bookmarkEnd w:id="1635"/>
      <w:bookmarkEnd w:id="1636"/>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lastRenderedPageBreak/>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637" w:author="Jason Rhee" w:date="2024-03-06T13:43:00Z">
              <w:r w:rsidR="00A236E6" w:rsidRPr="00FD4CCF">
                <w:rPr>
                  <w:rFonts w:cs="Arial"/>
                  <w:sz w:val="18"/>
                  <w:szCs w:val="18"/>
                </w:rPr>
                <w:t>63173-1</w:t>
              </w:r>
            </w:ins>
            <w:del w:id="1638"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639" w:author="Jason Rhee" w:date="2024-03-06T15:24:00Z">
        <w:r w:rsidR="006665C6" w:rsidDel="00367C6D">
          <w:rPr>
            <w:rFonts w:cs="Arial"/>
            <w:szCs w:val="20"/>
          </w:rPr>
          <w:delText xml:space="preserve">will </w:delText>
        </w:r>
      </w:del>
      <w:ins w:id="1640"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641" w:name="_Toc225648345"/>
      <w:bookmarkStart w:id="1642" w:name="_Toc225065202"/>
      <w:bookmarkStart w:id="1643" w:name="_Toc226430998"/>
      <w:r w:rsidRPr="00450010">
        <w:t>Support File Naming</w:t>
      </w:r>
      <w:bookmarkEnd w:id="1641"/>
      <w:bookmarkEnd w:id="1642"/>
      <w:bookmarkEnd w:id="1643"/>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644" w:name="_Toc225648311"/>
      <w:bookmarkStart w:id="1645" w:name="_Toc225065168"/>
      <w:bookmarkStart w:id="1646" w:name="_Toc127463866"/>
      <w:bookmarkStart w:id="1647" w:name="_Toc128125492"/>
      <w:bookmarkStart w:id="1648" w:name="_Toc141176217"/>
      <w:bookmarkStart w:id="1649" w:name="_Toc141176372"/>
      <w:bookmarkStart w:id="1650" w:name="_Toc141177003"/>
      <w:bookmarkStart w:id="1651" w:name="_Toc150177888"/>
      <w:bookmarkStart w:id="1652" w:name="_Ref150531304"/>
      <w:bookmarkStart w:id="1653" w:name="_Ref150531311"/>
      <w:bookmarkStart w:id="1654" w:name="_Ref150531355"/>
      <w:bookmarkEnd w:id="1587"/>
      <w:bookmarkEnd w:id="1588"/>
      <w:r w:rsidRPr="006671C6">
        <w:t>Metadata</w:t>
      </w:r>
      <w:bookmarkEnd w:id="1644"/>
      <w:bookmarkEnd w:id="1645"/>
      <w:bookmarkEnd w:id="1646"/>
      <w:bookmarkEnd w:id="1647"/>
      <w:bookmarkEnd w:id="1648"/>
      <w:bookmarkEnd w:id="1649"/>
      <w:bookmarkEnd w:id="1650"/>
      <w:bookmarkEnd w:id="1651"/>
      <w:bookmarkEnd w:id="1652"/>
      <w:bookmarkEnd w:id="1653"/>
      <w:bookmarkEnd w:id="1654"/>
    </w:p>
    <w:p w14:paraId="0B09B0AE" w14:textId="0C9E80BE" w:rsidR="00780142" w:rsidRPr="00D129DC" w:rsidRDefault="00780142" w:rsidP="00B3435A">
      <w:pPr>
        <w:pStyle w:val="Heading2"/>
      </w:pPr>
      <w:bookmarkStart w:id="1655" w:name="_Toc127463867"/>
      <w:bookmarkStart w:id="1656" w:name="_Toc128125493"/>
      <w:bookmarkStart w:id="1657" w:name="_Toc141176218"/>
      <w:bookmarkStart w:id="1658" w:name="_Toc141176373"/>
      <w:bookmarkStart w:id="1659" w:name="_Toc141177004"/>
      <w:bookmarkStart w:id="1660" w:name="_Toc150177889"/>
      <w:r w:rsidRPr="00D129DC">
        <w:t>Introduction</w:t>
      </w:r>
      <w:bookmarkEnd w:id="1655"/>
      <w:bookmarkEnd w:id="1656"/>
      <w:bookmarkEnd w:id="1657"/>
      <w:bookmarkEnd w:id="1658"/>
      <w:bookmarkEnd w:id="1659"/>
      <w:bookmarkEnd w:id="1660"/>
    </w:p>
    <w:p w14:paraId="3496187F" w14:textId="77777777" w:rsidR="00583592" w:rsidRDefault="00251A73" w:rsidP="00A003BB">
      <w:pPr>
        <w:spacing w:before="0"/>
        <w:rPr>
          <w:ins w:id="1661"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662" w:author="Jason Rhee" w:date="2024-03-06T13:45:00Z">
        <w:r w:rsidRPr="00D129DC" w:rsidDel="00E34FCD">
          <w:rPr>
            <w:rFonts w:cs="Arial"/>
            <w:szCs w:val="20"/>
          </w:rPr>
          <w:delText xml:space="preserve">the </w:delText>
        </w:r>
      </w:del>
      <w:r w:rsidRPr="00D129DC">
        <w:rPr>
          <w:rFonts w:cs="Arial"/>
          <w:szCs w:val="20"/>
        </w:rPr>
        <w:t xml:space="preserve">S-100 </w:t>
      </w:r>
      <w:ins w:id="1663" w:author="Jason Rhee" w:date="2024-03-06T13:45:00Z">
        <w:r w:rsidR="00E34FCD">
          <w:rPr>
            <w:rFonts w:cs="Arial"/>
            <w:szCs w:val="20"/>
          </w:rPr>
          <w:t xml:space="preserve">Part 17 </w:t>
        </w:r>
      </w:ins>
      <w:r w:rsidR="008D48C3">
        <w:rPr>
          <w:rFonts w:cs="Arial"/>
          <w:szCs w:val="20"/>
        </w:rPr>
        <w:t>Discovery Metadata for Information Exchange Catalogues</w:t>
      </w:r>
      <w:del w:id="1664"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665" w:author="Jason Rhee" w:date="2024-03-06T13:46:00Z">
        <w:r w:rsidR="008D48C3" w:rsidDel="00583592">
          <w:rPr>
            <w:rFonts w:cs="Arial"/>
            <w:szCs w:val="20"/>
          </w:rPr>
          <w:delText>.</w:delText>
        </w:r>
      </w:del>
      <w:ins w:id="1666"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lastRenderedPageBreak/>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667" w:name="_Toc127463868"/>
      <w:bookmarkStart w:id="1668" w:name="_Toc128125494"/>
      <w:bookmarkStart w:id="1669" w:name="_Toc141176219"/>
      <w:bookmarkStart w:id="1670" w:name="_Toc141176374"/>
      <w:bookmarkStart w:id="1671" w:name="_Toc141177005"/>
      <w:bookmarkStart w:id="1672" w:name="_Toc150177890"/>
      <w:r w:rsidRPr="00D129DC">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667"/>
      <w:bookmarkEnd w:id="1668"/>
      <w:bookmarkEnd w:id="1669"/>
      <w:bookmarkEnd w:id="1670"/>
      <w:bookmarkEnd w:id="1671"/>
      <w:bookmarkEnd w:id="1672"/>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673"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674" w:author="Jason Rhee" w:date="2024-07-16T17:18:00Z" w16du:dateUtc="2024-07-16T07:18:00Z">
        <w:r w:rsidRPr="007E5550" w:rsidDel="001B54AD">
          <w:rPr>
            <w:rFonts w:cs="Arial" w:hint="eastAsia"/>
            <w:i w:val="0"/>
            <w:color w:val="auto"/>
            <w:lang w:eastAsia="en-GB"/>
          </w:rPr>
          <w:delText>UKCM service</w:delText>
        </w:r>
      </w:del>
      <w:ins w:id="1675"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676"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677"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678" w:author="Jason Rhee" w:date="2024-03-06T15:24:00Z">
        <w:r w:rsidRPr="007E5550" w:rsidDel="00430E9C">
          <w:rPr>
            <w:rFonts w:cs="Arial" w:hint="eastAsia"/>
            <w:i w:val="0"/>
            <w:color w:val="auto"/>
            <w:lang w:eastAsia="en-GB"/>
          </w:rPr>
          <w:delText xml:space="preserve">is </w:delText>
        </w:r>
      </w:del>
      <w:ins w:id="1679" w:author="Jason Rhee" w:date="2024-03-06T15:24:00Z">
        <w:r w:rsidR="00430E9C">
          <w:rPr>
            <w:rFonts w:cs="Arial"/>
            <w:i w:val="0"/>
            <w:color w:val="auto"/>
            <w:lang w:eastAsia="en-GB"/>
          </w:rPr>
          <w:t>b</w:t>
        </w:r>
      </w:ins>
      <w:ins w:id="1680"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681"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682" w:author="Jason Rhee" w:date="2024-03-06T15:26:00Z">
        <w:r w:rsidR="005C48ED">
          <w:rPr>
            <w:i w:val="0"/>
            <w:iCs/>
          </w:rPr>
          <w:t xml:space="preserve">or generate a ship’s </w:t>
        </w:r>
      </w:ins>
      <w:ins w:id="1683" w:author="Jason Rhee" w:date="2024-03-06T15:25:00Z">
        <w:r w:rsidR="005C48ED" w:rsidRPr="005C48ED">
          <w:rPr>
            <w:i w:val="0"/>
            <w:iCs/>
          </w:rPr>
          <w:t>route information</w:t>
        </w:r>
      </w:ins>
      <w:ins w:id="1684" w:author="Jason Rhee" w:date="2024-03-06T15:26:00Z">
        <w:r w:rsidR="005C48ED">
          <w:rPr>
            <w:i w:val="0"/>
            <w:iCs/>
          </w:rPr>
          <w:t xml:space="preserve"> through the UKCM area</w:t>
        </w:r>
      </w:ins>
      <w:ins w:id="1685" w:author="Jason Rhee" w:date="2024-03-06T15:25:00Z">
        <w:r w:rsidR="005C48ED">
          <w:rPr>
            <w:i w:val="0"/>
            <w:iCs/>
          </w:rPr>
          <w:t>.</w:t>
        </w:r>
      </w:ins>
    </w:p>
    <w:p w14:paraId="342EDD48" w14:textId="79ADC2E1" w:rsidR="00B3315D" w:rsidRPr="008D05D2" w:rsidRDefault="00B3315D" w:rsidP="00B3435A">
      <w:pPr>
        <w:pStyle w:val="Heading2"/>
      </w:pPr>
      <w:bookmarkStart w:id="1686" w:name="_Toc225648314"/>
      <w:bookmarkStart w:id="1687" w:name="_Toc225065171"/>
      <w:bookmarkStart w:id="1688" w:name="_Toc127463869"/>
      <w:bookmarkStart w:id="1689" w:name="_Toc128125495"/>
      <w:bookmarkStart w:id="1690" w:name="_Toc141176220"/>
      <w:bookmarkStart w:id="1691" w:name="_Toc141176375"/>
      <w:bookmarkStart w:id="1692" w:name="_Toc141177006"/>
      <w:bookmarkStart w:id="1693" w:name="_Toc150177891"/>
      <w:r w:rsidRPr="008D05D2">
        <w:lastRenderedPageBreak/>
        <w:t>Language</w:t>
      </w:r>
      <w:bookmarkEnd w:id="1686"/>
      <w:bookmarkEnd w:id="1687"/>
      <w:bookmarkEnd w:id="1688"/>
      <w:bookmarkEnd w:id="1689"/>
      <w:bookmarkEnd w:id="1690"/>
      <w:bookmarkEnd w:id="1691"/>
      <w:bookmarkEnd w:id="1692"/>
      <w:bookmarkEnd w:id="1693"/>
    </w:p>
    <w:p w14:paraId="04EBD639" w14:textId="77777777" w:rsidR="008B4127" w:rsidRDefault="00217DE6" w:rsidP="00A003BB">
      <w:pPr>
        <w:pStyle w:val="note0"/>
        <w:spacing w:before="0" w:line="240" w:lineRule="auto"/>
        <w:jc w:val="left"/>
        <w:rPr>
          <w:rFonts w:cs="Arial"/>
          <w:i w:val="0"/>
          <w:color w:val="auto"/>
          <w:lang w:eastAsia="en-GB"/>
        </w:rPr>
      </w:pPr>
      <w:bookmarkStart w:id="1694" w:name="_Toc225648365"/>
      <w:bookmarkStart w:id="1695"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696" w:name="_Toc522669156"/>
      <w:bookmarkStart w:id="1697" w:name="_Ref522601831"/>
      <w:bookmarkStart w:id="1698" w:name="_Toc422820154"/>
      <w:bookmarkStart w:id="1699" w:name="_Toc316976325"/>
      <w:bookmarkStart w:id="1700" w:name="_Toc127463870"/>
      <w:bookmarkStart w:id="1701" w:name="_Toc128125496"/>
      <w:bookmarkStart w:id="1702" w:name="_Toc141176221"/>
      <w:bookmarkStart w:id="1703" w:name="_Toc141176376"/>
      <w:bookmarkStart w:id="1704" w:name="_Toc141177007"/>
      <w:bookmarkStart w:id="1705" w:name="_Toc150177892"/>
      <w:r w:rsidRPr="00B732A5">
        <w:t>Dataset metadata</w:t>
      </w:r>
      <w:bookmarkEnd w:id="1696"/>
      <w:bookmarkEnd w:id="1697"/>
      <w:bookmarkEnd w:id="1698"/>
      <w:bookmarkEnd w:id="1699"/>
      <w:bookmarkEnd w:id="1700"/>
      <w:bookmarkEnd w:id="1701"/>
      <w:bookmarkEnd w:id="1702"/>
      <w:bookmarkEnd w:id="1703"/>
      <w:bookmarkEnd w:id="1704"/>
      <w:bookmarkEnd w:id="1705"/>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706" w:name="_Toc403560564"/>
      <w:bookmarkStart w:id="1707" w:name="_Toc127463871"/>
      <w:bookmarkStart w:id="1708" w:name="_Toc128125497"/>
      <w:bookmarkStart w:id="1709" w:name="_Toc141176222"/>
      <w:bookmarkStart w:id="1710" w:name="_Toc141176377"/>
      <w:bookmarkStart w:id="1711" w:name="_Toc141177008"/>
      <w:bookmarkStart w:id="1712" w:name="_Toc150177893"/>
      <w:r w:rsidRPr="00CC7A28">
        <w:lastRenderedPageBreak/>
        <w:t>S100_ExchangeCatalogue</w:t>
      </w:r>
      <w:bookmarkEnd w:id="1706"/>
      <w:bookmarkEnd w:id="1707"/>
      <w:bookmarkEnd w:id="1708"/>
      <w:bookmarkEnd w:id="1709"/>
      <w:bookmarkEnd w:id="1710"/>
      <w:bookmarkEnd w:id="1711"/>
      <w:bookmarkEnd w:id="1712"/>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713" w:name="_Toc512925140"/>
      <w:r w:rsidRPr="007C307C">
        <w:t>S100_</w:t>
      </w:r>
      <w:r w:rsidR="00C96A4C">
        <w:t>Exchange</w:t>
      </w:r>
      <w:r w:rsidRPr="007C307C">
        <w:t>CatalogueIdentifier</w:t>
      </w:r>
      <w:bookmarkEnd w:id="1713"/>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714" w:name="_Toc512925141"/>
      <w:r w:rsidRPr="00224DC4">
        <w:t>S100_CataloguePointofContact</w:t>
      </w:r>
      <w:bookmarkEnd w:id="1714"/>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715" w:name="_Toc141176091"/>
      <w:bookmarkStart w:id="1716" w:name="_Toc141176253"/>
      <w:bookmarkStart w:id="1717" w:name="_Toc141176413"/>
      <w:bookmarkStart w:id="1718" w:name="_Toc141177044"/>
      <w:bookmarkStart w:id="1719" w:name="_Toc150177924"/>
      <w:bookmarkStart w:id="1720" w:name="_Toc141176414"/>
      <w:bookmarkStart w:id="1721" w:name="_Toc141177045"/>
      <w:bookmarkStart w:id="1722" w:name="_Toc141176117"/>
      <w:bookmarkStart w:id="1723" w:name="_Toc141176279"/>
      <w:bookmarkStart w:id="1724" w:name="_Toc141176443"/>
      <w:bookmarkStart w:id="1725" w:name="_Toc141177074"/>
      <w:bookmarkStart w:id="1726" w:name="_Toc150177950"/>
      <w:bookmarkStart w:id="1727" w:name="_Toc512925143"/>
      <w:bookmarkStart w:id="1728" w:name="_Toc127463872"/>
      <w:bookmarkStart w:id="1729" w:name="_Toc128125498"/>
      <w:bookmarkStart w:id="1730" w:name="_Toc141176280"/>
      <w:bookmarkStart w:id="1731" w:name="_Toc141176444"/>
      <w:bookmarkStart w:id="1732" w:name="_Toc141177075"/>
      <w:bookmarkStart w:id="1733" w:name="_Toc150177951"/>
      <w:bookmarkEnd w:id="1715"/>
      <w:bookmarkEnd w:id="1716"/>
      <w:bookmarkEnd w:id="1717"/>
      <w:bookmarkEnd w:id="1718"/>
      <w:bookmarkEnd w:id="1719"/>
      <w:bookmarkEnd w:id="1720"/>
      <w:bookmarkEnd w:id="1721"/>
      <w:bookmarkEnd w:id="1722"/>
      <w:bookmarkEnd w:id="1723"/>
      <w:bookmarkEnd w:id="1724"/>
      <w:bookmarkEnd w:id="1725"/>
      <w:bookmarkEnd w:id="1726"/>
      <w:r w:rsidRPr="00224DC4">
        <w:t>S100_</w:t>
      </w:r>
      <w:bookmarkEnd w:id="1727"/>
      <w:bookmarkEnd w:id="1728"/>
      <w:r w:rsidR="00A04E56" w:rsidRPr="00224DC4">
        <w:t>DatasetDiscoveryMetadata</w:t>
      </w:r>
      <w:bookmarkEnd w:id="1729"/>
      <w:bookmarkEnd w:id="1730"/>
      <w:bookmarkEnd w:id="1731"/>
      <w:bookmarkEnd w:id="1732"/>
      <w:bookmarkEnd w:id="1733"/>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734"/>
            <w:del w:id="1735" w:author="Jason Rhee" w:date="2024-03-07T17:16:00Z">
              <w:r w:rsidRPr="00505FAD" w:rsidDel="005F37DC">
                <w:rPr>
                  <w:sz w:val="16"/>
                  <w:szCs w:val="16"/>
                  <w:lang w:val="en-GB"/>
                </w:rPr>
                <w:delText>0..</w:delText>
              </w:r>
            </w:del>
            <w:commentRangeEnd w:id="1734"/>
            <w:r w:rsidR="00986F0D">
              <w:rPr>
                <w:rStyle w:val="CommentReference"/>
                <w:rFonts w:eastAsia="MS Mincho"/>
                <w:szCs w:val="20"/>
                <w:lang w:eastAsia="ja-JP"/>
              </w:rPr>
              <w:commentReference w:id="1734"/>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736"/>
            <w:del w:id="1737" w:author="Jason Rhee" w:date="2024-03-07T17:15:00Z">
              <w:r w:rsidRPr="00543C8D" w:rsidDel="00476E85">
                <w:rPr>
                  <w:rFonts w:cs="Arial"/>
                  <w:sz w:val="16"/>
                  <w:szCs w:val="16"/>
                  <w:lang w:val="en-GB"/>
                </w:rPr>
                <w:delText>0..</w:delText>
              </w:r>
            </w:del>
            <w:commentRangeEnd w:id="1736"/>
            <w:r w:rsidR="00C87A36">
              <w:rPr>
                <w:rStyle w:val="CommentReference"/>
                <w:rFonts w:eastAsia="MS Mincho"/>
                <w:szCs w:val="20"/>
                <w:lang w:eastAsia="ja-JP"/>
              </w:rPr>
              <w:commentReference w:id="1736"/>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738" w:name="_Toc512925144"/>
      <w:r w:rsidRPr="007C307C">
        <w:t>S100_D</w:t>
      </w:r>
      <w:r>
        <w:t>ataCoverage</w:t>
      </w:r>
      <w:bookmarkEnd w:id="1738"/>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739" w:name="_Toc512925146"/>
      <w:r w:rsidRPr="007C307C">
        <w:t>S100_</w:t>
      </w:r>
      <w:bookmarkEnd w:id="1739"/>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740" w:name="_Toc512925147"/>
      <w:bookmarkStart w:id="1741" w:name="_Hlk513114082"/>
      <w:r w:rsidRPr="007C307C">
        <w:t>S100_ProductSpecification</w:t>
      </w:r>
      <w:bookmarkEnd w:id="1740"/>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741"/>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742" w:name="_Toc512925148"/>
      <w:bookmarkStart w:id="1743" w:name="_Toc127463873"/>
      <w:bookmarkStart w:id="1744" w:name="_Toc128125499"/>
      <w:bookmarkStart w:id="1745" w:name="_Toc141176281"/>
      <w:bookmarkStart w:id="1746" w:name="_Toc141176445"/>
      <w:bookmarkStart w:id="1747" w:name="_Toc141177076"/>
      <w:bookmarkStart w:id="1748" w:name="_Toc150177952"/>
      <w:r w:rsidRPr="007C307C">
        <w:t>S100_SupportFileDiscoveryMetadata</w:t>
      </w:r>
      <w:bookmarkEnd w:id="1742"/>
      <w:bookmarkEnd w:id="1743"/>
      <w:bookmarkEnd w:id="1744"/>
      <w:bookmarkEnd w:id="1745"/>
      <w:bookmarkEnd w:id="1746"/>
      <w:bookmarkEnd w:id="1747"/>
      <w:bookmarkEnd w:id="1748"/>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749" w:name="_Toc512925149"/>
      <w:r w:rsidRPr="007C307C">
        <w:t>S100_SupportFileFormat</w:t>
      </w:r>
      <w:bookmarkEnd w:id="1749"/>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750" w:name="_Toc512925150"/>
      <w:r w:rsidRPr="007C307C">
        <w:t>S100_</w:t>
      </w:r>
      <w:bookmarkEnd w:id="1750"/>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751" w:name="_Toc512925151"/>
      <w:bookmarkStart w:id="1752" w:name="_Toc127463874"/>
      <w:bookmarkStart w:id="1753" w:name="_Toc128125500"/>
      <w:bookmarkStart w:id="1754" w:name="_Toc141176282"/>
      <w:bookmarkStart w:id="1755" w:name="_Toc141176446"/>
      <w:bookmarkStart w:id="1756" w:name="_Toc141177077"/>
      <w:bookmarkStart w:id="1757" w:name="_Toc150177953"/>
      <w:r w:rsidRPr="007C307C">
        <w:t>S100_Catalogue</w:t>
      </w:r>
      <w:r w:rsidR="0092489E">
        <w:t>Discovery</w:t>
      </w:r>
      <w:r>
        <w:t>Metadata</w:t>
      </w:r>
      <w:bookmarkEnd w:id="1751"/>
      <w:bookmarkEnd w:id="1752"/>
      <w:bookmarkEnd w:id="1753"/>
      <w:bookmarkEnd w:id="1754"/>
      <w:bookmarkEnd w:id="1755"/>
      <w:bookmarkEnd w:id="1756"/>
      <w:bookmarkEnd w:id="1757"/>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758" w:name="_Toc512925152"/>
      <w:r w:rsidRPr="007C307C">
        <w:lastRenderedPageBreak/>
        <w:t>S100_Catalogue</w:t>
      </w:r>
      <w:r>
        <w:t>Scope</w:t>
      </w:r>
      <w:bookmarkEnd w:id="1758"/>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4"/>
          <w:headerReference w:type="default" r:id="rId45"/>
          <w:footerReference w:type="even" r:id="rId46"/>
          <w:footerReference w:type="default" r:id="rId47"/>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769" w:name="_Toc141177078"/>
      <w:bookmarkStart w:id="1770" w:name="_Toc141176447"/>
      <w:bookmarkStart w:id="1771" w:name="_Toc141177079"/>
      <w:bookmarkStart w:id="1772" w:name="_Toc127463875"/>
      <w:bookmarkStart w:id="1773" w:name="_Toc128125501"/>
      <w:bookmarkStart w:id="1774" w:name="_Toc141176283"/>
      <w:bookmarkStart w:id="1775" w:name="_Toc141176448"/>
      <w:bookmarkStart w:id="1776" w:name="_Toc141177080"/>
      <w:bookmarkStart w:id="1777" w:name="_Toc150177954"/>
      <w:bookmarkEnd w:id="1769"/>
      <w:bookmarkEnd w:id="1770"/>
      <w:bookmarkEnd w:id="1771"/>
      <w:r w:rsidRPr="00CE2E2D">
        <w:lastRenderedPageBreak/>
        <w:t>Data Classification and Encoding Guide</w:t>
      </w:r>
      <w:bookmarkEnd w:id="1772"/>
      <w:bookmarkEnd w:id="1773"/>
      <w:bookmarkEnd w:id="1774"/>
      <w:bookmarkEnd w:id="1775"/>
      <w:bookmarkEnd w:id="1776"/>
      <w:bookmarkEnd w:id="1777"/>
    </w:p>
    <w:p w14:paraId="4ED9F115" w14:textId="7B95487B" w:rsidR="00746982" w:rsidRPr="00273D9B" w:rsidRDefault="00746982" w:rsidP="00B3435A">
      <w:pPr>
        <w:pStyle w:val="Annexheader-level2"/>
      </w:pPr>
      <w:bookmarkStart w:id="1778" w:name="_Toc127463876"/>
      <w:bookmarkStart w:id="1779" w:name="_Toc128125502"/>
      <w:bookmarkStart w:id="1780" w:name="_Toc141176284"/>
      <w:bookmarkStart w:id="1781" w:name="_Toc141176449"/>
      <w:bookmarkStart w:id="1782" w:name="_Toc141177081"/>
      <w:bookmarkStart w:id="1783" w:name="_Toc150177955"/>
      <w:r w:rsidRPr="00273D9B">
        <w:t>UnderKeelClearancePlan</w:t>
      </w:r>
      <w:bookmarkEnd w:id="1778"/>
      <w:bookmarkEnd w:id="1779"/>
      <w:bookmarkEnd w:id="1780"/>
      <w:bookmarkEnd w:id="1781"/>
      <w:bookmarkEnd w:id="1782"/>
      <w:bookmarkEnd w:id="178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784"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785"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786"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787"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788"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789"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790"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791"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792"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793"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794"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795"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796"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797"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798" w:author="Jason Rhee" w:date="2024-07-01T23:51:00Z" w16du:dateUtc="2024-07-01T13:51:00Z"/>
                <w:rFonts w:ascii="Arial Narrow" w:eastAsia="Malgun Gothic" w:hAnsi="Arial Narrow"/>
                <w:color w:val="000000"/>
                <w:kern w:val="2"/>
                <w:szCs w:val="22"/>
                <w:lang w:val="en-US" w:eastAsia="ko-KR"/>
              </w:rPr>
            </w:pPr>
            <w:ins w:id="1799"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800"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801"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802" w:author="Jason Rhee" w:date="2024-07-01T23:51:00Z" w16du:dateUtc="2024-07-01T13:51:00Z"/>
                <w:rFonts w:ascii="Arial Narrow" w:eastAsia="Malgun Gothic" w:hAnsi="Arial Narrow"/>
                <w:color w:val="000000"/>
                <w:kern w:val="2"/>
                <w:szCs w:val="22"/>
                <w:lang w:val="en-US" w:eastAsia="ko-KR"/>
              </w:rPr>
            </w:pPr>
            <w:ins w:id="1803"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804" w:author="Jason Rhee" w:date="2024-07-01T23:51:00Z" w16du:dateUtc="2024-07-01T13:51:00Z"/>
                <w:rFonts w:ascii="Arial Narrow" w:eastAsia="Malgun Gothic" w:hAnsi="Arial Narrow"/>
                <w:color w:val="000000"/>
                <w:kern w:val="2"/>
                <w:szCs w:val="22"/>
                <w:lang w:val="en-US" w:eastAsia="ko-KR"/>
              </w:rPr>
            </w:pPr>
            <w:ins w:id="1805"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806" w:author="Jason Rhee" w:date="2024-07-21T21:25:00Z" w16du:dateUtc="2024-07-21T11:25:00Z">
              <w:r w:rsidRPr="00BA2988" w:rsidDel="00D52A25">
                <w:rPr>
                  <w:lang w:eastAsia="en-SG"/>
                </w:rPr>
                <w:delText>pre-plan</w:delText>
              </w:r>
            </w:del>
            <w:ins w:id="1807"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808" w:author="Jason Rhee" w:date="2024-07-21T21:26:00Z" w16du:dateUtc="2024-07-21T11:26:00Z">
              <w:r w:rsidRPr="00B128D2" w:rsidDel="00D52A25">
                <w:rPr>
                  <w:rStyle w:val="Strong"/>
                  <w:rFonts w:cs="Times New Roman"/>
                  <w:b w:val="0"/>
                  <w:lang w:val="en-AU" w:eastAsia="en-US"/>
                </w:rPr>
                <w:delText xml:space="preserve">actual </w:delText>
              </w:r>
            </w:del>
            <w:ins w:id="1809"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810" w:author="Jason Rhee" w:date="2024-07-21T21:26:00Z" w16du:dateUtc="2024-07-21T11:26:00Z">
              <w:r w:rsidRPr="00B128D2" w:rsidDel="00D52A25">
                <w:rPr>
                  <w:rStyle w:val="Strong"/>
                  <w:rFonts w:cs="Times New Roman"/>
                  <w:b w:val="0"/>
                  <w:lang w:val="en-AU" w:eastAsia="en-US"/>
                </w:rPr>
                <w:delText xml:space="preserve">plan </w:delText>
              </w:r>
            </w:del>
            <w:ins w:id="1811"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812" w:author="Jason Rhee" w:date="2024-07-21T21:26:00Z" w16du:dateUtc="2024-07-21T11:26:00Z">
              <w:r w:rsidRPr="00B128D2" w:rsidDel="00D52A25">
                <w:rPr>
                  <w:rStyle w:val="Strong"/>
                  <w:rFonts w:cs="Times New Roman"/>
                  <w:b w:val="0"/>
                  <w:lang w:val="en-AU" w:eastAsia="en-US"/>
                </w:rPr>
                <w:delText xml:space="preserve">actual </w:delText>
              </w:r>
            </w:del>
            <w:ins w:id="1813"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814" w:author="Jason Rhee" w:date="2024-07-21T21:26:00Z" w16du:dateUtc="2024-07-21T11:26:00Z">
              <w:r w:rsidRPr="00B128D2" w:rsidDel="00D52A25">
                <w:rPr>
                  <w:rStyle w:val="Strong"/>
                  <w:rFonts w:cs="Times New Roman"/>
                  <w:b w:val="0"/>
                  <w:lang w:val="en-AU" w:eastAsia="en-US"/>
                </w:rPr>
                <w:delText xml:space="preserve">update </w:delText>
              </w:r>
            </w:del>
            <w:ins w:id="1815"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816" w:author="Jason Rhee" w:date="2024-07-21T21:30:00Z" w16du:dateUtc="2024-07-21T11:30:00Z">
              <w:r w:rsidRPr="00B128D2" w:rsidDel="00295F56">
                <w:rPr>
                  <w:rStyle w:val="Strong"/>
                  <w:rFonts w:cs="Times New Roman"/>
                  <w:b w:val="0"/>
                  <w:lang w:val="en-AU" w:eastAsia="en-US"/>
                </w:rPr>
                <w:delText>actual plan</w:delText>
              </w:r>
            </w:del>
            <w:ins w:id="1817"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lastRenderedPageBreak/>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818" w:author="Jason Rhee" w:date="2024-07-21T21:31:00Z" w16du:dateUtc="2024-07-21T11:31:00Z">
              <w:r w:rsidDel="00C82359">
                <w:delText>actual update</w:delText>
              </w:r>
            </w:del>
            <w:ins w:id="1819"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820" w:author="Jason Rhee" w:date="2024-07-16T17:40:00Z" w16du:dateUtc="2024-07-16T07:40:00Z"/>
          <w:rPrChange w:id="1821" w:author="Jason Rhee" w:date="2024-07-16T17:40:00Z" w16du:dateUtc="2024-07-16T07:40:00Z">
            <w:rPr>
              <w:ins w:id="1822" w:author="Jason Rhee" w:date="2024-07-16T17:40:00Z" w16du:dateUtc="2024-07-16T07:40:00Z"/>
              <w:rFonts w:eastAsiaTheme="minorEastAsia"/>
              <w:lang w:eastAsia="ko-KR"/>
            </w:rPr>
          </w:rPrChange>
        </w:rPr>
      </w:pPr>
      <w:bookmarkStart w:id="1823" w:name="_Toc127463877"/>
      <w:bookmarkStart w:id="1824" w:name="_Toc128125503"/>
      <w:bookmarkStart w:id="1825" w:name="_Toc141176285"/>
      <w:bookmarkStart w:id="1826" w:name="_Toc141176450"/>
      <w:bookmarkStart w:id="1827" w:name="_Toc141177082"/>
      <w:bookmarkStart w:id="1828" w:name="_Toc150177956"/>
      <w:ins w:id="1829"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830"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831" w:author="Jason Rhee" w:date="2024-07-16T17:40:00Z" w16du:dateUtc="2024-07-16T07:40:00Z"/>
                <w:rFonts w:ascii="Arial Narrow" w:eastAsia="Malgun Gothic" w:hAnsi="Arial Narrow"/>
                <w:color w:val="000000"/>
                <w:kern w:val="2"/>
                <w:szCs w:val="22"/>
                <w:lang w:eastAsia="ko-KR"/>
                <w:rPrChange w:id="1832" w:author="Jason Rhee" w:date="2024-07-16T17:41:00Z" w16du:dateUtc="2024-07-16T07:41:00Z">
                  <w:rPr>
                    <w:ins w:id="1833" w:author="Jason Rhee" w:date="2024-07-16T17:40:00Z" w16du:dateUtc="2024-07-16T07:40:00Z"/>
                    <w:rFonts w:ascii="Arial Narrow" w:eastAsia="Malgun Gothic" w:hAnsi="Arial Narrow"/>
                    <w:b/>
                    <w:color w:val="000000"/>
                    <w:kern w:val="2"/>
                    <w:szCs w:val="22"/>
                    <w:lang w:val="en-US" w:eastAsia="ko-KR"/>
                  </w:rPr>
                </w:rPrChange>
              </w:rPr>
            </w:pPr>
            <w:ins w:id="1834"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835"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836"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837" w:author="Jason Rhee" w:date="2024-07-16T17:40:00Z" w16du:dateUtc="2024-07-16T07:40:00Z"/>
                <w:rFonts w:ascii="Arial Narrow" w:eastAsia="Malgun Gothic" w:hAnsi="Arial Narrow"/>
                <w:b/>
                <w:color w:val="000000"/>
                <w:kern w:val="2"/>
                <w:szCs w:val="22"/>
                <w:lang w:val="en-US" w:eastAsia="ko-KR"/>
              </w:rPr>
            </w:pPr>
            <w:ins w:id="1838"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839" w:author="Jason Rhee" w:date="2024-07-16T17:41:00Z" w16du:dateUtc="2024-07-16T07:41:00Z">
              <w:r>
                <w:rPr>
                  <w:rFonts w:ascii="Arial Narrow" w:eastAsia="Malgun Gothic" w:hAnsi="Arial Narrow" w:hint="eastAsia"/>
                  <w:b/>
                  <w:color w:val="000000"/>
                  <w:kern w:val="2"/>
                  <w:szCs w:val="22"/>
                  <w:lang w:val="en-US" w:eastAsia="ko-KR"/>
                </w:rPr>
                <w:t>Plan</w:t>
              </w:r>
            </w:ins>
            <w:ins w:id="1840"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841"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842" w:author="Jason Rhee" w:date="2024-07-16T17:40:00Z" w16du:dateUtc="2024-07-16T07:40:00Z"/>
                <w:rFonts w:ascii="Arial Narrow" w:eastAsia="Malgun Gothic" w:hAnsi="Arial Narrow"/>
                <w:b/>
                <w:color w:val="000000"/>
                <w:kern w:val="2"/>
                <w:szCs w:val="22"/>
                <w:u w:val="single"/>
                <w:lang w:val="en-US" w:eastAsia="ko-KR"/>
              </w:rPr>
            </w:pPr>
            <w:ins w:id="1843"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844"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845" w:author="Jason Rhee" w:date="2024-07-16T17:40:00Z" w16du:dateUtc="2024-07-16T07:40:00Z"/>
                <w:rFonts w:ascii="Arial Narrow" w:eastAsia="Malgun Gothic" w:hAnsi="Arial Narrow"/>
                <w:b/>
                <w:color w:val="000000"/>
                <w:kern w:val="2"/>
                <w:szCs w:val="22"/>
                <w:lang w:val="en-US" w:eastAsia="ko-KR"/>
              </w:rPr>
            </w:pPr>
            <w:ins w:id="1846"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847"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848"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849" w:author="Jason Rhee" w:date="2024-07-16T17:40:00Z" w16du:dateUtc="2024-07-16T07:40:00Z"/>
                <w:rFonts w:ascii="Arial Narrow" w:eastAsia="Malgun Gothic" w:hAnsi="Arial Narrow"/>
                <w:i/>
                <w:color w:val="0000FF"/>
                <w:kern w:val="2"/>
                <w:szCs w:val="22"/>
                <w:lang w:val="en-US" w:eastAsia="ko-KR"/>
              </w:rPr>
            </w:pPr>
            <w:ins w:id="1850"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851" w:author="Jason Rhee" w:date="2024-07-16T17:40:00Z" w16du:dateUtc="2024-07-16T07:40:00Z"/>
                <w:rFonts w:ascii="Arial Narrow" w:eastAsia="Malgun Gothic" w:hAnsi="Arial Narrow"/>
                <w:i/>
                <w:color w:val="0000FF"/>
                <w:kern w:val="2"/>
                <w:szCs w:val="22"/>
                <w:lang w:val="en-US" w:eastAsia="ko-KR"/>
              </w:rPr>
            </w:pPr>
            <w:ins w:id="1852"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853" w:author="Jason Rhee" w:date="2024-07-16T17:40:00Z" w16du:dateUtc="2024-07-16T07:40:00Z"/>
                <w:rFonts w:ascii="Arial Narrow" w:eastAsia="Malgun Gothic" w:hAnsi="Arial Narrow"/>
                <w:i/>
                <w:color w:val="0000FF"/>
                <w:kern w:val="2"/>
                <w:szCs w:val="22"/>
                <w:lang w:val="en-US" w:eastAsia="ko-KR"/>
              </w:rPr>
            </w:pPr>
            <w:ins w:id="1854"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855"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856" w:author="Jason Rhee" w:date="2024-07-16T17:40:00Z" w16du:dateUtc="2024-07-16T07:40:00Z"/>
                <w:rFonts w:ascii="Arial Narrow" w:eastAsia="Malgun Gothic" w:hAnsi="Arial Narrow"/>
                <w:b/>
                <w:color w:val="000000"/>
                <w:kern w:val="2"/>
                <w:szCs w:val="22"/>
                <w:lang w:val="en-US" w:eastAsia="ko-KR"/>
              </w:rPr>
            </w:pPr>
            <w:ins w:id="1857"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858" w:author="Jason Rhee" w:date="2024-07-16T17:40:00Z" w16du:dateUtc="2024-07-16T07:40:00Z"/>
                <w:rFonts w:ascii="Arial Narrow" w:eastAsia="Malgun Gothic" w:hAnsi="Arial Narrow"/>
                <w:b/>
                <w:color w:val="000000"/>
                <w:kern w:val="2"/>
                <w:szCs w:val="22"/>
                <w:lang w:val="en-US" w:eastAsia="ko-KR"/>
              </w:rPr>
            </w:pPr>
            <w:ins w:id="1859"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860" w:author="Jason Rhee" w:date="2024-07-16T17:40:00Z" w16du:dateUtc="2024-07-16T07:40:00Z"/>
                <w:rFonts w:ascii="Arial Narrow" w:eastAsia="Malgun Gothic" w:hAnsi="Arial Narrow"/>
                <w:b/>
                <w:color w:val="000000"/>
                <w:kern w:val="2"/>
                <w:szCs w:val="22"/>
                <w:lang w:val="en-US" w:eastAsia="ko-KR"/>
              </w:rPr>
            </w:pPr>
            <w:ins w:id="1861"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862" w:author="Jason Rhee" w:date="2024-07-16T17:40:00Z" w16du:dateUtc="2024-07-16T07:40:00Z"/>
                <w:rFonts w:ascii="Arial Narrow" w:eastAsia="Malgun Gothic" w:hAnsi="Arial Narrow"/>
                <w:b/>
                <w:color w:val="000000"/>
                <w:kern w:val="2"/>
                <w:szCs w:val="22"/>
                <w:lang w:val="en-US" w:eastAsia="ko-KR"/>
              </w:rPr>
            </w:pPr>
            <w:ins w:id="1863"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864" w:author="Jason Rhee" w:date="2024-07-16T17:40:00Z" w16du:dateUtc="2024-07-16T07:40:00Z"/>
                <w:rFonts w:ascii="Arial Narrow" w:eastAsia="Malgun Gothic" w:hAnsi="Arial Narrow"/>
                <w:b/>
                <w:color w:val="000000"/>
                <w:kern w:val="2"/>
                <w:szCs w:val="22"/>
                <w:lang w:val="en-US" w:eastAsia="ko-KR"/>
              </w:rPr>
            </w:pPr>
            <w:ins w:id="1865"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866"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867" w:author="Jason Rhee" w:date="2024-07-16T17:40:00Z" w16du:dateUtc="2024-07-16T07:40:00Z"/>
                <w:rFonts w:ascii="Arial Narrow" w:eastAsia="Malgun Gothic" w:hAnsi="Arial Narrow"/>
                <w:color w:val="000000"/>
                <w:kern w:val="2"/>
                <w:szCs w:val="22"/>
                <w:lang w:val="en-US" w:eastAsia="ko-KR"/>
              </w:rPr>
            </w:pPr>
            <w:ins w:id="1868"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869"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870"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871" w:author="Jason Rhee" w:date="2024-07-16T17:40:00Z" w16du:dateUtc="2024-07-16T07:40:00Z"/>
                <w:rFonts w:ascii="Arial Narrow" w:eastAsia="Malgun Gothic" w:hAnsi="Arial Narrow"/>
                <w:color w:val="000000"/>
                <w:kern w:val="2"/>
                <w:szCs w:val="22"/>
                <w:lang w:val="en-US" w:eastAsia="ko-KR"/>
              </w:rPr>
            </w:pPr>
            <w:ins w:id="1872"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873" w:author="Jason Rhee" w:date="2024-07-16T17:40:00Z" w16du:dateUtc="2024-07-16T07:40:00Z"/>
                <w:rFonts w:ascii="Arial Narrow" w:eastAsia="Malgun Gothic" w:hAnsi="Arial Narrow"/>
                <w:color w:val="000000"/>
                <w:kern w:val="2"/>
                <w:szCs w:val="22"/>
                <w:lang w:val="en-US" w:eastAsia="ko-KR"/>
              </w:rPr>
            </w:pPr>
            <w:ins w:id="1874"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875"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876" w:author="Jason Rhee" w:date="2024-07-16T17:40:00Z" w16du:dateUtc="2024-07-16T07:40:00Z"/>
                <w:rFonts w:ascii="Arial Narrow" w:eastAsia="Malgun Gothic" w:hAnsi="Arial Narrow"/>
                <w:color w:val="000000"/>
                <w:kern w:val="2"/>
                <w:szCs w:val="22"/>
                <w:lang w:val="en-US" w:eastAsia="ko-KR"/>
              </w:rPr>
            </w:pPr>
            <w:ins w:id="1877"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878"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879"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880" w:author="Jason Rhee" w:date="2024-07-16T17:40:00Z" w16du:dateUtc="2024-07-16T07:40:00Z"/>
                <w:rFonts w:ascii="Arial Narrow" w:eastAsia="Malgun Gothic" w:hAnsi="Arial Narrow"/>
                <w:color w:val="000000"/>
                <w:kern w:val="2"/>
                <w:szCs w:val="22"/>
                <w:lang w:val="en-US" w:eastAsia="ko-KR"/>
              </w:rPr>
            </w:pPr>
            <w:ins w:id="1881"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882" w:author="Jason Rhee" w:date="2024-07-16T17:40:00Z" w16du:dateUtc="2024-07-16T07:40:00Z"/>
                <w:rFonts w:ascii="Arial Narrow" w:eastAsia="Malgun Gothic" w:hAnsi="Arial Narrow"/>
                <w:color w:val="000000"/>
                <w:kern w:val="2"/>
                <w:szCs w:val="22"/>
                <w:lang w:val="en-US" w:eastAsia="ko-KR"/>
              </w:rPr>
            </w:pPr>
            <w:ins w:id="1883"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884"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885" w:author="Jason Rhee" w:date="2024-07-16T17:40:00Z" w16du:dateUtc="2024-07-16T07:40:00Z"/>
                <w:rFonts w:cs="Arial"/>
                <w:szCs w:val="20"/>
              </w:rPr>
            </w:pPr>
            <w:ins w:id="1886" w:author="Jason Rhee" w:date="2024-07-16T17:40:00Z" w16du:dateUtc="2024-07-16T07:40:00Z">
              <w:r w:rsidRPr="00273D9B">
                <w:rPr>
                  <w:rFonts w:cs="Arial"/>
                  <w:szCs w:val="20"/>
                  <w:u w:val="single"/>
                </w:rPr>
                <w:t>Introductory remarks</w:t>
              </w:r>
              <w:r w:rsidRPr="00746982">
                <w:rPr>
                  <w:rFonts w:cs="Arial"/>
                  <w:szCs w:val="20"/>
                </w:rPr>
                <w:t xml:space="preserve">. </w:t>
              </w:r>
            </w:ins>
            <w:ins w:id="1887" w:author="Jason Rhee" w:date="2024-07-21T17:04:00Z" w16du:dateUtc="2024-07-21T07:04:00Z">
              <w:r w:rsidR="00147227">
                <w:rPr>
                  <w:rFonts w:cs="Arial"/>
                  <w:szCs w:val="20"/>
                </w:rPr>
                <w:t>T</w:t>
              </w:r>
            </w:ins>
            <w:ins w:id="1888" w:author="Jason Rhee" w:date="2024-07-21T17:05:00Z" w16du:dateUtc="2024-07-21T07:05:00Z">
              <w:r w:rsidR="00147227">
                <w:rPr>
                  <w:rFonts w:cs="Arial"/>
                  <w:szCs w:val="20"/>
                </w:rPr>
                <w:t xml:space="preserve">he </w:t>
              </w:r>
            </w:ins>
            <w:ins w:id="1889" w:author="Jason Rhee" w:date="2024-07-21T17:04:00Z" w16du:dateUtc="2024-07-21T07:04:00Z">
              <w:r w:rsidR="00147227">
                <w:rPr>
                  <w:rFonts w:cs="Arial"/>
                  <w:szCs w:val="20"/>
                </w:rPr>
                <w:t>Under Keel Clearance Plan</w:t>
              </w:r>
            </w:ins>
            <w:ins w:id="1890" w:author="Jason Rhee" w:date="2024-07-16T17:40:00Z" w16du:dateUtc="2024-07-16T07:40:00Z">
              <w:r>
                <w:rPr>
                  <w:rFonts w:cs="Arial"/>
                  <w:szCs w:val="20"/>
                </w:rPr>
                <w:t xml:space="preserve"> area </w:t>
              </w:r>
            </w:ins>
            <w:ins w:id="1891" w:author="Jason Rhee" w:date="2024-07-21T17:05:00Z" w16du:dateUtc="2024-07-21T07:05:00Z">
              <w:r w:rsidR="00147227">
                <w:rPr>
                  <w:rFonts w:cs="Arial"/>
                  <w:szCs w:val="20"/>
                </w:rPr>
                <w:t xml:space="preserve">is </w:t>
              </w:r>
            </w:ins>
            <w:ins w:id="1892" w:author="Jason Rhee" w:date="2024-07-16T17:40:00Z" w16du:dateUtc="2024-07-16T07:40:00Z">
              <w:r>
                <w:rPr>
                  <w:rFonts w:cs="Arial"/>
                  <w:szCs w:val="20"/>
                </w:rPr>
                <w:t xml:space="preserve">spatial information which are included in </w:t>
              </w:r>
            </w:ins>
            <w:ins w:id="1893" w:author="Jason Rhee" w:date="2024-07-21T21:30:00Z" w16du:dateUtc="2024-07-21T11:30:00Z">
              <w:r w:rsidR="00295F56">
                <w:rPr>
                  <w:rFonts w:cs="Arial"/>
                  <w:szCs w:val="20"/>
                </w:rPr>
                <w:t>Actual Plan</w:t>
              </w:r>
            </w:ins>
            <w:ins w:id="1894" w:author="Jason Rhee" w:date="2024-07-16T17:40:00Z" w16du:dateUtc="2024-07-16T07:40:00Z">
              <w:r>
                <w:rPr>
                  <w:rFonts w:cs="Arial"/>
                  <w:szCs w:val="20"/>
                </w:rPr>
                <w:t xml:space="preserve">s and </w:t>
              </w:r>
            </w:ins>
            <w:ins w:id="1895" w:author="Jason Rhee" w:date="2024-07-21T21:31:00Z" w16du:dateUtc="2024-07-21T11:31:00Z">
              <w:r w:rsidR="00C82359">
                <w:rPr>
                  <w:rFonts w:cs="Arial"/>
                  <w:szCs w:val="20"/>
                </w:rPr>
                <w:t>Actual Update</w:t>
              </w:r>
            </w:ins>
            <w:ins w:id="1896" w:author="Jason Rhee" w:date="2024-07-16T17:40:00Z" w16du:dateUtc="2024-07-16T07:40:00Z">
              <w:r>
                <w:rPr>
                  <w:rFonts w:cs="Arial"/>
                  <w:szCs w:val="20"/>
                </w:rPr>
                <w:t>s.</w:t>
              </w:r>
            </w:ins>
            <w:ins w:id="1897"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898" w:author="Jason Rhee" w:date="2024-07-16T17:39:00Z" w16du:dateUtc="2024-07-16T07:39:00Z"/>
          <w:rFonts w:eastAsia="MS Mincho"/>
          <w:rPrChange w:id="1899" w:author="Jason Rhee" w:date="2024-07-16T17:39:00Z" w16du:dateUtc="2024-07-16T07:39:00Z">
            <w:rPr>
              <w:ins w:id="1900" w:author="Jason Rhee" w:date="2024-07-16T17:39:00Z" w16du:dateUtc="2024-07-16T07:39:00Z"/>
              <w:rFonts w:eastAsiaTheme="minorEastAsia"/>
              <w:lang w:eastAsia="ko-KR"/>
            </w:rPr>
          </w:rPrChange>
        </w:rPr>
        <w:pPrChange w:id="1901"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823"/>
      <w:bookmarkEnd w:id="1824"/>
      <w:bookmarkEnd w:id="1825"/>
      <w:bookmarkEnd w:id="1826"/>
      <w:bookmarkEnd w:id="1827"/>
      <w:bookmarkEnd w:id="1828"/>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902">
          <w:tblGrid>
            <w:gridCol w:w="80"/>
            <w:gridCol w:w="3408"/>
            <w:gridCol w:w="80"/>
            <w:gridCol w:w="1316"/>
            <w:gridCol w:w="80"/>
            <w:gridCol w:w="2013"/>
            <w:gridCol w:w="394"/>
            <w:gridCol w:w="80"/>
            <w:gridCol w:w="744"/>
            <w:gridCol w:w="80"/>
            <w:gridCol w:w="1081"/>
            <w:gridCol w:w="80"/>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903"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904" w:author="Jason Rhee" w:date="2024-07-01T17:41:00Z"/>
          <w:trPrChange w:id="1905" w:author="Jason Rhee" w:date="2024-07-01T17:41:00Z" w16du:dateUtc="2024-07-01T07:41:00Z">
            <w:trPr>
              <w:gridBefore w:val="1"/>
            </w:trPr>
          </w:trPrChange>
        </w:trPr>
        <w:tc>
          <w:tcPr>
            <w:tcW w:w="3488" w:type="dxa"/>
            <w:shd w:val="clear" w:color="auto" w:fill="auto"/>
            <w:tcPrChange w:id="1906"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907" w:author="Jason Rhee" w:date="2024-07-01T17:41:00Z" w16du:dateUtc="2024-07-01T07:41:00Z"/>
                <w:rFonts w:ascii="Arial Narrow" w:eastAsia="Malgun Gothic" w:hAnsi="Arial Narrow"/>
                <w:color w:val="000000"/>
                <w:kern w:val="2"/>
                <w:szCs w:val="22"/>
                <w:lang w:val="en-US" w:eastAsia="ko-KR"/>
              </w:rPr>
            </w:pPr>
            <w:ins w:id="1908"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909"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910"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911"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912"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913"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914" w:author="Jason Rhee" w:date="2024-07-01T17:41:00Z" w16du:dateUtc="2024-07-01T07:41:00Z"/>
                <w:rFonts w:ascii="Arial Narrow" w:eastAsia="Malgun Gothic" w:hAnsi="Arial Narrow"/>
                <w:color w:val="000000"/>
                <w:kern w:val="2"/>
                <w:szCs w:val="22"/>
                <w:lang w:val="en-US" w:eastAsia="ko-KR"/>
              </w:rPr>
            </w:pPr>
            <w:ins w:id="1915"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916"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917" w:author="Jason Rhee" w:date="2024-07-01T17:41:00Z" w16du:dateUtc="2024-07-01T07:41:00Z"/>
                <w:rFonts w:ascii="Arial Narrow" w:eastAsia="Malgun Gothic" w:hAnsi="Arial Narrow"/>
                <w:color w:val="000000"/>
                <w:kern w:val="2"/>
                <w:szCs w:val="22"/>
                <w:lang w:val="en-US" w:eastAsia="ko-KR"/>
              </w:rPr>
            </w:pPr>
            <w:ins w:id="1918"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919" w:author="Jason Rhee" w:date="2024-07-21T21:30:00Z" w16du:dateUtc="2024-07-21T11:30:00Z">
              <w:r w:rsidR="00BA2988" w:rsidDel="00295F56">
                <w:rPr>
                  <w:rFonts w:cs="Arial"/>
                  <w:szCs w:val="20"/>
                </w:rPr>
                <w:delText>actual plan</w:delText>
              </w:r>
            </w:del>
            <w:ins w:id="1920" w:author="Jason Rhee" w:date="2024-07-21T21:30:00Z" w16du:dateUtc="2024-07-21T11:30:00Z">
              <w:r w:rsidR="00295F56">
                <w:rPr>
                  <w:rFonts w:cs="Arial"/>
                  <w:szCs w:val="20"/>
                </w:rPr>
                <w:t>Actual Plan</w:t>
              </w:r>
            </w:ins>
            <w:r w:rsidR="00BA2988">
              <w:rPr>
                <w:rFonts w:cs="Arial"/>
                <w:szCs w:val="20"/>
              </w:rPr>
              <w:t xml:space="preserve">s and </w:t>
            </w:r>
            <w:del w:id="1921" w:author="Jason Rhee" w:date="2024-07-21T21:31:00Z" w16du:dateUtc="2024-07-21T11:31:00Z">
              <w:r w:rsidR="00BA2988" w:rsidDel="00C82359">
                <w:rPr>
                  <w:rFonts w:cs="Arial"/>
                  <w:szCs w:val="20"/>
                </w:rPr>
                <w:delText>actual update</w:delText>
              </w:r>
            </w:del>
            <w:ins w:id="1922"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923" w:name="_Toc127463878"/>
      <w:bookmarkStart w:id="1924" w:name="_Toc128125504"/>
      <w:bookmarkStart w:id="1925" w:name="_Toc141176286"/>
      <w:bookmarkStart w:id="1926" w:name="_Toc141176451"/>
      <w:bookmarkStart w:id="1927" w:name="_Toc141177083"/>
      <w:bookmarkStart w:id="1928" w:name="_Toc150177957"/>
      <w:r w:rsidRPr="00273D9B">
        <w:t>UnderKeelClearanceAlmostNonNavigableArea</w:t>
      </w:r>
      <w:bookmarkEnd w:id="1923"/>
      <w:bookmarkEnd w:id="1924"/>
      <w:bookmarkEnd w:id="1925"/>
      <w:bookmarkEnd w:id="1926"/>
      <w:bookmarkEnd w:id="1927"/>
      <w:bookmarkEnd w:id="1928"/>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929">
          <w:tblGrid>
            <w:gridCol w:w="80"/>
            <w:gridCol w:w="3408"/>
            <w:gridCol w:w="80"/>
            <w:gridCol w:w="1316"/>
            <w:gridCol w:w="80"/>
            <w:gridCol w:w="2013"/>
            <w:gridCol w:w="253"/>
            <w:gridCol w:w="80"/>
            <w:gridCol w:w="744"/>
            <w:gridCol w:w="80"/>
            <w:gridCol w:w="1222"/>
            <w:gridCol w:w="80"/>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930"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931" w:author="Jason Rhee" w:date="2024-07-01T17:42:00Z"/>
          <w:trPrChange w:id="1932" w:author="Jason Rhee" w:date="2024-07-01T17:42:00Z" w16du:dateUtc="2024-07-01T07:42:00Z">
            <w:trPr>
              <w:gridBefore w:val="1"/>
            </w:trPr>
          </w:trPrChange>
        </w:trPr>
        <w:tc>
          <w:tcPr>
            <w:tcW w:w="3488" w:type="dxa"/>
            <w:shd w:val="clear" w:color="auto" w:fill="auto"/>
            <w:tcPrChange w:id="1933"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934" w:author="Jason Rhee" w:date="2024-07-01T17:42:00Z" w16du:dateUtc="2024-07-01T07:42:00Z"/>
                <w:rFonts w:ascii="Arial Narrow" w:eastAsia="Malgun Gothic" w:hAnsi="Arial Narrow"/>
                <w:color w:val="000000"/>
                <w:kern w:val="2"/>
                <w:szCs w:val="22"/>
                <w:lang w:val="en-US" w:eastAsia="ko-KR"/>
              </w:rPr>
            </w:pPr>
            <w:ins w:id="1935"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936"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937"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938"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939"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940"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941" w:author="Jason Rhee" w:date="2024-07-01T17:42:00Z" w16du:dateUtc="2024-07-01T07:42:00Z"/>
                <w:rFonts w:ascii="Arial Narrow" w:eastAsia="Malgun Gothic" w:hAnsi="Arial Narrow"/>
                <w:color w:val="000000"/>
                <w:kern w:val="2"/>
                <w:szCs w:val="22"/>
                <w:lang w:val="en-US" w:eastAsia="ko-KR"/>
              </w:rPr>
            </w:pPr>
            <w:ins w:id="1942"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943"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944" w:author="Jason Rhee" w:date="2024-07-01T17:42:00Z" w16du:dateUtc="2024-07-01T07:42:00Z"/>
                <w:rFonts w:ascii="Arial Narrow" w:eastAsia="Malgun Gothic" w:hAnsi="Arial Narrow"/>
                <w:color w:val="000000"/>
                <w:kern w:val="2"/>
                <w:szCs w:val="22"/>
                <w:lang w:val="en-US" w:eastAsia="ko-KR"/>
              </w:rPr>
            </w:pPr>
            <w:ins w:id="1945"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946" w:author="Jason Rhee" w:date="2024-07-21T21:30:00Z" w16du:dateUtc="2024-07-21T11:30:00Z">
              <w:r w:rsidR="00687DC7" w:rsidDel="00295F56">
                <w:rPr>
                  <w:rFonts w:cs="Arial"/>
                  <w:szCs w:val="20"/>
                </w:rPr>
                <w:delText>actual plan</w:delText>
              </w:r>
            </w:del>
            <w:ins w:id="1947" w:author="Jason Rhee" w:date="2024-07-21T21:30:00Z" w16du:dateUtc="2024-07-21T11:30:00Z">
              <w:r w:rsidR="00295F56">
                <w:rPr>
                  <w:rFonts w:cs="Arial"/>
                  <w:szCs w:val="20"/>
                </w:rPr>
                <w:t>Actual Plan</w:t>
              </w:r>
            </w:ins>
            <w:r w:rsidR="00687DC7">
              <w:rPr>
                <w:rFonts w:cs="Arial"/>
                <w:szCs w:val="20"/>
              </w:rPr>
              <w:t xml:space="preserve">s and </w:t>
            </w:r>
            <w:del w:id="1948" w:author="Jason Rhee" w:date="2024-07-21T21:32:00Z" w16du:dateUtc="2024-07-21T11:32:00Z">
              <w:r w:rsidR="00687DC7" w:rsidDel="00C82359">
                <w:rPr>
                  <w:rFonts w:cs="Arial"/>
                  <w:szCs w:val="20"/>
                </w:rPr>
                <w:delText>actual update</w:delText>
              </w:r>
            </w:del>
            <w:ins w:id="1949"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950" w:author="Jason Rhee" w:date="2024-04-30T16:33:00Z" w16du:dateUtc="2024-04-30T06:33:00Z">
          <w:pPr>
            <w:pStyle w:val="Annexheader-level2"/>
            <w:keepLines/>
          </w:pPr>
        </w:pPrChange>
      </w:pPr>
      <w:bookmarkStart w:id="1951" w:name="_Toc127463879"/>
      <w:bookmarkStart w:id="1952" w:name="_Toc128125505"/>
      <w:bookmarkStart w:id="1953" w:name="_Toc141176287"/>
      <w:bookmarkStart w:id="1954" w:name="_Toc141176452"/>
      <w:bookmarkStart w:id="1955" w:name="_Toc141177084"/>
      <w:bookmarkStart w:id="1956" w:name="_Toc150177958"/>
      <w:r w:rsidRPr="00273D9B">
        <w:t>UnderKeelClearanceControlPoint</w:t>
      </w:r>
      <w:bookmarkEnd w:id="1951"/>
      <w:bookmarkEnd w:id="1952"/>
      <w:bookmarkEnd w:id="1953"/>
      <w:bookmarkEnd w:id="1954"/>
      <w:bookmarkEnd w:id="1955"/>
      <w:bookmarkEnd w:id="1956"/>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957">
          <w:tblGrid>
            <w:gridCol w:w="80"/>
            <w:gridCol w:w="3408"/>
            <w:gridCol w:w="80"/>
            <w:gridCol w:w="1316"/>
            <w:gridCol w:w="80"/>
            <w:gridCol w:w="2013"/>
            <w:gridCol w:w="253"/>
            <w:gridCol w:w="80"/>
            <w:gridCol w:w="618"/>
            <w:gridCol w:w="80"/>
            <w:gridCol w:w="1320"/>
            <w:gridCol w:w="80"/>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958"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959"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960"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961"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962" w:author="Jason Rhee" w:date="2024-07-01T17:42:00Z"/>
          <w:trPrChange w:id="1963" w:author="Jason Rhee" w:date="2024-07-01T17:42:00Z" w16du:dateUtc="2024-07-01T07:42:00Z">
            <w:trPr>
              <w:gridBefore w:val="1"/>
            </w:trPr>
          </w:trPrChange>
        </w:trPr>
        <w:tc>
          <w:tcPr>
            <w:tcW w:w="3488" w:type="dxa"/>
            <w:shd w:val="clear" w:color="auto" w:fill="auto"/>
            <w:tcPrChange w:id="1964"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965" w:author="Jason Rhee" w:date="2024-07-01T17:42:00Z" w16du:dateUtc="2024-07-01T07:42:00Z"/>
                <w:rFonts w:ascii="Arial Narrow" w:eastAsia="Malgun Gothic" w:hAnsi="Arial Narrow"/>
                <w:color w:val="000000"/>
                <w:kern w:val="2"/>
                <w:szCs w:val="22"/>
                <w:lang w:val="en-US" w:eastAsia="ko-KR"/>
              </w:rPr>
            </w:pPr>
            <w:ins w:id="1966"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Change w:id="1967"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968"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969"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970"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971"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972" w:author="Jason Rhee" w:date="2024-07-01T17:42:00Z" w16du:dateUtc="2024-07-01T07:42:00Z"/>
                <w:rFonts w:ascii="Arial Narrow" w:eastAsia="Malgun Gothic" w:hAnsi="Arial Narrow"/>
                <w:color w:val="000000"/>
                <w:kern w:val="2"/>
                <w:szCs w:val="22"/>
                <w:lang w:val="en-US" w:eastAsia="ko-KR"/>
              </w:rPr>
            </w:pPr>
            <w:ins w:id="1973"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974"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975" w:author="Jason Rhee" w:date="2024-07-01T17:42:00Z" w16du:dateUtc="2024-07-01T07:42:00Z"/>
                <w:rFonts w:ascii="Arial Narrow" w:eastAsia="Malgun Gothic" w:hAnsi="Arial Narrow"/>
                <w:color w:val="000000"/>
                <w:kern w:val="2"/>
                <w:szCs w:val="22"/>
                <w:lang w:val="en-US" w:eastAsia="ko-KR"/>
              </w:rPr>
            </w:pPr>
            <w:ins w:id="1976"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977" w:author="Jason Rhee" w:date="2024-07-21T21:30:00Z" w16du:dateUtc="2024-07-21T11:30:00Z">
              <w:r w:rsidR="00E14AC8" w:rsidRPr="00E14AC8" w:rsidDel="00295F56">
                <w:rPr>
                  <w:rFonts w:cs="Arial"/>
                  <w:szCs w:val="20"/>
                </w:rPr>
                <w:delText>actual plan</w:delText>
              </w:r>
            </w:del>
            <w:ins w:id="1978" w:author="Jason Rhee" w:date="2024-07-21T21:30:00Z" w16du:dateUtc="2024-07-21T11:30:00Z">
              <w:r w:rsidR="00295F56">
                <w:rPr>
                  <w:rFonts w:cs="Arial"/>
                  <w:szCs w:val="20"/>
                </w:rPr>
                <w:t>Actual Plan</w:t>
              </w:r>
            </w:ins>
            <w:r w:rsidR="00E14AC8" w:rsidRPr="00E14AC8">
              <w:rPr>
                <w:rFonts w:cs="Arial"/>
                <w:szCs w:val="20"/>
              </w:rPr>
              <w:t xml:space="preserve">s and </w:t>
            </w:r>
            <w:del w:id="1979" w:author="Jason Rhee" w:date="2024-07-21T21:32:00Z" w16du:dateUtc="2024-07-21T11:32:00Z">
              <w:r w:rsidR="00E14AC8" w:rsidRPr="00E14AC8" w:rsidDel="00C82359">
                <w:rPr>
                  <w:rFonts w:cs="Arial"/>
                  <w:szCs w:val="20"/>
                </w:rPr>
                <w:delText>actual update</w:delText>
              </w:r>
            </w:del>
            <w:ins w:id="1980"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981" w:name="_Toc454280013"/>
      <w:bookmarkStart w:id="1982" w:name="_Toc454280210"/>
      <w:bookmarkStart w:id="1983" w:name="_Toc516364"/>
      <w:bookmarkStart w:id="1984" w:name="_Toc127463880"/>
      <w:bookmarkStart w:id="1985" w:name="_Toc128125506"/>
      <w:bookmarkStart w:id="1986" w:name="_Toc141176288"/>
      <w:bookmarkStart w:id="1987" w:name="_Toc141176453"/>
      <w:bookmarkStart w:id="1988" w:name="_Toc141177085"/>
      <w:bookmarkStart w:id="1989" w:name="_Toc150177959"/>
      <w:commentRangeStart w:id="1990"/>
      <w:r w:rsidRPr="00D129DC">
        <w:t>Associations/Aggregations/Compositions</w:t>
      </w:r>
      <w:bookmarkEnd w:id="1981"/>
      <w:bookmarkEnd w:id="1982"/>
      <w:bookmarkEnd w:id="1983"/>
      <w:bookmarkEnd w:id="1984"/>
      <w:bookmarkEnd w:id="1985"/>
      <w:bookmarkEnd w:id="1986"/>
      <w:bookmarkEnd w:id="1987"/>
      <w:bookmarkEnd w:id="1988"/>
      <w:bookmarkEnd w:id="1989"/>
      <w:commentRangeEnd w:id="1990"/>
      <w:r w:rsidR="002816F9">
        <w:rPr>
          <w:rStyle w:val="CommentReference"/>
          <w:rFonts w:cs="Times New Roman"/>
          <w:b w:val="0"/>
          <w:bCs w:val="0"/>
          <w:color w:val="auto"/>
          <w:szCs w:val="20"/>
        </w:rPr>
        <w:commentReference w:id="1990"/>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991"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992" w:author="Jason Rhee" w:date="2024-07-16T17:42:00Z" w16du:dateUtc="2024-07-16T07:42:00Z"/>
                <w:rFonts w:cs="Arial"/>
                <w:b/>
                <w:szCs w:val="20"/>
              </w:rPr>
            </w:pPr>
            <w:ins w:id="1993"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994" w:author="Jason Rhee" w:date="2024-07-16T17:42:00Z" w16du:dateUtc="2024-07-16T07:42:00Z"/>
                <w:rFonts w:cs="Arial"/>
                <w:b/>
                <w:szCs w:val="20"/>
              </w:rPr>
            </w:pPr>
            <w:ins w:id="1995" w:author="Jason Rhee" w:date="2024-07-21T17:24:00Z" w16du:dateUtc="2024-07-21T07:24:00Z">
              <w:r>
                <w:rPr>
                  <w:rFonts w:cs="Arial" w:hint="eastAsia"/>
                  <w:szCs w:val="20"/>
                </w:rPr>
                <w:t>theCollection</w:t>
              </w:r>
            </w:ins>
          </w:p>
        </w:tc>
        <w:tc>
          <w:tcPr>
            <w:tcW w:w="4419" w:type="dxa"/>
            <w:shd w:val="clear" w:color="auto" w:fill="auto"/>
          </w:tcPr>
          <w:p w14:paraId="5D36DA52" w14:textId="5EE781DE" w:rsidR="00A36B63" w:rsidRPr="00D129DC" w:rsidRDefault="00A36B63" w:rsidP="00A36B63">
            <w:pPr>
              <w:spacing w:before="60" w:after="60"/>
              <w:jc w:val="left"/>
              <w:rPr>
                <w:ins w:id="1996" w:author="Jason Rhee" w:date="2024-07-16T17:42:00Z" w16du:dateUtc="2024-07-16T07:42:00Z"/>
                <w:rFonts w:cs="Arial"/>
                <w:b/>
                <w:szCs w:val="20"/>
              </w:rPr>
            </w:pPr>
            <w:ins w:id="1997" w:author="Jason Rhee" w:date="2024-07-16T17:42:00Z" w16du:dateUtc="2024-07-16T07:42:00Z">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ins>
          </w:p>
        </w:tc>
        <w:tc>
          <w:tcPr>
            <w:tcW w:w="1261" w:type="dxa"/>
            <w:shd w:val="clear" w:color="auto" w:fill="auto"/>
          </w:tcPr>
          <w:p w14:paraId="1C625CA3" w14:textId="39D7998D" w:rsidR="00A36B63" w:rsidRPr="00D129DC" w:rsidRDefault="00A36B63" w:rsidP="00A36B63">
            <w:pPr>
              <w:spacing w:before="60" w:after="60"/>
              <w:jc w:val="left"/>
              <w:rPr>
                <w:ins w:id="1998" w:author="Jason Rhee" w:date="2024-07-16T17:42:00Z" w16du:dateUtc="2024-07-16T07:42:00Z"/>
                <w:rFonts w:cs="Arial"/>
                <w:b/>
                <w:szCs w:val="20"/>
              </w:rPr>
            </w:pPr>
            <w:ins w:id="1999" w:author="Jason Rhee" w:date="2024-07-16T17:42:00Z" w16du:dateUtc="2024-07-16T07:42:00Z">
              <w:r>
                <w:rPr>
                  <w:rFonts w:cs="Arial" w:hint="eastAsia"/>
                  <w:szCs w:val="20"/>
                </w:rPr>
                <w:t>1</w:t>
              </w:r>
            </w:ins>
          </w:p>
        </w:tc>
      </w:tr>
      <w:tr w:rsidR="00A36B63" w:rsidRPr="00D129DC" w14:paraId="17618B34" w14:textId="77777777" w:rsidTr="00377D31">
        <w:trPr>
          <w:ins w:id="2000"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2001"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2002" w:author="Jason Rhee" w:date="2024-07-16T17:42:00Z" w16du:dateUtc="2024-07-16T07:42:00Z"/>
                <w:rFonts w:cs="Arial"/>
                <w:b/>
                <w:szCs w:val="20"/>
              </w:rPr>
            </w:pPr>
            <w:ins w:id="2003" w:author="Jason Rhee" w:date="2024-07-21T17:25:00Z" w16du:dateUtc="2024-07-21T07:25:00Z">
              <w:r>
                <w:rPr>
                  <w:rFonts w:cs="Arial" w:hint="eastAsia"/>
                  <w:szCs w:val="20"/>
                </w:rPr>
                <w:t>theComponent</w:t>
              </w:r>
            </w:ins>
          </w:p>
        </w:tc>
        <w:tc>
          <w:tcPr>
            <w:tcW w:w="4419" w:type="dxa"/>
            <w:shd w:val="clear" w:color="auto" w:fill="auto"/>
          </w:tcPr>
          <w:p w14:paraId="70CE0995" w14:textId="78146DEE" w:rsidR="00A36B63" w:rsidRPr="00D129DC" w:rsidRDefault="00A36B63" w:rsidP="00A36B63">
            <w:pPr>
              <w:spacing w:before="60" w:after="60"/>
              <w:jc w:val="left"/>
              <w:rPr>
                <w:ins w:id="2004" w:author="Jason Rhee" w:date="2024-07-16T17:42:00Z" w16du:dateUtc="2024-07-16T07:42:00Z"/>
                <w:rFonts w:cs="Arial"/>
                <w:b/>
                <w:szCs w:val="20"/>
              </w:rPr>
            </w:pPr>
            <w:ins w:id="2005"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 xml:space="preserve">Area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2006" w:author="Jason Rhee" w:date="2024-07-16T17:42:00Z" w16du:dateUtc="2024-07-16T07:42:00Z"/>
                <w:rFonts w:cs="Arial"/>
                <w:b/>
                <w:szCs w:val="20"/>
              </w:rPr>
            </w:pPr>
            <w:ins w:id="2007"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2008" w:author="Jason Rhee" w:date="2024-07-21T17:23:00Z" w16du:dateUtc="2024-07-21T07:23:00Z">
              <w:r w:rsidRPr="00D129DC" w:rsidDel="008C090A">
                <w:rPr>
                  <w:rFonts w:cs="Arial"/>
                  <w:szCs w:val="20"/>
                </w:rPr>
                <w:delText>Aggregation</w:delText>
              </w:r>
            </w:del>
            <w:ins w:id="2009"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2010" w:author="Jason Rhee" w:date="2024-07-21T17:24:00Z" w16du:dateUtc="2024-07-21T07:24:00Z">
              <w:r w:rsidRPr="00411798" w:rsidDel="00377D31">
                <w:rPr>
                  <w:rFonts w:cs="Arial"/>
                  <w:szCs w:val="20"/>
                </w:rPr>
                <w:delText>componentOf</w:delText>
              </w:r>
            </w:del>
            <w:ins w:id="2011" w:author="Jason Rhee" w:date="2024-07-21T17:24:00Z" w16du:dateUtc="2024-07-21T07:24:00Z">
              <w:r w:rsidR="00377D31">
                <w:rPr>
                  <w:rFonts w:cs="Arial"/>
                  <w:szCs w:val="20"/>
                </w:rPr>
                <w:t>theCollection</w:t>
              </w:r>
            </w:ins>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2012" w:author="Jason Rhee" w:date="2024-07-21T17:25:00Z" w16du:dateUtc="2024-07-21T07:25:00Z">
              <w:r w:rsidRPr="00411798" w:rsidDel="00377D31">
                <w:rPr>
                  <w:rFonts w:cs="Arial"/>
                  <w:szCs w:val="20"/>
                </w:rPr>
                <w:delText>consistOf</w:delText>
              </w:r>
            </w:del>
            <w:ins w:id="2013" w:author="Jason Rhee" w:date="2024-07-21T17:25:00Z" w16du:dateUtc="2024-07-21T07:25:00Z">
              <w:r w:rsidR="00377D31">
                <w:rPr>
                  <w:rFonts w:cs="Arial"/>
                  <w:szCs w:val="20"/>
                </w:rPr>
                <w:t>theComponent</w:t>
              </w:r>
            </w:ins>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2014" w:author="Jason Rhee" w:date="2024-07-21T17:23:00Z" w16du:dateUtc="2024-07-21T07:23:00Z">
              <w:r w:rsidRPr="00D129DC" w:rsidDel="008C090A">
                <w:rPr>
                  <w:rFonts w:cs="Arial"/>
                  <w:szCs w:val="20"/>
                </w:rPr>
                <w:delText>Aggregation</w:delText>
              </w:r>
            </w:del>
            <w:ins w:id="2015"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2016"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2017" w:author="Jason Rhee" w:date="2024-07-21T17:24:00Z" w16du:dateUtc="2024-07-21T07:24:00Z">
              <w:r w:rsidR="00377D31">
                <w:rPr>
                  <w:rFonts w:cs="Arial" w:hint="eastAsia"/>
                  <w:szCs w:val="20"/>
                </w:rPr>
                <w:t>theCollection</w:t>
              </w:r>
            </w:ins>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2018"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2019" w:author="Jason Rhee" w:date="2024-07-21T17:25:00Z" w16du:dateUtc="2024-07-21T07:25:00Z">
              <w:r w:rsidR="00377D31">
                <w:rPr>
                  <w:rFonts w:cs="Arial" w:hint="eastAsia"/>
                  <w:szCs w:val="20"/>
                </w:rPr>
                <w:t>theComponent</w:t>
              </w:r>
            </w:ins>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2020" w:author="Jason Rhee" w:date="2024-07-21T17:23:00Z" w16du:dateUtc="2024-07-21T07:23:00Z">
              <w:r w:rsidRPr="00D129DC" w:rsidDel="008C090A">
                <w:rPr>
                  <w:rFonts w:cs="Arial"/>
                  <w:szCs w:val="20"/>
                </w:rPr>
                <w:delText>Aggregation</w:delText>
              </w:r>
            </w:del>
            <w:ins w:id="2021"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2022"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2023" w:author="Jason Rhee" w:date="2024-07-21T17:24:00Z" w16du:dateUtc="2024-07-21T07:24:00Z">
              <w:r w:rsidR="00377D31">
                <w:rPr>
                  <w:rFonts w:cs="Arial" w:hint="eastAsia"/>
                  <w:szCs w:val="20"/>
                </w:rPr>
                <w:t>theCollection</w:t>
              </w:r>
            </w:ins>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2024"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2025" w:author="Jason Rhee" w:date="2024-07-21T17:25:00Z" w16du:dateUtc="2024-07-21T07:25:00Z">
              <w:r w:rsidR="00377D31">
                <w:rPr>
                  <w:rFonts w:cs="Arial" w:hint="eastAsia"/>
                  <w:szCs w:val="20"/>
                </w:rPr>
                <w:t>theComponent</w:t>
              </w:r>
            </w:ins>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2026" w:author="Jason Rhee" w:date="2024-07-21T18:41:00Z" w16du:dateUtc="2024-07-21T08:41:00Z">
          <w:pPr>
            <w:pStyle w:val="Annex0"/>
            <w:numPr>
              <w:numId w:val="0"/>
            </w:numPr>
            <w:jc w:val="both"/>
          </w:pPr>
        </w:pPrChange>
      </w:pPr>
    </w:p>
    <w:p w14:paraId="7B2277FE" w14:textId="77777777" w:rsidR="00FE5A32" w:rsidRDefault="00FE5A32">
      <w:pPr>
        <w:pPrChange w:id="2027"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2028" w:name="_Toc127463881"/>
      <w:bookmarkStart w:id="2029" w:name="_Toc128125507"/>
      <w:bookmarkStart w:id="2030" w:name="_Toc141176289"/>
      <w:bookmarkStart w:id="2031" w:name="_Toc141176454"/>
      <w:bookmarkStart w:id="2032" w:name="_Toc141177086"/>
      <w:bookmarkStart w:id="2033" w:name="_Toc150177960"/>
      <w:bookmarkStart w:id="2034" w:name="_Toc270580271"/>
      <w:r w:rsidR="008A4EB6" w:rsidRPr="00BA00B6">
        <w:lastRenderedPageBreak/>
        <w:t>Schema documentation for S129.xsd</w:t>
      </w:r>
      <w:bookmarkEnd w:id="2028"/>
      <w:bookmarkEnd w:id="2029"/>
      <w:bookmarkEnd w:id="2030"/>
      <w:bookmarkEnd w:id="2031"/>
      <w:bookmarkEnd w:id="2032"/>
      <w:bookmarkEnd w:id="2033"/>
    </w:p>
    <w:p w14:paraId="48D49FAD" w14:textId="77777777" w:rsidR="008A4EB6" w:rsidRDefault="008A4EB6" w:rsidP="00B3435A">
      <w:pPr>
        <w:pStyle w:val="Annexheader-level2"/>
      </w:pPr>
      <w:bookmarkStart w:id="2035" w:name="Table_of_Contents"/>
      <w:bookmarkStart w:id="2036" w:name="Namespace:_&quot;http://www.iho.int/S124/gml/"/>
      <w:bookmarkStart w:id="2037" w:name="_bookmark0"/>
      <w:bookmarkStart w:id="2038" w:name="Schema(s)"/>
      <w:bookmarkStart w:id="2039" w:name="_bookmark1"/>
      <w:bookmarkStart w:id="2040" w:name="_Toc516366"/>
      <w:bookmarkStart w:id="2041" w:name="_Toc127463882"/>
      <w:bookmarkStart w:id="2042" w:name="_Toc128125508"/>
      <w:bookmarkStart w:id="2043" w:name="_Toc141176290"/>
      <w:bookmarkStart w:id="2044" w:name="_Toc141176455"/>
      <w:bookmarkStart w:id="2045" w:name="_Toc141177087"/>
      <w:bookmarkStart w:id="2046" w:name="_Toc150177961"/>
      <w:bookmarkEnd w:id="2035"/>
      <w:bookmarkEnd w:id="2036"/>
      <w:bookmarkEnd w:id="2037"/>
      <w:bookmarkEnd w:id="2038"/>
      <w:bookmarkEnd w:id="2039"/>
      <w:r>
        <w:t>Schema(s)</w:t>
      </w:r>
      <w:bookmarkEnd w:id="2040"/>
      <w:bookmarkEnd w:id="2041"/>
      <w:bookmarkEnd w:id="2042"/>
      <w:bookmarkEnd w:id="2043"/>
      <w:bookmarkEnd w:id="2044"/>
      <w:bookmarkEnd w:id="2045"/>
      <w:bookmarkEnd w:id="2046"/>
    </w:p>
    <w:p w14:paraId="1FFE7A7B" w14:textId="77777777" w:rsidR="008A4EB6" w:rsidRDefault="008A4EB6" w:rsidP="00716349">
      <w:pPr>
        <w:pStyle w:val="Annex-Heading3"/>
      </w:pPr>
      <w:bookmarkStart w:id="2047" w:name="Main_schema_S129.xsd"/>
      <w:bookmarkStart w:id="2048" w:name="_bookmark2"/>
      <w:bookmarkEnd w:id="2047"/>
      <w:bookmarkEnd w:id="2048"/>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2049" w:name="Complex_Type(s)"/>
      <w:bookmarkStart w:id="2050" w:name="_bookmark3"/>
      <w:bookmarkStart w:id="2051" w:name="_Toc516367"/>
      <w:bookmarkStart w:id="2052" w:name="_Toc127463883"/>
      <w:bookmarkStart w:id="2053" w:name="_Toc128125509"/>
      <w:bookmarkStart w:id="2054" w:name="_Toc141176291"/>
      <w:bookmarkStart w:id="2055" w:name="_Toc141176456"/>
      <w:bookmarkStart w:id="2056" w:name="_Toc141177088"/>
      <w:bookmarkStart w:id="2057" w:name="_Toc150177962"/>
      <w:bookmarkEnd w:id="2049"/>
      <w:bookmarkEnd w:id="2050"/>
      <w:commentRangeStart w:id="2058"/>
      <w:r>
        <w:t>Complex</w:t>
      </w:r>
      <w:r>
        <w:rPr>
          <w:spacing w:val="-8"/>
        </w:rPr>
        <w:t xml:space="preserve"> </w:t>
      </w:r>
      <w:r>
        <w:rPr>
          <w:spacing w:val="-3"/>
        </w:rPr>
        <w:t>Type(s)</w:t>
      </w:r>
      <w:bookmarkEnd w:id="2051"/>
      <w:bookmarkEnd w:id="2052"/>
      <w:bookmarkEnd w:id="2053"/>
      <w:bookmarkEnd w:id="2054"/>
      <w:bookmarkEnd w:id="2055"/>
      <w:bookmarkEnd w:id="2056"/>
      <w:bookmarkEnd w:id="2057"/>
      <w:commentRangeEnd w:id="2058"/>
      <w:r w:rsidR="00105106">
        <w:rPr>
          <w:rStyle w:val="CommentReference"/>
          <w:rFonts w:cs="Times New Roman"/>
          <w:b w:val="0"/>
          <w:bCs w:val="0"/>
          <w:color w:val="auto"/>
          <w:szCs w:val="20"/>
        </w:rPr>
        <w:commentReference w:id="2058"/>
      </w:r>
    </w:p>
    <w:p w14:paraId="22998CCE" w14:textId="77777777" w:rsidR="008A4EB6" w:rsidRDefault="008A4EB6" w:rsidP="00716349">
      <w:pPr>
        <w:pStyle w:val="Annex-Heading3"/>
      </w:pPr>
      <w:bookmarkStart w:id="2059" w:name="Complex_Type_GM_Point"/>
      <w:bookmarkStart w:id="2060" w:name="_bookmark4"/>
      <w:bookmarkEnd w:id="2059"/>
      <w:bookmarkEnd w:id="2060"/>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0"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2061" w:name="Complex_Type_GM_Curve"/>
      <w:bookmarkStart w:id="2062" w:name="_bookmark5"/>
      <w:bookmarkEnd w:id="2061"/>
      <w:bookmarkEnd w:id="2062"/>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2"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2063" w:name="Complex_Type_GM_Surface"/>
      <w:bookmarkStart w:id="2064" w:name="_bookmark6"/>
      <w:bookmarkEnd w:id="2063"/>
      <w:bookmarkEnd w:id="2064"/>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4"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2065"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2066" w:name="Complex_Type_fixedTimeRangeType"/>
      <w:bookmarkStart w:id="2067" w:name="_bookmark7"/>
      <w:bookmarkEnd w:id="2066"/>
      <w:bookmarkEnd w:id="2067"/>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6"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2068" w:name="Complex_Type_FeatureType"/>
      <w:bookmarkStart w:id="2069" w:name="_bookmark8"/>
      <w:bookmarkEnd w:id="2068"/>
      <w:bookmarkEnd w:id="2069"/>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070">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A011ED">
        <w:tblPrEx>
          <w:tblW w:w="0" w:type="auto"/>
          <w:tblInd w:w="258" w:type="dxa"/>
          <w:tblLayout w:type="fixed"/>
          <w:tblCellMar>
            <w:left w:w="0" w:type="dxa"/>
            <w:right w:w="0" w:type="dxa"/>
          </w:tblCellMar>
          <w:tblLook w:val="01E0" w:firstRow="1" w:lastRow="1" w:firstColumn="1" w:lastColumn="1" w:noHBand="0" w:noVBand="0"/>
          <w:tblPrExChange w:id="2071" w:author="Jason Rhee" w:date="2024-07-25T22:34:00Z" w16du:dateUtc="2024-07-25T12:3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0164"/>
          <w:trPrChange w:id="2072" w:author="Jason Rhee" w:date="2024-07-25T22:34:00Z" w16du:dateUtc="2024-07-25T12:34:00Z">
            <w:trPr>
              <w:gridBefore w:val="1"/>
              <w:trHeight w:hRule="exact" w:val="6563"/>
            </w:trPr>
          </w:trPrChange>
        </w:trPr>
        <w:tc>
          <w:tcPr>
            <w:tcW w:w="1031" w:type="dxa"/>
            <w:tcBorders>
              <w:top w:val="single" w:sz="4" w:space="0" w:color="000000"/>
              <w:left w:val="single" w:sz="4" w:space="0" w:color="000000"/>
              <w:bottom w:val="single" w:sz="4" w:space="0" w:color="000000"/>
              <w:right w:val="single" w:sz="4" w:space="0" w:color="000000"/>
            </w:tcBorders>
            <w:tcPrChange w:id="2073" w:author="Jason Rhee" w:date="2024-07-25T22:34:00Z" w16du:dateUtc="2024-07-25T12:3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Change w:id="2074" w:author="Jason Rhee" w:date="2024-07-25T22:34:00Z" w16du:dateUtc="2024-07-25T12:34:00Z">
              <w:tcPr>
                <w:tcW w:w="8571" w:type="dxa"/>
                <w:gridSpan w:val="4"/>
                <w:tcBorders>
                  <w:top w:val="single" w:sz="4" w:space="0" w:color="000000"/>
                  <w:left w:val="single" w:sz="4" w:space="0" w:color="000000"/>
                  <w:bottom w:val="single" w:sz="4" w:space="0" w:color="000000"/>
                  <w:right w:val="single" w:sz="4" w:space="0" w:color="000000"/>
                </w:tcBorders>
              </w:tcPr>
            </w:tcPrChange>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EC8D62D" w14:textId="77777777" w:rsidR="00B04AC7" w:rsidRDefault="00B04AC7" w:rsidP="005D41D7">
            <w:pPr>
              <w:pStyle w:val="TableParagraph"/>
              <w:spacing w:line="200" w:lineRule="atLeast"/>
              <w:ind w:left="37"/>
              <w:rPr>
                <w:ins w:id="2075" w:author="Jason Rhee" w:date="2024-07-25T22:34:00Z" w16du:dateUtc="2024-07-25T12:34:00Z"/>
              </w:rPr>
            </w:pPr>
          </w:p>
          <w:p w14:paraId="3C63A2C6" w14:textId="76F5624B" w:rsidR="008A4EB6" w:rsidRDefault="008A4EB6" w:rsidP="005D41D7">
            <w:pPr>
              <w:pStyle w:val="TableParagraph"/>
              <w:spacing w:line="200" w:lineRule="atLeast"/>
              <w:ind w:left="37"/>
              <w:rPr>
                <w:rFonts w:ascii="Courier New" w:eastAsia="Courier New" w:hAnsi="Courier New" w:cs="Courier New"/>
                <w:sz w:val="20"/>
                <w:szCs w:val="20"/>
              </w:rPr>
            </w:pPr>
            <w:del w:id="2076" w:author="Jason Rhee" w:date="2024-07-25T22:33:00Z" w16du:dateUtc="2024-07-25T12:33:00Z">
              <w:r w:rsidDel="00B04AC7">
                <w:rPr>
                  <w:rFonts w:ascii="Courier New" w:eastAsia="Courier New" w:hAnsi="Courier New" w:cs="Courier New"/>
                  <w:noProof/>
                  <w:sz w:val="20"/>
                  <w:szCs w:val="20"/>
                  <w:lang w:eastAsia="ko-KR"/>
                </w:rPr>
                <w:drawing>
                  <wp:inline distT="0" distB="0" distL="0" distR="0" wp14:anchorId="16F5B4D1" wp14:editId="238309CE">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8" cstate="print"/>
                            <a:stretch>
                              <a:fillRect/>
                            </a:stretch>
                          </pic:blipFill>
                          <pic:spPr>
                            <a:xfrm>
                              <a:off x="0" y="0"/>
                              <a:ext cx="4408171" cy="4026789"/>
                            </a:xfrm>
                            <a:prstGeom prst="rect">
                              <a:avLst/>
                            </a:prstGeom>
                          </pic:spPr>
                        </pic:pic>
                      </a:graphicData>
                    </a:graphic>
                  </wp:inline>
                </w:drawing>
              </w:r>
            </w:del>
            <w:ins w:id="2077" w:author="Jason Rhee" w:date="2024-07-25T22:33:00Z" w16du:dateUtc="2024-07-25T12:33:00Z">
              <w:r w:rsidR="00B04AC7">
                <w:t xml:space="preserve"> </w:t>
              </w:r>
              <w:r w:rsidR="00B04AC7">
                <w:rPr>
                  <w:noProof/>
                </w:rPr>
                <w:drawing>
                  <wp:inline distT="0" distB="0" distL="0" distR="0" wp14:anchorId="20A8E643" wp14:editId="0FC6318A">
                    <wp:extent cx="4394200" cy="2058933"/>
                    <wp:effectExtent l="0" t="0" r="6350" b="0"/>
                    <wp:docPr id="587382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6375" cy="2059952"/>
                            </a:xfrm>
                            <a:prstGeom prst="rect">
                              <a:avLst/>
                            </a:prstGeom>
                            <a:noFill/>
                            <a:ln>
                              <a:noFill/>
                            </a:ln>
                          </pic:spPr>
                        </pic:pic>
                      </a:graphicData>
                    </a:graphic>
                  </wp:inline>
                </w:drawing>
              </w:r>
            </w:ins>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2078"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2079" w:author="Jason Rhee" w:date="2024-07-21T22:22:00Z" w16du:dateUtc="2024-07-21T12:22:00Z">
            <w:trPr>
              <w:gridAfter w:val="0"/>
              <w:trHeight w:hRule="exact" w:val="511"/>
            </w:trPr>
          </w:trPrChange>
        </w:trPr>
        <w:tc>
          <w:tcPr>
            <w:tcW w:w="1031" w:type="dxa"/>
            <w:vMerge/>
            <w:tcPrChange w:id="2080"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2081"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2082"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2083" w:name="Complex_Type_UnderKeelClearancePlanType"/>
      <w:bookmarkStart w:id="2084" w:name="_bookmark9"/>
      <w:bookmarkEnd w:id="2083"/>
      <w:bookmarkEnd w:id="2084"/>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6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238130CA" w:rsidR="00892285" w:rsidRDefault="003C10C7" w:rsidP="00716349">
            <w:pPr>
              <w:pStyle w:val="TableParagraph"/>
              <w:spacing w:before="43"/>
              <w:ind w:left="37"/>
              <w:jc w:val="center"/>
              <w:rPr>
                <w:rFonts w:ascii="Courier New"/>
                <w:sz w:val="14"/>
              </w:rPr>
            </w:pPr>
            <w:del w:id="2085" w:author="Jason Rhee" w:date="2024-07-25T22:36:00Z" w16du:dateUtc="2024-07-25T12:36:00Z">
              <w:r w:rsidDel="00A011ED">
                <w:rPr>
                  <w:noProof/>
                </w:rPr>
                <w:drawing>
                  <wp:inline distT="0" distB="0" distL="0" distR="0" wp14:anchorId="035083A8" wp14:editId="07EC7326">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0625" cy="7063736"/>
                            </a:xfrm>
                            <a:prstGeom prst="rect">
                              <a:avLst/>
                            </a:prstGeom>
                          </pic:spPr>
                        </pic:pic>
                      </a:graphicData>
                    </a:graphic>
                  </wp:inline>
                </w:drawing>
              </w:r>
            </w:del>
            <w:ins w:id="2086" w:author="Jason Rhee" w:date="2024-07-25T22:36:00Z" w16du:dateUtc="2024-07-25T12:36:00Z">
              <w:r w:rsidR="00A011ED">
                <w:t xml:space="preserve"> </w:t>
              </w:r>
              <w:r w:rsidR="00A011ED">
                <w:rPr>
                  <w:noProof/>
                </w:rPr>
                <w:drawing>
                  <wp:inline distT="0" distB="0" distL="0" distR="0" wp14:anchorId="1BC84AEC" wp14:editId="4FD523DA">
                    <wp:extent cx="3915883" cy="5266267"/>
                    <wp:effectExtent l="0" t="0" r="8890" b="0"/>
                    <wp:docPr id="561804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414" cy="5277740"/>
                            </a:xfrm>
                            <a:prstGeom prst="rect">
                              <a:avLst/>
                            </a:prstGeom>
                            <a:noFill/>
                            <a:ln>
                              <a:noFill/>
                            </a:ln>
                          </pic:spPr>
                        </pic:pic>
                      </a:graphicData>
                    </a:graphic>
                  </wp:inline>
                </w:drawing>
              </w:r>
            </w:ins>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59002C08"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del w:id="2087" w:author="Jason Rhee" w:date="2024-07-25T22:40:00Z" w16du:dateUtc="2024-07-25T12:40:00Z">
              <w:r w:rsidDel="00771010">
                <w:rPr>
                  <w:rFonts w:ascii="Times New Roman"/>
                  <w:sz w:val="16"/>
                </w:rPr>
                <w:delText>featureObjectIdentifier{0,1}</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informationAssociation*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featureAssociation*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invFeatureAssociation*</w:delText>
              </w:r>
              <w:r w:rsidDel="00771010">
                <w:rPr>
                  <w:rFonts w:ascii="Times New Roman"/>
                  <w:spacing w:val="-8"/>
                  <w:sz w:val="16"/>
                </w:rPr>
                <w:delText xml:space="preserve"> </w:delText>
              </w:r>
              <w:r w:rsidDel="00771010">
                <w:rPr>
                  <w:rFonts w:ascii="Times New Roman"/>
                  <w:sz w:val="16"/>
                </w:rPr>
                <w:delText xml:space="preserve">, </w:delText>
              </w:r>
            </w:del>
            <w:r>
              <w:rPr>
                <w:rFonts w:ascii="Times New Roman"/>
                <w:sz w:val="16"/>
              </w:rPr>
              <w:t>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2088"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2089"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2090" w:author="Jason Rhee" w:date="2024-07-21T17:35:00Z" w16du:dateUtc="2024-07-21T07:35:00Z">
              <w:r w:rsidDel="00755792">
                <w:rPr>
                  <w:rFonts w:ascii="Times New Roman"/>
                  <w:sz w:val="16"/>
                </w:rPr>
                <w:delText>consitOf</w:delText>
              </w:r>
            </w:del>
            <w:ins w:id="2091"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5B12EB8C"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2092" w:author="Jason Rhee" w:date="2024-07-21T17:35:00Z" w16du:dateUtc="2024-07-21T07:35:00Z">
              <w:r w:rsidDel="00755792">
                <w:rPr>
                  <w:rFonts w:ascii="Times New Roman"/>
                  <w:sz w:val="16"/>
                </w:rPr>
                <w:delText>consitOf</w:delText>
              </w:r>
            </w:del>
            <w:del w:id="2093"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del w:id="2094" w:author="Jason Rhee" w:date="2024-07-25T22:41:00Z" w16du:dateUtc="2024-07-25T12:41:00Z">
              <w:r w:rsidDel="00BA5E3E">
                <w:rPr>
                  <w:rFonts w:ascii="Times New Roman"/>
                  <w:sz w:val="16"/>
                </w:rPr>
                <w:delText>featureAssociation,</w:delText>
              </w:r>
              <w:r w:rsidDel="00BA5E3E">
                <w:rPr>
                  <w:rFonts w:ascii="Times New Roman"/>
                  <w:spacing w:val="-12"/>
                  <w:sz w:val="16"/>
                </w:rPr>
                <w:delText xml:space="preserve"> </w:delText>
              </w:r>
            </w:del>
            <w:del w:id="2095" w:author="Jason Rhee" w:date="2024-07-25T22:38:00Z" w16du:dateUtc="2024-07-25T12:38:00Z">
              <w:r w:rsidDel="00197B73">
                <w:rPr>
                  <w:rFonts w:ascii="Times New Roman"/>
                  <w:sz w:val="16"/>
                </w:rPr>
                <w:delText>featureObjectIdentifier,</w:delText>
              </w:r>
              <w:r w:rsidDel="00197B73">
                <w:rPr>
                  <w:rFonts w:ascii="Times New Roman"/>
                  <w:spacing w:val="-12"/>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2096"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del w:id="2097" w:author="Jason Rhee" w:date="2024-07-25T22:41:00Z" w16du:dateUtc="2024-07-25T12:41:00Z">
              <w:r w:rsidDel="00BA5E3E">
                <w:rPr>
                  <w:rFonts w:ascii="Times New Roman"/>
                  <w:sz w:val="16"/>
                </w:rPr>
                <w:delText>informationAs</w:delText>
              </w:r>
            </w:del>
            <w:del w:id="2098"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del w:id="2099" w:author="Jason Rhee" w:date="2024-07-25T22:41:00Z" w16du:dateUtc="2024-07-25T12:41:00Z">
              <w:r w:rsidDel="00BA5E3E">
                <w:rPr>
                  <w:rFonts w:ascii="Times New Roman"/>
                  <w:sz w:val="16"/>
                </w:rPr>
                <w:delText>sociation,</w:delText>
              </w:r>
              <w:r w:rsidDel="00BA5E3E">
                <w:rPr>
                  <w:rFonts w:ascii="Times New Roman"/>
                  <w:spacing w:val="-16"/>
                  <w:sz w:val="16"/>
                </w:rPr>
                <w:delText xml:space="preserve"> </w:delText>
              </w:r>
            </w:del>
            <w:ins w:id="2100" w:author="Jason Rhee" w:date="2024-07-21T17:44:00Z" w16du:dateUtc="2024-07-21T07:44:00Z">
              <w:r w:rsidR="00964577">
                <w:rPr>
                  <w:rFonts w:ascii="Times New Roman"/>
                  <w:sz w:val="16"/>
                </w:rPr>
                <w:t xml:space="preserve">interoperabilityIdentifier, </w:t>
              </w:r>
            </w:ins>
            <w:del w:id="2101" w:author="Jason Rhee" w:date="2024-07-25T22:38:00Z" w16du:dateUtc="2024-07-25T12:38:00Z">
              <w:r w:rsidDel="00197B73">
                <w:rPr>
                  <w:rFonts w:ascii="Times New Roman"/>
                  <w:sz w:val="16"/>
                </w:rPr>
                <w:delText>invFeatureAssociation,</w:delText>
              </w:r>
              <w:r w:rsidDel="00197B73">
                <w:rPr>
                  <w:rFonts w:ascii="Times New Roman"/>
                  <w:spacing w:val="-16"/>
                  <w:sz w:val="16"/>
                </w:rPr>
                <w:delText xml:space="preserve"> </w:delText>
              </w:r>
            </w:del>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2102"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2103"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2104" w:name="Complex_Type_UnderKeelClearanceNonNaviga"/>
      <w:bookmarkStart w:id="2105" w:name="_bookmark10"/>
      <w:bookmarkEnd w:id="2104"/>
      <w:bookmarkEnd w:id="2105"/>
      <w:r>
        <w:br w:type="page"/>
      </w:r>
    </w:p>
    <w:p w14:paraId="4C0CE1BC" w14:textId="084F3B65" w:rsidR="007E65FE" w:rsidRPr="002F4E6B" w:rsidRDefault="007E65FE" w:rsidP="00716349">
      <w:pPr>
        <w:pStyle w:val="Annex-Heading3"/>
        <w:rPr>
          <w:ins w:id="2106" w:author="Jason Rhee" w:date="2024-07-21T17:31:00Z" w16du:dateUtc="2024-07-21T07:31:00Z"/>
          <w:rPrChange w:id="2107" w:author="Jason Rhee" w:date="2024-07-21T17:31:00Z" w16du:dateUtc="2024-07-21T07:31:00Z">
            <w:rPr>
              <w:ins w:id="2108" w:author="Jason Rhee" w:date="2024-07-21T17:31:00Z" w16du:dateUtc="2024-07-21T07:31:00Z"/>
              <w:rFonts w:eastAsiaTheme="minorEastAsia"/>
              <w:lang w:eastAsia="ko-KR"/>
            </w:rPr>
          </w:rPrChange>
        </w:rPr>
      </w:pPr>
      <w:ins w:id="2109" w:author="Jason Rhee" w:date="2024-07-16T17:58:00Z" w16du:dateUtc="2024-07-16T07:58:00Z">
        <w:r>
          <w:rPr>
            <w:rFonts w:eastAsiaTheme="minorEastAsia" w:hint="eastAsia"/>
            <w:lang w:eastAsia="ko-KR"/>
          </w:rPr>
          <w:lastRenderedPageBreak/>
          <w:t xml:space="preserve">Complex Type </w:t>
        </w:r>
      </w:ins>
      <w:ins w:id="2110" w:author="Jason Rhee" w:date="2024-07-16T17:59:00Z" w16du:dateUtc="2024-07-16T07:59:00Z">
        <w:r>
          <w:rPr>
            <w:rFonts w:eastAsiaTheme="minorEastAsia"/>
            <w:lang w:eastAsia="ko-KR"/>
          </w:rPr>
          <w:t>–</w:t>
        </w:r>
      </w:ins>
      <w:ins w:id="2111"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2112">
          <w:tblGrid>
            <w:gridCol w:w="5"/>
            <w:gridCol w:w="1028"/>
            <w:gridCol w:w="5"/>
            <w:gridCol w:w="2168"/>
            <w:gridCol w:w="2118"/>
            <w:gridCol w:w="4288"/>
            <w:gridCol w:w="5"/>
          </w:tblGrid>
        </w:tblGridChange>
      </w:tblGrid>
      <w:tr w:rsidR="007C140F" w14:paraId="3AE5169E" w14:textId="77777777" w:rsidTr="00FB4D5E">
        <w:trPr>
          <w:trHeight w:hRule="exact" w:val="280"/>
          <w:ins w:id="2113"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2114" w:author="Jason Rhee" w:date="2024-07-21T17:32:00Z" w16du:dateUtc="2024-07-21T07:32:00Z"/>
                <w:rFonts w:ascii="Times New Roman" w:eastAsia="Times New Roman" w:hAnsi="Times New Roman" w:cs="Times New Roman"/>
                <w:sz w:val="16"/>
                <w:szCs w:val="16"/>
              </w:rPr>
            </w:pPr>
            <w:ins w:id="2115"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2116" w:author="Jason Rhee" w:date="2024-07-21T17:32:00Z" w16du:dateUtc="2024-07-21T07:32:00Z"/>
                <w:rFonts w:ascii="Times New Roman" w:eastAsia="Times New Roman" w:hAnsi="Times New Roman" w:cs="Times New Roman"/>
                <w:sz w:val="16"/>
                <w:szCs w:val="16"/>
              </w:rPr>
            </w:pPr>
            <w:ins w:id="2117"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2118"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2119" w:author="Jason Rhee" w:date="2024-07-21T17:32:00Z"/>
          <w:trPrChange w:id="2120"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2121"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2122" w:author="Jason Rhee" w:date="2024-07-21T17:32:00Z" w16du:dateUtc="2024-07-21T07:32:00Z"/>
                <w:rFonts w:ascii="Times New Roman" w:eastAsia="Times New Roman" w:hAnsi="Times New Roman" w:cs="Times New Roman"/>
                <w:sz w:val="16"/>
                <w:szCs w:val="16"/>
              </w:rPr>
            </w:pPr>
            <w:ins w:id="2123"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2124"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2125" w:author="Jason Rhee" w:date="2024-07-21T17:32:00Z" w16du:dateUtc="2024-07-21T07:32:00Z"/>
                <w:rFonts w:ascii="Courier New" w:eastAsia="Courier New" w:hAnsi="Courier New" w:cs="Courier New"/>
                <w:sz w:val="14"/>
                <w:szCs w:val="14"/>
              </w:rPr>
            </w:pPr>
            <w:ins w:id="2126" w:author="Jason Rhee" w:date="2024-07-21T17:33:00Z" w16du:dateUtc="2024-07-21T07:33:00Z">
              <w:r w:rsidRPr="005778DB">
                <w:rPr>
                  <w:rFonts w:ascii="Courier New" w:hAnsi="Courier New" w:cs="Courier New"/>
                  <w:sz w:val="14"/>
                  <w:szCs w:val="14"/>
                  <w:lang w:eastAsia="fi-FI"/>
                  <w:rPrChange w:id="2127"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2128" w:author="Jason Rhee" w:date="2024-07-21T17:32:00Z" w16du:dateUtc="2024-07-21T07:32:00Z">
              <w:r w:rsidR="007C140F">
                <w:rPr>
                  <w:rFonts w:ascii="Courier New"/>
                  <w:sz w:val="14"/>
                </w:rPr>
                <w:t>.</w:t>
              </w:r>
            </w:ins>
          </w:p>
        </w:tc>
      </w:tr>
      <w:tr w:rsidR="007C140F" w14:paraId="553A27C6" w14:textId="77777777" w:rsidTr="00FB4D5E">
        <w:trPr>
          <w:ins w:id="2129"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2130" w:author="Jason Rhee" w:date="2024-07-21T17:32:00Z" w16du:dateUtc="2024-07-21T07:32:00Z"/>
                <w:rFonts w:ascii="Times New Roman"/>
                <w:sz w:val="16"/>
              </w:rPr>
            </w:pPr>
            <w:commentRangeStart w:id="2131"/>
            <w:ins w:id="2132" w:author="Jason Rhee" w:date="2024-07-21T17:32:00Z" w16du:dateUtc="2024-07-21T07:32:00Z">
              <w:r>
                <w:rPr>
                  <w:rFonts w:ascii="Times New Roman"/>
                  <w:sz w:val="16"/>
                </w:rPr>
                <w:t>Diagram</w:t>
              </w:r>
            </w:ins>
            <w:commentRangeEnd w:id="2131"/>
            <w:ins w:id="2133" w:author="Jason Rhee" w:date="2024-07-21T17:42:00Z" w16du:dateUtc="2024-07-21T07:42:00Z">
              <w:r w:rsidR="00CC4FCD">
                <w:rPr>
                  <w:rStyle w:val="CommentReference"/>
                  <w:rFonts w:ascii="Arial" w:eastAsia="MS Mincho" w:hAnsi="Arial" w:cs="Times New Roman"/>
                  <w:szCs w:val="20"/>
                  <w:lang w:eastAsia="ja-JP"/>
                </w:rPr>
                <w:commentReference w:id="2131"/>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59949EC7" w:rsidR="007C140F" w:rsidRDefault="00F24A64" w:rsidP="00FB4D5E">
            <w:pPr>
              <w:pStyle w:val="TableParagraph"/>
              <w:spacing w:before="43"/>
              <w:ind w:left="37"/>
              <w:jc w:val="center"/>
              <w:rPr>
                <w:ins w:id="2134" w:author="Jason Rhee" w:date="2024-07-21T17:32:00Z" w16du:dateUtc="2024-07-21T07:32:00Z"/>
                <w:rFonts w:ascii="Courier New"/>
                <w:sz w:val="14"/>
              </w:rPr>
            </w:pPr>
            <w:ins w:id="2135" w:author="Jason Rhee" w:date="2024-07-25T22:41:00Z" w16du:dateUtc="2024-07-25T12:41:00Z">
              <w:r>
                <w:rPr>
                  <w:noProof/>
                </w:rPr>
                <w:drawing>
                  <wp:inline distT="0" distB="0" distL="0" distR="0" wp14:anchorId="30322E55" wp14:editId="0D16B2DE">
                    <wp:extent cx="3978275" cy="3218740"/>
                    <wp:effectExtent l="0" t="0" r="3175" b="1270"/>
                    <wp:docPr id="1897682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4923" cy="3224118"/>
                            </a:xfrm>
                            <a:prstGeom prst="rect">
                              <a:avLst/>
                            </a:prstGeom>
                            <a:noFill/>
                            <a:ln>
                              <a:noFill/>
                            </a:ln>
                          </pic:spPr>
                        </pic:pic>
                      </a:graphicData>
                    </a:graphic>
                  </wp:inline>
                </w:drawing>
              </w:r>
            </w:ins>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2136" w:author="Jason Rhee" w:date="2024-07-21T17:32:00Z"/>
        </w:trPr>
        <w:tc>
          <w:tcPr>
            <w:tcW w:w="1031" w:type="dxa"/>
          </w:tcPr>
          <w:p w14:paraId="3314A887" w14:textId="77777777" w:rsidR="007C140F" w:rsidRDefault="007C140F" w:rsidP="00FB4D5E">
            <w:pPr>
              <w:pStyle w:val="TableParagraph"/>
              <w:spacing w:before="25"/>
              <w:ind w:left="40"/>
              <w:rPr>
                <w:ins w:id="2137" w:author="Jason Rhee" w:date="2024-07-21T17:32:00Z" w16du:dateUtc="2024-07-21T07:32:00Z"/>
                <w:rFonts w:ascii="Times New Roman" w:eastAsia="Times New Roman" w:hAnsi="Times New Roman" w:cs="Times New Roman"/>
                <w:sz w:val="16"/>
                <w:szCs w:val="16"/>
              </w:rPr>
            </w:pPr>
            <w:ins w:id="2138"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2139" w:author="Jason Rhee" w:date="2024-07-21T17:32:00Z" w16du:dateUtc="2024-07-21T07:32:00Z"/>
                <w:rFonts w:ascii="Times New Roman" w:eastAsia="Times New Roman" w:hAnsi="Times New Roman" w:cs="Times New Roman"/>
                <w:sz w:val="16"/>
                <w:szCs w:val="16"/>
              </w:rPr>
            </w:pPr>
            <w:ins w:id="2140"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2141"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2142" w:author="Jason Rhee" w:date="2024-07-21T17:32:00Z" w16du:dateUtc="2024-07-21T07:32:00Z"/>
                <w:rFonts w:ascii="Times New Roman" w:eastAsia="Times New Roman" w:hAnsi="Times New Roman" w:cs="Times New Roman"/>
                <w:sz w:val="16"/>
                <w:szCs w:val="16"/>
              </w:rPr>
            </w:pPr>
            <w:ins w:id="2143"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2144" w:author="Jason Rhee" w:date="2024-07-21T17:32:00Z" w16du:dateUtc="2024-07-21T07:32:00Z"/>
                <w:rFonts w:ascii="Times New Roman" w:eastAsia="Times New Roman" w:hAnsi="Times New Roman"/>
                <w:sz w:val="16"/>
                <w:szCs w:val="16"/>
              </w:rPr>
            </w:pPr>
            <w:ins w:id="2145"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2146"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2147" w:author="Jason Rhee" w:date="2024-07-21T17:32:00Z" w16du:dateUtc="2024-07-21T07:32:00Z"/>
                <w:rFonts w:ascii="Times New Roman" w:eastAsia="Times New Roman" w:hAnsi="Times New Roman"/>
                <w:sz w:val="16"/>
                <w:szCs w:val="16"/>
              </w:rPr>
            </w:pPr>
            <w:ins w:id="2148"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2149"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2150" w:author="Jason Rhee" w:date="2024-07-21T17:32:00Z" w16du:dateUtc="2024-07-21T07:32:00Z"/>
                <w:rFonts w:ascii="Times New Roman" w:eastAsia="Times New Roman" w:hAnsi="Times New Roman"/>
                <w:sz w:val="16"/>
                <w:szCs w:val="16"/>
              </w:rPr>
            </w:pPr>
            <w:ins w:id="2151"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2152"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2153" w:author="Jason Rhee" w:date="2024-07-21T17:32:00Z" w16du:dateUtc="2024-07-21T07:32:00Z"/>
                <w:rFonts w:ascii="Times New Roman" w:eastAsia="Times New Roman" w:hAnsi="Times New Roman"/>
                <w:sz w:val="16"/>
                <w:szCs w:val="16"/>
              </w:rPr>
            </w:pPr>
            <w:ins w:id="2154"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2155"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2156" w:author="Jason Rhee" w:date="2024-07-21T17:32:00Z" w16du:dateUtc="2024-07-21T07:32:00Z"/>
                <w:rFonts w:ascii="Times New Roman" w:eastAsia="Times New Roman" w:hAnsi="Times New Roman"/>
                <w:sz w:val="16"/>
                <w:szCs w:val="16"/>
              </w:rPr>
            </w:pPr>
            <w:ins w:id="2157"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2158" w:author="Jason Rhee" w:date="2024-07-21T17:34:00Z" w16du:dateUtc="2024-07-21T07:34:00Z">
              <w:r w:rsidR="003E466E">
                <w:rPr>
                  <w:rFonts w:ascii="Times New Roman"/>
                  <w:sz w:val="16"/>
                </w:rPr>
                <w:t>Area</w:t>
              </w:r>
            </w:ins>
            <w:ins w:id="2159"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2160" w:author="Jason Rhee" w:date="2024-07-21T17:32:00Z"/>
        </w:trPr>
        <w:tc>
          <w:tcPr>
            <w:tcW w:w="1031" w:type="dxa"/>
          </w:tcPr>
          <w:p w14:paraId="5880EBAD" w14:textId="77777777" w:rsidR="007C140F" w:rsidRDefault="007C140F" w:rsidP="00FB4D5E">
            <w:pPr>
              <w:pStyle w:val="TableParagraph"/>
              <w:spacing w:before="27"/>
              <w:ind w:left="40"/>
              <w:rPr>
                <w:ins w:id="2161" w:author="Jason Rhee" w:date="2024-07-21T17:32:00Z" w16du:dateUtc="2024-07-21T07:32:00Z"/>
                <w:rFonts w:ascii="Times New Roman" w:eastAsia="Times New Roman" w:hAnsi="Times New Roman" w:cs="Times New Roman"/>
                <w:sz w:val="16"/>
                <w:szCs w:val="16"/>
              </w:rPr>
            </w:pPr>
            <w:ins w:id="2162"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2163" w:author="Jason Rhee" w:date="2024-07-21T17:32:00Z" w16du:dateUtc="2024-07-21T07:32:00Z"/>
                <w:rFonts w:ascii="Times New Roman" w:eastAsia="Times New Roman" w:hAnsi="Times New Roman" w:cs="Times New Roman"/>
                <w:sz w:val="16"/>
                <w:szCs w:val="16"/>
              </w:rPr>
            </w:pPr>
            <w:ins w:id="2164"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2165"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2166" w:author="Jason Rhee" w:date="2024-07-21T17:32:00Z"/>
        </w:trPr>
        <w:tc>
          <w:tcPr>
            <w:tcW w:w="1031" w:type="dxa"/>
          </w:tcPr>
          <w:p w14:paraId="360276FB" w14:textId="77777777" w:rsidR="007C140F" w:rsidRDefault="007C140F" w:rsidP="00FB4D5E">
            <w:pPr>
              <w:pStyle w:val="TableParagraph"/>
              <w:spacing w:before="27"/>
              <w:ind w:left="40"/>
              <w:rPr>
                <w:ins w:id="2167" w:author="Jason Rhee" w:date="2024-07-21T17:32:00Z" w16du:dateUtc="2024-07-21T07:32:00Z"/>
                <w:rFonts w:ascii="Times New Roman" w:eastAsia="Times New Roman" w:hAnsi="Times New Roman" w:cs="Times New Roman"/>
                <w:sz w:val="16"/>
                <w:szCs w:val="16"/>
              </w:rPr>
            </w:pPr>
            <w:ins w:id="2168" w:author="Jason Rhee" w:date="2024-07-21T17:32:00Z" w16du:dateUtc="2024-07-21T07:32:00Z">
              <w:r>
                <w:rPr>
                  <w:rFonts w:ascii="Times New Roman"/>
                  <w:sz w:val="16"/>
                </w:rPr>
                <w:t>Model</w:t>
              </w:r>
            </w:ins>
          </w:p>
        </w:tc>
        <w:tc>
          <w:tcPr>
            <w:tcW w:w="8571" w:type="dxa"/>
            <w:gridSpan w:val="3"/>
          </w:tcPr>
          <w:p w14:paraId="179B5EEA" w14:textId="4B9B8069" w:rsidR="007C140F" w:rsidRDefault="007C140F" w:rsidP="00FB4D5E">
            <w:pPr>
              <w:pStyle w:val="TableParagraph"/>
              <w:spacing w:before="27" w:line="250" w:lineRule="auto"/>
              <w:ind w:left="37" w:right="281"/>
              <w:rPr>
                <w:ins w:id="2169" w:author="Jason Rhee" w:date="2024-07-21T17:32:00Z" w16du:dateUtc="2024-07-21T07:32:00Z"/>
                <w:rFonts w:ascii="Times New Roman" w:eastAsia="Times New Roman" w:hAnsi="Times New Roman" w:cs="Times New Roman"/>
                <w:sz w:val="16"/>
                <w:szCs w:val="16"/>
              </w:rPr>
            </w:pPr>
            <w:ins w:id="2170" w:author="Jason Rhee" w:date="2024-07-21T17:32:00Z" w16du:dateUtc="2024-07-21T07:32:00Z">
              <w:r>
                <w:rPr>
                  <w:rFonts w:ascii="Times New Roman"/>
                  <w:sz w:val="16"/>
                </w:rPr>
                <w:t>gml:boundedBy{0,1},</w:t>
              </w:r>
              <w:r>
                <w:rPr>
                  <w:rFonts w:ascii="Times New Roman"/>
                  <w:spacing w:val="-8"/>
                  <w:sz w:val="16"/>
                </w:rPr>
                <w:t xml:space="preserve"> </w:t>
              </w:r>
            </w:ins>
            <w:ins w:id="2171" w:author="Jason Rhee" w:date="2024-07-21T17:37:00Z" w16du:dateUtc="2024-07-21T07:37:00Z">
              <w:r w:rsidR="00163DFF">
                <w:rPr>
                  <w:rFonts w:ascii="Times New Roman"/>
                  <w:sz w:val="16"/>
                </w:rPr>
                <w:t>scaleMinimum,</w:t>
              </w:r>
              <w:r w:rsidR="00163DFF">
                <w:rPr>
                  <w:rFonts w:ascii="Times New Roman"/>
                  <w:spacing w:val="-6"/>
                  <w:sz w:val="16"/>
                </w:rPr>
                <w:t xml:space="preserve"> interoperabilityIdentifier</w:t>
              </w:r>
            </w:ins>
            <w:ins w:id="2172"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2173" w:author="Jason Rhee" w:date="2024-07-21T17:35:00Z" w16du:dateUtc="2024-07-21T07:35:00Z">
              <w:r w:rsidR="00755792">
                <w:rPr>
                  <w:rFonts w:ascii="Times New Roman"/>
                  <w:sz w:val="16"/>
                </w:rPr>
                <w:t>theCo</w:t>
              </w:r>
            </w:ins>
            <w:ins w:id="2174" w:author="Jason Rhee" w:date="2024-07-21T17:38:00Z" w16du:dateUtc="2024-07-21T07:38:00Z">
              <w:r w:rsidR="00D9080B">
                <w:rPr>
                  <w:rFonts w:ascii="Times New Roman"/>
                  <w:sz w:val="16"/>
                </w:rPr>
                <w:t>llection</w:t>
              </w:r>
            </w:ins>
            <w:ins w:id="2175"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2176" w:author="Jason Rhee" w:date="2024-07-21T17:32:00Z"/>
        </w:trPr>
        <w:tc>
          <w:tcPr>
            <w:tcW w:w="1031" w:type="dxa"/>
          </w:tcPr>
          <w:p w14:paraId="76585626" w14:textId="77777777" w:rsidR="007C140F" w:rsidRDefault="007C140F" w:rsidP="00FB4D5E">
            <w:pPr>
              <w:pStyle w:val="TableParagraph"/>
              <w:spacing w:before="22"/>
              <w:ind w:left="40"/>
              <w:rPr>
                <w:ins w:id="2177" w:author="Jason Rhee" w:date="2024-07-21T17:32:00Z" w16du:dateUtc="2024-07-21T07:32:00Z"/>
                <w:rFonts w:ascii="Times New Roman" w:eastAsia="Times New Roman" w:hAnsi="Times New Roman" w:cs="Times New Roman"/>
                <w:sz w:val="16"/>
                <w:szCs w:val="16"/>
              </w:rPr>
            </w:pPr>
            <w:ins w:id="2178" w:author="Jason Rhee" w:date="2024-07-21T17:32:00Z" w16du:dateUtc="2024-07-21T07:32:00Z">
              <w:r>
                <w:rPr>
                  <w:rFonts w:ascii="Times New Roman"/>
                  <w:sz w:val="16"/>
                </w:rPr>
                <w:t>Children</w:t>
              </w:r>
            </w:ins>
          </w:p>
        </w:tc>
        <w:tc>
          <w:tcPr>
            <w:tcW w:w="8571" w:type="dxa"/>
            <w:gridSpan w:val="3"/>
          </w:tcPr>
          <w:p w14:paraId="35EDEF7C" w14:textId="666D0355" w:rsidR="007C140F" w:rsidRDefault="007C140F" w:rsidP="00FB4D5E">
            <w:pPr>
              <w:pStyle w:val="TableParagraph"/>
              <w:spacing w:before="22" w:line="250" w:lineRule="auto"/>
              <w:ind w:left="37" w:right="42"/>
              <w:rPr>
                <w:ins w:id="2179" w:author="Jason Rhee" w:date="2024-07-21T17:32:00Z" w16du:dateUtc="2024-07-21T07:32:00Z"/>
                <w:rFonts w:ascii="Times New Roman" w:eastAsia="Times New Roman" w:hAnsi="Times New Roman" w:cs="Times New Roman"/>
                <w:sz w:val="16"/>
                <w:szCs w:val="16"/>
              </w:rPr>
            </w:pPr>
            <w:ins w:id="2180" w:author="Jason Rhee" w:date="2024-07-21T17:32:00Z" w16du:dateUtc="2024-07-21T07:32:00Z">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6"/>
                  <w:sz w:val="16"/>
                </w:rPr>
                <w:t xml:space="preserve"> </w:t>
              </w:r>
            </w:ins>
            <w:ins w:id="2181"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2182" w:author="Jason Rhee" w:date="2024-07-21T17:41:00Z" w16du:dateUtc="2024-07-21T07:41:00Z">
              <w:r w:rsidR="00876177">
                <w:rPr>
                  <w:rFonts w:ascii="Times New Roman"/>
                  <w:sz w:val="16"/>
                </w:rPr>
                <w:t xml:space="preserve">scaleMinimum, </w:t>
              </w:r>
            </w:ins>
            <w:ins w:id="2183"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2184" w:author="Jason Rhee" w:date="2024-07-21T17:32:00Z"/>
        </w:trPr>
        <w:tc>
          <w:tcPr>
            <w:tcW w:w="1031" w:type="dxa"/>
            <w:vMerge w:val="restart"/>
          </w:tcPr>
          <w:p w14:paraId="6F689335" w14:textId="77777777" w:rsidR="007C140F" w:rsidRDefault="007C140F" w:rsidP="00FB4D5E">
            <w:pPr>
              <w:pStyle w:val="TableParagraph"/>
              <w:spacing w:before="22"/>
              <w:ind w:left="40"/>
              <w:rPr>
                <w:ins w:id="2185" w:author="Jason Rhee" w:date="2024-07-21T17:32:00Z" w16du:dateUtc="2024-07-21T07:32:00Z"/>
                <w:rFonts w:ascii="Times New Roman" w:eastAsia="Times New Roman" w:hAnsi="Times New Roman" w:cs="Times New Roman"/>
                <w:sz w:val="16"/>
                <w:szCs w:val="16"/>
              </w:rPr>
            </w:pPr>
            <w:ins w:id="2186"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2187" w:author="Jason Rhee" w:date="2024-07-21T17:32:00Z" w16du:dateUtc="2024-07-21T07:32:00Z"/>
                <w:rFonts w:ascii="Times New Roman" w:eastAsia="Times New Roman" w:hAnsi="Times New Roman" w:cs="Times New Roman"/>
                <w:sz w:val="16"/>
                <w:szCs w:val="16"/>
              </w:rPr>
            </w:pPr>
            <w:ins w:id="2188"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2189" w:author="Jason Rhee" w:date="2024-07-21T17:32:00Z" w16du:dateUtc="2024-07-21T07:32:00Z"/>
                <w:rFonts w:ascii="Times New Roman" w:eastAsia="Times New Roman" w:hAnsi="Times New Roman" w:cs="Times New Roman"/>
                <w:sz w:val="16"/>
                <w:szCs w:val="16"/>
              </w:rPr>
            </w:pPr>
            <w:ins w:id="2190"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2191" w:author="Jason Rhee" w:date="2024-07-21T17:32:00Z" w16du:dateUtc="2024-07-21T07:32:00Z"/>
                <w:rFonts w:ascii="Times New Roman" w:eastAsia="Times New Roman" w:hAnsi="Times New Roman" w:cs="Times New Roman"/>
                <w:sz w:val="16"/>
                <w:szCs w:val="16"/>
              </w:rPr>
            </w:pPr>
            <w:ins w:id="2192"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2193" w:author="Jason Rhee" w:date="2024-07-21T17:32:00Z"/>
        </w:trPr>
        <w:tc>
          <w:tcPr>
            <w:tcW w:w="1031" w:type="dxa"/>
            <w:vMerge/>
          </w:tcPr>
          <w:p w14:paraId="7C64114F" w14:textId="77777777" w:rsidR="007C140F" w:rsidRDefault="007C140F" w:rsidP="00FB4D5E">
            <w:pPr>
              <w:rPr>
                <w:ins w:id="2194"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2195" w:author="Jason Rhee" w:date="2024-07-21T17:32:00Z" w16du:dateUtc="2024-07-21T07:32:00Z"/>
                <w:rFonts w:ascii="Times New Roman" w:eastAsia="Times New Roman" w:hAnsi="Times New Roman" w:cs="Times New Roman"/>
                <w:sz w:val="16"/>
                <w:szCs w:val="16"/>
              </w:rPr>
            </w:pPr>
            <w:ins w:id="2196"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2197" w:author="Jason Rhee" w:date="2024-07-21T17:32:00Z" w16du:dateUtc="2024-07-21T07:32:00Z"/>
                <w:rFonts w:ascii="Times New Roman" w:eastAsia="Times New Roman" w:hAnsi="Times New Roman" w:cs="Times New Roman"/>
                <w:sz w:val="16"/>
                <w:szCs w:val="16"/>
              </w:rPr>
            </w:pPr>
            <w:ins w:id="2198"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2199" w:author="Jason Rhee" w:date="2024-07-21T17:32:00Z" w16du:dateUtc="2024-07-21T07:32:00Z"/>
                <w:rFonts w:ascii="Times New Roman" w:eastAsia="Times New Roman" w:hAnsi="Times New Roman" w:cs="Times New Roman"/>
                <w:sz w:val="16"/>
                <w:szCs w:val="16"/>
              </w:rPr>
            </w:pPr>
            <w:ins w:id="2200"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2201" w:author="Jason Rhee" w:date="2024-07-21T17:32:00Z"/>
        </w:trPr>
        <w:tc>
          <w:tcPr>
            <w:tcW w:w="1031" w:type="dxa"/>
            <w:vMerge/>
          </w:tcPr>
          <w:p w14:paraId="1771717B" w14:textId="77777777" w:rsidR="007C140F" w:rsidRDefault="007C140F" w:rsidP="00FB4D5E">
            <w:pPr>
              <w:rPr>
                <w:ins w:id="2202" w:author="Jason Rhee" w:date="2024-07-21T17:32:00Z" w16du:dateUtc="2024-07-21T07:32:00Z"/>
              </w:rPr>
            </w:pPr>
          </w:p>
        </w:tc>
        <w:tc>
          <w:tcPr>
            <w:tcW w:w="2166" w:type="dxa"/>
          </w:tcPr>
          <w:p w14:paraId="761B36A6" w14:textId="77777777" w:rsidR="007C140F" w:rsidRDefault="007C140F" w:rsidP="00FB4D5E">
            <w:pPr>
              <w:rPr>
                <w:ins w:id="2203"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2204" w:author="Jason Rhee" w:date="2024-07-21T17:32:00Z" w16du:dateUtc="2024-07-21T07:32:00Z"/>
                <w:rFonts w:ascii="Courier New" w:eastAsia="Courier New" w:hAnsi="Courier New" w:cs="Courier New"/>
                <w:sz w:val="14"/>
                <w:szCs w:val="14"/>
              </w:rPr>
            </w:pPr>
            <w:ins w:id="2205"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2206" w:author="Jason Rhee" w:date="2024-07-21T17:31:00Z" w16du:dateUtc="2024-07-21T07:31:00Z"/>
        </w:rPr>
        <w:pPrChange w:id="2207" w:author="Jason Rhee" w:date="2024-07-21T17:45:00Z" w16du:dateUtc="2024-07-21T07:45:00Z">
          <w:pPr>
            <w:pStyle w:val="Annex-Heading3"/>
            <w:numPr>
              <w:ilvl w:val="0"/>
              <w:numId w:val="0"/>
            </w:numPr>
          </w:pPr>
        </w:pPrChange>
      </w:pPr>
    </w:p>
    <w:p w14:paraId="689D9781" w14:textId="77777777" w:rsidR="007C140F" w:rsidRPr="007E65FE" w:rsidRDefault="007C140F">
      <w:pPr>
        <w:rPr>
          <w:ins w:id="2208" w:author="Jason Rhee" w:date="2024-07-16T17:59:00Z" w16du:dateUtc="2024-07-16T07:59:00Z"/>
          <w:rFonts w:eastAsia="MS Mincho"/>
          <w:rPrChange w:id="2209" w:author="Jason Rhee" w:date="2024-07-16T17:59:00Z" w16du:dateUtc="2024-07-16T07:59:00Z">
            <w:rPr>
              <w:ins w:id="2210" w:author="Jason Rhee" w:date="2024-07-16T17:59:00Z" w16du:dateUtc="2024-07-16T07:59:00Z"/>
              <w:rFonts w:eastAsiaTheme="minorEastAsia"/>
              <w:lang w:eastAsia="ko-KR"/>
            </w:rPr>
          </w:rPrChange>
        </w:rPr>
        <w:pPrChange w:id="2211"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212">
          <w:tblGrid>
            <w:gridCol w:w="5"/>
            <w:gridCol w:w="1026"/>
            <w:gridCol w:w="5"/>
            <w:gridCol w:w="2166"/>
            <w:gridCol w:w="2116"/>
            <w:gridCol w:w="4284"/>
            <w:gridCol w:w="5"/>
          </w:tblGrid>
        </w:tblGridChange>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6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992B8B">
        <w:tblPrEx>
          <w:tblW w:w="0" w:type="auto"/>
          <w:tblInd w:w="258" w:type="dxa"/>
          <w:tblLayout w:type="fixed"/>
          <w:tblCellMar>
            <w:left w:w="0" w:type="dxa"/>
            <w:right w:w="0" w:type="dxa"/>
          </w:tblCellMar>
          <w:tblLook w:val="01E0" w:firstRow="1" w:lastRow="1" w:firstColumn="1" w:lastColumn="1" w:noHBand="0" w:noVBand="0"/>
          <w:tblPrExChange w:id="2213" w:author="Jason Rhee" w:date="2024-07-25T22:45:00Z" w16du:dateUtc="2024-07-25T12:45: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3900"/>
          <w:trPrChange w:id="2214" w:author="Jason Rhee" w:date="2024-07-25T22:45:00Z" w16du:dateUtc="2024-07-25T12:45:00Z">
            <w:trPr>
              <w:gridAfter w:val="0"/>
              <w:trHeight w:hRule="exact" w:val="8652"/>
            </w:trPr>
          </w:trPrChange>
        </w:trPr>
        <w:tc>
          <w:tcPr>
            <w:tcW w:w="1031" w:type="dxa"/>
            <w:tcBorders>
              <w:top w:val="single" w:sz="4" w:space="0" w:color="auto"/>
              <w:left w:val="single" w:sz="4" w:space="0" w:color="000000"/>
              <w:bottom w:val="single" w:sz="4" w:space="0" w:color="000000"/>
              <w:right w:val="single" w:sz="4" w:space="0" w:color="000000"/>
            </w:tcBorders>
            <w:tcPrChange w:id="2215" w:author="Jason Rhee" w:date="2024-07-25T22:45:00Z" w16du:dateUtc="2024-07-25T12:45:00Z">
              <w:tcPr>
                <w:tcW w:w="1031" w:type="dxa"/>
                <w:gridSpan w:val="2"/>
                <w:tcBorders>
                  <w:top w:val="single" w:sz="4" w:space="0" w:color="auto"/>
                  <w:left w:val="single" w:sz="4" w:space="0" w:color="000000"/>
                  <w:bottom w:val="single" w:sz="4" w:space="0" w:color="000000"/>
                  <w:right w:val="single" w:sz="4" w:space="0" w:color="000000"/>
                </w:tcBorders>
              </w:tcPr>
            </w:tcPrChange>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auto"/>
              <w:left w:val="single" w:sz="4" w:space="0" w:color="000000"/>
              <w:bottom w:val="single" w:sz="4" w:space="0" w:color="000000"/>
              <w:right w:val="single" w:sz="4" w:space="0" w:color="000000"/>
            </w:tcBorders>
            <w:tcPrChange w:id="2216" w:author="Jason Rhee" w:date="2024-07-25T22:45:00Z" w16du:dateUtc="2024-07-25T12:45:00Z">
              <w:tcPr>
                <w:tcW w:w="8571" w:type="dxa"/>
                <w:gridSpan w:val="4"/>
                <w:tcBorders>
                  <w:top w:val="single" w:sz="4" w:space="0" w:color="auto"/>
                  <w:left w:val="single" w:sz="4" w:space="0" w:color="000000"/>
                  <w:bottom w:val="single" w:sz="4" w:space="0" w:color="000000"/>
                  <w:right w:val="single" w:sz="4" w:space="0" w:color="000000"/>
                </w:tcBorders>
              </w:tcPr>
            </w:tcPrChange>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52F93D9B" w14:textId="0D154336" w:rsidR="008A4EB6" w:rsidRDefault="008A4EB6" w:rsidP="005D41D7">
            <w:pPr>
              <w:pStyle w:val="TableParagraph"/>
              <w:spacing w:line="200" w:lineRule="atLeast"/>
              <w:ind w:left="37"/>
              <w:rPr>
                <w:ins w:id="2217" w:author="Jason Rhee" w:date="2024-07-25T22:44:00Z" w16du:dateUtc="2024-07-25T12:44:00Z"/>
                <w:rFonts w:ascii="Times New Roman" w:eastAsia="Times New Roman" w:hAnsi="Times New Roman" w:cs="Times New Roman"/>
                <w:sz w:val="20"/>
                <w:szCs w:val="20"/>
              </w:rPr>
            </w:pPr>
            <w:del w:id="2218" w:author="Jason Rhee" w:date="2024-07-25T22:44:00Z" w16du:dateUtc="2024-07-25T12:44:00Z">
              <w:r w:rsidDel="00992B8B">
                <w:rPr>
                  <w:rFonts w:ascii="Times New Roman" w:eastAsia="Times New Roman" w:hAnsi="Times New Roman" w:cs="Times New Roman"/>
                  <w:noProof/>
                  <w:sz w:val="20"/>
                  <w:szCs w:val="20"/>
                  <w:lang w:eastAsia="ko-KR"/>
                </w:rPr>
                <w:drawing>
                  <wp:inline distT="0" distB="0" distL="0" distR="0" wp14:anchorId="4C619CD3" wp14:editId="03C01471">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5" cstate="print"/>
                            <a:stretch>
                              <a:fillRect/>
                            </a:stretch>
                          </pic:blipFill>
                          <pic:spPr>
                            <a:xfrm>
                              <a:off x="0" y="0"/>
                              <a:ext cx="4449897" cy="5394483"/>
                            </a:xfrm>
                            <a:prstGeom prst="rect">
                              <a:avLst/>
                            </a:prstGeom>
                          </pic:spPr>
                        </pic:pic>
                      </a:graphicData>
                    </a:graphic>
                  </wp:inline>
                </w:drawing>
              </w:r>
            </w:del>
          </w:p>
          <w:p w14:paraId="059D6258" w14:textId="265D9C15" w:rsidR="00992B8B" w:rsidRDefault="00992B8B" w:rsidP="005D41D7">
            <w:pPr>
              <w:pStyle w:val="TableParagraph"/>
              <w:spacing w:line="200" w:lineRule="atLeast"/>
              <w:ind w:left="37"/>
              <w:rPr>
                <w:rFonts w:ascii="Times New Roman" w:eastAsia="Times New Roman" w:hAnsi="Times New Roman" w:cs="Times New Roman"/>
                <w:sz w:val="20"/>
                <w:szCs w:val="20"/>
              </w:rPr>
            </w:pPr>
            <w:ins w:id="2219" w:author="Jason Rhee" w:date="2024-07-25T22:44:00Z" w16du:dateUtc="2024-07-25T12:44:00Z">
              <w:r>
                <w:rPr>
                  <w:noProof/>
                </w:rPr>
                <w:drawing>
                  <wp:inline distT="0" distB="0" distL="0" distR="0" wp14:anchorId="13E2F86E" wp14:editId="2DD0C3BB">
                    <wp:extent cx="4096667" cy="3314276"/>
                    <wp:effectExtent l="0" t="0" r="0" b="635"/>
                    <wp:docPr id="88364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2334" cy="3318861"/>
                            </a:xfrm>
                            <a:prstGeom prst="rect">
                              <a:avLst/>
                            </a:prstGeom>
                            <a:noFill/>
                            <a:ln>
                              <a:noFill/>
                            </a:ln>
                          </pic:spPr>
                        </pic:pic>
                      </a:graphicData>
                    </a:graphic>
                  </wp:inline>
                </w:drawing>
              </w:r>
            </w:ins>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lastRenderedPageBreak/>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D26BEA"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del w:id="2220" w:author="Jason Rhee" w:date="2024-07-25T22:45:00Z" w16du:dateUtc="2024-07-25T12:45:00Z">
              <w:r w:rsidDel="00346B91">
                <w:rPr>
                  <w:rFonts w:ascii="Times New Roman"/>
                  <w:spacing w:val="-9"/>
                  <w:sz w:val="16"/>
                </w:rPr>
                <w:delText xml:space="preserve"> </w:delText>
              </w:r>
            </w:del>
            <w:r>
              <w:rPr>
                <w:rFonts w:ascii="Times New Roman"/>
                <w:sz w:val="16"/>
              </w:rPr>
              <w:t>,</w:t>
            </w:r>
            <w:r>
              <w:rPr>
                <w:rFonts w:ascii="Times New Roman"/>
                <w:spacing w:val="-8"/>
                <w:sz w:val="16"/>
              </w:rPr>
              <w:t xml:space="preserve"> </w:t>
            </w:r>
            <w:del w:id="2221" w:author="Jason Rhee" w:date="2024-07-25T22:45:00Z" w16du:dateUtc="2024-07-25T12:45:00Z">
              <w:r w:rsidDel="00346B91">
                <w:rPr>
                  <w:rFonts w:ascii="Times New Roman"/>
                  <w:sz w:val="16"/>
                </w:rPr>
                <w:delText>featureObjectIdentifier{0,1}</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informationAssociation*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featureAssociation*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invFeatureAssociation*</w:delText>
              </w:r>
              <w:r w:rsidDel="00346B91">
                <w:rPr>
                  <w:rFonts w:ascii="Times New Roman"/>
                  <w:spacing w:val="-8"/>
                  <w:sz w:val="16"/>
                </w:rPr>
                <w:delText xml:space="preserve"> </w:delText>
              </w:r>
              <w:r w:rsidDel="00346B91">
                <w:rPr>
                  <w:rFonts w:ascii="Times New Roman"/>
                  <w:sz w:val="16"/>
                </w:rPr>
                <w:delText xml:space="preserve">, </w:delText>
              </w:r>
            </w:del>
            <w:r>
              <w:rPr>
                <w:rFonts w:ascii="Times New Roman"/>
                <w:sz w:val="16"/>
              </w:rPr>
              <w:t>scaleMinimum</w:t>
            </w:r>
            <w:r>
              <w:rPr>
                <w:rFonts w:ascii="Times New Roman"/>
                <w:spacing w:val="-7"/>
                <w:sz w:val="16"/>
              </w:rPr>
              <w:t xml:space="preserve"> </w:t>
            </w:r>
            <w:r>
              <w:rPr>
                <w:rFonts w:ascii="Times New Roman"/>
                <w:sz w:val="16"/>
              </w:rPr>
              <w:t>,</w:t>
            </w:r>
            <w:r>
              <w:rPr>
                <w:rFonts w:ascii="Times New Roman"/>
                <w:spacing w:val="-6"/>
                <w:sz w:val="16"/>
              </w:rPr>
              <w:t xml:space="preserve"> </w:t>
            </w:r>
            <w:ins w:id="2222"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2223" w:author="Jason Rhee" w:date="2024-07-21T17:24:00Z" w16du:dateUtc="2024-07-21T07:24:00Z">
              <w:r w:rsidDel="00377D31">
                <w:rPr>
                  <w:rFonts w:ascii="Times New Roman"/>
                  <w:sz w:val="16"/>
                </w:rPr>
                <w:delText>componentOf</w:delText>
              </w:r>
            </w:del>
            <w:ins w:id="2224"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17858CE4"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2225" w:author="Jason Rhee" w:date="2024-07-21T17:24:00Z" w16du:dateUtc="2024-07-21T07:24:00Z">
              <w:r w:rsidDel="00377D31">
                <w:rPr>
                  <w:rFonts w:ascii="Times New Roman"/>
                  <w:sz w:val="16"/>
                </w:rPr>
                <w:delText>componentOf</w:delText>
              </w:r>
            </w:del>
            <w:del w:id="2226"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del w:id="2227" w:author="Jason Rhee" w:date="2024-07-25T22:45:00Z" w16du:dateUtc="2024-07-25T12:45:00Z">
              <w:r w:rsidDel="00616E19">
                <w:rPr>
                  <w:rFonts w:ascii="Times New Roman"/>
                  <w:sz w:val="16"/>
                </w:rPr>
                <w:delText>featureAssociation,</w:delText>
              </w:r>
              <w:r w:rsidDel="00616E19">
                <w:rPr>
                  <w:rFonts w:ascii="Times New Roman"/>
                  <w:spacing w:val="-14"/>
                  <w:sz w:val="16"/>
                </w:rPr>
                <w:delText xml:space="preserve"> </w:delText>
              </w:r>
              <w:r w:rsidDel="00616E19">
                <w:rPr>
                  <w:rFonts w:ascii="Times New Roman"/>
                  <w:sz w:val="16"/>
                </w:rPr>
                <w:delText>featureObjectIdentifier,</w:delText>
              </w:r>
              <w:r w:rsidDel="00616E19">
                <w:rPr>
                  <w:rFonts w:ascii="Times New Roman"/>
                  <w:spacing w:val="-13"/>
                  <w:sz w:val="16"/>
                </w:rPr>
                <w:delText xml:space="preserve"> </w:delText>
              </w:r>
            </w:del>
            <w:r>
              <w:rPr>
                <w:rFonts w:ascii="Times New Roman"/>
                <w:sz w:val="16"/>
              </w:rPr>
              <w:t>geometry,</w:t>
            </w:r>
            <w:r>
              <w:rPr>
                <w:rFonts w:ascii="Times New Roman"/>
                <w:spacing w:val="-14"/>
                <w:sz w:val="16"/>
              </w:rPr>
              <w:t xml:space="preserve"> </w:t>
            </w:r>
            <w:r>
              <w:rPr>
                <w:rFonts w:ascii="Times New Roman"/>
                <w:sz w:val="16"/>
              </w:rPr>
              <w:t>gml:boundedBy,</w:t>
            </w:r>
            <w:del w:id="2228" w:author="Jason Rhee" w:date="2024-07-25T22:45:00Z" w16du:dateUtc="2024-07-25T12:45:00Z">
              <w:r w:rsidDel="00616E19">
                <w:rPr>
                  <w:rFonts w:ascii="Times New Roman"/>
                  <w:spacing w:val="-14"/>
                  <w:sz w:val="16"/>
                </w:rPr>
                <w:delText xml:space="preserve"> </w:delText>
              </w:r>
              <w:r w:rsidDel="00616E19">
                <w:rPr>
                  <w:rFonts w:ascii="Times New Roman"/>
                  <w:sz w:val="16"/>
                </w:rPr>
                <w:delText>informationAssociation,</w:delText>
              </w:r>
            </w:del>
            <w:r>
              <w:rPr>
                <w:rFonts w:ascii="Times New Roman"/>
                <w:spacing w:val="-13"/>
                <w:sz w:val="16"/>
              </w:rPr>
              <w:t xml:space="preserve"> </w:t>
            </w:r>
            <w:ins w:id="2229"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del w:id="2230" w:author="Jason Rhee" w:date="2024-07-25T22:45:00Z" w16du:dateUtc="2024-07-25T12:45:00Z">
              <w:r w:rsidDel="00616E19">
                <w:rPr>
                  <w:rFonts w:ascii="Times New Roman"/>
                  <w:sz w:val="16"/>
                </w:rPr>
                <w:delText>invFeatureAssocia</w:delText>
              </w:r>
            </w:del>
            <w:del w:id="2231"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del w:id="2232" w:author="Jason Rhee" w:date="2024-07-25T22:45:00Z" w16du:dateUtc="2024-07-25T12:45:00Z">
              <w:r w:rsidDel="00616E19">
                <w:rPr>
                  <w:rFonts w:ascii="Times New Roman"/>
                  <w:sz w:val="16"/>
                </w:rPr>
                <w:delText>tion,</w:delText>
              </w:r>
              <w:r w:rsidDel="00616E19">
                <w:rPr>
                  <w:rFonts w:ascii="Times New Roman"/>
                  <w:spacing w:val="-13"/>
                  <w:sz w:val="16"/>
                </w:rPr>
                <w:delText xml:space="preserve"> </w:delText>
              </w:r>
            </w:del>
            <w:r>
              <w:rPr>
                <w:rFonts w:ascii="Times New Roman"/>
                <w:sz w:val="16"/>
              </w:rPr>
              <w:t>scaleMinimum</w:t>
            </w:r>
            <w:ins w:id="2233"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2234" w:name="Complex_Type_UnderKeelClearanceAlmostNon"/>
      <w:bookmarkStart w:id="2235" w:name="_bookmark11"/>
      <w:bookmarkEnd w:id="2234"/>
      <w:bookmarkEnd w:id="2235"/>
    </w:p>
    <w:p w14:paraId="3F890A95" w14:textId="77777777" w:rsidR="008A4EB6" w:rsidRDefault="008A4EB6" w:rsidP="00716349">
      <w:pPr>
        <w:pStyle w:val="Annex-Heading3"/>
        <w:rPr>
          <w:rFonts w:eastAsia="Courier New" w:hAnsi="Courier New" w:cs="Courier New"/>
          <w:szCs w:val="21"/>
        </w:rPr>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236">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EB6D3C" w14:paraId="2EDCB1F8" w14:textId="77777777" w:rsidTr="00EB6D3C">
        <w:tblPrEx>
          <w:tblW w:w="0" w:type="auto"/>
          <w:tblInd w:w="258" w:type="dxa"/>
          <w:tblLayout w:type="fixed"/>
          <w:tblCellMar>
            <w:left w:w="0" w:type="dxa"/>
            <w:right w:w="0" w:type="dxa"/>
          </w:tblCellMar>
          <w:tblLook w:val="01E0" w:firstRow="1" w:lastRow="1" w:firstColumn="1" w:lastColumn="1" w:noHBand="0" w:noVBand="0"/>
          <w:tblPrExChange w:id="2237" w:author="Jason Rhee" w:date="2024-07-25T22:52:00Z" w16du:dateUtc="2024-07-25T12:52: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4325"/>
          <w:trPrChange w:id="2238" w:author="Jason Rhee" w:date="2024-07-25T22:52:00Z" w16du:dateUtc="2024-07-25T12:52:00Z">
            <w:trPr>
              <w:gridAfter w:val="0"/>
              <w:trHeight w:hRule="exact" w:val="13833"/>
            </w:trPr>
          </w:trPrChange>
        </w:trPr>
        <w:tc>
          <w:tcPr>
            <w:tcW w:w="1031" w:type="dxa"/>
            <w:tcBorders>
              <w:top w:val="single" w:sz="4" w:space="0" w:color="000000"/>
              <w:left w:val="single" w:sz="4" w:space="0" w:color="000000"/>
              <w:bottom w:val="single" w:sz="4" w:space="0" w:color="000000"/>
              <w:right w:val="single" w:sz="4" w:space="0" w:color="000000"/>
            </w:tcBorders>
            <w:tcPrChange w:id="2239" w:author="Jason Rhee" w:date="2024-07-25T22:52:00Z" w16du:dateUtc="2024-07-25T12:52:00Z">
              <w:tcPr>
                <w:tcW w:w="1031" w:type="dxa"/>
                <w:gridSpan w:val="2"/>
                <w:tcBorders>
                  <w:top w:val="single" w:sz="4" w:space="0" w:color="000000"/>
                  <w:left w:val="single" w:sz="4" w:space="0" w:color="000000"/>
                  <w:bottom w:val="single" w:sz="4" w:space="0" w:color="000000"/>
                  <w:right w:val="single" w:sz="4" w:space="0" w:color="000000"/>
                </w:tcBorders>
              </w:tcPr>
            </w:tcPrChange>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Change w:id="2240" w:author="Jason Rhee" w:date="2024-07-25T22:52:00Z" w16du:dateUtc="2024-07-25T12:52:00Z">
              <w:tcPr>
                <w:tcW w:w="8571" w:type="dxa"/>
                <w:gridSpan w:val="4"/>
                <w:tcBorders>
                  <w:top w:val="single" w:sz="4" w:space="0" w:color="000000"/>
                  <w:left w:val="single" w:sz="4" w:space="0" w:color="000000"/>
                  <w:bottom w:val="single" w:sz="4" w:space="0" w:color="000000"/>
                  <w:right w:val="single" w:sz="4" w:space="0" w:color="000000"/>
                </w:tcBorders>
              </w:tcPr>
            </w:tcPrChange>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51A40DA9" w:rsidR="008A4EB6" w:rsidRDefault="00D86FE0" w:rsidP="005D41D7">
            <w:pPr>
              <w:pStyle w:val="TableParagraph"/>
              <w:spacing w:line="200" w:lineRule="atLeast"/>
              <w:ind w:left="37"/>
              <w:rPr>
                <w:rFonts w:ascii="Courier New" w:eastAsia="Courier New" w:hAnsi="Courier New" w:cs="Courier New"/>
                <w:sz w:val="20"/>
                <w:szCs w:val="20"/>
              </w:rPr>
            </w:pPr>
            <w:del w:id="2241" w:author="Jason Rhee" w:date="2024-07-25T22:46:00Z" w16du:dateUtc="2024-07-25T12:46:00Z">
              <w:r w:rsidDel="00B86DF9">
                <w:rPr>
                  <w:noProof/>
                </w:rPr>
                <w:drawing>
                  <wp:inline distT="0" distB="0" distL="0" distR="0" wp14:anchorId="7C169931" wp14:editId="2FB1A46E">
                    <wp:extent cx="4891783" cy="5187821"/>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0713" cy="5197291"/>
                            </a:xfrm>
                            <a:prstGeom prst="rect">
                              <a:avLst/>
                            </a:prstGeom>
                          </pic:spPr>
                        </pic:pic>
                      </a:graphicData>
                    </a:graphic>
                  </wp:inline>
                </w:drawing>
              </w:r>
            </w:del>
          </w:p>
          <w:p w14:paraId="48BDE99E" w14:textId="77777777" w:rsidR="008A4EB6" w:rsidRDefault="008A4EB6" w:rsidP="005D41D7">
            <w:pPr>
              <w:pStyle w:val="TableParagraph"/>
              <w:spacing w:before="91"/>
              <w:ind w:left="37"/>
              <w:rPr>
                <w:ins w:id="2242" w:author="Jason Rhee" w:date="2024-07-25T22:46:00Z" w16du:dateUtc="2024-07-25T12:46:00Z"/>
                <w:rFonts w:ascii="Times New Roman" w:eastAsia="Times New Roman" w:hAnsi="Times New Roman" w:cs="Times New Roman"/>
                <w:sz w:val="16"/>
                <w:szCs w:val="16"/>
              </w:rPr>
            </w:pPr>
          </w:p>
          <w:p w14:paraId="0000B655" w14:textId="47B0D600" w:rsidR="00B86DF9" w:rsidRDefault="00B86DF9">
            <w:pPr>
              <w:pStyle w:val="TableParagraph"/>
              <w:spacing w:before="91"/>
              <w:ind w:left="37"/>
              <w:jc w:val="center"/>
              <w:rPr>
                <w:ins w:id="2243" w:author="Jason Rhee" w:date="2024-07-25T22:46:00Z" w16du:dateUtc="2024-07-25T12:46:00Z"/>
                <w:rFonts w:ascii="Times New Roman" w:eastAsia="Times New Roman" w:hAnsi="Times New Roman" w:cs="Times New Roman"/>
                <w:sz w:val="16"/>
                <w:szCs w:val="16"/>
              </w:rPr>
              <w:pPrChange w:id="2244" w:author="Jason Rhee" w:date="2024-07-25T22:46:00Z" w16du:dateUtc="2024-07-25T12:46:00Z">
                <w:pPr>
                  <w:pStyle w:val="TableParagraph"/>
                  <w:spacing w:before="91"/>
                  <w:ind w:left="37"/>
                </w:pPr>
              </w:pPrChange>
            </w:pPr>
            <w:ins w:id="2245" w:author="Jason Rhee" w:date="2024-07-25T22:46:00Z" w16du:dateUtc="2024-07-25T12:46:00Z">
              <w:r>
                <w:rPr>
                  <w:noProof/>
                </w:rPr>
                <w:drawing>
                  <wp:inline distT="0" distB="0" distL="0" distR="0" wp14:anchorId="10D54A1C" wp14:editId="7457AD9D">
                    <wp:extent cx="4366727" cy="3734237"/>
                    <wp:effectExtent l="0" t="0" r="0" b="0"/>
                    <wp:docPr id="1689851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70765" cy="3737690"/>
                            </a:xfrm>
                            <a:prstGeom prst="rect">
                              <a:avLst/>
                            </a:prstGeom>
                            <a:noFill/>
                            <a:ln>
                              <a:noFill/>
                            </a:ln>
                          </pic:spPr>
                        </pic:pic>
                      </a:graphicData>
                    </a:graphic>
                  </wp:inline>
                </w:drawing>
              </w:r>
            </w:ins>
          </w:p>
          <w:p w14:paraId="35496831" w14:textId="77777777" w:rsidR="00B86DF9" w:rsidRDefault="00B86DF9" w:rsidP="005D41D7">
            <w:pPr>
              <w:pStyle w:val="TableParagraph"/>
              <w:spacing w:before="91"/>
              <w:ind w:left="37"/>
              <w:rPr>
                <w:ins w:id="2246" w:author="Jason Rhee" w:date="2024-07-25T22:51:00Z" w16du:dateUtc="2024-07-25T12:51:00Z"/>
                <w:rFonts w:ascii="Times New Roman" w:eastAsia="Times New Roman" w:hAnsi="Times New Roman" w:cs="Times New Roman"/>
                <w:sz w:val="16"/>
                <w:szCs w:val="16"/>
              </w:rPr>
            </w:pPr>
          </w:p>
          <w:p w14:paraId="106E22CA" w14:textId="77777777" w:rsidR="00EB6D3C" w:rsidRPr="00EB6D3C" w:rsidRDefault="00EB6D3C">
            <w:pPr>
              <w:rPr>
                <w:ins w:id="2247" w:author="Jason Rhee" w:date="2024-07-25T22:51:00Z" w16du:dateUtc="2024-07-25T12:51:00Z"/>
                <w:rPrChange w:id="2248" w:author="Jason Rhee" w:date="2024-07-25T22:51:00Z" w16du:dateUtc="2024-07-25T12:51:00Z">
                  <w:rPr>
                    <w:ins w:id="2249" w:author="Jason Rhee" w:date="2024-07-25T22:51:00Z" w16du:dateUtc="2024-07-25T12:51:00Z"/>
                    <w:rFonts w:ascii="Times New Roman" w:eastAsia="Times New Roman" w:hAnsi="Times New Roman" w:cs="Times New Roman"/>
                    <w:sz w:val="16"/>
                    <w:szCs w:val="16"/>
                  </w:rPr>
                </w:rPrChange>
              </w:rPr>
              <w:pPrChange w:id="2250" w:author="Jason Rhee" w:date="2024-07-25T22:51:00Z" w16du:dateUtc="2024-07-25T12:51:00Z">
                <w:pPr>
                  <w:pStyle w:val="TableParagraph"/>
                  <w:spacing w:before="91"/>
                  <w:ind w:left="37"/>
                </w:pPr>
              </w:pPrChange>
            </w:pPr>
          </w:p>
          <w:p w14:paraId="6E9F8E6B" w14:textId="77777777" w:rsidR="00EB6D3C" w:rsidRPr="00EB6D3C" w:rsidRDefault="00EB6D3C">
            <w:pPr>
              <w:rPr>
                <w:ins w:id="2251" w:author="Jason Rhee" w:date="2024-07-25T22:51:00Z" w16du:dateUtc="2024-07-25T12:51:00Z"/>
                <w:rPrChange w:id="2252" w:author="Jason Rhee" w:date="2024-07-25T22:51:00Z" w16du:dateUtc="2024-07-25T12:51:00Z">
                  <w:rPr>
                    <w:ins w:id="2253" w:author="Jason Rhee" w:date="2024-07-25T22:51:00Z" w16du:dateUtc="2024-07-25T12:51:00Z"/>
                    <w:rFonts w:ascii="Times New Roman" w:eastAsia="Times New Roman" w:hAnsi="Times New Roman" w:cs="Times New Roman"/>
                    <w:sz w:val="16"/>
                    <w:szCs w:val="16"/>
                  </w:rPr>
                </w:rPrChange>
              </w:rPr>
              <w:pPrChange w:id="2254" w:author="Jason Rhee" w:date="2024-07-25T22:51:00Z" w16du:dateUtc="2024-07-25T12:51:00Z">
                <w:pPr>
                  <w:pStyle w:val="TableParagraph"/>
                  <w:spacing w:before="91"/>
                  <w:ind w:left="37"/>
                </w:pPr>
              </w:pPrChange>
            </w:pPr>
          </w:p>
          <w:p w14:paraId="5B4E01D3" w14:textId="77777777" w:rsidR="00EB6D3C" w:rsidRPr="00EB6D3C" w:rsidRDefault="00EB6D3C">
            <w:pPr>
              <w:rPr>
                <w:ins w:id="2255" w:author="Jason Rhee" w:date="2024-07-25T22:51:00Z" w16du:dateUtc="2024-07-25T12:51:00Z"/>
                <w:rPrChange w:id="2256" w:author="Jason Rhee" w:date="2024-07-25T22:51:00Z" w16du:dateUtc="2024-07-25T12:51:00Z">
                  <w:rPr>
                    <w:ins w:id="2257" w:author="Jason Rhee" w:date="2024-07-25T22:51:00Z" w16du:dateUtc="2024-07-25T12:51:00Z"/>
                    <w:rFonts w:ascii="Times New Roman" w:eastAsia="Times New Roman" w:hAnsi="Times New Roman" w:cs="Times New Roman"/>
                    <w:sz w:val="16"/>
                    <w:szCs w:val="16"/>
                  </w:rPr>
                </w:rPrChange>
              </w:rPr>
              <w:pPrChange w:id="2258" w:author="Jason Rhee" w:date="2024-07-25T22:51:00Z" w16du:dateUtc="2024-07-25T12:51:00Z">
                <w:pPr>
                  <w:pStyle w:val="TableParagraph"/>
                  <w:spacing w:before="91"/>
                  <w:ind w:left="37"/>
                </w:pPr>
              </w:pPrChange>
            </w:pPr>
          </w:p>
          <w:p w14:paraId="19AB991B" w14:textId="77777777" w:rsidR="00EB6D3C" w:rsidRPr="00EB6D3C" w:rsidRDefault="00EB6D3C">
            <w:pPr>
              <w:rPr>
                <w:ins w:id="2259" w:author="Jason Rhee" w:date="2024-07-25T22:51:00Z" w16du:dateUtc="2024-07-25T12:51:00Z"/>
                <w:rPrChange w:id="2260" w:author="Jason Rhee" w:date="2024-07-25T22:51:00Z" w16du:dateUtc="2024-07-25T12:51:00Z">
                  <w:rPr>
                    <w:ins w:id="2261" w:author="Jason Rhee" w:date="2024-07-25T22:51:00Z" w16du:dateUtc="2024-07-25T12:51:00Z"/>
                    <w:rFonts w:ascii="Times New Roman" w:eastAsia="Times New Roman" w:hAnsi="Times New Roman" w:cs="Times New Roman"/>
                    <w:sz w:val="16"/>
                    <w:szCs w:val="16"/>
                  </w:rPr>
                </w:rPrChange>
              </w:rPr>
              <w:pPrChange w:id="2262" w:author="Jason Rhee" w:date="2024-07-25T22:51:00Z" w16du:dateUtc="2024-07-25T12:51:00Z">
                <w:pPr>
                  <w:pStyle w:val="TableParagraph"/>
                  <w:spacing w:before="91"/>
                  <w:ind w:left="37"/>
                </w:pPr>
              </w:pPrChange>
            </w:pPr>
          </w:p>
          <w:p w14:paraId="6A628FC2" w14:textId="77777777" w:rsidR="00EB6D3C" w:rsidRPr="00EB6D3C" w:rsidRDefault="00EB6D3C">
            <w:pPr>
              <w:rPr>
                <w:ins w:id="2263" w:author="Jason Rhee" w:date="2024-07-25T22:51:00Z" w16du:dateUtc="2024-07-25T12:51:00Z"/>
                <w:rPrChange w:id="2264" w:author="Jason Rhee" w:date="2024-07-25T22:51:00Z" w16du:dateUtc="2024-07-25T12:51:00Z">
                  <w:rPr>
                    <w:ins w:id="2265" w:author="Jason Rhee" w:date="2024-07-25T22:51:00Z" w16du:dateUtc="2024-07-25T12:51:00Z"/>
                    <w:rFonts w:ascii="Times New Roman" w:eastAsia="Times New Roman" w:hAnsi="Times New Roman" w:cs="Times New Roman"/>
                    <w:sz w:val="16"/>
                    <w:szCs w:val="16"/>
                  </w:rPr>
                </w:rPrChange>
              </w:rPr>
              <w:pPrChange w:id="2266" w:author="Jason Rhee" w:date="2024-07-25T22:51:00Z" w16du:dateUtc="2024-07-25T12:51:00Z">
                <w:pPr>
                  <w:pStyle w:val="TableParagraph"/>
                  <w:spacing w:before="91"/>
                  <w:ind w:left="37"/>
                </w:pPr>
              </w:pPrChange>
            </w:pPr>
          </w:p>
          <w:p w14:paraId="33B4BA06" w14:textId="77777777" w:rsidR="00EB6D3C" w:rsidRPr="00EB6D3C" w:rsidRDefault="00EB6D3C">
            <w:pPr>
              <w:rPr>
                <w:ins w:id="2267" w:author="Jason Rhee" w:date="2024-07-25T22:51:00Z" w16du:dateUtc="2024-07-25T12:51:00Z"/>
                <w:rPrChange w:id="2268" w:author="Jason Rhee" w:date="2024-07-25T22:51:00Z" w16du:dateUtc="2024-07-25T12:51:00Z">
                  <w:rPr>
                    <w:ins w:id="2269" w:author="Jason Rhee" w:date="2024-07-25T22:51:00Z" w16du:dateUtc="2024-07-25T12:51:00Z"/>
                    <w:rFonts w:ascii="Times New Roman" w:eastAsia="Times New Roman" w:hAnsi="Times New Roman" w:cs="Times New Roman"/>
                    <w:sz w:val="16"/>
                    <w:szCs w:val="16"/>
                  </w:rPr>
                </w:rPrChange>
              </w:rPr>
              <w:pPrChange w:id="2270" w:author="Jason Rhee" w:date="2024-07-25T22:51:00Z" w16du:dateUtc="2024-07-25T12:51:00Z">
                <w:pPr>
                  <w:pStyle w:val="TableParagraph"/>
                  <w:spacing w:before="91"/>
                  <w:ind w:left="37"/>
                </w:pPr>
              </w:pPrChange>
            </w:pPr>
          </w:p>
          <w:p w14:paraId="42774183" w14:textId="77777777" w:rsidR="00EB6D3C" w:rsidRPr="00EB6D3C" w:rsidRDefault="00EB6D3C">
            <w:pPr>
              <w:rPr>
                <w:ins w:id="2271" w:author="Jason Rhee" w:date="2024-07-25T22:51:00Z" w16du:dateUtc="2024-07-25T12:51:00Z"/>
                <w:rPrChange w:id="2272" w:author="Jason Rhee" w:date="2024-07-25T22:51:00Z" w16du:dateUtc="2024-07-25T12:51:00Z">
                  <w:rPr>
                    <w:ins w:id="2273" w:author="Jason Rhee" w:date="2024-07-25T22:51:00Z" w16du:dateUtc="2024-07-25T12:51:00Z"/>
                    <w:rFonts w:ascii="Times New Roman" w:eastAsia="Times New Roman" w:hAnsi="Times New Roman" w:cs="Times New Roman"/>
                    <w:sz w:val="16"/>
                    <w:szCs w:val="16"/>
                  </w:rPr>
                </w:rPrChange>
              </w:rPr>
              <w:pPrChange w:id="2274" w:author="Jason Rhee" w:date="2024-07-25T22:51:00Z" w16du:dateUtc="2024-07-25T12:51:00Z">
                <w:pPr>
                  <w:pStyle w:val="TableParagraph"/>
                  <w:spacing w:before="91"/>
                  <w:ind w:left="37"/>
                </w:pPr>
              </w:pPrChange>
            </w:pPr>
          </w:p>
          <w:p w14:paraId="7F52A215" w14:textId="77777777" w:rsidR="00EB6D3C" w:rsidRPr="00EB6D3C" w:rsidRDefault="00EB6D3C">
            <w:pPr>
              <w:rPr>
                <w:ins w:id="2275" w:author="Jason Rhee" w:date="2024-07-25T22:51:00Z" w16du:dateUtc="2024-07-25T12:51:00Z"/>
                <w:rPrChange w:id="2276" w:author="Jason Rhee" w:date="2024-07-25T22:51:00Z" w16du:dateUtc="2024-07-25T12:51:00Z">
                  <w:rPr>
                    <w:ins w:id="2277" w:author="Jason Rhee" w:date="2024-07-25T22:51:00Z" w16du:dateUtc="2024-07-25T12:51:00Z"/>
                    <w:rFonts w:ascii="Times New Roman" w:eastAsia="Times New Roman" w:hAnsi="Times New Roman" w:cs="Times New Roman"/>
                    <w:sz w:val="16"/>
                    <w:szCs w:val="16"/>
                  </w:rPr>
                </w:rPrChange>
              </w:rPr>
              <w:pPrChange w:id="2278" w:author="Jason Rhee" w:date="2024-07-25T22:51:00Z" w16du:dateUtc="2024-07-25T12:51:00Z">
                <w:pPr>
                  <w:pStyle w:val="TableParagraph"/>
                  <w:spacing w:before="91"/>
                  <w:ind w:left="37"/>
                </w:pPr>
              </w:pPrChange>
            </w:pPr>
          </w:p>
          <w:p w14:paraId="2ADB78F5" w14:textId="77777777" w:rsidR="00EB6D3C" w:rsidRPr="00EB6D3C" w:rsidRDefault="00EB6D3C">
            <w:pPr>
              <w:rPr>
                <w:ins w:id="2279" w:author="Jason Rhee" w:date="2024-07-25T22:51:00Z" w16du:dateUtc="2024-07-25T12:51:00Z"/>
                <w:rPrChange w:id="2280" w:author="Jason Rhee" w:date="2024-07-25T22:51:00Z" w16du:dateUtc="2024-07-25T12:51:00Z">
                  <w:rPr>
                    <w:ins w:id="2281" w:author="Jason Rhee" w:date="2024-07-25T22:51:00Z" w16du:dateUtc="2024-07-25T12:51:00Z"/>
                    <w:rFonts w:ascii="Times New Roman" w:eastAsia="Times New Roman" w:hAnsi="Times New Roman" w:cs="Times New Roman"/>
                    <w:sz w:val="16"/>
                    <w:szCs w:val="16"/>
                  </w:rPr>
                </w:rPrChange>
              </w:rPr>
              <w:pPrChange w:id="2282" w:author="Jason Rhee" w:date="2024-07-25T22:51:00Z" w16du:dateUtc="2024-07-25T12:51:00Z">
                <w:pPr>
                  <w:pStyle w:val="TableParagraph"/>
                  <w:spacing w:before="91"/>
                  <w:ind w:left="37"/>
                </w:pPr>
              </w:pPrChange>
            </w:pPr>
          </w:p>
          <w:p w14:paraId="2AAFA1BE" w14:textId="0F9F4F59" w:rsidR="00EB6D3C" w:rsidRPr="00EB6D3C" w:rsidRDefault="00EB6D3C">
            <w:pPr>
              <w:tabs>
                <w:tab w:val="left" w:pos="2072"/>
              </w:tabs>
              <w:rPr>
                <w:rPrChange w:id="2283" w:author="Jason Rhee" w:date="2024-07-25T22:51:00Z" w16du:dateUtc="2024-07-25T12:51:00Z">
                  <w:rPr>
                    <w:rFonts w:ascii="Times New Roman" w:eastAsia="Times New Roman" w:hAnsi="Times New Roman" w:cs="Times New Roman"/>
                    <w:sz w:val="16"/>
                    <w:szCs w:val="16"/>
                  </w:rPr>
                </w:rPrChange>
              </w:rPr>
              <w:pPrChange w:id="2284" w:author="Jason Rhee" w:date="2024-07-25T22:51:00Z" w16du:dateUtc="2024-07-25T12:51:00Z">
                <w:pPr>
                  <w:pStyle w:val="TableParagraph"/>
                  <w:spacing w:before="91"/>
                  <w:ind w:left="37"/>
                </w:pPr>
              </w:pPrChange>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lastRenderedPageBreak/>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2740F26F"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del w:id="2285" w:author="Jason Rhee" w:date="2024-07-25T22:47:00Z" w16du:dateUtc="2024-07-25T12:47:00Z">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featureObjectIdentifier{0,1}</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informationAssociation*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7"/>
                  <w:sz w:val="16"/>
                </w:rPr>
                <w:delText xml:space="preserve"> </w:delText>
              </w:r>
              <w:r w:rsidDel="00904690">
                <w:rPr>
                  <w:rFonts w:ascii="Times New Roman"/>
                  <w:sz w:val="16"/>
                </w:rPr>
                <w:delText>featureAssociation*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invFeatureAssociation*</w:delText>
              </w:r>
              <w:r w:rsidDel="00904690">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2286"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2287"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2288"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2289" w:author="Jason Rhee" w:date="2024-07-21T17:24:00Z" w16du:dateUtc="2024-07-21T07:24:00Z">
              <w:r w:rsidDel="00377D31">
                <w:rPr>
                  <w:rFonts w:ascii="Times New Roman"/>
                  <w:sz w:val="16"/>
                </w:rPr>
                <w:delText>componentOf</w:delText>
              </w:r>
            </w:del>
            <w:ins w:id="2290"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2500EF8E"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2291" w:author="Jason Rhee" w:date="2024-07-21T17:24:00Z" w16du:dateUtc="2024-07-21T07:24:00Z">
              <w:r w:rsidDel="00377D31">
                <w:rPr>
                  <w:rFonts w:ascii="Times New Roman"/>
                  <w:sz w:val="16"/>
                </w:rPr>
                <w:delText>componentOf</w:delText>
              </w:r>
            </w:del>
            <w:del w:id="2292"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del w:id="2293" w:author="Jason Rhee" w:date="2024-07-25T22:47:00Z" w16du:dateUtc="2024-07-25T12:47:00Z">
              <w:r w:rsidDel="009C43BD">
                <w:rPr>
                  <w:rFonts w:ascii="Times New Roman"/>
                  <w:sz w:val="16"/>
                </w:rPr>
                <w:delText>featureAssociation,</w:delText>
              </w:r>
              <w:r w:rsidDel="009C43BD">
                <w:rPr>
                  <w:rFonts w:ascii="Times New Roman"/>
                  <w:spacing w:val="-13"/>
                  <w:sz w:val="16"/>
                </w:rPr>
                <w:delText xml:space="preserve"> </w:delText>
              </w:r>
              <w:r w:rsidDel="009C43BD">
                <w:rPr>
                  <w:rFonts w:ascii="Times New Roman"/>
                  <w:sz w:val="16"/>
                </w:rPr>
                <w:delText>featureObjectIdentifier,</w:delText>
              </w:r>
              <w:r w:rsidDel="009C43BD">
                <w:rPr>
                  <w:rFonts w:ascii="Times New Roman"/>
                  <w:spacing w:val="-13"/>
                  <w:sz w:val="16"/>
                </w:rPr>
                <w:delText xml:space="preserve"> </w:delText>
              </w:r>
            </w:del>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del w:id="2294" w:author="Jason Rhee" w:date="2024-07-25T22:47:00Z" w16du:dateUtc="2024-07-25T12:47:00Z">
              <w:r w:rsidDel="009C43BD">
                <w:rPr>
                  <w:rFonts w:ascii="Times New Roman"/>
                  <w:sz w:val="16"/>
                </w:rPr>
                <w:delText>informa</w:delText>
              </w:r>
            </w:del>
            <w:del w:id="2295"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del w:id="2296" w:author="Jason Rhee" w:date="2024-07-25T22:47:00Z" w16du:dateUtc="2024-07-25T12:47:00Z">
              <w:r w:rsidDel="009C43BD">
                <w:rPr>
                  <w:rFonts w:ascii="Times New Roman"/>
                  <w:sz w:val="16"/>
                </w:rPr>
                <w:delText>tionAssociation,</w:delText>
              </w:r>
              <w:r w:rsidDel="009C43BD">
                <w:rPr>
                  <w:rFonts w:ascii="Times New Roman"/>
                  <w:spacing w:val="-18"/>
                  <w:sz w:val="16"/>
                </w:rPr>
                <w:delText xml:space="preserve"> </w:delText>
              </w:r>
            </w:del>
            <w:ins w:id="2297"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del w:id="2298" w:author="Jason Rhee" w:date="2024-07-25T22:47:00Z" w16du:dateUtc="2024-07-25T12:47:00Z">
              <w:r w:rsidDel="009C43BD">
                <w:rPr>
                  <w:rFonts w:ascii="Times New Roman"/>
                  <w:sz w:val="16"/>
                </w:rPr>
                <w:delText>invFeatureAssociation,</w:delText>
              </w:r>
              <w:r w:rsidDel="009C43BD">
                <w:rPr>
                  <w:rFonts w:ascii="Times New Roman"/>
                  <w:spacing w:val="-17"/>
                  <w:sz w:val="16"/>
                </w:rPr>
                <w:delText xml:space="preserve"> </w:delText>
              </w:r>
              <w:r w:rsidDel="009C43BD">
                <w:rPr>
                  <w:rFonts w:ascii="Times New Roman"/>
                  <w:sz w:val="16"/>
                </w:rPr>
                <w:delText>scaleMinimum</w:delText>
              </w:r>
            </w:del>
            <w:ins w:id="2299" w:author="Jason Rhee" w:date="2024-07-21T17:47:00Z" w16du:dateUtc="2024-07-21T07:47:00Z">
              <w:r w:rsidR="005A1D9A">
                <w:rPr>
                  <w:rFonts w:ascii="Times New Roman"/>
                  <w:sz w:val="16"/>
                </w:rPr>
                <w:t>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2300" w:name="Complex_Type_UnderKeelClearanceControlPo"/>
      <w:bookmarkStart w:id="2301" w:name="_bookmark12"/>
      <w:bookmarkEnd w:id="2300"/>
      <w:bookmarkEnd w:id="2301"/>
      <w:r>
        <w:lastRenderedPageBreak/>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302">
          <w:tblGrid>
            <w:gridCol w:w="5"/>
            <w:gridCol w:w="1026"/>
            <w:gridCol w:w="5"/>
            <w:gridCol w:w="2166"/>
            <w:gridCol w:w="2116"/>
            <w:gridCol w:w="4284"/>
            <w:gridCol w:w="5"/>
          </w:tblGrid>
        </w:tblGridChange>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F65E02">
        <w:tblPrEx>
          <w:tblW w:w="0" w:type="auto"/>
          <w:tblInd w:w="258" w:type="dxa"/>
          <w:tblLayout w:type="fixed"/>
          <w:tblCellMar>
            <w:left w:w="0" w:type="dxa"/>
            <w:right w:w="0" w:type="dxa"/>
          </w:tblCellMar>
          <w:tblLook w:val="01E0" w:firstRow="1" w:lastRow="1" w:firstColumn="1" w:lastColumn="1" w:noHBand="0" w:noVBand="0"/>
          <w:tblPrExChange w:id="2303" w:author="Jason Rhee" w:date="2024-07-25T22:53:00Z" w16du:dateUtc="2024-07-25T12:53: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3209"/>
          <w:trPrChange w:id="2304" w:author="Jason Rhee" w:date="2024-07-25T22:53:00Z" w16du:dateUtc="2024-07-25T12:53:00Z">
            <w:trPr>
              <w:gridAfter w:val="0"/>
              <w:trHeight w:hRule="exact" w:val="11348"/>
            </w:trPr>
          </w:trPrChange>
        </w:trPr>
        <w:tc>
          <w:tcPr>
            <w:tcW w:w="1031" w:type="dxa"/>
            <w:tcBorders>
              <w:top w:val="single" w:sz="4" w:space="0" w:color="000000"/>
              <w:left w:val="single" w:sz="4" w:space="0" w:color="000000"/>
              <w:bottom w:val="single" w:sz="4" w:space="0" w:color="000000"/>
              <w:right w:val="single" w:sz="4" w:space="0" w:color="000000"/>
            </w:tcBorders>
            <w:tcPrChange w:id="2305" w:author="Jason Rhee" w:date="2024-07-25T22:53:00Z" w16du:dateUtc="2024-07-25T12:5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2306" w:author="Jason Rhee" w:date="2024-07-25T22:53:00Z" w16du:dateUtc="2024-07-25T12:5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342754C9" w14:textId="0D80A0FA" w:rsidR="00876C65" w:rsidRDefault="00457C3A" w:rsidP="00876C65">
            <w:pPr>
              <w:pStyle w:val="TableParagraph"/>
              <w:spacing w:line="200" w:lineRule="atLeast"/>
              <w:ind w:left="37"/>
              <w:rPr>
                <w:ins w:id="2307" w:author="Jason Rhee" w:date="2024-07-25T22:49:00Z" w16du:dateUtc="2024-07-25T12:49:00Z"/>
                <w:rFonts w:ascii="Courier New" w:eastAsia="Courier New" w:hAnsi="Courier New" w:cs="Courier New"/>
                <w:sz w:val="20"/>
                <w:szCs w:val="20"/>
              </w:rPr>
            </w:pPr>
            <w:del w:id="2308" w:author="Jason Rhee" w:date="2024-07-25T22:48:00Z" w16du:dateUtc="2024-07-25T12:48:00Z">
              <w:r w:rsidDel="00876C65">
                <w:rPr>
                  <w:noProof/>
                </w:rPr>
                <w:drawing>
                  <wp:inline distT="0" distB="0" distL="0" distR="0" wp14:anchorId="7E04BEB7" wp14:editId="268C29A9">
                    <wp:extent cx="5001105" cy="6941357"/>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1750" cy="6956132"/>
                            </a:xfrm>
                            <a:prstGeom prst="rect">
                              <a:avLst/>
                            </a:prstGeom>
                          </pic:spPr>
                        </pic:pic>
                      </a:graphicData>
                    </a:graphic>
                  </wp:inline>
                </w:drawing>
              </w:r>
            </w:del>
          </w:p>
          <w:p w14:paraId="654D0377" w14:textId="5448BE12" w:rsidR="00876C65" w:rsidRDefault="00EB6D3C">
            <w:pPr>
              <w:pStyle w:val="TableParagraph"/>
              <w:spacing w:line="200" w:lineRule="atLeast"/>
              <w:ind w:left="37"/>
              <w:jc w:val="center"/>
              <w:rPr>
                <w:rFonts w:ascii="Courier New" w:eastAsia="Courier New" w:hAnsi="Courier New" w:cs="Courier New"/>
                <w:sz w:val="20"/>
                <w:szCs w:val="20"/>
              </w:rPr>
              <w:pPrChange w:id="2309" w:author="Jason Rhee" w:date="2024-07-25T22:53:00Z" w16du:dateUtc="2024-07-25T12:53:00Z">
                <w:pPr>
                  <w:pStyle w:val="TableParagraph"/>
                  <w:spacing w:line="200" w:lineRule="atLeast"/>
                  <w:ind w:left="37"/>
                </w:pPr>
              </w:pPrChange>
            </w:pPr>
            <w:ins w:id="2310" w:author="Jason Rhee" w:date="2024-07-25T22:53:00Z" w16du:dateUtc="2024-07-25T12:53:00Z">
              <w:r>
                <w:rPr>
                  <w:noProof/>
                </w:rPr>
                <w:drawing>
                  <wp:inline distT="0" distB="0" distL="0" distR="0" wp14:anchorId="1122817B" wp14:editId="7590090C">
                    <wp:extent cx="4516794" cy="5663501"/>
                    <wp:effectExtent l="0" t="0" r="0" b="0"/>
                    <wp:docPr id="1426035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23188" cy="5671518"/>
                            </a:xfrm>
                            <a:prstGeom prst="rect">
                              <a:avLst/>
                            </a:prstGeom>
                            <a:noFill/>
                            <a:ln>
                              <a:noFill/>
                            </a:ln>
                          </pic:spPr>
                        </pic:pic>
                      </a:graphicData>
                    </a:graphic>
                  </wp:inline>
                </w:drawing>
              </w:r>
            </w:ins>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33FE54E0"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del w:id="2311" w:author="Jason Rhee" w:date="2024-07-25T22:54:00Z" w16du:dateUtc="2024-07-25T12:54:00Z">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featureObjectIdentifier{0,1}</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informationAssociation*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7"/>
                  <w:sz w:val="16"/>
                </w:rPr>
                <w:delText xml:space="preserve"> </w:delText>
              </w:r>
              <w:r w:rsidDel="00F65E02">
                <w:rPr>
                  <w:rFonts w:ascii="Times New Roman"/>
                  <w:sz w:val="16"/>
                </w:rPr>
                <w:delText>featureAssociation*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invFeatureAssociation*</w:delText>
              </w:r>
              <w:r w:rsidDel="00F65E02">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2312" w:author="Jason Rhee" w:date="2024-07-21T17:24:00Z" w16du:dateUtc="2024-07-21T07:24:00Z">
              <w:r w:rsidDel="00377D31">
                <w:rPr>
                  <w:rFonts w:ascii="Times New Roman"/>
                  <w:sz w:val="16"/>
                </w:rPr>
                <w:delText>componentOf</w:delText>
              </w:r>
            </w:del>
            <w:ins w:id="2313"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0DF75FA5"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2314" w:author="Jason Rhee" w:date="2024-07-21T17:24:00Z" w16du:dateUtc="2024-07-21T07:24:00Z">
              <w:r w:rsidDel="00377D31">
                <w:rPr>
                  <w:rFonts w:ascii="Times New Roman"/>
                  <w:sz w:val="16"/>
                </w:rPr>
                <w:delText>componentOf</w:delText>
              </w:r>
            </w:del>
            <w:ins w:id="2315"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del w:id="2316" w:author="Jason Rhee" w:date="2024-07-25T22:54:00Z" w16du:dateUtc="2024-07-25T12:54:00Z">
              <w:r w:rsidDel="00F65E02">
                <w:rPr>
                  <w:rFonts w:ascii="Times New Roman"/>
                  <w:sz w:val="16"/>
                </w:rPr>
                <w:delText>featureAssociation,</w:delText>
              </w:r>
              <w:r w:rsidDel="00F65E02">
                <w:rPr>
                  <w:rFonts w:ascii="Times New Roman"/>
                  <w:spacing w:val="-16"/>
                  <w:sz w:val="16"/>
                </w:rPr>
                <w:delText xml:space="preserve"> </w:delText>
              </w:r>
              <w:r w:rsidDel="00F65E02">
                <w:rPr>
                  <w:rFonts w:ascii="Times New Roman"/>
                  <w:sz w:val="16"/>
                </w:rPr>
                <w:delText>featureObjectIdenti-</w:delText>
              </w:r>
              <w:r w:rsidDel="00F65E02">
                <w:rPr>
                  <w:rFonts w:ascii="Times New Roman"/>
                  <w:w w:val="99"/>
                  <w:sz w:val="16"/>
                </w:rPr>
                <w:delText xml:space="preserve"> </w:delText>
              </w:r>
              <w:r w:rsidDel="00F65E02">
                <w:rPr>
                  <w:rFonts w:ascii="Times New Roman"/>
                  <w:sz w:val="16"/>
                </w:rPr>
                <w:delText>fier,</w:delText>
              </w:r>
              <w:r w:rsidDel="00F65E02">
                <w:rPr>
                  <w:rFonts w:ascii="Times New Roman"/>
                  <w:spacing w:val="-11"/>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del w:id="2317" w:author="Jason Rhee" w:date="2024-07-25T22:54:00Z" w16du:dateUtc="2024-07-25T12:54:00Z">
              <w:r w:rsidDel="00F65E02">
                <w:rPr>
                  <w:rFonts w:ascii="Times New Roman"/>
                  <w:sz w:val="16"/>
                </w:rPr>
                <w:delText>,</w:delText>
              </w:r>
              <w:r w:rsidDel="00F65E02">
                <w:rPr>
                  <w:rFonts w:ascii="Times New Roman"/>
                  <w:spacing w:val="-11"/>
                  <w:sz w:val="16"/>
                </w:rPr>
                <w:delText xml:space="preserve"> </w:delText>
              </w:r>
              <w:r w:rsidDel="00F65E02">
                <w:rPr>
                  <w:rFonts w:ascii="Times New Roman"/>
                  <w:sz w:val="16"/>
                </w:rPr>
                <w:delText>informationAssociation,</w:delText>
              </w:r>
              <w:r w:rsidDel="00F65E02">
                <w:rPr>
                  <w:rFonts w:ascii="Times New Roman"/>
                  <w:spacing w:val="-10"/>
                  <w:sz w:val="16"/>
                </w:rPr>
                <w:delText xml:space="preserve"> </w:delText>
              </w:r>
              <w:r w:rsidDel="00F65E02">
                <w:rPr>
                  <w:rFonts w:ascii="Times New Roman"/>
                  <w:sz w:val="16"/>
                </w:rPr>
                <w:delText>invFeatureAssociation</w:delText>
              </w:r>
            </w:del>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2318" w:name="Complex_Type_InformationTypeType"/>
      <w:bookmarkStart w:id="2319" w:name="_bookmark13"/>
      <w:bookmarkEnd w:id="2318"/>
      <w:bookmarkEnd w:id="2319"/>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7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73"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2320" w:name="Complex_Type_DatasetType"/>
      <w:bookmarkStart w:id="2321" w:name="_bookmark14"/>
      <w:bookmarkEnd w:id="2320"/>
      <w:bookmarkEnd w:id="2321"/>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7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5"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2322" w:name="Complex_Type_IMemberType"/>
      <w:bookmarkStart w:id="2323" w:name="_bookmark15"/>
      <w:bookmarkEnd w:id="2322"/>
      <w:bookmarkEnd w:id="2323"/>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7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7"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2324" w:name="Complex_Type_MemberType"/>
      <w:bookmarkStart w:id="2325" w:name="_bookmark16"/>
      <w:bookmarkEnd w:id="2324"/>
      <w:bookmarkEnd w:id="2325"/>
      <w:r>
        <w:rPr>
          <w:w w:val="105"/>
        </w:rPr>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9"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2326" w:name="Complex_Type_GenericFeatureType"/>
      <w:bookmarkStart w:id="2327" w:name="_bookmark17"/>
      <w:bookmarkEnd w:id="2326"/>
      <w:bookmarkEnd w:id="2327"/>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80">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81"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2328" w:name="Simple_Type(s)"/>
      <w:bookmarkStart w:id="2329" w:name="_bookmark18"/>
      <w:bookmarkEnd w:id="2328"/>
      <w:bookmarkEnd w:id="2329"/>
      <w:r>
        <w:br w:type="page"/>
      </w:r>
    </w:p>
    <w:p w14:paraId="1B75782C" w14:textId="77777777" w:rsidR="008A4EB6" w:rsidRDefault="008A4EB6" w:rsidP="00B3435A">
      <w:pPr>
        <w:pStyle w:val="Annexheader-level2"/>
      </w:pPr>
      <w:bookmarkStart w:id="2330" w:name="_Toc516368"/>
      <w:bookmarkStart w:id="2331" w:name="_Toc127463884"/>
      <w:bookmarkStart w:id="2332" w:name="_Toc128125510"/>
      <w:bookmarkStart w:id="2333" w:name="_Toc141176292"/>
      <w:bookmarkStart w:id="2334" w:name="_Toc141176457"/>
      <w:bookmarkStart w:id="2335" w:name="_Toc141177089"/>
      <w:bookmarkStart w:id="2336" w:name="_Toc150177963"/>
      <w:r w:rsidRPr="004C7014">
        <w:lastRenderedPageBreak/>
        <w:t>Simple Type(s</w:t>
      </w:r>
      <w:r>
        <w:rPr>
          <w:spacing w:val="-3"/>
        </w:rPr>
        <w:t>)</w:t>
      </w:r>
      <w:bookmarkEnd w:id="2330"/>
      <w:bookmarkEnd w:id="2331"/>
      <w:bookmarkEnd w:id="2332"/>
      <w:bookmarkEnd w:id="2333"/>
      <w:bookmarkEnd w:id="2334"/>
      <w:bookmarkEnd w:id="2335"/>
      <w:bookmarkEnd w:id="2336"/>
    </w:p>
    <w:p w14:paraId="048FE8B6" w14:textId="77777777" w:rsidR="008A4EB6" w:rsidRDefault="008A4EB6" w:rsidP="00716349">
      <w:pPr>
        <w:pStyle w:val="Annex-Heading3"/>
      </w:pPr>
      <w:bookmarkStart w:id="2337" w:name="Simple_Type_underKeelClearancePurposeTyp"/>
      <w:bookmarkStart w:id="2338" w:name="_bookmark19"/>
      <w:bookmarkEnd w:id="2337"/>
      <w:bookmarkEnd w:id="2338"/>
      <w:r>
        <w:t xml:space="preserve">Simple </w:t>
      </w:r>
      <w:r>
        <w:rPr>
          <w:spacing w:val="-4"/>
        </w:rPr>
        <w:t>Type</w:t>
      </w:r>
      <w:r>
        <w:t xml:space="preserve"> —</w:t>
      </w:r>
      <w:r>
        <w:rPr>
          <w:spacing w:val="23"/>
        </w:rPr>
        <w:t xml:space="preserve"> </w:t>
      </w:r>
      <w:r>
        <w:t>underKeelClearancePurpose</w:t>
      </w:r>
      <w:del w:id="2339"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8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2340" w:name="Simple_Type_underKeelClearanceCalculatio"/>
      <w:bookmarkStart w:id="2341" w:name="_bookmark20"/>
      <w:bookmarkEnd w:id="2340"/>
      <w:bookmarkEnd w:id="2341"/>
      <w:r>
        <w:t xml:space="preserve">Simple </w:t>
      </w:r>
      <w:r>
        <w:rPr>
          <w:spacing w:val="-4"/>
        </w:rPr>
        <w:t>Type</w:t>
      </w:r>
      <w:r>
        <w:t xml:space="preserve"> —</w:t>
      </w:r>
      <w:r>
        <w:rPr>
          <w:spacing w:val="30"/>
        </w:rPr>
        <w:t xml:space="preserve"> </w:t>
      </w:r>
      <w:del w:id="2342" w:author="Jason Rhee" w:date="2024-07-03T17:33:00Z" w16du:dateUtc="2024-07-03T07:33:00Z">
        <w:r w:rsidDel="00342193">
          <w:delText>underKeelClearanceCalculationTypeType</w:delText>
        </w:r>
      </w:del>
      <w:ins w:id="2343"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8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2344"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1611" cy="667145"/>
                            </a:xfrm>
                            <a:prstGeom prst="rect">
                              <a:avLst/>
                            </a:prstGeom>
                          </pic:spPr>
                        </pic:pic>
                      </a:graphicData>
                    </a:graphic>
                  </wp:inline>
                </w:drawing>
              </w:r>
            </w:del>
            <w:ins w:id="2345"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2346"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2347" w:name="_Toc454280016"/>
      <w:bookmarkStart w:id="2348" w:name="_Ref534271635"/>
      <w:bookmarkEnd w:id="1694"/>
      <w:bookmarkEnd w:id="1695"/>
      <w:bookmarkEnd w:id="2034"/>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2349" w:name="_Toc127463885"/>
      <w:bookmarkStart w:id="2350" w:name="_Toc128125511"/>
      <w:bookmarkStart w:id="2351" w:name="_Toc141176293"/>
      <w:bookmarkStart w:id="2352" w:name="_Toc141176458"/>
      <w:bookmarkStart w:id="2353" w:name="_Toc141177090"/>
      <w:bookmarkStart w:id="2354" w:name="_Toc150177964"/>
      <w:r w:rsidRPr="00D009CB">
        <w:lastRenderedPageBreak/>
        <w:t>Feature</w:t>
      </w:r>
      <w:r w:rsidRPr="00D129DC">
        <w:t xml:space="preserve"> Catalogue</w:t>
      </w:r>
      <w:bookmarkEnd w:id="2347"/>
      <w:bookmarkEnd w:id="2348"/>
      <w:bookmarkEnd w:id="2349"/>
      <w:bookmarkEnd w:id="2350"/>
      <w:bookmarkEnd w:id="2351"/>
      <w:bookmarkEnd w:id="2352"/>
      <w:bookmarkEnd w:id="2353"/>
      <w:bookmarkEnd w:id="2354"/>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2355" w:name="idmarkerx16777217x585"/>
      <w:bookmarkStart w:id="2356" w:name="_Toc527705873"/>
      <w:bookmarkStart w:id="2357" w:name="_Toc528589761"/>
      <w:bookmarkStart w:id="2358" w:name="_Toc516370"/>
      <w:bookmarkStart w:id="2359" w:name="_Toc127463886"/>
      <w:bookmarkStart w:id="2360" w:name="_Toc128125512"/>
      <w:bookmarkStart w:id="2361" w:name="_Toc141176294"/>
      <w:bookmarkStart w:id="2362" w:name="_Toc141176459"/>
      <w:bookmarkStart w:id="2363" w:name="_Toc141177091"/>
      <w:bookmarkStart w:id="2364" w:name="_Toc150177965"/>
      <w:bookmarkEnd w:id="2355"/>
      <w:r w:rsidRPr="00D72A08">
        <w:t>Catalogue header information</w:t>
      </w:r>
      <w:bookmarkEnd w:id="2356"/>
      <w:bookmarkEnd w:id="2357"/>
      <w:bookmarkEnd w:id="2358"/>
      <w:bookmarkEnd w:id="2359"/>
      <w:bookmarkEnd w:id="2360"/>
      <w:bookmarkEnd w:id="2361"/>
      <w:bookmarkEnd w:id="2362"/>
      <w:bookmarkEnd w:id="2363"/>
      <w:bookmarkEnd w:id="2364"/>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2365" w:author="Jason Rhee" w:date="2024-07-16T17:59:00Z" w16du:dateUtc="2024-07-16T07:59:00Z">
        <w:r w:rsidR="00333F3C" w:rsidDel="007E65FE">
          <w:delText>1</w:delText>
        </w:r>
      </w:del>
      <w:ins w:id="2366"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2367" w:author="Jason Rhee" w:date="2024-07-16T17:59:00Z" w16du:dateUtc="2024-07-16T07:59:00Z">
            <w:rPr/>
          </w:rPrChange>
        </w:rPr>
      </w:pPr>
      <w:r>
        <w:t xml:space="preserve">Version date: </w:t>
      </w:r>
      <w:del w:id="2368" w:author="Jason Rhee" w:date="2024-07-16T17:59:00Z" w16du:dateUtc="2024-07-16T07:59:00Z">
        <w:r w:rsidDel="007E65FE">
          <w:delText>20</w:delText>
        </w:r>
        <w:r w:rsidR="00D77C4B" w:rsidDel="007E65FE">
          <w:delText>23</w:delText>
        </w:r>
      </w:del>
      <w:ins w:id="2369" w:author="Jason Rhee" w:date="2024-07-16T17:59:00Z" w16du:dateUtc="2024-07-16T07:59:00Z">
        <w:r w:rsidR="007E65FE">
          <w:t>202</w:t>
        </w:r>
        <w:r w:rsidR="007E65FE">
          <w:rPr>
            <w:rFonts w:eastAsiaTheme="minorEastAsia" w:hint="eastAsia"/>
            <w:lang w:eastAsia="ko-KR"/>
          </w:rPr>
          <w:t>4</w:t>
        </w:r>
      </w:ins>
      <w:r>
        <w:t>-</w:t>
      </w:r>
      <w:del w:id="2370" w:author="Jason Rhee" w:date="2024-07-16T17:59:00Z" w16du:dateUtc="2024-07-16T07:59:00Z">
        <w:r w:rsidDel="007E65FE">
          <w:delText>1</w:delText>
        </w:r>
        <w:r w:rsidR="0097677C" w:rsidDel="007E65FE">
          <w:delText>1</w:delText>
        </w:r>
      </w:del>
      <w:ins w:id="2371" w:author="Jason Rhee" w:date="2024-07-16T17:59:00Z" w16du:dateUtc="2024-07-16T07:59:00Z">
        <w:r w:rsidR="007E65FE">
          <w:rPr>
            <w:rFonts w:eastAsiaTheme="minorEastAsia" w:hint="eastAsia"/>
            <w:lang w:eastAsia="ko-KR"/>
          </w:rPr>
          <w:t>07</w:t>
        </w:r>
      </w:ins>
      <w:r>
        <w:t>-</w:t>
      </w:r>
      <w:ins w:id="2372" w:author="Jason Rhee" w:date="2024-07-16T17:59:00Z" w16du:dateUtc="2024-07-16T07:59:00Z">
        <w:r w:rsidR="00500CAC">
          <w:rPr>
            <w:rFonts w:eastAsiaTheme="minorEastAsia" w:hint="eastAsia"/>
            <w:lang w:eastAsia="ko-KR"/>
          </w:rPr>
          <w:t>16</w:t>
        </w:r>
      </w:ins>
      <w:del w:id="2373"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2374" w:name="idmarkerx16777217x1358"/>
      <w:bookmarkStart w:id="2375" w:name="_Toc527705874"/>
      <w:bookmarkStart w:id="2376" w:name="_Toc528589762"/>
      <w:bookmarkStart w:id="2377" w:name="_Toc516371"/>
      <w:bookmarkStart w:id="2378" w:name="_Toc127463887"/>
      <w:bookmarkStart w:id="2379" w:name="_Toc128125513"/>
      <w:bookmarkStart w:id="2380" w:name="_Toc141176295"/>
      <w:bookmarkStart w:id="2381" w:name="_Toc141176460"/>
      <w:bookmarkStart w:id="2382" w:name="_Toc141177092"/>
      <w:bookmarkStart w:id="2383" w:name="_Toc150177966"/>
      <w:bookmarkEnd w:id="2374"/>
      <w:r>
        <w:lastRenderedPageBreak/>
        <w:t>Definition Sources</w:t>
      </w:r>
      <w:bookmarkEnd w:id="2375"/>
      <w:bookmarkEnd w:id="2376"/>
      <w:bookmarkEnd w:id="2377"/>
      <w:bookmarkEnd w:id="2378"/>
      <w:bookmarkEnd w:id="2379"/>
      <w:bookmarkEnd w:id="2380"/>
      <w:bookmarkEnd w:id="2381"/>
      <w:bookmarkEnd w:id="2382"/>
      <w:bookmarkEnd w:id="2383"/>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2384" w:name="idmarkerx16777217x1382"/>
      <w:bookmarkStart w:id="2385" w:name="_Toc527705875"/>
      <w:bookmarkStart w:id="2386" w:name="_Toc528589763"/>
      <w:bookmarkStart w:id="2387" w:name="_Toc516372"/>
      <w:bookmarkStart w:id="2388" w:name="_Toc127463888"/>
      <w:bookmarkStart w:id="2389" w:name="_Toc128125514"/>
      <w:bookmarkStart w:id="2390" w:name="_Toc141176296"/>
      <w:bookmarkStart w:id="2391" w:name="_Toc141176461"/>
      <w:bookmarkStart w:id="2392" w:name="_Toc141177093"/>
      <w:bookmarkStart w:id="2393" w:name="_Toc150177967"/>
      <w:bookmarkEnd w:id="2384"/>
      <w:r>
        <w:lastRenderedPageBreak/>
        <w:t>Simple Attribute</w:t>
      </w:r>
      <w:r w:rsidR="00D91CFA">
        <w:t>s</w:t>
      </w:r>
      <w:bookmarkEnd w:id="2385"/>
      <w:bookmarkEnd w:id="2386"/>
      <w:bookmarkEnd w:id="2387"/>
      <w:bookmarkEnd w:id="2388"/>
      <w:bookmarkEnd w:id="2389"/>
      <w:bookmarkEnd w:id="2390"/>
      <w:bookmarkEnd w:id="2391"/>
      <w:bookmarkEnd w:id="2392"/>
      <w:bookmarkEnd w:id="2393"/>
    </w:p>
    <w:p w14:paraId="3FBC3C20" w14:textId="126B275F" w:rsidR="003E0B96" w:rsidRPr="0069011F" w:rsidRDefault="003E0B96" w:rsidP="002721B0">
      <w:pPr>
        <w:pStyle w:val="Annex-Heading3"/>
        <w:rPr>
          <w:rFonts w:ascii="Times New Roman" w:hAnsi="Times New Roman"/>
          <w:szCs w:val="24"/>
        </w:rPr>
      </w:pPr>
      <w:bookmarkStart w:id="2394" w:name="idmarkerx16777217x1399"/>
      <w:bookmarkStart w:id="2395" w:name="_Toc527705876"/>
      <w:bookmarkStart w:id="2396" w:name="_Toc528589764"/>
      <w:bookmarkEnd w:id="2394"/>
      <w:r w:rsidRPr="0069011F">
        <w:t>Generation</w:t>
      </w:r>
      <w:r>
        <w:t xml:space="preserve"> Time</w:t>
      </w:r>
      <w:bookmarkEnd w:id="2395"/>
      <w:bookmarkEnd w:id="2396"/>
    </w:p>
    <w:p w14:paraId="335B6015" w14:textId="77777777" w:rsidR="00E35A62" w:rsidRDefault="003E0B96" w:rsidP="007D127A">
      <w:pPr>
        <w:spacing w:before="0"/>
      </w:pPr>
      <w:r w:rsidRPr="006B7127">
        <w:rPr>
          <w:b/>
          <w:bCs/>
          <w:rPrChange w:id="2397"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2398" w:author="Jason Rhee" w:date="2024-07-01T17:22:00Z" w16du:dateUtc="2024-07-01T07:22:00Z">
            <w:rPr/>
          </w:rPrChange>
        </w:rPr>
        <w:t>Definition</w:t>
      </w:r>
      <w:r>
        <w:t>:</w:t>
      </w:r>
      <w:ins w:id="2399" w:author="Jason Rhee" w:date="2024-07-02T13:40:00Z" w16du:dateUtc="2024-07-02T03:40:00Z">
        <w:r w:rsidR="00E9131C">
          <w:t xml:space="preserve"> </w:t>
        </w:r>
      </w:ins>
      <w:ins w:id="2400"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2401"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2402" w:author="Jason Rhee" w:date="2024-07-01T17:22:00Z" w16du:dateUtc="2024-07-01T07:22:00Z">
            <w:rPr/>
          </w:rPrChange>
        </w:rPr>
        <w:t>Remarks</w:t>
      </w:r>
      <w:r>
        <w:t>:</w:t>
      </w:r>
      <w:ins w:id="2403"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2404"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2405" w:author="Jason Rhee" w:date="2024-07-01T17:22:00Z" w16du:dateUtc="2024-07-01T07:22:00Z">
            <w:rPr/>
          </w:rPrChange>
        </w:rPr>
        <w:t>Value</w:t>
      </w:r>
      <w:r>
        <w:t xml:space="preserve"> </w:t>
      </w:r>
      <w:r w:rsidRPr="006B7127">
        <w:rPr>
          <w:b/>
          <w:bCs/>
          <w:rPrChange w:id="2406"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2407" w:name="_Toc527705877"/>
      <w:bookmarkStart w:id="2408" w:name="_Toc528589765"/>
      <w:r w:rsidRPr="006E3438">
        <w:t xml:space="preserve">Vessel </w:t>
      </w:r>
      <w:r w:rsidR="003E0B96" w:rsidRPr="006E3438">
        <w:t>ID</w:t>
      </w:r>
      <w:bookmarkEnd w:id="2407"/>
      <w:bookmarkEnd w:id="2408"/>
    </w:p>
    <w:p w14:paraId="2978472B" w14:textId="77777777" w:rsidR="00E35A62" w:rsidRDefault="003E0B96" w:rsidP="007D127A">
      <w:pPr>
        <w:spacing w:before="0"/>
      </w:pPr>
      <w:r w:rsidRPr="00563B18">
        <w:rPr>
          <w:b/>
          <w:bCs/>
          <w:rPrChange w:id="2409"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2410"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2411"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2412" w:author="Jason Rhee" w:date="2024-07-16T18:00:00Z" w16du:dateUtc="2024-07-16T08:00:00Z">
            <w:rPr/>
          </w:rPrChange>
        </w:rPr>
      </w:pPr>
      <w:r w:rsidRPr="00563B18">
        <w:rPr>
          <w:b/>
          <w:bCs/>
          <w:rPrChange w:id="2413" w:author="Jason Rhee" w:date="2024-07-01T17:22:00Z" w16du:dateUtc="2024-07-01T07:22:00Z">
            <w:rPr/>
          </w:rPrChange>
        </w:rPr>
        <w:t>Remarks</w:t>
      </w:r>
      <w:r>
        <w:t>:</w:t>
      </w:r>
      <w:ins w:id="2414"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2415"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2416" w:author="Jason Rhee" w:date="2024-07-01T17:22:00Z" w16du:dateUtc="2024-07-01T07:22:00Z">
            <w:rPr/>
          </w:rPrChange>
        </w:rPr>
        <w:t>Value</w:t>
      </w:r>
      <w:r>
        <w:t xml:space="preserve"> </w:t>
      </w:r>
      <w:r w:rsidRPr="00563B18">
        <w:rPr>
          <w:b/>
          <w:bCs/>
          <w:rPrChange w:id="2417"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2418" w:name="idmarkerx16777217x1507"/>
      <w:bookmarkStart w:id="2419" w:name="_Toc527705878"/>
      <w:bookmarkStart w:id="2420" w:name="_Toc528589766"/>
      <w:bookmarkEnd w:id="2418"/>
      <w:r>
        <w:t>Source Route Name</w:t>
      </w:r>
      <w:bookmarkEnd w:id="2419"/>
      <w:bookmarkEnd w:id="2420"/>
    </w:p>
    <w:p w14:paraId="178FA717" w14:textId="77777777" w:rsidR="00E35A62" w:rsidRDefault="003E0B96" w:rsidP="007D127A">
      <w:pPr>
        <w:spacing w:before="0"/>
      </w:pPr>
      <w:r w:rsidRPr="00563B18">
        <w:rPr>
          <w:b/>
          <w:bCs/>
          <w:rPrChange w:id="2421"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2422" w:author="Jason Rhee" w:date="2024-07-01T17:22:00Z" w16du:dateUtc="2024-07-01T07:22:00Z">
            <w:rPr/>
          </w:rPrChange>
        </w:rPr>
        <w:t>Definition</w:t>
      </w:r>
      <w:r>
        <w:t>:</w:t>
      </w:r>
      <w:ins w:id="2423" w:author="Jason Rhee" w:date="2024-07-02T13:37:00Z" w16du:dateUtc="2024-07-02T03:37:00Z">
        <w:r w:rsidR="005E4402">
          <w:t xml:space="preserve"> </w:t>
        </w:r>
      </w:ins>
      <w:ins w:id="2424"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2425"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2426" w:author="Jason Rhee" w:date="2024-07-01T17:22:00Z" w16du:dateUtc="2024-07-01T07:22:00Z">
            <w:rPr/>
          </w:rPrChange>
        </w:rPr>
        <w:t>Remarks</w:t>
      </w:r>
      <w:r>
        <w:t>:</w:t>
      </w:r>
      <w:ins w:id="2427"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2428"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2429" w:author="Jason Rhee" w:date="2024-07-01T17:22:00Z" w16du:dateUtc="2024-07-01T07:22:00Z">
            <w:rPr/>
          </w:rPrChange>
        </w:rPr>
        <w:t>Value</w:t>
      </w:r>
      <w:r>
        <w:t xml:space="preserve"> </w:t>
      </w:r>
      <w:r w:rsidRPr="00563B18">
        <w:rPr>
          <w:b/>
          <w:bCs/>
          <w:rPrChange w:id="2430"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2431" w:name="idmarkerx16777217x1561"/>
      <w:bookmarkStart w:id="2432" w:name="_Toc527705879"/>
      <w:bookmarkStart w:id="2433" w:name="_Toc528589767"/>
      <w:bookmarkEnd w:id="2431"/>
      <w:r>
        <w:t>Source Route Version</w:t>
      </w:r>
      <w:bookmarkEnd w:id="2432"/>
      <w:bookmarkEnd w:id="2433"/>
    </w:p>
    <w:p w14:paraId="7000BA9E" w14:textId="77777777" w:rsidR="00E35A62" w:rsidRDefault="003E0B96" w:rsidP="007D127A">
      <w:pPr>
        <w:spacing w:before="0"/>
      </w:pPr>
      <w:r w:rsidRPr="00563B18">
        <w:rPr>
          <w:b/>
          <w:bCs/>
          <w:rPrChange w:id="2434"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2435" w:author="Jason Rhee" w:date="2024-07-01T17:22:00Z" w16du:dateUtc="2024-07-01T07:22:00Z">
            <w:rPr/>
          </w:rPrChange>
        </w:rPr>
        <w:t>Definition</w:t>
      </w:r>
      <w:r>
        <w:t>:</w:t>
      </w:r>
      <w:ins w:id="2436" w:author="Jason Rhee" w:date="2024-07-02T13:37:00Z" w16du:dateUtc="2024-07-02T03:37:00Z">
        <w:r w:rsidR="00A04922">
          <w:t xml:space="preserve"> </w:t>
        </w:r>
      </w:ins>
      <w:ins w:id="2437"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2438"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2439" w:author="Jason Rhee" w:date="2024-07-01T17:22:00Z" w16du:dateUtc="2024-07-01T07:22:00Z">
            <w:rPr/>
          </w:rPrChange>
        </w:rPr>
        <w:t>Remarks</w:t>
      </w:r>
      <w:r>
        <w:t>:</w:t>
      </w:r>
      <w:ins w:id="2440" w:author="Jason Rhee" w:date="2024-07-21T18:29:00Z" w16du:dateUtc="2024-07-21T08:29:00Z">
        <w:r w:rsidR="00D91279">
          <w:t xml:space="preserve"> </w:t>
        </w:r>
      </w:ins>
      <w:ins w:id="2441"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2442"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2443" w:author="Jason Rhee" w:date="2024-07-01T17:22:00Z" w16du:dateUtc="2024-07-01T07:22:00Z">
            <w:rPr/>
          </w:rPrChange>
        </w:rPr>
        <w:t>Value</w:t>
      </w:r>
      <w:r>
        <w:t xml:space="preserve"> </w:t>
      </w:r>
      <w:r w:rsidRPr="00563B18">
        <w:rPr>
          <w:b/>
          <w:bCs/>
          <w:rPrChange w:id="2444"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2445" w:name="idmarkerx16777217x1618"/>
      <w:bookmarkStart w:id="2446" w:name="_Toc527705880"/>
      <w:bookmarkStart w:id="2447" w:name="_Toc528589768"/>
      <w:bookmarkEnd w:id="2445"/>
      <w:r>
        <w:t>Maximum Draught</w:t>
      </w:r>
      <w:bookmarkEnd w:id="2446"/>
      <w:bookmarkEnd w:id="2447"/>
    </w:p>
    <w:p w14:paraId="4FCF8B31" w14:textId="77777777" w:rsidR="00E35A62" w:rsidRDefault="003E0B96" w:rsidP="007D127A">
      <w:pPr>
        <w:keepNext/>
        <w:keepLines/>
        <w:spacing w:before="0"/>
      </w:pPr>
      <w:r w:rsidRPr="001A1248">
        <w:rPr>
          <w:b/>
          <w:bCs/>
          <w:rPrChange w:id="2448"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2449" w:author="Jason Rhee" w:date="2024-07-01T17:23:00Z" w16du:dateUtc="2024-07-01T07:23:00Z">
            <w:rPr/>
          </w:rPrChange>
        </w:rPr>
        <w:t>Definition</w:t>
      </w:r>
      <w:r>
        <w:t>:</w:t>
      </w:r>
      <w:ins w:id="2450" w:author="Jason Rhee" w:date="2024-07-02T13:36:00Z" w16du:dateUtc="2024-07-02T03:36:00Z">
        <w:r w:rsidR="00CA33B6">
          <w:t xml:space="preserve"> </w:t>
        </w:r>
      </w:ins>
      <w:ins w:id="2451"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2452"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2453"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2454" w:author="Jason Rhee" w:date="2024-07-01T17:23:00Z" w16du:dateUtc="2024-07-01T07:23:00Z">
            <w:rPr/>
          </w:rPrChange>
        </w:rPr>
        <w:t>Aliases</w:t>
      </w:r>
      <w:r>
        <w:t>:</w:t>
      </w:r>
    </w:p>
    <w:p w14:paraId="0F64B62D" w14:textId="77777777" w:rsidR="003E0B96" w:rsidRDefault="003E0B96" w:rsidP="007D127A">
      <w:pPr>
        <w:spacing w:before="0"/>
        <w:rPr>
          <w:ins w:id="2455" w:author="Jason Rhee" w:date="2024-07-01T17:01:00Z" w16du:dateUtc="2024-07-01T07:01:00Z"/>
        </w:rPr>
      </w:pPr>
      <w:r w:rsidRPr="001A1248">
        <w:rPr>
          <w:b/>
          <w:bCs/>
          <w:rPrChange w:id="2456" w:author="Jason Rhee" w:date="2024-07-01T17:23:00Z" w16du:dateUtc="2024-07-01T07:23:00Z">
            <w:rPr/>
          </w:rPrChange>
        </w:rPr>
        <w:t>Value</w:t>
      </w:r>
      <w:r>
        <w:t xml:space="preserve"> </w:t>
      </w:r>
      <w:r w:rsidRPr="001A1248">
        <w:rPr>
          <w:b/>
          <w:bCs/>
          <w:rPrChange w:id="2457" w:author="Jason Rhee" w:date="2024-07-01T17:23:00Z" w16du:dateUtc="2024-07-01T07:23:00Z">
            <w:rPr/>
          </w:rPrChange>
        </w:rPr>
        <w:t>Type</w:t>
      </w:r>
      <w:r>
        <w:t>: real</w:t>
      </w:r>
    </w:p>
    <w:p w14:paraId="284199EF" w14:textId="77777777" w:rsidR="00C97923" w:rsidRDefault="000B11CD" w:rsidP="007D127A">
      <w:pPr>
        <w:spacing w:before="0"/>
        <w:rPr>
          <w:ins w:id="2458" w:author="Jason Rhee" w:date="2024-07-01T17:30:00Z" w16du:dateUtc="2024-07-01T07:30:00Z"/>
          <w:b/>
          <w:bCs/>
        </w:rPr>
      </w:pPr>
      <w:ins w:id="2459" w:author="Jason Rhee" w:date="2024-07-01T17:01:00Z" w16du:dateUtc="2024-07-01T07:01:00Z">
        <w:r w:rsidRPr="005812CE">
          <w:rPr>
            <w:b/>
            <w:bCs/>
            <w:rPrChange w:id="2460" w:author="Jason Rhee" w:date="2024-07-01T17:23:00Z" w16du:dateUtc="2024-07-01T07:23:00Z">
              <w:rPr/>
            </w:rPrChange>
          </w:rPr>
          <w:t>Unit of measure</w:t>
        </w:r>
      </w:ins>
      <w:ins w:id="2461" w:author="Jason Rhee" w:date="2024-07-01T17:30:00Z" w16du:dateUtc="2024-07-01T07:30:00Z">
        <w:r w:rsidR="00C97923">
          <w:rPr>
            <w:b/>
            <w:bCs/>
          </w:rPr>
          <w:t>:</w:t>
        </w:r>
      </w:ins>
    </w:p>
    <w:p w14:paraId="42141725" w14:textId="77777777" w:rsidR="00C97923" w:rsidRDefault="0001207C" w:rsidP="00C97923">
      <w:pPr>
        <w:spacing w:before="0"/>
        <w:ind w:firstLine="340"/>
        <w:rPr>
          <w:ins w:id="2462" w:author="Jason Rhee" w:date="2024-07-01T17:30:00Z" w16du:dateUtc="2024-07-01T07:30:00Z"/>
        </w:rPr>
      </w:pPr>
      <w:ins w:id="2463" w:author="Jason Rhee" w:date="2024-07-01T17:24:00Z" w16du:dateUtc="2024-07-01T07:24:00Z">
        <w:r>
          <w:rPr>
            <w:b/>
            <w:bCs/>
          </w:rPr>
          <w:t>name</w:t>
        </w:r>
      </w:ins>
      <w:ins w:id="2464" w:author="Jason Rhee" w:date="2024-07-01T17:01:00Z" w16du:dateUtc="2024-07-01T07:01:00Z">
        <w:r w:rsidR="000B11CD">
          <w:t xml:space="preserve">: </w:t>
        </w:r>
      </w:ins>
      <w:ins w:id="2465" w:author="Jason Rhee" w:date="2024-07-01T17:02:00Z" w16du:dateUtc="2024-07-01T07:02:00Z">
        <w:r w:rsidR="00BC3FEC">
          <w:t>metre</w:t>
        </w:r>
      </w:ins>
    </w:p>
    <w:p w14:paraId="01F0DBB6" w14:textId="5CFF1D4E" w:rsidR="000B11CD" w:rsidRDefault="0001207C">
      <w:pPr>
        <w:spacing w:before="0"/>
        <w:ind w:firstLine="340"/>
        <w:rPr>
          <w:ins w:id="2466" w:author="Jason Rhee" w:date="2024-07-01T17:26:00Z" w16du:dateUtc="2024-07-01T07:26:00Z"/>
        </w:rPr>
        <w:pPrChange w:id="2467" w:author="Jason Rhee" w:date="2024-07-01T17:30:00Z" w16du:dateUtc="2024-07-01T07:30:00Z">
          <w:pPr>
            <w:spacing w:before="0"/>
          </w:pPr>
        </w:pPrChange>
      </w:pPr>
      <w:ins w:id="2468" w:author="Jason Rhee" w:date="2024-07-01T17:25:00Z" w16du:dateUtc="2024-07-01T07:25:00Z">
        <w:r w:rsidRPr="0001207C">
          <w:rPr>
            <w:b/>
            <w:bCs/>
            <w:rPrChange w:id="2469" w:author="Jason Rhee" w:date="2024-07-01T17:25:00Z" w16du:dateUtc="2024-07-01T07:25:00Z">
              <w:rPr/>
            </w:rPrChange>
          </w:rPr>
          <w:t>symbol</w:t>
        </w:r>
        <w:r>
          <w:t>: m</w:t>
        </w:r>
      </w:ins>
    </w:p>
    <w:p w14:paraId="1FB7B6DC" w14:textId="2CCF8A23" w:rsidR="00A67EAC" w:rsidRDefault="00456F12" w:rsidP="007D127A">
      <w:pPr>
        <w:spacing w:before="0"/>
        <w:rPr>
          <w:ins w:id="2470" w:author="Jason Rhee" w:date="2024-07-01T17:27:00Z" w16du:dateUtc="2024-07-01T07:27:00Z"/>
        </w:rPr>
      </w:pPr>
      <w:ins w:id="2471" w:author="Jason Rhee" w:date="2024-07-26T00:04:00Z" w16du:dateUtc="2024-07-25T14:04:00Z">
        <w:r>
          <w:rPr>
            <w:b/>
            <w:bCs/>
          </w:rPr>
          <w:t>Constraints</w:t>
        </w:r>
      </w:ins>
      <w:ins w:id="2472" w:author="Jason Rhee" w:date="2024-07-01T17:26:00Z" w16du:dateUtc="2024-07-01T07:26: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473" w:author="Jason Rhee" w:date="2024-07-01T17:27:00Z"/>
        </w:trPr>
        <w:tc>
          <w:tcPr>
            <w:tcW w:w="1812" w:type="dxa"/>
          </w:tcPr>
          <w:p w14:paraId="2EE6B69C" w14:textId="700F1415" w:rsidR="00CF6D4E" w:rsidRPr="00CF6D4E" w:rsidRDefault="00CF6D4E">
            <w:pPr>
              <w:spacing w:before="0"/>
              <w:jc w:val="center"/>
              <w:rPr>
                <w:ins w:id="2474" w:author="Jason Rhee" w:date="2024-07-01T17:27:00Z" w16du:dateUtc="2024-07-01T07:27:00Z"/>
                <w:b/>
                <w:bCs/>
                <w:rPrChange w:id="2475" w:author="Jason Rhee" w:date="2024-07-01T17:28:00Z" w16du:dateUtc="2024-07-01T07:28:00Z">
                  <w:rPr>
                    <w:ins w:id="2476" w:author="Jason Rhee" w:date="2024-07-01T17:27:00Z" w16du:dateUtc="2024-07-01T07:27:00Z"/>
                  </w:rPr>
                </w:rPrChange>
              </w:rPr>
              <w:pPrChange w:id="2477" w:author="Jason Rhee" w:date="2024-07-01T17:28:00Z" w16du:dateUtc="2024-07-01T07:28:00Z">
                <w:pPr>
                  <w:spacing w:before="0"/>
                </w:pPr>
              </w:pPrChange>
            </w:pPr>
            <w:ins w:id="2478" w:author="Jason Rhee" w:date="2024-07-01T17:27:00Z" w16du:dateUtc="2024-07-01T07:27:00Z">
              <w:r w:rsidRPr="00CF6D4E">
                <w:rPr>
                  <w:b/>
                  <w:bCs/>
                  <w:rPrChange w:id="2479"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480" w:author="Jason Rhee" w:date="2024-07-01T17:27:00Z" w16du:dateUtc="2024-07-01T07:27:00Z"/>
                <w:b/>
                <w:bCs/>
                <w:rPrChange w:id="2481" w:author="Jason Rhee" w:date="2024-07-01T17:28:00Z" w16du:dateUtc="2024-07-01T07:28:00Z">
                  <w:rPr>
                    <w:ins w:id="2482" w:author="Jason Rhee" w:date="2024-07-01T17:27:00Z" w16du:dateUtc="2024-07-01T07:27:00Z"/>
                  </w:rPr>
                </w:rPrChange>
              </w:rPr>
              <w:pPrChange w:id="2483" w:author="Jason Rhee" w:date="2024-07-01T17:28:00Z" w16du:dateUtc="2024-07-01T07:28:00Z">
                <w:pPr>
                  <w:spacing w:before="0"/>
                </w:pPr>
              </w:pPrChange>
            </w:pPr>
            <w:ins w:id="2484" w:author="Jason Rhee" w:date="2024-07-01T17:27:00Z" w16du:dateUtc="2024-07-01T07:27:00Z">
              <w:r w:rsidRPr="00CF6D4E">
                <w:rPr>
                  <w:b/>
                  <w:bCs/>
                  <w:rPrChange w:id="2485"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486" w:author="Jason Rhee" w:date="2024-07-01T17:27:00Z" w16du:dateUtc="2024-07-01T07:27:00Z"/>
                <w:b/>
                <w:bCs/>
                <w:rPrChange w:id="2487" w:author="Jason Rhee" w:date="2024-07-01T17:28:00Z" w16du:dateUtc="2024-07-01T07:28:00Z">
                  <w:rPr>
                    <w:ins w:id="2488" w:author="Jason Rhee" w:date="2024-07-01T17:27:00Z" w16du:dateUtc="2024-07-01T07:27:00Z"/>
                  </w:rPr>
                </w:rPrChange>
              </w:rPr>
              <w:pPrChange w:id="2489" w:author="Jason Rhee" w:date="2024-07-01T17:28:00Z" w16du:dateUtc="2024-07-01T07:28:00Z">
                <w:pPr>
                  <w:spacing w:before="0"/>
                </w:pPr>
              </w:pPrChange>
            </w:pPr>
            <w:ins w:id="2490" w:author="Jason Rhee" w:date="2024-07-01T17:27:00Z" w16du:dateUtc="2024-07-01T07:27:00Z">
              <w:r w:rsidRPr="00CF6D4E">
                <w:rPr>
                  <w:b/>
                  <w:bCs/>
                  <w:rPrChange w:id="2491"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492" w:author="Jason Rhee" w:date="2024-07-01T17:27:00Z" w16du:dateUtc="2024-07-01T07:27:00Z"/>
                <w:b/>
                <w:bCs/>
                <w:rPrChange w:id="2493" w:author="Jason Rhee" w:date="2024-07-01T17:28:00Z" w16du:dateUtc="2024-07-01T07:28:00Z">
                  <w:rPr>
                    <w:ins w:id="2494" w:author="Jason Rhee" w:date="2024-07-01T17:27:00Z" w16du:dateUtc="2024-07-01T07:27:00Z"/>
                  </w:rPr>
                </w:rPrChange>
              </w:rPr>
              <w:pPrChange w:id="2495" w:author="Jason Rhee" w:date="2024-07-01T17:28:00Z" w16du:dateUtc="2024-07-01T07:28:00Z">
                <w:pPr>
                  <w:spacing w:before="0"/>
                </w:pPr>
              </w:pPrChange>
            </w:pPr>
            <w:ins w:id="2496" w:author="Jason Rhee" w:date="2024-07-01T17:27:00Z" w16du:dateUtc="2024-07-01T07:27:00Z">
              <w:r w:rsidRPr="00CF6D4E">
                <w:rPr>
                  <w:b/>
                  <w:bCs/>
                  <w:rPrChange w:id="2497" w:author="Jason Rhee" w:date="2024-07-01T17:28:00Z" w16du:dateUtc="2024-07-01T07:28:00Z">
                    <w:rPr/>
                  </w:rPrChange>
                </w:rPr>
                <w:t>Precision</w:t>
              </w:r>
            </w:ins>
          </w:p>
        </w:tc>
      </w:tr>
      <w:tr w:rsidR="009A3810" w14:paraId="2B601EC8" w14:textId="77777777" w:rsidTr="00CF6D4E">
        <w:trPr>
          <w:ins w:id="2498" w:author="Jason Rhee" w:date="2024-07-01T17:27:00Z"/>
        </w:trPr>
        <w:tc>
          <w:tcPr>
            <w:tcW w:w="1812" w:type="dxa"/>
            <w:vMerge w:val="restart"/>
          </w:tcPr>
          <w:p w14:paraId="4BD90694" w14:textId="7960E74A" w:rsidR="001947CB" w:rsidRDefault="001947CB">
            <w:pPr>
              <w:spacing w:before="0"/>
              <w:jc w:val="center"/>
              <w:rPr>
                <w:ins w:id="2499" w:author="Jason Rhee" w:date="2024-07-01T17:27:00Z" w16du:dateUtc="2024-07-01T07:27:00Z"/>
              </w:rPr>
              <w:pPrChange w:id="2500" w:author="Jason Rhee" w:date="2024-07-01T17:28:00Z" w16du:dateUtc="2024-07-01T07:28:00Z">
                <w:pPr>
                  <w:spacing w:before="0"/>
                </w:pPr>
              </w:pPrChange>
            </w:pPr>
            <w:ins w:id="2501"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502" w:author="Jason Rhee" w:date="2024-07-01T17:27:00Z" w16du:dateUtc="2024-07-01T07:27:00Z"/>
              </w:rPr>
              <w:pPrChange w:id="2503" w:author="Jason Rhee" w:date="2024-07-01T17:28:00Z" w16du:dateUtc="2024-07-01T07:28:00Z">
                <w:pPr>
                  <w:spacing w:before="0"/>
                </w:pPr>
              </w:pPrChange>
            </w:pPr>
            <w:ins w:id="2504" w:author="Jason Rhee" w:date="2024-07-01T17:28:00Z" w16du:dateUtc="2024-07-01T07:28:00Z">
              <w:r>
                <w:t>(none)</w:t>
              </w:r>
            </w:ins>
          </w:p>
        </w:tc>
        <w:tc>
          <w:tcPr>
            <w:tcW w:w="1812" w:type="dxa"/>
          </w:tcPr>
          <w:p w14:paraId="6AE0AB4C" w14:textId="72A332D7" w:rsidR="001947CB" w:rsidRDefault="001947CB" w:rsidP="007D127A">
            <w:pPr>
              <w:spacing w:before="0"/>
              <w:rPr>
                <w:ins w:id="2505" w:author="Jason Rhee" w:date="2024-07-01T17:27:00Z" w16du:dateUtc="2024-07-01T07:27:00Z"/>
              </w:rPr>
            </w:pPr>
            <w:ins w:id="2506" w:author="Jason Rhee" w:date="2024-07-01T17:27:00Z" w16du:dateUtc="2024-07-01T07:27:00Z">
              <w:r>
                <w:t>lowerBound</w:t>
              </w:r>
            </w:ins>
          </w:p>
        </w:tc>
        <w:tc>
          <w:tcPr>
            <w:tcW w:w="1812" w:type="dxa"/>
          </w:tcPr>
          <w:p w14:paraId="48187327" w14:textId="05117776" w:rsidR="001947CB" w:rsidRDefault="001947CB" w:rsidP="007D127A">
            <w:pPr>
              <w:spacing w:before="0"/>
              <w:rPr>
                <w:ins w:id="2507" w:author="Jason Rhee" w:date="2024-07-01T17:27:00Z" w16du:dateUtc="2024-07-01T07:27:00Z"/>
              </w:rPr>
            </w:pPr>
            <w:ins w:id="2508" w:author="Jason Rhee" w:date="2024-07-01T17:29:00Z" w16du:dateUtc="2024-07-01T07:29:00Z">
              <w:r>
                <w:t>0</w:t>
              </w:r>
            </w:ins>
          </w:p>
        </w:tc>
        <w:tc>
          <w:tcPr>
            <w:tcW w:w="1812" w:type="dxa"/>
            <w:vMerge w:val="restart"/>
          </w:tcPr>
          <w:p w14:paraId="6D067269" w14:textId="5CEBB5D0" w:rsidR="001947CB" w:rsidRDefault="001947CB">
            <w:pPr>
              <w:spacing w:before="0"/>
              <w:jc w:val="center"/>
              <w:rPr>
                <w:ins w:id="2509" w:author="Jason Rhee" w:date="2024-07-01T17:27:00Z" w16du:dateUtc="2024-07-01T07:27:00Z"/>
              </w:rPr>
              <w:pPrChange w:id="2510" w:author="Jason Rhee" w:date="2024-07-01T17:28:00Z" w16du:dateUtc="2024-07-01T07:28:00Z">
                <w:pPr>
                  <w:spacing w:before="0"/>
                </w:pPr>
              </w:pPrChange>
            </w:pPr>
            <w:ins w:id="2511" w:author="Jason Rhee" w:date="2024-07-01T17:28:00Z" w16du:dateUtc="2024-07-01T07:28:00Z">
              <w:r>
                <w:t>(not specified)</w:t>
              </w:r>
            </w:ins>
          </w:p>
        </w:tc>
      </w:tr>
      <w:tr w:rsidR="009A3810" w14:paraId="6138CD39" w14:textId="77777777" w:rsidTr="00CF6D4E">
        <w:trPr>
          <w:ins w:id="2512" w:author="Jason Rhee" w:date="2024-07-01T17:27:00Z"/>
        </w:trPr>
        <w:tc>
          <w:tcPr>
            <w:tcW w:w="1812" w:type="dxa"/>
            <w:vMerge/>
          </w:tcPr>
          <w:p w14:paraId="2189A338" w14:textId="77777777" w:rsidR="001947CB" w:rsidRDefault="001947CB" w:rsidP="007D127A">
            <w:pPr>
              <w:spacing w:before="0"/>
              <w:rPr>
                <w:ins w:id="2513" w:author="Jason Rhee" w:date="2024-07-01T17:27:00Z" w16du:dateUtc="2024-07-01T07:27:00Z"/>
              </w:rPr>
            </w:pPr>
          </w:p>
        </w:tc>
        <w:tc>
          <w:tcPr>
            <w:tcW w:w="1812" w:type="dxa"/>
            <w:vMerge/>
          </w:tcPr>
          <w:p w14:paraId="3847568A" w14:textId="77777777" w:rsidR="001947CB" w:rsidRDefault="001947CB" w:rsidP="007D127A">
            <w:pPr>
              <w:spacing w:before="0"/>
              <w:rPr>
                <w:ins w:id="2514" w:author="Jason Rhee" w:date="2024-07-01T17:27:00Z" w16du:dateUtc="2024-07-01T07:27:00Z"/>
              </w:rPr>
            </w:pPr>
          </w:p>
        </w:tc>
        <w:tc>
          <w:tcPr>
            <w:tcW w:w="1812" w:type="dxa"/>
          </w:tcPr>
          <w:p w14:paraId="23CFB2A4" w14:textId="43AF5836" w:rsidR="001947CB" w:rsidRDefault="001947CB" w:rsidP="007D127A">
            <w:pPr>
              <w:spacing w:before="0"/>
              <w:rPr>
                <w:ins w:id="2515" w:author="Jason Rhee" w:date="2024-07-01T17:27:00Z" w16du:dateUtc="2024-07-01T07:27:00Z"/>
              </w:rPr>
            </w:pPr>
            <w:ins w:id="2516" w:author="Jason Rhee" w:date="2024-07-01T17:27:00Z" w16du:dateUtc="2024-07-01T07:27:00Z">
              <w:r>
                <w:t>upperBound</w:t>
              </w:r>
            </w:ins>
          </w:p>
        </w:tc>
        <w:tc>
          <w:tcPr>
            <w:tcW w:w="1812" w:type="dxa"/>
          </w:tcPr>
          <w:p w14:paraId="7205147E" w14:textId="7B618C2B" w:rsidR="001947CB" w:rsidRDefault="001947CB" w:rsidP="007D127A">
            <w:pPr>
              <w:spacing w:before="0"/>
              <w:rPr>
                <w:ins w:id="2517" w:author="Jason Rhee" w:date="2024-07-01T17:27:00Z" w16du:dateUtc="2024-07-01T07:27:00Z"/>
              </w:rPr>
            </w:pPr>
            <w:ins w:id="2518" w:author="Jason Rhee" w:date="2024-07-01T17:29:00Z" w16du:dateUtc="2024-07-01T07:29:00Z">
              <w:r>
                <w:t>(not specified)</w:t>
              </w:r>
            </w:ins>
          </w:p>
        </w:tc>
        <w:tc>
          <w:tcPr>
            <w:tcW w:w="1812" w:type="dxa"/>
            <w:vMerge/>
          </w:tcPr>
          <w:p w14:paraId="47F01A96" w14:textId="77777777" w:rsidR="001947CB" w:rsidRDefault="001947CB" w:rsidP="007D127A">
            <w:pPr>
              <w:spacing w:before="0"/>
              <w:rPr>
                <w:ins w:id="2519" w:author="Jason Rhee" w:date="2024-07-01T17:27:00Z" w16du:dateUtc="2024-07-01T07:27:00Z"/>
              </w:rPr>
            </w:pPr>
          </w:p>
        </w:tc>
      </w:tr>
      <w:tr w:rsidR="009A3810" w14:paraId="4CED5203" w14:textId="77777777" w:rsidTr="00CF6D4E">
        <w:trPr>
          <w:ins w:id="2520" w:author="Jason Rhee" w:date="2024-07-01T17:27:00Z"/>
        </w:trPr>
        <w:tc>
          <w:tcPr>
            <w:tcW w:w="1812" w:type="dxa"/>
            <w:vMerge/>
          </w:tcPr>
          <w:p w14:paraId="2F9E5365" w14:textId="77777777" w:rsidR="001947CB" w:rsidRDefault="001947CB" w:rsidP="007D127A">
            <w:pPr>
              <w:spacing w:before="0"/>
              <w:rPr>
                <w:ins w:id="2521" w:author="Jason Rhee" w:date="2024-07-01T17:27:00Z" w16du:dateUtc="2024-07-01T07:27:00Z"/>
              </w:rPr>
            </w:pPr>
          </w:p>
        </w:tc>
        <w:tc>
          <w:tcPr>
            <w:tcW w:w="1812" w:type="dxa"/>
            <w:vMerge/>
          </w:tcPr>
          <w:p w14:paraId="67F2263A" w14:textId="77777777" w:rsidR="001947CB" w:rsidRDefault="001947CB" w:rsidP="007D127A">
            <w:pPr>
              <w:spacing w:before="0"/>
              <w:rPr>
                <w:ins w:id="2522" w:author="Jason Rhee" w:date="2024-07-01T17:27:00Z" w16du:dateUtc="2024-07-01T07:27:00Z"/>
              </w:rPr>
            </w:pPr>
          </w:p>
        </w:tc>
        <w:tc>
          <w:tcPr>
            <w:tcW w:w="1812" w:type="dxa"/>
          </w:tcPr>
          <w:p w14:paraId="4FB1656C" w14:textId="2313F089" w:rsidR="001947CB" w:rsidRDefault="001947CB" w:rsidP="007D127A">
            <w:pPr>
              <w:spacing w:before="0"/>
              <w:rPr>
                <w:ins w:id="2523" w:author="Jason Rhee" w:date="2024-07-01T17:27:00Z" w16du:dateUtc="2024-07-01T07:27:00Z"/>
              </w:rPr>
            </w:pPr>
            <w:ins w:id="2524" w:author="Jason Rhee" w:date="2024-07-01T17:27:00Z" w16du:dateUtc="2024-07-01T07:27:00Z">
              <w:r>
                <w:t>closure</w:t>
              </w:r>
            </w:ins>
          </w:p>
        </w:tc>
        <w:tc>
          <w:tcPr>
            <w:tcW w:w="1812" w:type="dxa"/>
          </w:tcPr>
          <w:p w14:paraId="638CBEB8" w14:textId="78226FE0" w:rsidR="001947CB" w:rsidRDefault="001947CB" w:rsidP="001947CB">
            <w:pPr>
              <w:spacing w:before="0"/>
              <w:rPr>
                <w:ins w:id="2525" w:author="Jason Rhee" w:date="2024-07-01T17:27:00Z" w16du:dateUtc="2024-07-01T07:27:00Z"/>
              </w:rPr>
            </w:pPr>
            <w:ins w:id="2526" w:author="Jason Rhee" w:date="2024-07-01T17:29:00Z">
              <w:r w:rsidRPr="001947CB">
                <w:t>gtSemiInterval</w:t>
              </w:r>
            </w:ins>
          </w:p>
        </w:tc>
        <w:tc>
          <w:tcPr>
            <w:tcW w:w="1812" w:type="dxa"/>
            <w:vMerge/>
          </w:tcPr>
          <w:p w14:paraId="297D748F" w14:textId="77777777" w:rsidR="001947CB" w:rsidRDefault="001947CB" w:rsidP="007D127A">
            <w:pPr>
              <w:spacing w:before="0"/>
              <w:rPr>
                <w:ins w:id="2527"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528" w:name="idmarkerx16777217x1673"/>
      <w:bookmarkStart w:id="2529" w:name="_Toc527705881"/>
      <w:bookmarkStart w:id="2530" w:name="_Toc528589769"/>
      <w:bookmarkEnd w:id="2528"/>
      <w:r>
        <w:t>Distance Above UKC Limit</w:t>
      </w:r>
      <w:bookmarkEnd w:id="2529"/>
      <w:bookmarkEnd w:id="2530"/>
    </w:p>
    <w:p w14:paraId="679951F0" w14:textId="77777777" w:rsidR="00E35A62" w:rsidRDefault="003E0B96" w:rsidP="007D127A">
      <w:pPr>
        <w:spacing w:before="0"/>
      </w:pPr>
      <w:r w:rsidRPr="001A1248">
        <w:rPr>
          <w:b/>
          <w:bCs/>
          <w:rPrChange w:id="2531"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532" w:author="Jason Rhee" w:date="2024-07-01T17:23:00Z" w16du:dateUtc="2024-07-01T07:23:00Z">
            <w:rPr/>
          </w:rPrChange>
        </w:rPr>
        <w:t>Definition</w:t>
      </w:r>
      <w:r>
        <w:t>:</w:t>
      </w:r>
      <w:ins w:id="2533" w:author="Jason Rhee" w:date="2024-07-02T13:32:00Z" w16du:dateUtc="2024-07-02T03:32:00Z">
        <w:r w:rsidR="005D772E">
          <w:t xml:space="preserve"> </w:t>
        </w:r>
      </w:ins>
      <w:ins w:id="2534"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535"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2536"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537" w:author="Jason Rhee" w:date="2024-07-01T17:23:00Z" w16du:dateUtc="2024-07-01T07:23:00Z">
            <w:rPr/>
          </w:rPrChange>
        </w:rPr>
        <w:t>Aliases</w:t>
      </w:r>
      <w:r>
        <w:t>:</w:t>
      </w:r>
    </w:p>
    <w:p w14:paraId="2DD6126A" w14:textId="77777777" w:rsidR="003E0B96" w:rsidRDefault="003E0B96" w:rsidP="007D127A">
      <w:pPr>
        <w:spacing w:before="0"/>
        <w:rPr>
          <w:ins w:id="2538" w:author="Jason Rhee" w:date="2024-07-01T17:02:00Z" w16du:dateUtc="2024-07-01T07:02:00Z"/>
        </w:rPr>
      </w:pPr>
      <w:r w:rsidRPr="001A1248">
        <w:rPr>
          <w:b/>
          <w:bCs/>
          <w:rPrChange w:id="2539" w:author="Jason Rhee" w:date="2024-07-01T17:23:00Z" w16du:dateUtc="2024-07-01T07:23:00Z">
            <w:rPr/>
          </w:rPrChange>
        </w:rPr>
        <w:t>Value</w:t>
      </w:r>
      <w:r>
        <w:t xml:space="preserve"> </w:t>
      </w:r>
      <w:r w:rsidRPr="001A1248">
        <w:rPr>
          <w:b/>
          <w:bCs/>
          <w:rPrChange w:id="2540" w:author="Jason Rhee" w:date="2024-07-01T17:23:00Z" w16du:dateUtc="2024-07-01T07:23:00Z">
            <w:rPr/>
          </w:rPrChange>
        </w:rPr>
        <w:t>Type</w:t>
      </w:r>
      <w:r>
        <w:t>: real</w:t>
      </w:r>
    </w:p>
    <w:p w14:paraId="3EAEEB78" w14:textId="77777777" w:rsidR="00C97923" w:rsidRDefault="0001207C" w:rsidP="007D127A">
      <w:pPr>
        <w:spacing w:before="0"/>
        <w:rPr>
          <w:ins w:id="2541" w:author="Jason Rhee" w:date="2024-07-01T17:31:00Z" w16du:dateUtc="2024-07-01T07:31:00Z"/>
          <w:b/>
          <w:bCs/>
        </w:rPr>
      </w:pPr>
      <w:ins w:id="2542" w:author="Jason Rhee" w:date="2024-07-01T17:25:00Z" w16du:dateUtc="2024-07-01T07:25:00Z">
        <w:r w:rsidRPr="00C83522">
          <w:rPr>
            <w:b/>
            <w:bCs/>
          </w:rPr>
          <w:t>Unit of measure</w:t>
        </w:r>
      </w:ins>
      <w:ins w:id="2543" w:author="Jason Rhee" w:date="2024-07-01T17:31:00Z" w16du:dateUtc="2024-07-01T07:31:00Z">
        <w:r w:rsidR="00C97923">
          <w:rPr>
            <w:b/>
            <w:bCs/>
          </w:rPr>
          <w:t>:</w:t>
        </w:r>
      </w:ins>
    </w:p>
    <w:p w14:paraId="40852E46" w14:textId="77777777" w:rsidR="00C97923" w:rsidRDefault="0001207C" w:rsidP="00C97923">
      <w:pPr>
        <w:spacing w:before="0"/>
        <w:ind w:firstLine="340"/>
        <w:rPr>
          <w:ins w:id="2544" w:author="Jason Rhee" w:date="2024-07-01T17:31:00Z" w16du:dateUtc="2024-07-01T07:31:00Z"/>
        </w:rPr>
      </w:pPr>
      <w:ins w:id="2545" w:author="Jason Rhee" w:date="2024-07-01T17:25:00Z" w16du:dateUtc="2024-07-01T07:25:00Z">
        <w:r>
          <w:rPr>
            <w:b/>
            <w:bCs/>
          </w:rPr>
          <w:t>name</w:t>
        </w:r>
        <w:r>
          <w:t>: metre</w:t>
        </w:r>
      </w:ins>
    </w:p>
    <w:p w14:paraId="30F294E1" w14:textId="5E6E176A" w:rsidR="00BC3FEC" w:rsidRDefault="0001207C">
      <w:pPr>
        <w:spacing w:before="0"/>
        <w:ind w:firstLine="340"/>
        <w:rPr>
          <w:ins w:id="2546" w:author="Jason Rhee" w:date="2024-07-01T17:26:00Z" w16du:dateUtc="2024-07-01T07:26:00Z"/>
        </w:rPr>
        <w:pPrChange w:id="2547" w:author="Jason Rhee" w:date="2024-07-01T17:31:00Z" w16du:dateUtc="2024-07-01T07:31:00Z">
          <w:pPr>
            <w:spacing w:before="0"/>
          </w:pPr>
        </w:pPrChange>
      </w:pPr>
      <w:ins w:id="2548" w:author="Jason Rhee" w:date="2024-07-01T17:25:00Z" w16du:dateUtc="2024-07-01T07:25:00Z">
        <w:r w:rsidRPr="00C83522">
          <w:rPr>
            <w:b/>
            <w:bCs/>
          </w:rPr>
          <w:t>symbol</w:t>
        </w:r>
        <w:r>
          <w:t>: m</w:t>
        </w:r>
      </w:ins>
    </w:p>
    <w:p w14:paraId="3BBE4BA1" w14:textId="24BBED30" w:rsidR="00A67EAC" w:rsidRDefault="00456F12" w:rsidP="007D127A">
      <w:pPr>
        <w:spacing w:before="0"/>
        <w:rPr>
          <w:ins w:id="2549" w:author="Jason Rhee" w:date="2024-07-01T17:29:00Z" w16du:dateUtc="2024-07-01T07:29:00Z"/>
        </w:rPr>
      </w:pPr>
      <w:ins w:id="2550" w:author="Jason Rhee" w:date="2024-07-26T00:04:00Z" w16du:dateUtc="2024-07-25T14:04:00Z">
        <w:r>
          <w:rPr>
            <w:b/>
            <w:bCs/>
          </w:rPr>
          <w:t>Constraints</w:t>
        </w:r>
      </w:ins>
      <w:ins w:id="2551"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552" w:author="Jason Rhee" w:date="2024-07-01T17:29:00Z"/>
        </w:trPr>
        <w:tc>
          <w:tcPr>
            <w:tcW w:w="1812" w:type="dxa"/>
          </w:tcPr>
          <w:p w14:paraId="56A3C35B" w14:textId="77777777" w:rsidR="008C554B" w:rsidRPr="00C83522" w:rsidRDefault="008C554B" w:rsidP="00C83522">
            <w:pPr>
              <w:spacing w:before="0"/>
              <w:jc w:val="center"/>
              <w:rPr>
                <w:ins w:id="2553" w:author="Jason Rhee" w:date="2024-07-01T17:29:00Z" w16du:dateUtc="2024-07-01T07:29:00Z"/>
                <w:b/>
                <w:bCs/>
              </w:rPr>
            </w:pPr>
            <w:ins w:id="2554"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555" w:author="Jason Rhee" w:date="2024-07-01T17:29:00Z" w16du:dateUtc="2024-07-01T07:29:00Z"/>
                <w:b/>
                <w:bCs/>
              </w:rPr>
            </w:pPr>
            <w:ins w:id="2556"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557" w:author="Jason Rhee" w:date="2024-07-01T17:29:00Z" w16du:dateUtc="2024-07-01T07:29:00Z"/>
                <w:b/>
                <w:bCs/>
              </w:rPr>
            </w:pPr>
            <w:ins w:id="2558"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559" w:author="Jason Rhee" w:date="2024-07-01T17:29:00Z" w16du:dateUtc="2024-07-01T07:29:00Z"/>
                <w:b/>
                <w:bCs/>
              </w:rPr>
            </w:pPr>
            <w:ins w:id="2560" w:author="Jason Rhee" w:date="2024-07-01T17:29:00Z" w16du:dateUtc="2024-07-01T07:29:00Z">
              <w:r w:rsidRPr="00C83522">
                <w:rPr>
                  <w:b/>
                  <w:bCs/>
                </w:rPr>
                <w:t>Precision</w:t>
              </w:r>
            </w:ins>
          </w:p>
        </w:tc>
      </w:tr>
      <w:tr w:rsidR="009A3810" w14:paraId="6206322C" w14:textId="77777777" w:rsidTr="00C83522">
        <w:trPr>
          <w:ins w:id="2561" w:author="Jason Rhee" w:date="2024-07-01T17:29:00Z"/>
        </w:trPr>
        <w:tc>
          <w:tcPr>
            <w:tcW w:w="1812" w:type="dxa"/>
            <w:vMerge w:val="restart"/>
          </w:tcPr>
          <w:p w14:paraId="2B6D48C0" w14:textId="77777777" w:rsidR="008C554B" w:rsidRDefault="008C554B" w:rsidP="00C83522">
            <w:pPr>
              <w:spacing w:before="0"/>
              <w:jc w:val="center"/>
              <w:rPr>
                <w:ins w:id="2562" w:author="Jason Rhee" w:date="2024-07-01T17:29:00Z" w16du:dateUtc="2024-07-01T07:29:00Z"/>
              </w:rPr>
            </w:pPr>
            <w:ins w:id="2563"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564" w:author="Jason Rhee" w:date="2024-07-01T17:29:00Z" w16du:dateUtc="2024-07-01T07:29:00Z"/>
              </w:rPr>
            </w:pPr>
            <w:ins w:id="2565" w:author="Jason Rhee" w:date="2024-07-01T17:29:00Z" w16du:dateUtc="2024-07-01T07:29:00Z">
              <w:r>
                <w:t>(none)</w:t>
              </w:r>
            </w:ins>
          </w:p>
        </w:tc>
        <w:tc>
          <w:tcPr>
            <w:tcW w:w="1812" w:type="dxa"/>
          </w:tcPr>
          <w:p w14:paraId="23AF961A" w14:textId="77777777" w:rsidR="008C554B" w:rsidRDefault="008C554B" w:rsidP="00C83522">
            <w:pPr>
              <w:spacing w:before="0"/>
              <w:rPr>
                <w:ins w:id="2566" w:author="Jason Rhee" w:date="2024-07-01T17:29:00Z" w16du:dateUtc="2024-07-01T07:29:00Z"/>
              </w:rPr>
            </w:pPr>
            <w:ins w:id="2567" w:author="Jason Rhee" w:date="2024-07-01T17:29:00Z" w16du:dateUtc="2024-07-01T07:29:00Z">
              <w:r>
                <w:t>lowerBound</w:t>
              </w:r>
            </w:ins>
          </w:p>
        </w:tc>
        <w:tc>
          <w:tcPr>
            <w:tcW w:w="1812" w:type="dxa"/>
          </w:tcPr>
          <w:p w14:paraId="221E2635" w14:textId="77777777" w:rsidR="008C554B" w:rsidRDefault="008C554B" w:rsidP="00C83522">
            <w:pPr>
              <w:spacing w:before="0"/>
              <w:rPr>
                <w:ins w:id="2568" w:author="Jason Rhee" w:date="2024-07-01T17:29:00Z" w16du:dateUtc="2024-07-01T07:29:00Z"/>
              </w:rPr>
            </w:pPr>
            <w:ins w:id="2569"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570" w:author="Jason Rhee" w:date="2024-07-01T17:29:00Z" w16du:dateUtc="2024-07-01T07:29:00Z"/>
              </w:rPr>
            </w:pPr>
            <w:ins w:id="2571" w:author="Jason Rhee" w:date="2024-07-01T17:29:00Z" w16du:dateUtc="2024-07-01T07:29:00Z">
              <w:r>
                <w:t>(not specified)</w:t>
              </w:r>
            </w:ins>
          </w:p>
        </w:tc>
      </w:tr>
      <w:tr w:rsidR="009A3810" w14:paraId="0BDA61EE" w14:textId="77777777" w:rsidTr="00C83522">
        <w:trPr>
          <w:ins w:id="2572" w:author="Jason Rhee" w:date="2024-07-01T17:29:00Z"/>
        </w:trPr>
        <w:tc>
          <w:tcPr>
            <w:tcW w:w="1812" w:type="dxa"/>
            <w:vMerge/>
          </w:tcPr>
          <w:p w14:paraId="17FFF7A7" w14:textId="77777777" w:rsidR="008C554B" w:rsidRDefault="008C554B" w:rsidP="00C83522">
            <w:pPr>
              <w:spacing w:before="0"/>
              <w:rPr>
                <w:ins w:id="2573" w:author="Jason Rhee" w:date="2024-07-01T17:29:00Z" w16du:dateUtc="2024-07-01T07:29:00Z"/>
              </w:rPr>
            </w:pPr>
          </w:p>
        </w:tc>
        <w:tc>
          <w:tcPr>
            <w:tcW w:w="1812" w:type="dxa"/>
            <w:vMerge/>
          </w:tcPr>
          <w:p w14:paraId="51CC7897" w14:textId="77777777" w:rsidR="008C554B" w:rsidRDefault="008C554B" w:rsidP="00C83522">
            <w:pPr>
              <w:spacing w:before="0"/>
              <w:rPr>
                <w:ins w:id="2574" w:author="Jason Rhee" w:date="2024-07-01T17:29:00Z" w16du:dateUtc="2024-07-01T07:29:00Z"/>
              </w:rPr>
            </w:pPr>
          </w:p>
        </w:tc>
        <w:tc>
          <w:tcPr>
            <w:tcW w:w="1812" w:type="dxa"/>
          </w:tcPr>
          <w:p w14:paraId="2C3B182A" w14:textId="77777777" w:rsidR="008C554B" w:rsidRDefault="008C554B" w:rsidP="00C83522">
            <w:pPr>
              <w:spacing w:before="0"/>
              <w:rPr>
                <w:ins w:id="2575" w:author="Jason Rhee" w:date="2024-07-01T17:29:00Z" w16du:dateUtc="2024-07-01T07:29:00Z"/>
              </w:rPr>
            </w:pPr>
            <w:ins w:id="2576" w:author="Jason Rhee" w:date="2024-07-01T17:29:00Z" w16du:dateUtc="2024-07-01T07:29:00Z">
              <w:r>
                <w:t>upperBound</w:t>
              </w:r>
            </w:ins>
          </w:p>
        </w:tc>
        <w:tc>
          <w:tcPr>
            <w:tcW w:w="1812" w:type="dxa"/>
          </w:tcPr>
          <w:p w14:paraId="721ADEE4" w14:textId="77777777" w:rsidR="008C554B" w:rsidRDefault="008C554B" w:rsidP="00C83522">
            <w:pPr>
              <w:spacing w:before="0"/>
              <w:rPr>
                <w:ins w:id="2577" w:author="Jason Rhee" w:date="2024-07-01T17:29:00Z" w16du:dateUtc="2024-07-01T07:29:00Z"/>
              </w:rPr>
            </w:pPr>
            <w:ins w:id="2578" w:author="Jason Rhee" w:date="2024-07-01T17:29:00Z" w16du:dateUtc="2024-07-01T07:29:00Z">
              <w:r>
                <w:t>(not specified)</w:t>
              </w:r>
            </w:ins>
          </w:p>
        </w:tc>
        <w:tc>
          <w:tcPr>
            <w:tcW w:w="1812" w:type="dxa"/>
            <w:vMerge/>
          </w:tcPr>
          <w:p w14:paraId="0BE5D6A7" w14:textId="77777777" w:rsidR="008C554B" w:rsidRDefault="008C554B" w:rsidP="00C83522">
            <w:pPr>
              <w:spacing w:before="0"/>
              <w:rPr>
                <w:ins w:id="2579" w:author="Jason Rhee" w:date="2024-07-01T17:29:00Z" w16du:dateUtc="2024-07-01T07:29:00Z"/>
              </w:rPr>
            </w:pPr>
          </w:p>
        </w:tc>
      </w:tr>
      <w:tr w:rsidR="009A3810" w14:paraId="5C9AF9A7" w14:textId="77777777" w:rsidTr="00C83522">
        <w:trPr>
          <w:ins w:id="2580" w:author="Jason Rhee" w:date="2024-07-01T17:29:00Z"/>
        </w:trPr>
        <w:tc>
          <w:tcPr>
            <w:tcW w:w="1812" w:type="dxa"/>
            <w:vMerge/>
          </w:tcPr>
          <w:p w14:paraId="443759B2" w14:textId="77777777" w:rsidR="008C554B" w:rsidRDefault="008C554B" w:rsidP="00C83522">
            <w:pPr>
              <w:spacing w:before="0"/>
              <w:rPr>
                <w:ins w:id="2581" w:author="Jason Rhee" w:date="2024-07-01T17:29:00Z" w16du:dateUtc="2024-07-01T07:29:00Z"/>
              </w:rPr>
            </w:pPr>
          </w:p>
        </w:tc>
        <w:tc>
          <w:tcPr>
            <w:tcW w:w="1812" w:type="dxa"/>
            <w:vMerge/>
          </w:tcPr>
          <w:p w14:paraId="1A78E3BF" w14:textId="77777777" w:rsidR="008C554B" w:rsidRDefault="008C554B" w:rsidP="00C83522">
            <w:pPr>
              <w:spacing w:before="0"/>
              <w:rPr>
                <w:ins w:id="2582" w:author="Jason Rhee" w:date="2024-07-01T17:29:00Z" w16du:dateUtc="2024-07-01T07:29:00Z"/>
              </w:rPr>
            </w:pPr>
          </w:p>
        </w:tc>
        <w:tc>
          <w:tcPr>
            <w:tcW w:w="1812" w:type="dxa"/>
          </w:tcPr>
          <w:p w14:paraId="2AC5E750" w14:textId="77777777" w:rsidR="008C554B" w:rsidRDefault="008C554B" w:rsidP="00C83522">
            <w:pPr>
              <w:spacing w:before="0"/>
              <w:rPr>
                <w:ins w:id="2583" w:author="Jason Rhee" w:date="2024-07-01T17:29:00Z" w16du:dateUtc="2024-07-01T07:29:00Z"/>
              </w:rPr>
            </w:pPr>
            <w:ins w:id="2584" w:author="Jason Rhee" w:date="2024-07-01T17:29:00Z" w16du:dateUtc="2024-07-01T07:29:00Z">
              <w:r>
                <w:t>closure</w:t>
              </w:r>
            </w:ins>
          </w:p>
        </w:tc>
        <w:tc>
          <w:tcPr>
            <w:tcW w:w="1812" w:type="dxa"/>
          </w:tcPr>
          <w:p w14:paraId="0547A223" w14:textId="77777777" w:rsidR="008C554B" w:rsidRDefault="008C554B" w:rsidP="00C83522">
            <w:pPr>
              <w:spacing w:before="0"/>
              <w:rPr>
                <w:ins w:id="2585" w:author="Jason Rhee" w:date="2024-07-01T17:29:00Z" w16du:dateUtc="2024-07-01T07:29:00Z"/>
              </w:rPr>
            </w:pPr>
            <w:ins w:id="2586"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2587"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588" w:name="idmarkerx16777217x5781"/>
      <w:bookmarkStart w:id="2589" w:name="_Toc527705882"/>
      <w:bookmarkStart w:id="2590" w:name="_Toc528589770"/>
      <w:bookmarkEnd w:id="2588"/>
      <w:r>
        <w:t>Scale Minimum</w:t>
      </w:r>
      <w:bookmarkEnd w:id="2589"/>
      <w:bookmarkEnd w:id="2590"/>
    </w:p>
    <w:p w14:paraId="3EC1CBC3" w14:textId="77777777" w:rsidR="00E35A62" w:rsidRDefault="003E0B96" w:rsidP="007D127A">
      <w:pPr>
        <w:spacing w:before="0"/>
      </w:pPr>
      <w:r w:rsidRPr="001A1248">
        <w:rPr>
          <w:b/>
          <w:bCs/>
          <w:rPrChange w:id="2591"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592" w:author="Jason Rhee" w:date="2024-07-01T17:23:00Z" w16du:dateUtc="2024-07-01T07:23:00Z">
            <w:rPr/>
          </w:rPrChange>
        </w:rPr>
        <w:t>Definition</w:t>
      </w:r>
      <w:r>
        <w:t>:</w:t>
      </w:r>
      <w:ins w:id="2593"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594"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2595" w:author="Jason Rhee" w:date="2024-07-01T17:23:00Z" w16du:dateUtc="2024-07-01T07:23:00Z">
            <w:rPr/>
          </w:rPrChange>
        </w:rPr>
        <w:t>Remarks</w:t>
      </w:r>
      <w:r>
        <w:t>:</w:t>
      </w:r>
      <w:ins w:id="2596"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597" w:author="Jason Rhee" w:date="2024-07-01T17:23:00Z" w16du:dateUtc="2024-07-01T07:23:00Z">
            <w:rPr/>
          </w:rPrChange>
        </w:rPr>
        <w:t>Aliases</w:t>
      </w:r>
      <w:r>
        <w:t>:</w:t>
      </w:r>
    </w:p>
    <w:p w14:paraId="6B87CCC7" w14:textId="77777777" w:rsidR="003E0B96" w:rsidRDefault="003E0B96" w:rsidP="007D127A">
      <w:pPr>
        <w:spacing w:before="0"/>
        <w:rPr>
          <w:ins w:id="2598" w:author="Jason Rhee" w:date="2024-07-21T18:44:00Z" w16du:dateUtc="2024-07-21T08:44:00Z"/>
        </w:rPr>
      </w:pPr>
      <w:r w:rsidRPr="001A1248">
        <w:rPr>
          <w:b/>
          <w:bCs/>
          <w:rPrChange w:id="2599" w:author="Jason Rhee" w:date="2024-07-01T17:23:00Z" w16du:dateUtc="2024-07-01T07:23:00Z">
            <w:rPr/>
          </w:rPrChange>
        </w:rPr>
        <w:t>Value</w:t>
      </w:r>
      <w:r>
        <w:t xml:space="preserve"> </w:t>
      </w:r>
      <w:r w:rsidRPr="001A1248">
        <w:rPr>
          <w:b/>
          <w:bCs/>
          <w:rPrChange w:id="2600" w:author="Jason Rhee" w:date="2024-07-01T17:23:00Z" w16du:dateUtc="2024-07-01T07:23:00Z">
            <w:rPr/>
          </w:rPrChange>
        </w:rPr>
        <w:t>Type</w:t>
      </w:r>
      <w:r>
        <w:t>: integer</w:t>
      </w:r>
    </w:p>
    <w:p w14:paraId="6A216A3A" w14:textId="0023D80B" w:rsidR="006711EA" w:rsidRDefault="006711EA" w:rsidP="006711EA">
      <w:pPr>
        <w:pStyle w:val="Annex-Heading3"/>
        <w:rPr>
          <w:ins w:id="2601" w:author="Jason Rhee" w:date="2024-07-21T18:44:00Z" w16du:dateUtc="2024-07-21T08:44:00Z"/>
        </w:rPr>
      </w:pPr>
      <w:ins w:id="2602" w:author="Jason Rhee" w:date="2024-07-21T18:44:00Z" w16du:dateUtc="2024-07-21T08:44:00Z">
        <w:r>
          <w:t>Name</w:t>
        </w:r>
      </w:ins>
    </w:p>
    <w:p w14:paraId="6C02F908" w14:textId="5EFF36E4" w:rsidR="006711EA" w:rsidRDefault="006711EA">
      <w:pPr>
        <w:rPr>
          <w:ins w:id="2603" w:author="Jason Rhee" w:date="2024-07-21T18:44:00Z" w16du:dateUtc="2024-07-21T08:44:00Z"/>
        </w:rPr>
        <w:pPrChange w:id="2604" w:author="Jason Rhee" w:date="2024-07-21T18:45:00Z" w16du:dateUtc="2024-07-21T08:45:00Z">
          <w:pPr>
            <w:pStyle w:val="Annex0"/>
          </w:pPr>
        </w:pPrChange>
      </w:pPr>
      <w:ins w:id="2605" w:author="Jason Rhee" w:date="2024-07-21T18:44:00Z" w16du:dateUtc="2024-07-21T08:44:00Z">
        <w:r w:rsidRPr="00FB4D5E">
          <w:rPr>
            <w:b/>
            <w:bCs/>
          </w:rPr>
          <w:t>Name</w:t>
        </w:r>
        <w:r>
          <w:t xml:space="preserve">: </w:t>
        </w:r>
      </w:ins>
      <w:ins w:id="2606" w:author="Jason Rhee" w:date="2024-07-21T18:45:00Z" w16du:dateUtc="2024-07-21T08:45:00Z">
        <w:r>
          <w:t>Name</w:t>
        </w:r>
      </w:ins>
    </w:p>
    <w:p w14:paraId="49189753" w14:textId="3365044D" w:rsidR="006711EA" w:rsidRDefault="006711EA">
      <w:pPr>
        <w:rPr>
          <w:ins w:id="2607" w:author="Jason Rhee" w:date="2024-07-21T18:44:00Z" w16du:dateUtc="2024-07-21T08:44:00Z"/>
        </w:rPr>
        <w:pPrChange w:id="2608" w:author="Jason Rhee" w:date="2024-07-21T18:45:00Z" w16du:dateUtc="2024-07-21T08:45:00Z">
          <w:pPr>
            <w:pStyle w:val="Annex0"/>
          </w:pPr>
        </w:pPrChange>
      </w:pPr>
      <w:ins w:id="2609" w:author="Jason Rhee" w:date="2024-07-21T18:44:00Z" w16du:dateUtc="2024-07-21T08:44:00Z">
        <w:r w:rsidRPr="00FB4D5E">
          <w:rPr>
            <w:b/>
            <w:bCs/>
          </w:rPr>
          <w:t>Definition</w:t>
        </w:r>
        <w:r>
          <w:t xml:space="preserve">: </w:t>
        </w:r>
      </w:ins>
      <w:ins w:id="2610" w:author="Jason Rhee" w:date="2024-07-21T18:45:00Z" w16du:dateUtc="2024-07-21T08:45:00Z">
        <w:r w:rsidR="00F11F86" w:rsidRPr="00F11F86">
          <w:t>The individual name of a feature.</w:t>
        </w:r>
      </w:ins>
    </w:p>
    <w:p w14:paraId="4F7228E3" w14:textId="78004904" w:rsidR="006711EA" w:rsidRDefault="006711EA">
      <w:pPr>
        <w:rPr>
          <w:ins w:id="2611" w:author="Jason Rhee" w:date="2024-07-21T18:44:00Z" w16du:dateUtc="2024-07-21T08:44:00Z"/>
        </w:rPr>
        <w:pPrChange w:id="2612" w:author="Jason Rhee" w:date="2024-07-21T18:45:00Z" w16du:dateUtc="2024-07-21T08:45:00Z">
          <w:pPr>
            <w:pStyle w:val="Annex0"/>
          </w:pPr>
        </w:pPrChange>
      </w:pPr>
      <w:ins w:id="2613" w:author="Jason Rhee" w:date="2024-07-21T18:44:00Z" w16du:dateUtc="2024-07-21T08:44:00Z">
        <w:r w:rsidRPr="00FB4D5E">
          <w:rPr>
            <w:b/>
            <w:bCs/>
          </w:rPr>
          <w:t>Code</w:t>
        </w:r>
        <w:r>
          <w:t xml:space="preserve">: </w:t>
        </w:r>
      </w:ins>
      <w:ins w:id="2614" w:author="Jason Rhee" w:date="2024-07-21T18:45:00Z" w16du:dateUtc="2024-07-21T08:45:00Z">
        <w:r w:rsidR="00F11F86">
          <w:t>‘</w:t>
        </w:r>
        <w:r w:rsidR="00F11F86" w:rsidRPr="00F11F86">
          <w:rPr>
            <w:rFonts w:ascii="Courier New" w:hAnsi="Courier New" w:cs="Courier New"/>
            <w:rPrChange w:id="2615" w:author="Jason Rhee" w:date="2024-07-21T18:45:00Z" w16du:dateUtc="2024-07-21T08:45:00Z">
              <w:rPr>
                <w:b w:val="0"/>
                <w:bCs w:val="0"/>
              </w:rPr>
            </w:rPrChange>
          </w:rPr>
          <w:t>name</w:t>
        </w:r>
        <w:r w:rsidR="00F11F86">
          <w:t>’</w:t>
        </w:r>
      </w:ins>
    </w:p>
    <w:p w14:paraId="69976F38" w14:textId="03C36B26" w:rsidR="006711EA" w:rsidRDefault="006711EA">
      <w:pPr>
        <w:rPr>
          <w:ins w:id="2616" w:author="Jason Rhee" w:date="2024-07-21T18:44:00Z" w16du:dateUtc="2024-07-21T08:44:00Z"/>
        </w:rPr>
        <w:pPrChange w:id="2617" w:author="Jason Rhee" w:date="2024-07-21T18:45:00Z" w16du:dateUtc="2024-07-21T08:45:00Z">
          <w:pPr>
            <w:pStyle w:val="Annex0"/>
          </w:pPr>
        </w:pPrChange>
      </w:pPr>
      <w:ins w:id="2618" w:author="Jason Rhee" w:date="2024-07-21T18:44:00Z" w16du:dateUtc="2024-07-21T08:44:00Z">
        <w:r w:rsidRPr="00FB4D5E">
          <w:rPr>
            <w:b/>
            <w:bCs/>
          </w:rPr>
          <w:t>Remarks</w:t>
        </w:r>
        <w:r>
          <w:t>:</w:t>
        </w:r>
      </w:ins>
    </w:p>
    <w:p w14:paraId="7192A09E" w14:textId="77777777" w:rsidR="006711EA" w:rsidRDefault="006711EA">
      <w:pPr>
        <w:rPr>
          <w:ins w:id="2619" w:author="Jason Rhee" w:date="2024-07-21T18:44:00Z" w16du:dateUtc="2024-07-21T08:44:00Z"/>
        </w:rPr>
        <w:pPrChange w:id="2620" w:author="Jason Rhee" w:date="2024-07-21T18:45:00Z" w16du:dateUtc="2024-07-21T08:45:00Z">
          <w:pPr>
            <w:pStyle w:val="Annex0"/>
          </w:pPr>
        </w:pPrChange>
      </w:pPr>
      <w:ins w:id="2621" w:author="Jason Rhee" w:date="2024-07-21T18:44:00Z" w16du:dateUtc="2024-07-21T08:44:00Z">
        <w:r w:rsidRPr="00FB4D5E">
          <w:rPr>
            <w:b/>
            <w:bCs/>
          </w:rPr>
          <w:t>Aliases</w:t>
        </w:r>
        <w:r>
          <w:t>:</w:t>
        </w:r>
      </w:ins>
    </w:p>
    <w:p w14:paraId="6C97C822" w14:textId="5DB9DC26" w:rsidR="006711EA" w:rsidRDefault="006711EA">
      <w:pPr>
        <w:pPrChange w:id="2622" w:author="Jason Rhee" w:date="2024-07-21T18:44:00Z" w16du:dateUtc="2024-07-21T08:44:00Z">
          <w:pPr>
            <w:spacing w:before="0"/>
          </w:pPr>
        </w:pPrChange>
      </w:pPr>
      <w:ins w:id="2623" w:author="Jason Rhee" w:date="2024-07-21T18:44:00Z" w16du:dateUtc="2024-07-21T08:44:00Z">
        <w:r w:rsidRPr="00FB4D5E">
          <w:rPr>
            <w:b/>
            <w:bCs/>
          </w:rPr>
          <w:t>Value</w:t>
        </w:r>
        <w:r>
          <w:t xml:space="preserve"> </w:t>
        </w:r>
        <w:r w:rsidRPr="00FB4D5E">
          <w:rPr>
            <w:b/>
            <w:bCs/>
          </w:rPr>
          <w:t>Type</w:t>
        </w:r>
        <w:r>
          <w:t xml:space="preserve">: </w:t>
        </w:r>
      </w:ins>
      <w:ins w:id="2624"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625" w:name="_Toc527705884"/>
      <w:bookmarkStart w:id="2626" w:name="_Toc528589772"/>
      <w:r>
        <w:t>Expect</w:t>
      </w:r>
      <w:r w:rsidR="001C64E5">
        <w:t>ed</w:t>
      </w:r>
      <w:r>
        <w:t xml:space="preserve"> Passing Time</w:t>
      </w:r>
      <w:bookmarkEnd w:id="2625"/>
      <w:bookmarkEnd w:id="2626"/>
    </w:p>
    <w:p w14:paraId="34525B22" w14:textId="77777777" w:rsidR="00E35A62" w:rsidRDefault="003E0B96" w:rsidP="007D127A">
      <w:pPr>
        <w:spacing w:before="0"/>
      </w:pPr>
      <w:r w:rsidRPr="001A1248">
        <w:rPr>
          <w:b/>
          <w:bCs/>
          <w:rPrChange w:id="2627"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628" w:author="Jason Rhee" w:date="2024-07-01T17:23:00Z" w16du:dateUtc="2024-07-01T07:23:00Z">
            <w:rPr/>
          </w:rPrChange>
        </w:rPr>
        <w:t>Definition</w:t>
      </w:r>
      <w:r>
        <w:t>:</w:t>
      </w:r>
      <w:ins w:id="2629"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630"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2631"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632"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633" w:author="Jason Rhee" w:date="2024-07-01T17:23:00Z" w16du:dateUtc="2024-07-01T07:23:00Z">
            <w:rPr/>
          </w:rPrChange>
        </w:rPr>
        <w:t>Value</w:t>
      </w:r>
      <w:r>
        <w:t xml:space="preserve"> </w:t>
      </w:r>
      <w:r w:rsidRPr="001A1248">
        <w:rPr>
          <w:b/>
          <w:bCs/>
          <w:rPrChange w:id="2634"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2635" w:name="_Toc527705885"/>
      <w:bookmarkStart w:id="2636" w:name="_Toc528589773"/>
      <w:r>
        <w:lastRenderedPageBreak/>
        <w:t>Expect</w:t>
      </w:r>
      <w:r w:rsidR="001C64E5">
        <w:t>ed</w:t>
      </w:r>
      <w:r>
        <w:t xml:space="preserve"> Passing Speed</w:t>
      </w:r>
      <w:bookmarkEnd w:id="2635"/>
      <w:bookmarkEnd w:id="2636"/>
    </w:p>
    <w:p w14:paraId="456D9D6D" w14:textId="77777777" w:rsidR="00E35A62" w:rsidRDefault="003E0B96" w:rsidP="007D127A">
      <w:pPr>
        <w:keepNext/>
        <w:keepLines/>
        <w:spacing w:before="0"/>
      </w:pPr>
      <w:r w:rsidRPr="001A1248">
        <w:rPr>
          <w:b/>
          <w:bCs/>
          <w:rPrChange w:id="2637"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638" w:author="Jason Rhee" w:date="2024-07-01T17:23:00Z" w16du:dateUtc="2024-07-01T07:23:00Z">
            <w:rPr/>
          </w:rPrChange>
        </w:rPr>
        <w:t>Definition</w:t>
      </w:r>
      <w:r>
        <w:t>:</w:t>
      </w:r>
      <w:ins w:id="2639" w:author="Jason Rhee" w:date="2024-07-02T13:33:00Z" w16du:dateUtc="2024-07-02T03:33:00Z">
        <w:r w:rsidR="00FD5C0C">
          <w:t xml:space="preserve"> </w:t>
        </w:r>
      </w:ins>
      <w:ins w:id="2640"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641"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2642"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643" w:author="Jason Rhee" w:date="2024-07-01T17:23:00Z" w16du:dateUtc="2024-07-01T07:23:00Z">
            <w:rPr/>
          </w:rPrChange>
        </w:rPr>
        <w:t>Aliases</w:t>
      </w:r>
      <w:r>
        <w:t>:</w:t>
      </w:r>
    </w:p>
    <w:p w14:paraId="058F79DF" w14:textId="77777777" w:rsidR="003E0B96" w:rsidRDefault="003E0B96" w:rsidP="007D127A">
      <w:pPr>
        <w:spacing w:before="0"/>
        <w:rPr>
          <w:ins w:id="2644" w:author="Jason Rhee" w:date="2024-07-01T17:12:00Z" w16du:dateUtc="2024-07-01T07:12:00Z"/>
        </w:rPr>
      </w:pPr>
      <w:r w:rsidRPr="001A1248">
        <w:rPr>
          <w:b/>
          <w:bCs/>
          <w:rPrChange w:id="2645" w:author="Jason Rhee" w:date="2024-07-01T17:23:00Z" w16du:dateUtc="2024-07-01T07:23:00Z">
            <w:rPr/>
          </w:rPrChange>
        </w:rPr>
        <w:t>Value</w:t>
      </w:r>
      <w:r>
        <w:t xml:space="preserve"> </w:t>
      </w:r>
      <w:r w:rsidRPr="001A1248">
        <w:rPr>
          <w:b/>
          <w:bCs/>
          <w:rPrChange w:id="2646" w:author="Jason Rhee" w:date="2024-07-01T17:23:00Z" w16du:dateUtc="2024-07-01T07:23:00Z">
            <w:rPr/>
          </w:rPrChange>
        </w:rPr>
        <w:t>Type</w:t>
      </w:r>
      <w:r>
        <w:t>: real</w:t>
      </w:r>
    </w:p>
    <w:p w14:paraId="756B2156" w14:textId="77777777" w:rsidR="00C97923" w:rsidRDefault="00E453A8" w:rsidP="007D127A">
      <w:pPr>
        <w:spacing w:before="0"/>
        <w:rPr>
          <w:ins w:id="2647" w:author="Jason Rhee" w:date="2024-07-01T17:31:00Z" w16du:dateUtc="2024-07-01T07:31:00Z"/>
          <w:b/>
          <w:bCs/>
        </w:rPr>
      </w:pPr>
      <w:ins w:id="2648" w:author="Jason Rhee" w:date="2024-07-01T17:25:00Z" w16du:dateUtc="2024-07-01T07:25:00Z">
        <w:r w:rsidRPr="00C83522">
          <w:rPr>
            <w:b/>
            <w:bCs/>
          </w:rPr>
          <w:t>Unit of measure</w:t>
        </w:r>
      </w:ins>
      <w:ins w:id="2649" w:author="Jason Rhee" w:date="2024-07-01T17:31:00Z" w16du:dateUtc="2024-07-01T07:31:00Z">
        <w:r w:rsidR="00C97923">
          <w:rPr>
            <w:b/>
            <w:bCs/>
          </w:rPr>
          <w:t>:</w:t>
        </w:r>
      </w:ins>
    </w:p>
    <w:p w14:paraId="1919490E" w14:textId="77777777" w:rsidR="00C97923" w:rsidRDefault="00E453A8" w:rsidP="00C97923">
      <w:pPr>
        <w:spacing w:before="0"/>
        <w:ind w:firstLine="340"/>
        <w:rPr>
          <w:ins w:id="2650" w:author="Jason Rhee" w:date="2024-07-01T17:31:00Z" w16du:dateUtc="2024-07-01T07:31:00Z"/>
        </w:rPr>
      </w:pPr>
      <w:ins w:id="2651" w:author="Jason Rhee" w:date="2024-07-01T17:25:00Z" w16du:dateUtc="2024-07-01T07:25:00Z">
        <w:r>
          <w:rPr>
            <w:b/>
            <w:bCs/>
          </w:rPr>
          <w:t>name</w:t>
        </w:r>
        <w:r>
          <w:t>: metres per second</w:t>
        </w:r>
      </w:ins>
    </w:p>
    <w:p w14:paraId="4304FF6E" w14:textId="456A4657" w:rsidR="00A05517" w:rsidRDefault="00E453A8">
      <w:pPr>
        <w:spacing w:before="0"/>
        <w:ind w:firstLine="340"/>
        <w:rPr>
          <w:ins w:id="2652" w:author="Jason Rhee" w:date="2024-07-01T17:27:00Z" w16du:dateUtc="2024-07-01T07:27:00Z"/>
        </w:rPr>
        <w:pPrChange w:id="2653" w:author="Jason Rhee" w:date="2024-07-01T17:31:00Z" w16du:dateUtc="2024-07-01T07:31:00Z">
          <w:pPr>
            <w:spacing w:before="0"/>
          </w:pPr>
        </w:pPrChange>
      </w:pPr>
      <w:ins w:id="2654" w:author="Jason Rhee" w:date="2024-07-01T17:25:00Z" w16du:dateUtc="2024-07-01T07:25:00Z">
        <w:r w:rsidRPr="00C83522">
          <w:rPr>
            <w:b/>
            <w:bCs/>
          </w:rPr>
          <w:t>symbol</w:t>
        </w:r>
        <w:r>
          <w:t>: m/s</w:t>
        </w:r>
      </w:ins>
    </w:p>
    <w:p w14:paraId="1F6EE928" w14:textId="30BDA23A" w:rsidR="00A67EAC" w:rsidRDefault="00456F12" w:rsidP="007D127A">
      <w:pPr>
        <w:spacing w:before="0"/>
      </w:pPr>
      <w:ins w:id="2655" w:author="Jason Rhee" w:date="2024-07-26T00:04:00Z" w16du:dateUtc="2024-07-25T14:04:00Z">
        <w:r>
          <w:rPr>
            <w:b/>
            <w:bCs/>
          </w:rPr>
          <w:t>Constraints</w:t>
        </w:r>
      </w:ins>
      <w:ins w:id="2656"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657" w:author="Jason Rhee" w:date="2024-07-01T17:30:00Z"/>
        </w:trPr>
        <w:tc>
          <w:tcPr>
            <w:tcW w:w="1812" w:type="dxa"/>
          </w:tcPr>
          <w:p w14:paraId="6E6BCD4A" w14:textId="77777777" w:rsidR="006D550A" w:rsidRPr="00C83522" w:rsidRDefault="006D550A" w:rsidP="00C83522">
            <w:pPr>
              <w:spacing w:before="0"/>
              <w:jc w:val="center"/>
              <w:rPr>
                <w:ins w:id="2658" w:author="Jason Rhee" w:date="2024-07-01T17:30:00Z" w16du:dateUtc="2024-07-01T07:30:00Z"/>
                <w:b/>
                <w:bCs/>
              </w:rPr>
            </w:pPr>
            <w:ins w:id="2659"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660" w:author="Jason Rhee" w:date="2024-07-01T17:30:00Z" w16du:dateUtc="2024-07-01T07:30:00Z"/>
                <w:b/>
                <w:bCs/>
              </w:rPr>
            </w:pPr>
            <w:ins w:id="2661"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662" w:author="Jason Rhee" w:date="2024-07-01T17:30:00Z" w16du:dateUtc="2024-07-01T07:30:00Z"/>
                <w:b/>
                <w:bCs/>
              </w:rPr>
            </w:pPr>
            <w:ins w:id="2663"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664" w:author="Jason Rhee" w:date="2024-07-01T17:30:00Z" w16du:dateUtc="2024-07-01T07:30:00Z"/>
                <w:b/>
                <w:bCs/>
              </w:rPr>
            </w:pPr>
            <w:ins w:id="2665" w:author="Jason Rhee" w:date="2024-07-01T17:30:00Z" w16du:dateUtc="2024-07-01T07:30:00Z">
              <w:r w:rsidRPr="00C83522">
                <w:rPr>
                  <w:b/>
                  <w:bCs/>
                </w:rPr>
                <w:t>Precision</w:t>
              </w:r>
            </w:ins>
          </w:p>
        </w:tc>
      </w:tr>
      <w:tr w:rsidR="00C97923" w14:paraId="51E3651E" w14:textId="77777777" w:rsidTr="00C83522">
        <w:trPr>
          <w:ins w:id="2666" w:author="Jason Rhee" w:date="2024-07-01T17:30:00Z"/>
        </w:trPr>
        <w:tc>
          <w:tcPr>
            <w:tcW w:w="1812" w:type="dxa"/>
            <w:vMerge w:val="restart"/>
          </w:tcPr>
          <w:p w14:paraId="1D8AD553" w14:textId="77777777" w:rsidR="006D550A" w:rsidRDefault="006D550A" w:rsidP="00C83522">
            <w:pPr>
              <w:spacing w:before="0"/>
              <w:jc w:val="center"/>
              <w:rPr>
                <w:ins w:id="2667" w:author="Jason Rhee" w:date="2024-07-01T17:30:00Z" w16du:dateUtc="2024-07-01T07:30:00Z"/>
              </w:rPr>
            </w:pPr>
            <w:ins w:id="2668"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669" w:author="Jason Rhee" w:date="2024-07-01T17:30:00Z" w16du:dateUtc="2024-07-01T07:30:00Z"/>
              </w:rPr>
            </w:pPr>
            <w:ins w:id="2670" w:author="Jason Rhee" w:date="2024-07-01T17:30:00Z" w16du:dateUtc="2024-07-01T07:30:00Z">
              <w:r>
                <w:t>(none)</w:t>
              </w:r>
            </w:ins>
          </w:p>
        </w:tc>
        <w:tc>
          <w:tcPr>
            <w:tcW w:w="1812" w:type="dxa"/>
          </w:tcPr>
          <w:p w14:paraId="4A4DAB13" w14:textId="77777777" w:rsidR="006D550A" w:rsidRDefault="006D550A" w:rsidP="00C83522">
            <w:pPr>
              <w:spacing w:before="0"/>
              <w:rPr>
                <w:ins w:id="2671" w:author="Jason Rhee" w:date="2024-07-01T17:30:00Z" w16du:dateUtc="2024-07-01T07:30:00Z"/>
              </w:rPr>
            </w:pPr>
            <w:ins w:id="2672" w:author="Jason Rhee" w:date="2024-07-01T17:30:00Z" w16du:dateUtc="2024-07-01T07:30:00Z">
              <w:r>
                <w:t>lowerBound</w:t>
              </w:r>
            </w:ins>
          </w:p>
        </w:tc>
        <w:tc>
          <w:tcPr>
            <w:tcW w:w="1812" w:type="dxa"/>
          </w:tcPr>
          <w:p w14:paraId="20A8D471" w14:textId="77777777" w:rsidR="006D550A" w:rsidRDefault="006D550A" w:rsidP="00C83522">
            <w:pPr>
              <w:spacing w:before="0"/>
              <w:rPr>
                <w:ins w:id="2673" w:author="Jason Rhee" w:date="2024-07-01T17:30:00Z" w16du:dateUtc="2024-07-01T07:30:00Z"/>
              </w:rPr>
            </w:pPr>
            <w:ins w:id="2674"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675" w:author="Jason Rhee" w:date="2024-07-01T17:30:00Z" w16du:dateUtc="2024-07-01T07:30:00Z"/>
              </w:rPr>
            </w:pPr>
            <w:ins w:id="2676" w:author="Jason Rhee" w:date="2024-07-01T17:30:00Z" w16du:dateUtc="2024-07-01T07:30:00Z">
              <w:r>
                <w:t>(not specified)</w:t>
              </w:r>
            </w:ins>
          </w:p>
        </w:tc>
      </w:tr>
      <w:tr w:rsidR="00C97923" w14:paraId="434D4DA3" w14:textId="77777777" w:rsidTr="00C83522">
        <w:trPr>
          <w:ins w:id="2677" w:author="Jason Rhee" w:date="2024-07-01T17:30:00Z"/>
        </w:trPr>
        <w:tc>
          <w:tcPr>
            <w:tcW w:w="1812" w:type="dxa"/>
            <w:vMerge/>
          </w:tcPr>
          <w:p w14:paraId="1BAB0B9D" w14:textId="77777777" w:rsidR="006D550A" w:rsidRDefault="006D550A" w:rsidP="00C83522">
            <w:pPr>
              <w:spacing w:before="0"/>
              <w:rPr>
                <w:ins w:id="2678" w:author="Jason Rhee" w:date="2024-07-01T17:30:00Z" w16du:dateUtc="2024-07-01T07:30:00Z"/>
              </w:rPr>
            </w:pPr>
          </w:p>
        </w:tc>
        <w:tc>
          <w:tcPr>
            <w:tcW w:w="1812" w:type="dxa"/>
            <w:vMerge/>
          </w:tcPr>
          <w:p w14:paraId="0BE9461A" w14:textId="77777777" w:rsidR="006D550A" w:rsidRDefault="006D550A" w:rsidP="00C83522">
            <w:pPr>
              <w:spacing w:before="0"/>
              <w:rPr>
                <w:ins w:id="2679" w:author="Jason Rhee" w:date="2024-07-01T17:30:00Z" w16du:dateUtc="2024-07-01T07:30:00Z"/>
              </w:rPr>
            </w:pPr>
          </w:p>
        </w:tc>
        <w:tc>
          <w:tcPr>
            <w:tcW w:w="1812" w:type="dxa"/>
          </w:tcPr>
          <w:p w14:paraId="0F33128A" w14:textId="77777777" w:rsidR="006D550A" w:rsidRDefault="006D550A" w:rsidP="00C83522">
            <w:pPr>
              <w:spacing w:before="0"/>
              <w:rPr>
                <w:ins w:id="2680" w:author="Jason Rhee" w:date="2024-07-01T17:30:00Z" w16du:dateUtc="2024-07-01T07:30:00Z"/>
              </w:rPr>
            </w:pPr>
            <w:ins w:id="2681" w:author="Jason Rhee" w:date="2024-07-01T17:30:00Z" w16du:dateUtc="2024-07-01T07:30:00Z">
              <w:r>
                <w:t>upperBound</w:t>
              </w:r>
            </w:ins>
          </w:p>
        </w:tc>
        <w:tc>
          <w:tcPr>
            <w:tcW w:w="1812" w:type="dxa"/>
          </w:tcPr>
          <w:p w14:paraId="355AE95D" w14:textId="77777777" w:rsidR="006D550A" w:rsidRDefault="006D550A" w:rsidP="00C83522">
            <w:pPr>
              <w:spacing w:before="0"/>
              <w:rPr>
                <w:ins w:id="2682" w:author="Jason Rhee" w:date="2024-07-01T17:30:00Z" w16du:dateUtc="2024-07-01T07:30:00Z"/>
              </w:rPr>
            </w:pPr>
            <w:ins w:id="2683" w:author="Jason Rhee" w:date="2024-07-01T17:30:00Z" w16du:dateUtc="2024-07-01T07:30:00Z">
              <w:r>
                <w:t>(not specified)</w:t>
              </w:r>
            </w:ins>
          </w:p>
        </w:tc>
        <w:tc>
          <w:tcPr>
            <w:tcW w:w="1812" w:type="dxa"/>
            <w:vMerge/>
          </w:tcPr>
          <w:p w14:paraId="7BB75538" w14:textId="77777777" w:rsidR="006D550A" w:rsidRDefault="006D550A" w:rsidP="00C83522">
            <w:pPr>
              <w:spacing w:before="0"/>
              <w:rPr>
                <w:ins w:id="2684" w:author="Jason Rhee" w:date="2024-07-01T17:30:00Z" w16du:dateUtc="2024-07-01T07:30:00Z"/>
              </w:rPr>
            </w:pPr>
          </w:p>
        </w:tc>
      </w:tr>
      <w:tr w:rsidR="00C97923" w14:paraId="6DC3E681" w14:textId="77777777" w:rsidTr="00C83522">
        <w:trPr>
          <w:ins w:id="2685" w:author="Jason Rhee" w:date="2024-07-01T17:30:00Z"/>
        </w:trPr>
        <w:tc>
          <w:tcPr>
            <w:tcW w:w="1812" w:type="dxa"/>
            <w:vMerge/>
          </w:tcPr>
          <w:p w14:paraId="07A84FA5" w14:textId="77777777" w:rsidR="006D550A" w:rsidRDefault="006D550A" w:rsidP="00C83522">
            <w:pPr>
              <w:spacing w:before="0"/>
              <w:rPr>
                <w:ins w:id="2686" w:author="Jason Rhee" w:date="2024-07-01T17:30:00Z" w16du:dateUtc="2024-07-01T07:30:00Z"/>
              </w:rPr>
            </w:pPr>
          </w:p>
        </w:tc>
        <w:tc>
          <w:tcPr>
            <w:tcW w:w="1812" w:type="dxa"/>
            <w:vMerge/>
          </w:tcPr>
          <w:p w14:paraId="5F040FDB" w14:textId="77777777" w:rsidR="006D550A" w:rsidRDefault="006D550A" w:rsidP="00C83522">
            <w:pPr>
              <w:spacing w:before="0"/>
              <w:rPr>
                <w:ins w:id="2687" w:author="Jason Rhee" w:date="2024-07-01T17:30:00Z" w16du:dateUtc="2024-07-01T07:30:00Z"/>
              </w:rPr>
            </w:pPr>
          </w:p>
        </w:tc>
        <w:tc>
          <w:tcPr>
            <w:tcW w:w="1812" w:type="dxa"/>
          </w:tcPr>
          <w:p w14:paraId="39E13720" w14:textId="77777777" w:rsidR="006D550A" w:rsidRDefault="006D550A" w:rsidP="00C83522">
            <w:pPr>
              <w:spacing w:before="0"/>
              <w:rPr>
                <w:ins w:id="2688" w:author="Jason Rhee" w:date="2024-07-01T17:30:00Z" w16du:dateUtc="2024-07-01T07:30:00Z"/>
              </w:rPr>
            </w:pPr>
            <w:ins w:id="2689" w:author="Jason Rhee" w:date="2024-07-01T17:30:00Z" w16du:dateUtc="2024-07-01T07:30:00Z">
              <w:r>
                <w:t>closure</w:t>
              </w:r>
            </w:ins>
          </w:p>
        </w:tc>
        <w:tc>
          <w:tcPr>
            <w:tcW w:w="1812" w:type="dxa"/>
          </w:tcPr>
          <w:p w14:paraId="100C960D" w14:textId="3A845433" w:rsidR="006D550A" w:rsidRDefault="00E22E5D" w:rsidP="00C83522">
            <w:pPr>
              <w:spacing w:before="0"/>
              <w:rPr>
                <w:ins w:id="2690" w:author="Jason Rhee" w:date="2024-07-01T17:30:00Z" w16du:dateUtc="2024-07-01T07:30:00Z"/>
              </w:rPr>
            </w:pPr>
            <w:ins w:id="2691" w:author="Jason Rhee" w:date="2024-07-01T17:30:00Z">
              <w:r w:rsidRPr="00E22E5D">
                <w:t>geSemiInterval</w:t>
              </w:r>
            </w:ins>
          </w:p>
        </w:tc>
        <w:tc>
          <w:tcPr>
            <w:tcW w:w="1812" w:type="dxa"/>
            <w:vMerge/>
          </w:tcPr>
          <w:p w14:paraId="4DE538E1" w14:textId="77777777" w:rsidR="006D550A" w:rsidRDefault="006D550A" w:rsidP="00C83522">
            <w:pPr>
              <w:spacing w:before="0"/>
              <w:rPr>
                <w:ins w:id="2692" w:author="Jason Rhee" w:date="2024-07-01T17:30:00Z" w16du:dateUtc="2024-07-01T07:30:00Z"/>
              </w:rPr>
            </w:pPr>
          </w:p>
        </w:tc>
      </w:tr>
    </w:tbl>
    <w:p w14:paraId="6C430F24" w14:textId="77777777" w:rsidR="003E0B96" w:rsidRDefault="003E0B96" w:rsidP="003E0B96">
      <w:pPr>
        <w:rPr>
          <w:ins w:id="2693" w:author="Jason Rhee" w:date="2024-07-21T18:35:00Z" w16du:dateUtc="2024-07-21T08:35:00Z"/>
        </w:rPr>
      </w:pPr>
    </w:p>
    <w:p w14:paraId="3BC23134" w14:textId="19CC06C7" w:rsidR="009E1106" w:rsidRDefault="009E1106">
      <w:pPr>
        <w:pStyle w:val="Annex-Heading3"/>
        <w:rPr>
          <w:ins w:id="2694" w:author="Jason Rhee" w:date="2024-07-21T18:35:00Z" w16du:dateUtc="2024-07-21T08:35:00Z"/>
        </w:rPr>
        <w:pPrChange w:id="2695" w:author="Jason Rhee" w:date="2024-07-21T18:36:00Z" w16du:dateUtc="2024-07-21T08:36:00Z">
          <w:pPr>
            <w:pStyle w:val="Annex-Heading4"/>
          </w:pPr>
        </w:pPrChange>
      </w:pPr>
      <w:ins w:id="2696" w:author="Jason Rhee" w:date="2024-07-21T18:35:00Z" w16du:dateUtc="2024-07-21T08:35:00Z">
        <w:r>
          <w:t>Interoperability Identifier</w:t>
        </w:r>
      </w:ins>
    </w:p>
    <w:p w14:paraId="0B047383" w14:textId="05138B0C" w:rsidR="00D95E7D" w:rsidRDefault="00D95E7D">
      <w:pPr>
        <w:rPr>
          <w:ins w:id="2697" w:author="Jason Rhee" w:date="2024-07-21T18:38:00Z" w16du:dateUtc="2024-07-21T08:38:00Z"/>
        </w:rPr>
        <w:pPrChange w:id="2698" w:author="Jason Rhee" w:date="2024-07-21T18:38:00Z" w16du:dateUtc="2024-07-21T08:38:00Z">
          <w:pPr>
            <w:pStyle w:val="Annex0"/>
          </w:pPr>
        </w:pPrChange>
      </w:pPr>
      <w:ins w:id="2699" w:author="Jason Rhee" w:date="2024-07-21T18:38:00Z" w16du:dateUtc="2024-07-21T08:38:00Z">
        <w:r w:rsidRPr="00FB4D5E">
          <w:rPr>
            <w:b/>
            <w:bCs/>
          </w:rPr>
          <w:t>Name</w:t>
        </w:r>
        <w:r>
          <w:t xml:space="preserve">: </w:t>
        </w:r>
      </w:ins>
      <w:ins w:id="2700" w:author="Jason Rhee" w:date="2024-07-21T18:40:00Z" w16du:dateUtc="2024-07-21T08:40:00Z">
        <w:r w:rsidR="0025598A">
          <w:t>Inter</w:t>
        </w:r>
      </w:ins>
      <w:ins w:id="2701" w:author="Jason Rhee" w:date="2024-07-21T18:41:00Z" w16du:dateUtc="2024-07-21T08:41:00Z">
        <w:r w:rsidR="0025598A">
          <w:t>operability Identifier</w:t>
        </w:r>
      </w:ins>
    </w:p>
    <w:p w14:paraId="44D02D60" w14:textId="088E2374" w:rsidR="00D95E7D" w:rsidRDefault="00D95E7D">
      <w:pPr>
        <w:rPr>
          <w:ins w:id="2702" w:author="Jason Rhee" w:date="2024-07-21T18:38:00Z" w16du:dateUtc="2024-07-21T08:38:00Z"/>
        </w:rPr>
        <w:pPrChange w:id="2703" w:author="Jason Rhee" w:date="2024-07-21T18:38:00Z" w16du:dateUtc="2024-07-21T08:38:00Z">
          <w:pPr>
            <w:pStyle w:val="Annex0"/>
          </w:pPr>
        </w:pPrChange>
      </w:pPr>
      <w:ins w:id="2704" w:author="Jason Rhee" w:date="2024-07-21T18:38:00Z" w16du:dateUtc="2024-07-21T08:38:00Z">
        <w:r w:rsidRPr="00FB4D5E">
          <w:rPr>
            <w:b/>
            <w:bCs/>
          </w:rPr>
          <w:t>Definition</w:t>
        </w:r>
        <w:r>
          <w:t xml:space="preserve">: </w:t>
        </w:r>
      </w:ins>
      <w:ins w:id="2705"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706" w:author="Jason Rhee" w:date="2024-07-21T18:38:00Z" w16du:dateUtc="2024-07-21T08:38:00Z"/>
        </w:rPr>
        <w:pPrChange w:id="2707" w:author="Jason Rhee" w:date="2024-07-21T18:38:00Z" w16du:dateUtc="2024-07-21T08:38:00Z">
          <w:pPr>
            <w:pStyle w:val="Annex0"/>
          </w:pPr>
        </w:pPrChange>
      </w:pPr>
      <w:ins w:id="2708" w:author="Jason Rhee" w:date="2024-07-21T18:38:00Z" w16du:dateUtc="2024-07-21T08:38:00Z">
        <w:r w:rsidRPr="00FB4D5E">
          <w:rPr>
            <w:b/>
            <w:bCs/>
          </w:rPr>
          <w:t>Code</w:t>
        </w:r>
        <w:r>
          <w:t xml:space="preserve">: </w:t>
        </w:r>
        <w:r w:rsidRPr="00D95E7D">
          <w:rPr>
            <w:rFonts w:ascii="Courier New" w:hAnsi="Courier New" w:cs="Courier New"/>
            <w:rPrChange w:id="2709" w:author="Jason Rhee" w:date="2024-07-21T18:38:00Z" w16du:dateUtc="2024-07-21T08:38:00Z">
              <w:rPr>
                <w:b w:val="0"/>
                <w:bCs w:val="0"/>
              </w:rPr>
            </w:rPrChange>
          </w:rPr>
          <w:t>'expectedPassingSpeed'</w:t>
        </w:r>
      </w:ins>
    </w:p>
    <w:p w14:paraId="492BAFF7" w14:textId="77777777" w:rsidR="00D95E7D" w:rsidRDefault="00D95E7D">
      <w:pPr>
        <w:rPr>
          <w:ins w:id="2710" w:author="Jason Rhee" w:date="2024-07-21T18:38:00Z" w16du:dateUtc="2024-07-21T08:38:00Z"/>
        </w:rPr>
        <w:pPrChange w:id="2711" w:author="Jason Rhee" w:date="2024-07-21T18:38:00Z" w16du:dateUtc="2024-07-21T08:38:00Z">
          <w:pPr>
            <w:pStyle w:val="Annex0"/>
          </w:pPr>
        </w:pPrChange>
      </w:pPr>
      <w:ins w:id="2712" w:author="Jason Rhee" w:date="2024-07-21T18:38:00Z" w16du:dateUtc="2024-07-21T08:38:00Z">
        <w:r w:rsidRPr="00FB4D5E">
          <w:rPr>
            <w:b/>
            <w:bCs/>
          </w:rPr>
          <w:t>Remarks</w:t>
        </w:r>
        <w:r>
          <w:t>:</w:t>
        </w:r>
      </w:ins>
    </w:p>
    <w:p w14:paraId="2C0A6EC6" w14:textId="77777777" w:rsidR="00D95E7D" w:rsidRDefault="00D95E7D">
      <w:pPr>
        <w:rPr>
          <w:ins w:id="2713" w:author="Jason Rhee" w:date="2024-07-21T18:38:00Z" w16du:dateUtc="2024-07-21T08:38:00Z"/>
        </w:rPr>
        <w:pPrChange w:id="2714" w:author="Jason Rhee" w:date="2024-07-21T18:38:00Z" w16du:dateUtc="2024-07-21T08:38:00Z">
          <w:pPr>
            <w:pStyle w:val="Annex0"/>
          </w:pPr>
        </w:pPrChange>
      </w:pPr>
      <w:ins w:id="2715" w:author="Jason Rhee" w:date="2024-07-21T18:38:00Z" w16du:dateUtc="2024-07-21T08:38:00Z">
        <w:r w:rsidRPr="00FB4D5E">
          <w:rPr>
            <w:b/>
            <w:bCs/>
          </w:rPr>
          <w:t>Aliases</w:t>
        </w:r>
        <w:r>
          <w:t>:</w:t>
        </w:r>
      </w:ins>
    </w:p>
    <w:p w14:paraId="27487148" w14:textId="4EF9AF38" w:rsidR="00D95E7D" w:rsidRDefault="00D95E7D" w:rsidP="00D95E7D">
      <w:pPr>
        <w:rPr>
          <w:ins w:id="2716" w:author="Jason Rhee" w:date="2024-07-21T18:39:00Z" w16du:dateUtc="2024-07-21T08:39:00Z"/>
        </w:rPr>
      </w:pPr>
      <w:ins w:id="2717" w:author="Jason Rhee" w:date="2024-07-21T18:38:00Z" w16du:dateUtc="2024-07-21T08:38:00Z">
        <w:r w:rsidRPr="00FB4D5E">
          <w:rPr>
            <w:b/>
            <w:bCs/>
          </w:rPr>
          <w:t>Value</w:t>
        </w:r>
        <w:r>
          <w:t xml:space="preserve"> </w:t>
        </w:r>
        <w:r w:rsidRPr="00FB4D5E">
          <w:rPr>
            <w:b/>
            <w:bCs/>
          </w:rPr>
          <w:t>Type</w:t>
        </w:r>
        <w:r>
          <w:t xml:space="preserve">: </w:t>
        </w:r>
      </w:ins>
      <w:ins w:id="2718" w:author="Jason Rhee" w:date="2024-07-21T18:39:00Z" w16du:dateUtc="2024-07-21T08:39:00Z">
        <w:r w:rsidR="00301F6D">
          <w:t>URN</w:t>
        </w:r>
      </w:ins>
    </w:p>
    <w:p w14:paraId="7EDB68BF" w14:textId="69D03CAF" w:rsidR="00301F6D" w:rsidRDefault="00301F6D" w:rsidP="00D95E7D">
      <w:pPr>
        <w:rPr>
          <w:ins w:id="2719" w:author="Jason Rhee" w:date="2024-07-21T18:39:00Z" w16du:dateUtc="2024-07-21T08:39:00Z"/>
        </w:rPr>
      </w:pPr>
      <w:ins w:id="2720" w:author="Jason Rhee" w:date="2024-07-21T18:39:00Z" w16du:dateUtc="2024-07-21T08:39:00Z">
        <w:r w:rsidRPr="00301F6D">
          <w:rPr>
            <w:b/>
            <w:bCs/>
            <w:rPrChange w:id="2721"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722" w:author="Jason Rhee" w:date="2024-07-21T18:39:00Z"/>
        </w:trPr>
        <w:tc>
          <w:tcPr>
            <w:tcW w:w="1639" w:type="dxa"/>
          </w:tcPr>
          <w:p w14:paraId="17F0B9B6" w14:textId="77777777" w:rsidR="00301F6D" w:rsidRPr="00C83522" w:rsidRDefault="00301F6D" w:rsidP="00FB4D5E">
            <w:pPr>
              <w:spacing w:before="0"/>
              <w:jc w:val="center"/>
              <w:rPr>
                <w:ins w:id="2723" w:author="Jason Rhee" w:date="2024-07-21T18:39:00Z" w16du:dateUtc="2024-07-21T08:39:00Z"/>
                <w:b/>
                <w:bCs/>
              </w:rPr>
            </w:pPr>
            <w:ins w:id="2724"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725" w:author="Jason Rhee" w:date="2024-07-21T18:39:00Z" w16du:dateUtc="2024-07-21T08:39:00Z"/>
                <w:b/>
                <w:bCs/>
              </w:rPr>
            </w:pPr>
            <w:ins w:id="2726"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727" w:author="Jason Rhee" w:date="2024-07-21T18:39:00Z" w16du:dateUtc="2024-07-21T08:39:00Z"/>
                <w:b/>
                <w:bCs/>
              </w:rPr>
            </w:pPr>
            <w:ins w:id="2728"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729" w:author="Jason Rhee" w:date="2024-07-21T18:39:00Z" w16du:dateUtc="2024-07-21T08:39:00Z"/>
                <w:b/>
                <w:bCs/>
              </w:rPr>
            </w:pPr>
            <w:ins w:id="2730" w:author="Jason Rhee" w:date="2024-07-21T18:39:00Z" w16du:dateUtc="2024-07-21T08:39:00Z">
              <w:r w:rsidRPr="00C83522">
                <w:rPr>
                  <w:b/>
                  <w:bCs/>
                </w:rPr>
                <w:t>Precision</w:t>
              </w:r>
            </w:ins>
          </w:p>
        </w:tc>
      </w:tr>
      <w:tr w:rsidR="0025598A" w14:paraId="2457852B" w14:textId="77777777" w:rsidTr="0025598A">
        <w:trPr>
          <w:ins w:id="2731" w:author="Jason Rhee" w:date="2024-07-21T18:39:00Z"/>
        </w:trPr>
        <w:tc>
          <w:tcPr>
            <w:tcW w:w="1639" w:type="dxa"/>
            <w:vMerge w:val="restart"/>
          </w:tcPr>
          <w:p w14:paraId="37CDFC32" w14:textId="77777777" w:rsidR="00301F6D" w:rsidRDefault="00301F6D" w:rsidP="00FB4D5E">
            <w:pPr>
              <w:spacing w:before="0"/>
              <w:jc w:val="center"/>
              <w:rPr>
                <w:ins w:id="2732" w:author="Jason Rhee" w:date="2024-07-21T18:39:00Z" w16du:dateUtc="2024-07-21T08:39:00Z"/>
              </w:rPr>
            </w:pPr>
            <w:ins w:id="2733"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734" w:author="Jason Rhee" w:date="2024-07-21T18:40:00Z"/>
              </w:rPr>
              <w:pPrChange w:id="2735" w:author="Jason Rhee" w:date="2024-07-21T18:40:00Z" w16du:dateUtc="2024-07-21T08:40:00Z">
                <w:pPr>
                  <w:spacing w:before="0"/>
                  <w:jc w:val="center"/>
                </w:pPr>
              </w:pPrChange>
            </w:pPr>
            <w:ins w:id="2736" w:author="Jason Rhee" w:date="2024-07-21T18:40:00Z">
              <w:r w:rsidRPr="0025598A">
                <w:t>urn:mrn:[Organisational ID]:...:...</w:t>
              </w:r>
            </w:ins>
          </w:p>
          <w:p w14:paraId="7450E0DA" w14:textId="70CE5C26" w:rsidR="00301F6D" w:rsidRDefault="00301F6D" w:rsidP="00FB4D5E">
            <w:pPr>
              <w:spacing w:before="0"/>
              <w:jc w:val="center"/>
              <w:rPr>
                <w:ins w:id="2737" w:author="Jason Rhee" w:date="2024-07-21T18:39:00Z" w16du:dateUtc="2024-07-21T08:39:00Z"/>
              </w:rPr>
            </w:pPr>
          </w:p>
        </w:tc>
        <w:tc>
          <w:tcPr>
            <w:tcW w:w="812" w:type="dxa"/>
          </w:tcPr>
          <w:p w14:paraId="5DCF1177" w14:textId="77777777" w:rsidR="00301F6D" w:rsidRDefault="00301F6D" w:rsidP="00FB4D5E">
            <w:pPr>
              <w:spacing w:before="0"/>
              <w:rPr>
                <w:ins w:id="2738" w:author="Jason Rhee" w:date="2024-07-21T18:39:00Z" w16du:dateUtc="2024-07-21T08:39:00Z"/>
              </w:rPr>
            </w:pPr>
            <w:ins w:id="2739" w:author="Jason Rhee" w:date="2024-07-21T18:39:00Z" w16du:dateUtc="2024-07-21T08:39:00Z">
              <w:r>
                <w:t>lowerBound</w:t>
              </w:r>
            </w:ins>
          </w:p>
        </w:tc>
        <w:tc>
          <w:tcPr>
            <w:tcW w:w="1640" w:type="dxa"/>
          </w:tcPr>
          <w:p w14:paraId="6BDDEF40" w14:textId="71730B3C" w:rsidR="00301F6D" w:rsidRDefault="00301F6D" w:rsidP="00FB4D5E">
            <w:pPr>
              <w:spacing w:before="0"/>
              <w:rPr>
                <w:ins w:id="2740" w:author="Jason Rhee" w:date="2024-07-21T18:39:00Z" w16du:dateUtc="2024-07-21T08:39:00Z"/>
              </w:rPr>
            </w:pPr>
            <w:ins w:id="2741"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742" w:author="Jason Rhee" w:date="2024-07-21T18:39:00Z" w16du:dateUtc="2024-07-21T08:39:00Z"/>
              </w:rPr>
            </w:pPr>
            <w:ins w:id="2743" w:author="Jason Rhee" w:date="2024-07-21T18:39:00Z" w16du:dateUtc="2024-07-21T08:39:00Z">
              <w:r>
                <w:t>(not specified)</w:t>
              </w:r>
            </w:ins>
          </w:p>
        </w:tc>
      </w:tr>
      <w:tr w:rsidR="0025598A" w14:paraId="7992A84B" w14:textId="77777777" w:rsidTr="0025598A">
        <w:trPr>
          <w:ins w:id="2744" w:author="Jason Rhee" w:date="2024-07-21T18:39:00Z"/>
        </w:trPr>
        <w:tc>
          <w:tcPr>
            <w:tcW w:w="1639" w:type="dxa"/>
            <w:vMerge/>
          </w:tcPr>
          <w:p w14:paraId="4C9C8B9A" w14:textId="77777777" w:rsidR="00301F6D" w:rsidRDefault="00301F6D" w:rsidP="00FB4D5E">
            <w:pPr>
              <w:spacing w:before="0"/>
              <w:rPr>
                <w:ins w:id="2745" w:author="Jason Rhee" w:date="2024-07-21T18:39:00Z" w16du:dateUtc="2024-07-21T08:39:00Z"/>
              </w:rPr>
            </w:pPr>
          </w:p>
        </w:tc>
        <w:tc>
          <w:tcPr>
            <w:tcW w:w="3318" w:type="dxa"/>
            <w:vMerge/>
          </w:tcPr>
          <w:p w14:paraId="2CA469A4" w14:textId="77777777" w:rsidR="00301F6D" w:rsidRDefault="00301F6D" w:rsidP="00FB4D5E">
            <w:pPr>
              <w:spacing w:before="0"/>
              <w:rPr>
                <w:ins w:id="2746" w:author="Jason Rhee" w:date="2024-07-21T18:39:00Z" w16du:dateUtc="2024-07-21T08:39:00Z"/>
              </w:rPr>
            </w:pPr>
          </w:p>
        </w:tc>
        <w:tc>
          <w:tcPr>
            <w:tcW w:w="812" w:type="dxa"/>
          </w:tcPr>
          <w:p w14:paraId="3A757220" w14:textId="77777777" w:rsidR="00301F6D" w:rsidRDefault="00301F6D" w:rsidP="00FB4D5E">
            <w:pPr>
              <w:spacing w:before="0"/>
              <w:rPr>
                <w:ins w:id="2747" w:author="Jason Rhee" w:date="2024-07-21T18:39:00Z" w16du:dateUtc="2024-07-21T08:39:00Z"/>
              </w:rPr>
            </w:pPr>
            <w:ins w:id="2748" w:author="Jason Rhee" w:date="2024-07-21T18:39:00Z" w16du:dateUtc="2024-07-21T08:39:00Z">
              <w:r>
                <w:t>upperBound</w:t>
              </w:r>
            </w:ins>
          </w:p>
        </w:tc>
        <w:tc>
          <w:tcPr>
            <w:tcW w:w="1640" w:type="dxa"/>
          </w:tcPr>
          <w:p w14:paraId="46A7FC48" w14:textId="77777777" w:rsidR="00301F6D" w:rsidRDefault="00301F6D" w:rsidP="00FB4D5E">
            <w:pPr>
              <w:spacing w:before="0"/>
              <w:rPr>
                <w:ins w:id="2749" w:author="Jason Rhee" w:date="2024-07-21T18:39:00Z" w16du:dateUtc="2024-07-21T08:39:00Z"/>
              </w:rPr>
            </w:pPr>
            <w:ins w:id="2750" w:author="Jason Rhee" w:date="2024-07-21T18:39:00Z" w16du:dateUtc="2024-07-21T08:39:00Z">
              <w:r>
                <w:t>(not specified)</w:t>
              </w:r>
            </w:ins>
          </w:p>
        </w:tc>
        <w:tc>
          <w:tcPr>
            <w:tcW w:w="1651" w:type="dxa"/>
            <w:vMerge/>
          </w:tcPr>
          <w:p w14:paraId="35863B03" w14:textId="77777777" w:rsidR="00301F6D" w:rsidRDefault="00301F6D" w:rsidP="00FB4D5E">
            <w:pPr>
              <w:spacing w:before="0"/>
              <w:rPr>
                <w:ins w:id="2751" w:author="Jason Rhee" w:date="2024-07-21T18:39:00Z" w16du:dateUtc="2024-07-21T08:39:00Z"/>
              </w:rPr>
            </w:pPr>
          </w:p>
        </w:tc>
      </w:tr>
      <w:tr w:rsidR="0025598A" w14:paraId="17421A06" w14:textId="77777777" w:rsidTr="0025598A">
        <w:trPr>
          <w:ins w:id="2752" w:author="Jason Rhee" w:date="2024-07-21T18:39:00Z"/>
        </w:trPr>
        <w:tc>
          <w:tcPr>
            <w:tcW w:w="1639" w:type="dxa"/>
            <w:vMerge/>
          </w:tcPr>
          <w:p w14:paraId="0A4F4D05" w14:textId="77777777" w:rsidR="00301F6D" w:rsidRDefault="00301F6D" w:rsidP="00FB4D5E">
            <w:pPr>
              <w:spacing w:before="0"/>
              <w:rPr>
                <w:ins w:id="2753" w:author="Jason Rhee" w:date="2024-07-21T18:39:00Z" w16du:dateUtc="2024-07-21T08:39:00Z"/>
              </w:rPr>
            </w:pPr>
          </w:p>
        </w:tc>
        <w:tc>
          <w:tcPr>
            <w:tcW w:w="3318" w:type="dxa"/>
            <w:vMerge/>
          </w:tcPr>
          <w:p w14:paraId="1F4A7164" w14:textId="77777777" w:rsidR="00301F6D" w:rsidRDefault="00301F6D" w:rsidP="00FB4D5E">
            <w:pPr>
              <w:spacing w:before="0"/>
              <w:rPr>
                <w:ins w:id="2754" w:author="Jason Rhee" w:date="2024-07-21T18:39:00Z" w16du:dateUtc="2024-07-21T08:39:00Z"/>
              </w:rPr>
            </w:pPr>
          </w:p>
        </w:tc>
        <w:tc>
          <w:tcPr>
            <w:tcW w:w="812" w:type="dxa"/>
          </w:tcPr>
          <w:p w14:paraId="05ECC221" w14:textId="77777777" w:rsidR="00301F6D" w:rsidRDefault="00301F6D" w:rsidP="00FB4D5E">
            <w:pPr>
              <w:spacing w:before="0"/>
              <w:rPr>
                <w:ins w:id="2755" w:author="Jason Rhee" w:date="2024-07-21T18:39:00Z" w16du:dateUtc="2024-07-21T08:39:00Z"/>
              </w:rPr>
            </w:pPr>
            <w:ins w:id="2756" w:author="Jason Rhee" w:date="2024-07-21T18:39:00Z" w16du:dateUtc="2024-07-21T08:39:00Z">
              <w:r>
                <w:t>closure</w:t>
              </w:r>
            </w:ins>
          </w:p>
        </w:tc>
        <w:tc>
          <w:tcPr>
            <w:tcW w:w="1640" w:type="dxa"/>
          </w:tcPr>
          <w:p w14:paraId="66E01353" w14:textId="2F6A031A" w:rsidR="00301F6D" w:rsidRDefault="00301F6D" w:rsidP="00FB4D5E">
            <w:pPr>
              <w:spacing w:before="0"/>
              <w:rPr>
                <w:ins w:id="2757" w:author="Jason Rhee" w:date="2024-07-21T18:39:00Z" w16du:dateUtc="2024-07-21T08:39:00Z"/>
              </w:rPr>
            </w:pPr>
            <w:ins w:id="2758" w:author="Jason Rhee" w:date="2024-07-21T18:39:00Z" w16du:dateUtc="2024-07-21T08:39:00Z">
              <w:r>
                <w:t>(not specified)</w:t>
              </w:r>
            </w:ins>
          </w:p>
        </w:tc>
        <w:tc>
          <w:tcPr>
            <w:tcW w:w="1651" w:type="dxa"/>
            <w:vMerge/>
          </w:tcPr>
          <w:p w14:paraId="3D523EDB" w14:textId="77777777" w:rsidR="00301F6D" w:rsidRDefault="00301F6D" w:rsidP="00FB4D5E">
            <w:pPr>
              <w:spacing w:before="0"/>
              <w:rPr>
                <w:ins w:id="2759" w:author="Jason Rhee" w:date="2024-07-21T18:39:00Z" w16du:dateUtc="2024-07-21T08:39:00Z"/>
              </w:rPr>
            </w:pPr>
          </w:p>
        </w:tc>
      </w:tr>
    </w:tbl>
    <w:p w14:paraId="15CE0B2D" w14:textId="77777777" w:rsidR="00301F6D" w:rsidRDefault="00301F6D" w:rsidP="00D95E7D">
      <w:pPr>
        <w:rPr>
          <w:ins w:id="2760" w:author="Jason Rhee" w:date="2024-07-21T18:47:00Z" w16du:dateUtc="2024-07-21T08:47:00Z"/>
        </w:rPr>
      </w:pPr>
    </w:p>
    <w:p w14:paraId="646896A4" w14:textId="099307CA" w:rsidR="0047028D" w:rsidRDefault="0047028D" w:rsidP="0047028D">
      <w:pPr>
        <w:pStyle w:val="Annex-Heading3"/>
        <w:rPr>
          <w:ins w:id="2761" w:author="Jason Rhee" w:date="2024-07-21T18:47:00Z" w16du:dateUtc="2024-07-21T08:47:00Z"/>
        </w:rPr>
      </w:pPr>
      <w:ins w:id="2762" w:author="Jason Rhee" w:date="2024-07-21T18:47:00Z" w16du:dateUtc="2024-07-21T08:47:00Z">
        <w:r>
          <w:lastRenderedPageBreak/>
          <w:t>Time Start</w:t>
        </w:r>
      </w:ins>
    </w:p>
    <w:p w14:paraId="3807D43C" w14:textId="46BF8B19" w:rsidR="00AB38F1" w:rsidRDefault="00AB38F1">
      <w:pPr>
        <w:rPr>
          <w:ins w:id="2763" w:author="Jason Rhee" w:date="2024-07-21T18:48:00Z" w16du:dateUtc="2024-07-21T08:48:00Z"/>
        </w:rPr>
        <w:pPrChange w:id="2764" w:author="Jason Rhee" w:date="2024-07-21T18:48:00Z" w16du:dateUtc="2024-07-21T08:48:00Z">
          <w:pPr>
            <w:pStyle w:val="Annex0"/>
          </w:pPr>
        </w:pPrChange>
      </w:pPr>
      <w:ins w:id="2765" w:author="Jason Rhee" w:date="2024-07-21T18:48:00Z" w16du:dateUtc="2024-07-21T08:48:00Z">
        <w:r w:rsidRPr="00FB4D5E">
          <w:rPr>
            <w:b/>
            <w:bCs/>
          </w:rPr>
          <w:t>Name</w:t>
        </w:r>
        <w:r>
          <w:t>: Time Start</w:t>
        </w:r>
      </w:ins>
    </w:p>
    <w:p w14:paraId="1F65DBB7" w14:textId="30432056" w:rsidR="00AB38F1" w:rsidRDefault="00AB38F1">
      <w:pPr>
        <w:rPr>
          <w:ins w:id="2766" w:author="Jason Rhee" w:date="2024-07-21T18:48:00Z" w16du:dateUtc="2024-07-21T08:48:00Z"/>
        </w:rPr>
        <w:pPrChange w:id="2767" w:author="Jason Rhee" w:date="2024-07-21T18:48:00Z" w16du:dateUtc="2024-07-21T08:48:00Z">
          <w:pPr>
            <w:pStyle w:val="Annex0"/>
          </w:pPr>
        </w:pPrChange>
      </w:pPr>
      <w:ins w:id="2768" w:author="Jason Rhee" w:date="2024-07-21T18:48:00Z" w16du:dateUtc="2024-07-21T08:48:00Z">
        <w:r w:rsidRPr="00FB4D5E">
          <w:rPr>
            <w:b/>
            <w:bCs/>
          </w:rPr>
          <w:t>Definition</w:t>
        </w:r>
        <w:r>
          <w:t xml:space="preserve">: </w:t>
        </w:r>
      </w:ins>
      <w:ins w:id="2769" w:author="Jason Rhee" w:date="2024-07-21T18:49:00Z" w16du:dateUtc="2024-07-21T08:49:00Z">
        <w:r w:rsidR="002B4F5C" w:rsidRPr="002B4F5C">
          <w:t>The start time of an active period.</w:t>
        </w:r>
      </w:ins>
    </w:p>
    <w:p w14:paraId="21AAADC2" w14:textId="3C7A03F4" w:rsidR="00AB38F1" w:rsidRDefault="00AB38F1">
      <w:pPr>
        <w:rPr>
          <w:ins w:id="2770" w:author="Jason Rhee" w:date="2024-07-21T18:48:00Z" w16du:dateUtc="2024-07-21T08:48:00Z"/>
        </w:rPr>
        <w:pPrChange w:id="2771" w:author="Jason Rhee" w:date="2024-07-21T18:48:00Z" w16du:dateUtc="2024-07-21T08:48:00Z">
          <w:pPr>
            <w:pStyle w:val="Annex0"/>
          </w:pPr>
        </w:pPrChange>
      </w:pPr>
      <w:ins w:id="2772"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2773" w:author="Jason Rhee" w:date="2024-07-21T18:48:00Z" w16du:dateUtc="2024-07-21T08:48:00Z"/>
        </w:rPr>
        <w:pPrChange w:id="2774" w:author="Jason Rhee" w:date="2024-07-21T18:48:00Z" w16du:dateUtc="2024-07-21T08:48:00Z">
          <w:pPr>
            <w:pStyle w:val="Annex0"/>
          </w:pPr>
        </w:pPrChange>
      </w:pPr>
      <w:ins w:id="2775" w:author="Jason Rhee" w:date="2024-07-21T18:48:00Z" w16du:dateUtc="2024-07-21T08:48:00Z">
        <w:r w:rsidRPr="00FB4D5E">
          <w:rPr>
            <w:b/>
            <w:bCs/>
          </w:rPr>
          <w:t>Remarks</w:t>
        </w:r>
        <w:r>
          <w:t>:</w:t>
        </w:r>
      </w:ins>
    </w:p>
    <w:p w14:paraId="35672DFD" w14:textId="77777777" w:rsidR="00AB38F1" w:rsidRDefault="00AB38F1">
      <w:pPr>
        <w:rPr>
          <w:ins w:id="2776" w:author="Jason Rhee" w:date="2024-07-21T18:48:00Z" w16du:dateUtc="2024-07-21T08:48:00Z"/>
        </w:rPr>
        <w:pPrChange w:id="2777" w:author="Jason Rhee" w:date="2024-07-21T18:48:00Z" w16du:dateUtc="2024-07-21T08:48:00Z">
          <w:pPr>
            <w:pStyle w:val="Annex0"/>
          </w:pPr>
        </w:pPrChange>
      </w:pPr>
      <w:ins w:id="2778" w:author="Jason Rhee" w:date="2024-07-21T18:48:00Z" w16du:dateUtc="2024-07-21T08:48:00Z">
        <w:r w:rsidRPr="00FB4D5E">
          <w:rPr>
            <w:b/>
            <w:bCs/>
          </w:rPr>
          <w:t>Aliases</w:t>
        </w:r>
        <w:r>
          <w:t>:</w:t>
        </w:r>
      </w:ins>
    </w:p>
    <w:p w14:paraId="2BE8BF39" w14:textId="01FC35FE" w:rsidR="0047028D" w:rsidRDefault="00AB38F1">
      <w:pPr>
        <w:rPr>
          <w:ins w:id="2779" w:author="Jason Rhee" w:date="2024-07-21T18:47:00Z" w16du:dateUtc="2024-07-21T08:47:00Z"/>
        </w:rPr>
        <w:pPrChange w:id="2780" w:author="Jason Rhee" w:date="2024-07-21T18:48:00Z" w16du:dateUtc="2024-07-21T08:48:00Z">
          <w:pPr>
            <w:pStyle w:val="Annex-Heading3"/>
          </w:pPr>
        </w:pPrChange>
      </w:pPr>
      <w:ins w:id="2781"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782" w:author="Jason Rhee" w:date="2024-07-21T18:48:00Z" w16du:dateUtc="2024-07-21T08:48:00Z"/>
        </w:rPr>
      </w:pPr>
      <w:ins w:id="2783" w:author="Jason Rhee" w:date="2024-07-21T18:47:00Z" w16du:dateUtc="2024-07-21T08:47:00Z">
        <w:r>
          <w:t>Time End</w:t>
        </w:r>
      </w:ins>
    </w:p>
    <w:p w14:paraId="03BDAFCF" w14:textId="77596FCD" w:rsidR="00AB38F1" w:rsidRDefault="00AB38F1">
      <w:pPr>
        <w:rPr>
          <w:ins w:id="2784" w:author="Jason Rhee" w:date="2024-07-21T18:48:00Z" w16du:dateUtc="2024-07-21T08:48:00Z"/>
        </w:rPr>
        <w:pPrChange w:id="2785" w:author="Jason Rhee" w:date="2024-07-21T18:48:00Z" w16du:dateUtc="2024-07-21T08:48:00Z">
          <w:pPr>
            <w:pStyle w:val="Annex0"/>
          </w:pPr>
        </w:pPrChange>
      </w:pPr>
      <w:ins w:id="2786" w:author="Jason Rhee" w:date="2024-07-21T18:48:00Z" w16du:dateUtc="2024-07-21T08:48:00Z">
        <w:r w:rsidRPr="00FB4D5E">
          <w:rPr>
            <w:b/>
            <w:bCs/>
          </w:rPr>
          <w:t>Name</w:t>
        </w:r>
        <w:r>
          <w:t xml:space="preserve">: </w:t>
        </w:r>
      </w:ins>
      <w:ins w:id="2787" w:author="Jason Rhee" w:date="2024-07-21T18:49:00Z" w16du:dateUtc="2024-07-21T08:49:00Z">
        <w:r w:rsidR="002B4F5C">
          <w:t>Time End</w:t>
        </w:r>
      </w:ins>
    </w:p>
    <w:p w14:paraId="1F0E3B45" w14:textId="4681CFE4" w:rsidR="00AB38F1" w:rsidRDefault="00AB38F1">
      <w:pPr>
        <w:rPr>
          <w:ins w:id="2788" w:author="Jason Rhee" w:date="2024-07-21T18:48:00Z" w16du:dateUtc="2024-07-21T08:48:00Z"/>
        </w:rPr>
        <w:pPrChange w:id="2789" w:author="Jason Rhee" w:date="2024-07-21T18:48:00Z" w16du:dateUtc="2024-07-21T08:48:00Z">
          <w:pPr>
            <w:pStyle w:val="Annex0"/>
          </w:pPr>
        </w:pPrChange>
      </w:pPr>
      <w:ins w:id="2790" w:author="Jason Rhee" w:date="2024-07-21T18:48:00Z" w16du:dateUtc="2024-07-21T08:48:00Z">
        <w:r w:rsidRPr="00FB4D5E">
          <w:rPr>
            <w:b/>
            <w:bCs/>
          </w:rPr>
          <w:t>Definition</w:t>
        </w:r>
        <w:r>
          <w:t xml:space="preserve">: </w:t>
        </w:r>
      </w:ins>
      <w:ins w:id="2791" w:author="Jason Rhee" w:date="2024-07-21T18:49:00Z" w16du:dateUtc="2024-07-21T08:49:00Z">
        <w:r w:rsidR="002B4F5C" w:rsidRPr="002B4F5C">
          <w:t>The end time of an active period.</w:t>
        </w:r>
      </w:ins>
    </w:p>
    <w:p w14:paraId="000479D9" w14:textId="67FF540E" w:rsidR="00AB38F1" w:rsidRDefault="00AB38F1">
      <w:pPr>
        <w:rPr>
          <w:ins w:id="2792" w:author="Jason Rhee" w:date="2024-07-21T18:48:00Z" w16du:dateUtc="2024-07-21T08:48:00Z"/>
        </w:rPr>
        <w:pPrChange w:id="2793" w:author="Jason Rhee" w:date="2024-07-21T18:48:00Z" w16du:dateUtc="2024-07-21T08:48:00Z">
          <w:pPr>
            <w:pStyle w:val="Annex0"/>
          </w:pPr>
        </w:pPrChange>
      </w:pPr>
      <w:ins w:id="2794" w:author="Jason Rhee" w:date="2024-07-21T18:48:00Z" w16du:dateUtc="2024-07-21T08:48:00Z">
        <w:r w:rsidRPr="00FB4D5E">
          <w:rPr>
            <w:b/>
            <w:bCs/>
          </w:rPr>
          <w:t>Code</w:t>
        </w:r>
        <w:r>
          <w:t>: ‘</w:t>
        </w:r>
      </w:ins>
      <w:ins w:id="2795" w:author="Jason Rhee" w:date="2024-07-21T18:49:00Z" w16du:dateUtc="2024-07-21T08:49:00Z">
        <w:r w:rsidR="002B4F5C">
          <w:rPr>
            <w:rFonts w:ascii="Courier New" w:hAnsi="Courier New" w:cs="Courier New"/>
          </w:rPr>
          <w:t>timeEnd</w:t>
        </w:r>
      </w:ins>
      <w:ins w:id="2796" w:author="Jason Rhee" w:date="2024-07-21T18:48:00Z" w16du:dateUtc="2024-07-21T08:48:00Z">
        <w:r>
          <w:t>’</w:t>
        </w:r>
      </w:ins>
    </w:p>
    <w:p w14:paraId="46C31AA7" w14:textId="77777777" w:rsidR="00AB38F1" w:rsidRDefault="00AB38F1">
      <w:pPr>
        <w:rPr>
          <w:ins w:id="2797" w:author="Jason Rhee" w:date="2024-07-21T18:48:00Z" w16du:dateUtc="2024-07-21T08:48:00Z"/>
        </w:rPr>
        <w:pPrChange w:id="2798" w:author="Jason Rhee" w:date="2024-07-21T18:48:00Z" w16du:dateUtc="2024-07-21T08:48:00Z">
          <w:pPr>
            <w:pStyle w:val="Annex0"/>
          </w:pPr>
        </w:pPrChange>
      </w:pPr>
      <w:ins w:id="2799" w:author="Jason Rhee" w:date="2024-07-21T18:48:00Z" w16du:dateUtc="2024-07-21T08:48:00Z">
        <w:r w:rsidRPr="00FB4D5E">
          <w:rPr>
            <w:b/>
            <w:bCs/>
          </w:rPr>
          <w:t>Remarks</w:t>
        </w:r>
        <w:r>
          <w:t>:</w:t>
        </w:r>
      </w:ins>
    </w:p>
    <w:p w14:paraId="45E24193" w14:textId="77777777" w:rsidR="00AB38F1" w:rsidRDefault="00AB38F1">
      <w:pPr>
        <w:rPr>
          <w:ins w:id="2800" w:author="Jason Rhee" w:date="2024-07-21T18:48:00Z" w16du:dateUtc="2024-07-21T08:48:00Z"/>
        </w:rPr>
        <w:pPrChange w:id="2801" w:author="Jason Rhee" w:date="2024-07-21T18:48:00Z" w16du:dateUtc="2024-07-21T08:48:00Z">
          <w:pPr>
            <w:pStyle w:val="Annex0"/>
          </w:pPr>
        </w:pPrChange>
      </w:pPr>
      <w:ins w:id="2802" w:author="Jason Rhee" w:date="2024-07-21T18:48:00Z" w16du:dateUtc="2024-07-21T08:48:00Z">
        <w:r w:rsidRPr="00FB4D5E">
          <w:rPr>
            <w:b/>
            <w:bCs/>
          </w:rPr>
          <w:t>Aliases</w:t>
        </w:r>
        <w:r>
          <w:t>:</w:t>
        </w:r>
      </w:ins>
    </w:p>
    <w:p w14:paraId="13FA81FE" w14:textId="77777777" w:rsidR="00AB38F1" w:rsidRDefault="00AB38F1">
      <w:pPr>
        <w:rPr>
          <w:ins w:id="2803" w:author="Jason Rhee" w:date="2024-07-21T18:48:00Z" w16du:dateUtc="2024-07-21T08:48:00Z"/>
        </w:rPr>
        <w:pPrChange w:id="2804" w:author="Jason Rhee" w:date="2024-07-21T18:48:00Z" w16du:dateUtc="2024-07-21T08:48:00Z">
          <w:pPr>
            <w:pStyle w:val="Annex0"/>
          </w:pPr>
        </w:pPrChange>
      </w:pPr>
      <w:ins w:id="2805"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806" w:author="Jason Rhee" w:date="2024-07-21T18:38:00Z" w16du:dateUtc="2024-07-21T08:38:00Z"/>
        </w:rPr>
        <w:pPrChange w:id="2807"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808" w:name="_Toc527705886"/>
      <w:bookmarkStart w:id="2809" w:name="_Toc528589774"/>
      <w:bookmarkStart w:id="2810" w:name="_Toc516373"/>
      <w:bookmarkStart w:id="2811" w:name="_Toc127463889"/>
      <w:bookmarkStart w:id="2812" w:name="_Toc128125515"/>
      <w:bookmarkStart w:id="2813" w:name="_Toc141176297"/>
      <w:bookmarkStart w:id="2814" w:name="_Toc141176462"/>
      <w:bookmarkStart w:id="2815" w:name="_Toc141177094"/>
      <w:bookmarkStart w:id="2816" w:name="_Toc150177968"/>
      <w:r>
        <w:lastRenderedPageBreak/>
        <w:t>Enumerations</w:t>
      </w:r>
      <w:bookmarkEnd w:id="2808"/>
      <w:bookmarkEnd w:id="2809"/>
      <w:bookmarkEnd w:id="2810"/>
      <w:bookmarkEnd w:id="2811"/>
      <w:bookmarkEnd w:id="2812"/>
      <w:bookmarkEnd w:id="2813"/>
      <w:bookmarkEnd w:id="2814"/>
      <w:bookmarkEnd w:id="2815"/>
      <w:bookmarkEnd w:id="2816"/>
    </w:p>
    <w:p w14:paraId="5B31255C" w14:textId="1F2852F4" w:rsidR="003E0B96" w:rsidRDefault="003E0B96" w:rsidP="00716349">
      <w:pPr>
        <w:pStyle w:val="Annex-Heading3"/>
        <w:rPr>
          <w:rFonts w:ascii="Times New Roman" w:hAnsi="Times New Roman"/>
          <w:szCs w:val="24"/>
        </w:rPr>
      </w:pPr>
      <w:bookmarkStart w:id="2817" w:name="idmarkerx16777217x100082"/>
      <w:bookmarkStart w:id="2818" w:name="idmarkerx16777217x103713"/>
      <w:bookmarkStart w:id="2819" w:name="idmarkerx16777217x106868"/>
      <w:bookmarkStart w:id="2820" w:name="idmarkerx16777217x106922"/>
      <w:bookmarkStart w:id="2821" w:name="idmarkerx16777217x106976"/>
      <w:bookmarkStart w:id="2822" w:name="idmarkerx16777217x109894"/>
      <w:bookmarkStart w:id="2823" w:name="idmarkerx16777217x110618"/>
      <w:bookmarkStart w:id="2824" w:name="idmarkerx16777217x111342"/>
      <w:bookmarkStart w:id="2825" w:name="idmarkerx16777217x112099"/>
      <w:bookmarkStart w:id="2826" w:name="idmarkerx16777217x112157"/>
      <w:bookmarkStart w:id="2827" w:name="idmarkerx16777217x112916"/>
      <w:bookmarkStart w:id="2828" w:name="idmarkerx16777217x112971"/>
      <w:bookmarkStart w:id="2829" w:name="idmarkerx16777217x113025"/>
      <w:bookmarkStart w:id="2830" w:name="idmarkerx16777217x114038"/>
      <w:bookmarkStart w:id="2831" w:name="idmarkerx16777217x118148"/>
      <w:bookmarkStart w:id="2832" w:name="idmarkerx16777217x121544"/>
      <w:bookmarkStart w:id="2833" w:name="idmarkerx16777217x122560"/>
      <w:bookmarkStart w:id="2834" w:name="idmarkerx16777217x126908"/>
      <w:bookmarkStart w:id="2835" w:name="idmarkerx16777217x129828"/>
      <w:bookmarkStart w:id="2836" w:name="_Toc527705887"/>
      <w:bookmarkStart w:id="2837" w:name="_Toc528589775"/>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r>
        <w:t>Under</w:t>
      </w:r>
      <w:r w:rsidR="007A3D49">
        <w:t xml:space="preserve"> </w:t>
      </w:r>
      <w:r>
        <w:t>Keel</w:t>
      </w:r>
      <w:r w:rsidR="007A3D49">
        <w:t xml:space="preserve"> </w:t>
      </w:r>
      <w:r>
        <w:t>Clearance Purpose</w:t>
      </w:r>
      <w:bookmarkEnd w:id="2836"/>
      <w:bookmarkEnd w:id="2837"/>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838"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839" w:author="Jason Rhee" w:date="2024-07-21T18:51:00Z" w16du:dateUtc="2024-07-21T08:51:00Z">
        <w:r w:rsidR="00BF7EA4" w:rsidDel="005C64A0">
          <w:delText>Enumeration</w:delText>
        </w:r>
      </w:del>
      <w:ins w:id="2840" w:author="Jason Rhee" w:date="2024-07-21T18:53:00Z" w16du:dateUtc="2024-07-21T08:53:00Z">
        <w:r w:rsidR="00E67EBE">
          <w:t>e</w:t>
        </w:r>
      </w:ins>
      <w:ins w:id="2841"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842"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843">
          <w:tblGrid>
            <w:gridCol w:w="1757"/>
            <w:gridCol w:w="943"/>
            <w:gridCol w:w="4526"/>
            <w:gridCol w:w="943"/>
            <w:gridCol w:w="191"/>
            <w:gridCol w:w="943"/>
            <w:gridCol w:w="6"/>
            <w:gridCol w:w="1128"/>
          </w:tblGrid>
        </w:tblGridChange>
      </w:tblGrid>
      <w:tr w:rsidR="003E0B96" w14:paraId="382AE855" w14:textId="77777777" w:rsidTr="00396787">
        <w:trPr>
          <w:tblHeader/>
          <w:trPrChange w:id="2844"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45"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46"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4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4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49"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0"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851" w:author="Jason Rhee" w:date="2024-07-21T21:25:00Z" w16du:dateUtc="2024-07-21T11:25:00Z">
              <w:r w:rsidRPr="00B128D2" w:rsidDel="00D52A25">
                <w:rPr>
                  <w:rFonts w:cs="Arial"/>
                  <w:color w:val="464646"/>
                  <w:szCs w:val="17"/>
                </w:rPr>
                <w:delText>pre-plan</w:delText>
              </w:r>
            </w:del>
            <w:ins w:id="2852"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5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55"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6"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857" w:author="Jason Rhee" w:date="2024-07-21T21:26:00Z" w16du:dateUtc="2024-07-21T11:26:00Z">
              <w:r w:rsidRPr="00B128D2" w:rsidDel="00D52A25">
                <w:rPr>
                  <w:rFonts w:cs="Arial"/>
                  <w:color w:val="464646"/>
                  <w:szCs w:val="17"/>
                </w:rPr>
                <w:delText xml:space="preserve">actual </w:delText>
              </w:r>
            </w:del>
            <w:ins w:id="2858"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859" w:author="Jason Rhee" w:date="2024-07-21T21:26:00Z" w16du:dateUtc="2024-07-21T11:26:00Z">
              <w:r w:rsidRPr="00B128D2" w:rsidDel="00D52A25">
                <w:rPr>
                  <w:rFonts w:cs="Arial"/>
                  <w:color w:val="464646"/>
                  <w:szCs w:val="17"/>
                </w:rPr>
                <w:delText xml:space="preserve">plan </w:delText>
              </w:r>
            </w:del>
            <w:ins w:id="2860"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6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6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63"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64"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865" w:author="Jason Rhee" w:date="2024-07-21T21:26:00Z" w16du:dateUtc="2024-07-21T11:26:00Z">
              <w:r w:rsidRPr="00B128D2" w:rsidDel="00D52A25">
                <w:rPr>
                  <w:rFonts w:cs="Arial"/>
                  <w:color w:val="464646"/>
                  <w:szCs w:val="17"/>
                </w:rPr>
                <w:delText xml:space="preserve">actual </w:delText>
              </w:r>
            </w:del>
            <w:ins w:id="2866"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867" w:author="Jason Rhee" w:date="2024-07-21T21:26:00Z" w16du:dateUtc="2024-07-21T11:26:00Z">
              <w:r w:rsidRPr="00B128D2" w:rsidDel="00D52A25">
                <w:rPr>
                  <w:rFonts w:cs="Arial"/>
                  <w:color w:val="464646"/>
                  <w:szCs w:val="17"/>
                </w:rPr>
                <w:delText xml:space="preserve">update </w:delText>
              </w:r>
            </w:del>
            <w:ins w:id="2868"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869" w:author="Jason Rhee" w:date="2024-07-21T21:30:00Z" w16du:dateUtc="2024-07-21T11:30:00Z">
              <w:r w:rsidRPr="00B128D2" w:rsidDel="00295F56">
                <w:rPr>
                  <w:rFonts w:cs="Arial"/>
                  <w:color w:val="464646"/>
                  <w:szCs w:val="17"/>
                </w:rPr>
                <w:delText>actual plan</w:delText>
              </w:r>
            </w:del>
            <w:ins w:id="2870"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7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7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873" w:name="_Toc527705888"/>
      <w:bookmarkStart w:id="2874"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873"/>
      <w:bookmarkEnd w:id="2874"/>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875" w:author="Jason Rhee" w:date="2024-07-21T19:05:00Z" w16du:dateUtc="2024-07-21T09:05:00Z">
            <w:rPr/>
          </w:rPrChange>
        </w:rPr>
      </w:pPr>
      <w:r>
        <w:t>Definition:</w:t>
      </w:r>
      <w:ins w:id="2876"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877"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878">
          <w:tblGrid>
            <w:gridCol w:w="1517"/>
            <w:gridCol w:w="1183"/>
            <w:gridCol w:w="4286"/>
            <w:gridCol w:w="1134"/>
            <w:gridCol w:w="49"/>
            <w:gridCol w:w="1085"/>
            <w:gridCol w:w="49"/>
            <w:gridCol w:w="1134"/>
          </w:tblGrid>
        </w:tblGridChange>
      </w:tblGrid>
      <w:tr w:rsidR="003E0B96" w14:paraId="009D2EC2" w14:textId="77777777" w:rsidTr="00396787">
        <w:trPr>
          <w:tblHeader/>
          <w:trPrChange w:id="2879"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8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81"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8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83"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84"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85"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86"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87"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88"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89"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9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91"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892" w:name="idmarkerx16777217x132034"/>
      <w:bookmarkStart w:id="2893" w:name="idmarkerx16777217x133047"/>
      <w:bookmarkStart w:id="2894" w:name="idmarkerx16777217x133587"/>
      <w:bookmarkStart w:id="2895" w:name="idmarkerx16777217x133649"/>
      <w:bookmarkEnd w:id="2892"/>
      <w:bookmarkEnd w:id="2893"/>
      <w:bookmarkEnd w:id="2894"/>
      <w:bookmarkEnd w:id="2895"/>
      <w:r>
        <w:br w:type="page"/>
      </w:r>
      <w:bookmarkStart w:id="2896" w:name="_Toc527705889"/>
      <w:bookmarkStart w:id="2897" w:name="_Toc528589777"/>
      <w:bookmarkStart w:id="2898" w:name="_Toc516374"/>
      <w:bookmarkStart w:id="2899" w:name="_Toc127463890"/>
      <w:bookmarkStart w:id="2900" w:name="_Toc128125516"/>
      <w:bookmarkStart w:id="2901" w:name="_Toc141176298"/>
      <w:bookmarkStart w:id="2902" w:name="_Toc141176463"/>
      <w:bookmarkStart w:id="2903" w:name="_Toc141177095"/>
      <w:bookmarkStart w:id="2904" w:name="_Toc150177969"/>
      <w:r>
        <w:lastRenderedPageBreak/>
        <w:t>Complex Attributes</w:t>
      </w:r>
      <w:bookmarkEnd w:id="2896"/>
      <w:bookmarkEnd w:id="2897"/>
      <w:bookmarkEnd w:id="2898"/>
      <w:bookmarkEnd w:id="2899"/>
      <w:bookmarkEnd w:id="2900"/>
      <w:bookmarkEnd w:id="2901"/>
      <w:bookmarkEnd w:id="2902"/>
      <w:bookmarkEnd w:id="2903"/>
      <w:bookmarkEnd w:id="2904"/>
    </w:p>
    <w:p w14:paraId="4BCF9873" w14:textId="07C39DE5" w:rsidR="003E0B96" w:rsidRDefault="003E0B96" w:rsidP="00716349">
      <w:pPr>
        <w:pStyle w:val="Annex-Heading3"/>
        <w:rPr>
          <w:rFonts w:ascii="Times New Roman" w:hAnsi="Times New Roman"/>
          <w:szCs w:val="24"/>
        </w:rPr>
      </w:pPr>
      <w:bookmarkStart w:id="2905" w:name="idmarkerx16777217x133666"/>
      <w:bookmarkStart w:id="2906" w:name="_Toc527705890"/>
      <w:bookmarkStart w:id="2907" w:name="_Toc528589778"/>
      <w:bookmarkEnd w:id="2905"/>
      <w:r>
        <w:t>Fixed Time Range</w:t>
      </w:r>
      <w:bookmarkEnd w:id="2906"/>
      <w:bookmarkEnd w:id="2907"/>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908" w:author="Jason Rhee" w:date="2024-07-21T19:06:00Z" w16du:dateUtc="2024-07-21T09:06:00Z">
                  <w:rPr/>
                </w:rPrChange>
              </w:rPr>
            </w:pPr>
            <w:ins w:id="2909"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910"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911" w:name="idmarkerx16777217x135570"/>
      <w:bookmarkStart w:id="2912" w:name="idmarkerx16777217x137332"/>
      <w:bookmarkStart w:id="2913" w:name="idmarkerx16777217x138529"/>
      <w:bookmarkStart w:id="2914" w:name="idmarkerx16777217x139446"/>
      <w:bookmarkStart w:id="2915" w:name="idmarkerx16777217x140640"/>
      <w:bookmarkStart w:id="2916" w:name="idmarkerx16777217x142401"/>
      <w:bookmarkStart w:id="2917" w:name="idmarkerx16777217x144167"/>
      <w:bookmarkStart w:id="2918" w:name="idmarkerx16777217x145381"/>
      <w:bookmarkStart w:id="2919" w:name="idmarkerx16777217x147812"/>
      <w:bookmarkStart w:id="2920" w:name="idmarkerx16777217x148726"/>
      <w:bookmarkStart w:id="2921" w:name="idmarkerx16777217x149665"/>
      <w:bookmarkStart w:id="2922" w:name="idmarkerx16777217x150582"/>
      <w:bookmarkStart w:id="2923" w:name="idmarkerx16777217x153857"/>
      <w:bookmarkStart w:id="2924" w:name="idmarkerx16777217x155318"/>
      <w:bookmarkStart w:id="2925" w:name="idmarkerx16777217x157588"/>
      <w:bookmarkStart w:id="2926" w:name="idmarkerx16777217x158502"/>
      <w:bookmarkStart w:id="2927" w:name="idmarkerx16777217x160654"/>
      <w:bookmarkStart w:id="2928" w:name="idmarkerx16777217x162160"/>
      <w:bookmarkStart w:id="2929" w:name="idmarkerx16777217x163701"/>
      <w:bookmarkStart w:id="2930" w:name="idmarkerx16777217x165199"/>
      <w:bookmarkStart w:id="2931" w:name="idmarkerx16777217x166968"/>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r>
        <w:br w:type="column"/>
      </w:r>
      <w:bookmarkStart w:id="2932" w:name="_Toc527705891"/>
      <w:bookmarkStart w:id="2933" w:name="_Toc528589779"/>
      <w:bookmarkStart w:id="2934" w:name="_Toc516375"/>
      <w:bookmarkStart w:id="2935" w:name="_Toc127463891"/>
      <w:bookmarkStart w:id="2936" w:name="_Toc128125517"/>
      <w:bookmarkStart w:id="2937" w:name="_Toc141176299"/>
      <w:bookmarkStart w:id="2938" w:name="_Toc141176464"/>
      <w:bookmarkStart w:id="2939" w:name="_Toc141177096"/>
      <w:bookmarkStart w:id="2940" w:name="_Toc150177970"/>
      <w:r w:rsidRPr="006E3A8C">
        <w:lastRenderedPageBreak/>
        <w:t>Roles</w:t>
      </w:r>
      <w:bookmarkEnd w:id="2932"/>
      <w:bookmarkEnd w:id="2933"/>
      <w:bookmarkEnd w:id="2934"/>
      <w:bookmarkEnd w:id="2935"/>
      <w:bookmarkEnd w:id="2936"/>
      <w:bookmarkEnd w:id="2937"/>
      <w:bookmarkEnd w:id="2938"/>
      <w:bookmarkEnd w:id="2939"/>
      <w:bookmarkEnd w:id="2940"/>
    </w:p>
    <w:p w14:paraId="0E5811DA" w14:textId="77777777" w:rsidR="00086AF2" w:rsidRDefault="00086AF2" w:rsidP="00716349">
      <w:pPr>
        <w:pStyle w:val="Annex-Heading3"/>
      </w:pPr>
      <w:bookmarkStart w:id="2941" w:name="idmarkerx16777217x166989"/>
      <w:bookmarkStart w:id="2942" w:name="_Toc527705892"/>
      <w:bookmarkStart w:id="2943" w:name="_Toc528589780"/>
      <w:bookmarkEnd w:id="2941"/>
      <w:r>
        <w:t>Associations</w:t>
      </w:r>
    </w:p>
    <w:p w14:paraId="4F649DA9" w14:textId="77777777" w:rsidR="001A74C5" w:rsidRPr="001A74C5" w:rsidRDefault="00843046" w:rsidP="001A74C5">
      <w:pPr>
        <w:spacing w:before="0"/>
        <w:rPr>
          <w:ins w:id="2944" w:author="Jason Rhee" w:date="2024-07-21T19:25:00Z"/>
          <w:rFonts w:eastAsiaTheme="minorEastAsia"/>
          <w:lang w:eastAsia="ko-KR"/>
        </w:rPr>
      </w:pPr>
      <w:ins w:id="2945" w:author="Jason Rhee" w:date="2024-07-21T19:25:00Z" w16du:dateUtc="2024-07-21T09:25:00Z">
        <w:r>
          <w:t>Association(name):</w:t>
        </w:r>
        <w:r>
          <w:rPr>
            <w:rFonts w:eastAsiaTheme="minorEastAsia" w:hint="eastAsia"/>
            <w:lang w:eastAsia="ko-KR"/>
          </w:rPr>
          <w:t xml:space="preserve"> </w:t>
        </w:r>
      </w:ins>
      <w:ins w:id="2946"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947" w:author="Jason Rhee" w:date="2024-07-21T19:25:00Z" w16du:dateUtc="2024-07-21T09:25:00Z"/>
          <w:rFonts w:eastAsiaTheme="minorEastAsia"/>
          <w:lang w:eastAsia="ko-KR"/>
        </w:rPr>
      </w:pPr>
      <w:ins w:id="2948"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949" w:author="Jason Rhee" w:date="2024-07-21T19:26:00Z" w16du:dateUtc="2024-07-21T09:26:00Z"/>
          <w:rFonts w:eastAsiaTheme="minorEastAsia"/>
          <w:lang w:eastAsia="ko-KR"/>
        </w:rPr>
      </w:pPr>
      <w:ins w:id="2950"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951" w:author="Jason Rhee" w:date="2024-07-21T19:27:00Z" w16du:dateUtc="2024-07-21T09:27:00Z"/>
          <w:rFonts w:eastAsiaTheme="minorEastAsia"/>
          <w:lang w:eastAsia="ko-KR"/>
        </w:rPr>
      </w:pPr>
      <w:ins w:id="2952"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2953" w:author="Jason Rhee" w:date="2024-07-21T19:26:00Z" w16du:dateUtc="2024-07-21T09:26:00Z"/>
          <w:rFonts w:eastAsiaTheme="minorEastAsia"/>
          <w:lang w:eastAsia="ko-KR"/>
        </w:rPr>
      </w:pPr>
      <w:ins w:id="2954" w:author="Jason Rhee" w:date="2024-07-21T19:26:00Z" w16du:dateUtc="2024-07-21T09:26:00Z">
        <w:r>
          <w:t>Multiplicity: 0..* / 1</w:t>
        </w:r>
      </w:ins>
    </w:p>
    <w:p w14:paraId="15FFD2FD" w14:textId="53C6ED62" w:rsidR="00D06CA0" w:rsidRPr="00D06CA0" w:rsidRDefault="00D06CA0" w:rsidP="00A51240">
      <w:pPr>
        <w:spacing w:before="0"/>
        <w:rPr>
          <w:ins w:id="2955" w:author="Jason Rhee" w:date="2024-07-21T19:25:00Z" w16du:dateUtc="2024-07-21T09:25:00Z"/>
          <w:rFonts w:eastAsiaTheme="minorEastAsia"/>
          <w:lang w:eastAsia="ko-KR"/>
        </w:rPr>
      </w:pPr>
      <w:ins w:id="2956"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2957" w:author="Jason Rhee" w:date="2024-07-21T19:27:00Z" w16du:dateUtc="2024-07-21T09:27:00Z"/>
          <w:rFonts w:eastAsiaTheme="minorEastAsia"/>
          <w:lang w:eastAsia="ko-KR"/>
        </w:rPr>
      </w:pPr>
      <w:ins w:id="2958"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2959" w:author="Jason Rhee" w:date="2024-07-21T19:28:00Z" w16du:dateUtc="2024-07-21T09:28:00Z"/>
          <w:rFonts w:eastAsiaTheme="minorEastAsia"/>
          <w:lang w:eastAsia="ko-KR"/>
        </w:rPr>
      </w:pPr>
      <w:ins w:id="2960"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2961"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962" w:author="Jason Rhee" w:date="2024-07-21T19:24:00Z" w16du:dateUtc="2024-07-21T09:24:00Z">
        <w:r w:rsidR="00287175" w:rsidRPr="00287175">
          <w:t>UKC Non Navigable Area Composition</w:t>
        </w:r>
      </w:ins>
      <w:del w:id="2963"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964" w:author="Jason Rhee" w:date="2024-07-21T19:24:00Z" w16du:dateUtc="2024-07-21T09:24:00Z">
        <w:r w:rsidR="00287175" w:rsidRPr="00287175">
          <w:t>A feature association for the binding between Under Keel Clearance Non Navigable Area and Under Keel Clearance Plan</w:t>
        </w:r>
      </w:ins>
      <w:del w:id="2965"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966" w:author="Jason Rhee" w:date="2024-07-21T19:11:00Z" w16du:dateUtc="2024-07-21T09:11:00Z">
            <w:rPr/>
          </w:rPrChange>
        </w:rPr>
      </w:pPr>
      <w:r>
        <w:t xml:space="preserve">Role type: </w:t>
      </w:r>
      <w:del w:id="2967" w:author="Jason Rhee" w:date="2024-07-21T19:11:00Z" w16du:dateUtc="2024-07-21T09:11:00Z">
        <w:r w:rsidDel="00017F0D">
          <w:delText>Aggregation</w:delText>
        </w:r>
      </w:del>
      <w:ins w:id="2968"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2969" w:author="Jason Rhee" w:date="2024-07-21T19:17:00Z" w16du:dateUtc="2024-07-21T09:17:00Z">
        <w:r w:rsidR="00193A8C" w:rsidRPr="00742CB2">
          <w:t>UnderKeelClearanceNonNavigableAreaComposition</w:t>
        </w:r>
      </w:ins>
      <w:del w:id="2970"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2971" w:author="Jason Rhee" w:date="2024-07-21T17:25:00Z" w16du:dateUtc="2024-07-21T07:25:00Z">
        <w:r w:rsidRPr="007E5550" w:rsidDel="00377D31">
          <w:delText>consistOf</w:delText>
        </w:r>
      </w:del>
      <w:ins w:id="2972" w:author="Jason Rhee" w:date="2024-07-21T17:25:00Z" w16du:dateUtc="2024-07-21T07:25:00Z">
        <w:r w:rsidR="00377D31">
          <w:t>theComponent</w:t>
        </w:r>
      </w:ins>
      <w:r>
        <w:t xml:space="preserve"> </w:t>
      </w:r>
      <w:r w:rsidRPr="007E5550">
        <w:t xml:space="preserve">/ </w:t>
      </w:r>
      <w:del w:id="2973" w:author="Jason Rhee" w:date="2024-07-21T17:24:00Z" w16du:dateUtc="2024-07-21T07:24:00Z">
        <w:r w:rsidRPr="007E5550" w:rsidDel="00377D31">
          <w:delText>componentOf</w:delText>
        </w:r>
      </w:del>
      <w:ins w:id="2974"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975" w:author="Jason Rhee" w:date="2024-07-21T19:24:00Z" w16du:dateUtc="2024-07-21T09:24:00Z">
        <w:r w:rsidR="008058D4" w:rsidRPr="008058D4">
          <w:t>UKC Almost Non Navigable Area Composition</w:t>
        </w:r>
      </w:ins>
      <w:del w:id="2976"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977" w:author="Jason Rhee" w:date="2024-07-21T19:24:00Z" w16du:dateUtc="2024-07-21T09:24:00Z">
        <w:r w:rsidR="00843046" w:rsidRPr="00843046">
          <w:t>A feature association for the binding between Under Keel Clearance Almost Non Navigable Area and Under Keel Clearance Plan</w:t>
        </w:r>
      </w:ins>
      <w:del w:id="2978"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979" w:author="Jason Rhee" w:date="2024-07-21T19:12:00Z" w16du:dateUtc="2024-07-21T09:12:00Z">
        <w:r w:rsidDel="00017F0D">
          <w:delText>Aggregation</w:delText>
        </w:r>
      </w:del>
      <w:ins w:id="2980"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2981" w:author="Jason Rhee" w:date="2024-07-21T19:22:00Z" w16du:dateUtc="2024-07-21T09:22:00Z">
        <w:r w:rsidR="00423014" w:rsidRPr="009B2298">
          <w:t>UnderKeelClearanceAlmostNonNavigableAreaComposition</w:t>
        </w:r>
      </w:ins>
      <w:del w:id="2982"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2983" w:author="Jason Rhee" w:date="2024-07-21T17:25:00Z" w16du:dateUtc="2024-07-21T07:25:00Z">
        <w:r w:rsidRPr="00186EE1" w:rsidDel="00377D31">
          <w:delText>consistOf</w:delText>
        </w:r>
      </w:del>
      <w:ins w:id="2984" w:author="Jason Rhee" w:date="2024-07-21T17:25:00Z" w16du:dateUtc="2024-07-21T07:25:00Z">
        <w:r w:rsidR="00377D31">
          <w:t>theComponent</w:t>
        </w:r>
      </w:ins>
      <w:r>
        <w:t xml:space="preserve"> / </w:t>
      </w:r>
      <w:del w:id="2985" w:author="Jason Rhee" w:date="2024-07-21T17:24:00Z" w16du:dateUtc="2024-07-21T07:24:00Z">
        <w:r w:rsidRPr="00186EE1" w:rsidDel="00377D31">
          <w:delText>componentOf</w:delText>
        </w:r>
      </w:del>
      <w:ins w:id="2986" w:author="Jason Rhee" w:date="2024-07-21T17:24:00Z" w16du:dateUtc="2024-07-21T07:24:00Z">
        <w:r w:rsidR="00377D31">
          <w:t>theCollection</w:t>
        </w:r>
      </w:ins>
      <w:r>
        <w:t>'</w:t>
      </w:r>
    </w:p>
    <w:p w14:paraId="1493FB4B" w14:textId="77777777" w:rsidR="00086AF2" w:rsidRDefault="00086AF2" w:rsidP="00A51240">
      <w:pPr>
        <w:spacing w:before="0"/>
      </w:pPr>
      <w:r>
        <w:t>Feature type: UnderKeelClearanceAlmostNonNavigableArea / UnderKeelClearancePlan</w:t>
      </w:r>
    </w:p>
    <w:p w14:paraId="0C1C28CB" w14:textId="77777777" w:rsidR="00086AF2" w:rsidRDefault="00086AF2" w:rsidP="00A51240">
      <w:pPr>
        <w:spacing w:before="0"/>
        <w:jc w:val="left"/>
      </w:pPr>
      <w:r>
        <w:lastRenderedPageBreak/>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987" w:author="Jason Rhee" w:date="2024-07-21T19:23:00Z">
        <w:r w:rsidR="008058D4" w:rsidRPr="008058D4">
          <w:t>UKC Control Point Composition</w:t>
        </w:r>
      </w:ins>
      <w:del w:id="2988"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989" w:author="Jason Rhee" w:date="2024-07-21T19:25:00Z" w16du:dateUtc="2024-07-21T09:25:00Z">
        <w:r w:rsidR="00843046" w:rsidRPr="00843046">
          <w:t>A feature association for the binding between Under Keel Clearance Control Point and Under Keel Clearance Plan</w:t>
        </w:r>
      </w:ins>
      <w:del w:id="2990"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991" w:author="Jason Rhee" w:date="2024-07-21T19:12:00Z" w16du:dateUtc="2024-07-21T09:12:00Z">
        <w:r w:rsidDel="00017F0D">
          <w:delText>Aggregation</w:delText>
        </w:r>
      </w:del>
      <w:ins w:id="2992"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2993" w:author="Jason Rhee" w:date="2024-07-21T19:23:00Z" w16du:dateUtc="2024-07-21T09:23:00Z">
        <w:r w:rsidR="00423014" w:rsidRPr="005D766A">
          <w:t>UnderKeelClearanceControlPointComposition</w:t>
        </w:r>
      </w:ins>
      <w:del w:id="2994"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2995" w:author="Jason Rhee" w:date="2024-07-21T17:25:00Z" w16du:dateUtc="2024-07-21T07:25:00Z">
        <w:r w:rsidRPr="007E5550" w:rsidDel="00377D31">
          <w:delText>consistOf</w:delText>
        </w:r>
      </w:del>
      <w:ins w:id="2996" w:author="Jason Rhee" w:date="2024-07-21T17:25:00Z" w16du:dateUtc="2024-07-21T07:25:00Z">
        <w:r w:rsidR="00377D31">
          <w:t>theComponent</w:t>
        </w:r>
      </w:ins>
      <w:r>
        <w:t xml:space="preserve"> </w:t>
      </w:r>
      <w:r w:rsidRPr="007E5550">
        <w:t xml:space="preserve">/ </w:t>
      </w:r>
      <w:del w:id="2997" w:author="Jason Rhee" w:date="2024-07-21T17:24:00Z" w16du:dateUtc="2024-07-21T07:24:00Z">
        <w:r w:rsidRPr="007E5550" w:rsidDel="00377D31">
          <w:delText>componentOf</w:delText>
        </w:r>
      </w:del>
      <w:ins w:id="2998"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999" w:author="Jason Rhee" w:date="2024-07-21T19:29:00Z" w16du:dateUtc="2024-07-21T09:29:00Z">
        <w:r w:rsidDel="009749D2">
          <w:delText>Component of</w:delText>
        </w:r>
      </w:del>
      <w:bookmarkEnd w:id="2942"/>
      <w:bookmarkEnd w:id="2943"/>
      <w:ins w:id="3000"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3001" w:author="Jason Rhee" w:date="2024-07-21T19:29:00Z" w16du:dateUtc="2024-07-21T09:29:00Z">
            <w:rPr/>
          </w:rPrChange>
        </w:rPr>
      </w:pPr>
      <w:r>
        <w:t xml:space="preserve">Name: </w:t>
      </w:r>
      <w:del w:id="3002" w:author="Jason Rhee" w:date="2024-07-21T19:29:00Z" w16du:dateUtc="2024-07-21T09:29:00Z">
        <w:r w:rsidDel="009749D2">
          <w:delText>Component of</w:delText>
        </w:r>
      </w:del>
      <w:ins w:id="3003"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3004" w:author="Jason Rhee" w:date="2024-07-21T17:24:00Z" w16du:dateUtc="2024-07-21T07:24:00Z">
        <w:r w:rsidDel="00377D31">
          <w:rPr>
            <w:rFonts w:ascii="Courier New" w:hAnsi="Courier New" w:cs="Courier New"/>
          </w:rPr>
          <w:delText>componentOf</w:delText>
        </w:r>
      </w:del>
      <w:ins w:id="3005"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3006" w:author="Jason Rhee" w:date="2024-07-21T19:30:00Z" w16du:dateUtc="2024-07-21T09:30:00Z"/>
        </w:rPr>
      </w:pPr>
      <w:del w:id="3007"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3008" w:name="idmarkerx16777217x167040"/>
      <w:bookmarkStart w:id="3009" w:name="_Toc527705893"/>
      <w:bookmarkStart w:id="3010" w:name="_Toc528589781"/>
      <w:bookmarkEnd w:id="3008"/>
      <w:del w:id="3011" w:author="Jason Rhee" w:date="2024-07-21T19:30:00Z" w16du:dateUtc="2024-07-21T09:30:00Z">
        <w:r w:rsidDel="005D6CAB">
          <w:delText>Consists of</w:delText>
        </w:r>
      </w:del>
      <w:bookmarkEnd w:id="3009"/>
      <w:bookmarkEnd w:id="3010"/>
      <w:ins w:id="3012"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3013" w:author="Jason Rhee" w:date="2024-07-21T19:30:00Z" w16du:dateUtc="2024-07-21T09:30:00Z">
            <w:rPr/>
          </w:rPrChange>
        </w:rPr>
      </w:pPr>
      <w:r>
        <w:t xml:space="preserve">Name: </w:t>
      </w:r>
      <w:del w:id="3014" w:author="Jason Rhee" w:date="2024-07-21T19:30:00Z" w16du:dateUtc="2024-07-21T09:30:00Z">
        <w:r w:rsidDel="005D6CAB">
          <w:delText>Consists of</w:delText>
        </w:r>
      </w:del>
      <w:ins w:id="3015"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3016" w:author="Jason Rhee" w:date="2024-07-21T17:26:00Z" w16du:dateUtc="2024-07-21T07:26:00Z">
        <w:r w:rsidDel="00377D31">
          <w:rPr>
            <w:rFonts w:ascii="Courier New" w:hAnsi="Courier New" w:cs="Courier New"/>
          </w:rPr>
          <w:delText>consistsOf</w:delText>
        </w:r>
      </w:del>
      <w:ins w:id="3017"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3018" w:author="Jason Rhee" w:date="2024-07-21T19:31:00Z" w16du:dateUtc="2024-07-21T09:31:00Z"/>
        </w:rPr>
      </w:pPr>
      <w:del w:id="3019"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3020" w:name="idmarkerx16777217x168592"/>
      <w:bookmarkStart w:id="3021" w:name="idmarkerx16777217x170959"/>
      <w:bookmarkStart w:id="3022" w:name="idmarkerx16777217x171296"/>
      <w:bookmarkStart w:id="3023" w:name="idmarkerx16777217x194551"/>
      <w:bookmarkStart w:id="3024" w:name="_Toc527705894"/>
      <w:bookmarkStart w:id="3025" w:name="_Toc528589782"/>
      <w:bookmarkStart w:id="3026" w:name="_Toc516376"/>
      <w:bookmarkStart w:id="3027" w:name="_Toc127463892"/>
      <w:bookmarkStart w:id="3028" w:name="_Toc128125518"/>
      <w:bookmarkStart w:id="3029" w:name="_Toc141176300"/>
      <w:bookmarkStart w:id="3030" w:name="_Toc141176465"/>
      <w:bookmarkStart w:id="3031" w:name="_Toc141177097"/>
      <w:bookmarkStart w:id="3032" w:name="_Toc150177971"/>
      <w:bookmarkEnd w:id="3020"/>
      <w:bookmarkEnd w:id="3021"/>
      <w:bookmarkEnd w:id="3022"/>
      <w:bookmarkEnd w:id="3023"/>
      <w:r>
        <w:lastRenderedPageBreak/>
        <w:t>Feature Types</w:t>
      </w:r>
      <w:bookmarkEnd w:id="3024"/>
      <w:bookmarkEnd w:id="3025"/>
      <w:bookmarkEnd w:id="3026"/>
      <w:bookmarkEnd w:id="3027"/>
      <w:bookmarkEnd w:id="3028"/>
      <w:bookmarkEnd w:id="3029"/>
      <w:bookmarkEnd w:id="3030"/>
      <w:bookmarkEnd w:id="3031"/>
      <w:bookmarkEnd w:id="3032"/>
    </w:p>
    <w:p w14:paraId="3B82484E" w14:textId="248190AC" w:rsidR="003E0B96" w:rsidRDefault="003E0B96" w:rsidP="008524C7">
      <w:pPr>
        <w:pStyle w:val="Annex-Heading3"/>
        <w:rPr>
          <w:rFonts w:ascii="Times New Roman" w:hAnsi="Times New Roman"/>
          <w:szCs w:val="24"/>
        </w:rPr>
      </w:pPr>
      <w:bookmarkStart w:id="3033" w:name="idmarkerx16777217x194572"/>
      <w:bookmarkStart w:id="3034" w:name="_Toc527705895"/>
      <w:bookmarkStart w:id="3035" w:name="_Toc528589783"/>
      <w:bookmarkEnd w:id="3033"/>
      <w:r>
        <w:t>UnderKeelClearancePlan</w:t>
      </w:r>
      <w:bookmarkEnd w:id="3034"/>
      <w:bookmarkEnd w:id="3035"/>
    </w:p>
    <w:p w14:paraId="101CB793" w14:textId="39BF642E" w:rsidR="006916E5" w:rsidRDefault="003E0B96" w:rsidP="00A51240">
      <w:pPr>
        <w:spacing w:before="0"/>
      </w:pPr>
      <w:r>
        <w:t>Name: Under</w:t>
      </w:r>
      <w:ins w:id="3036" w:author="Jason Rhee" w:date="2024-07-21T19:35:00Z" w16du:dateUtc="2024-07-21T09:35:00Z">
        <w:r w:rsidR="003E41C3">
          <w:rPr>
            <w:rFonts w:eastAsiaTheme="minorEastAsia" w:hint="eastAsia"/>
            <w:lang w:eastAsia="ko-KR"/>
          </w:rPr>
          <w:t xml:space="preserve"> </w:t>
        </w:r>
      </w:ins>
      <w:r>
        <w:t>Keel</w:t>
      </w:r>
      <w:ins w:id="3037" w:author="Jason Rhee" w:date="2024-07-21T19:35:00Z" w16du:dateUtc="2024-07-21T09:35:00Z">
        <w:r w:rsidR="003E41C3">
          <w:rPr>
            <w:rFonts w:eastAsiaTheme="minorEastAsia" w:hint="eastAsia"/>
            <w:lang w:eastAsia="ko-KR"/>
          </w:rPr>
          <w:t xml:space="preserve"> </w:t>
        </w:r>
      </w:ins>
      <w:r>
        <w:t>Clearance</w:t>
      </w:r>
      <w:ins w:id="3038"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3039" w:author="Jason Rhee" w:date="2024-07-09T12:11:00Z" w16du:dateUtc="2024-07-09T02:11:00Z">
        <w:r w:rsidDel="00911B7E">
          <w:delText>true</w:delText>
        </w:r>
      </w:del>
      <w:ins w:id="3040" w:author="Jason Rhee" w:date="2024-07-09T12:11:00Z" w16du:dateUtc="2024-07-09T02:11:00Z">
        <w:r w:rsidR="00911B7E">
          <w:t>false</w:t>
        </w:r>
      </w:ins>
    </w:p>
    <w:p w14:paraId="00487356" w14:textId="5FBA902B" w:rsidR="00E35A62" w:rsidRDefault="003E0B96" w:rsidP="00A51240">
      <w:pPr>
        <w:spacing w:before="0"/>
      </w:pPr>
      <w:r>
        <w:t xml:space="preserve">Definition: </w:t>
      </w:r>
      <w:ins w:id="3041" w:author="Jason Rhee" w:date="2024-07-09T12:13:00Z" w16du:dateUtc="2024-07-09T02:13:00Z">
        <w:r w:rsidR="00925631" w:rsidRPr="00B17EB2">
          <w:rPr>
            <w:rFonts w:cs="Arial"/>
            <w:szCs w:val="20"/>
            <w:lang w:val="en-US" w:eastAsia="fi-FI"/>
          </w:rPr>
          <w:t xml:space="preserve">A UKC plan calculated for a particular </w:t>
        </w:r>
      </w:ins>
      <w:ins w:id="3042" w:author="Jason Rhee" w:date="2024-07-21T21:41:00Z" w16du:dateUtc="2024-07-21T11:41:00Z">
        <w:r w:rsidR="00EF6688">
          <w:rPr>
            <w:rFonts w:eastAsiaTheme="minorEastAsia" w:cs="Arial" w:hint="eastAsia"/>
            <w:szCs w:val="20"/>
            <w:lang w:val="en-US" w:eastAsia="ko-KR"/>
          </w:rPr>
          <w:t>vessel,</w:t>
        </w:r>
      </w:ins>
      <w:ins w:id="3043" w:author="Jason Rhee" w:date="2024-07-09T12:13:00Z" w16du:dateUtc="2024-07-09T02:13:00Z">
        <w:r w:rsidR="00925631" w:rsidRPr="00B17EB2">
          <w:rPr>
            <w:rFonts w:cs="Arial"/>
            <w:szCs w:val="20"/>
            <w:lang w:val="en-US" w:eastAsia="fi-FI"/>
          </w:rPr>
          <w:t xml:space="preserve"> </w:t>
        </w:r>
      </w:ins>
      <w:ins w:id="3044" w:author="Jason Rhee" w:date="2024-07-21T21:41:00Z" w16du:dateUtc="2024-07-21T11:41:00Z">
        <w:r w:rsidR="00EF6688">
          <w:rPr>
            <w:rFonts w:eastAsiaTheme="minorEastAsia" w:cs="Arial" w:hint="eastAsia"/>
            <w:szCs w:val="20"/>
            <w:lang w:val="en-US" w:eastAsia="ko-KR"/>
          </w:rPr>
          <w:t>for</w:t>
        </w:r>
      </w:ins>
      <w:ins w:id="3045" w:author="Jason Rhee" w:date="2024-07-09T12:13:00Z" w16du:dateUtc="2024-07-09T02:13:00Z">
        <w:r w:rsidR="00925631" w:rsidRPr="00B17EB2">
          <w:rPr>
            <w:rFonts w:cs="Arial"/>
            <w:szCs w:val="20"/>
            <w:lang w:val="en-US" w:eastAsia="fi-FI"/>
          </w:rPr>
          <w:t xml:space="preserve"> a particular passage</w:t>
        </w:r>
      </w:ins>
      <w:del w:id="3046"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3047" w:author="Jason Rhee" w:date="2024-07-09T12:12:00Z" w16du:dateUtc="2024-07-09T02:12:00Z">
        <w:r w:rsidDel="00BB2F7B">
          <w:delText>'</w:delText>
        </w:r>
        <w:r w:rsidDel="00BB2F7B">
          <w:rPr>
            <w:rFonts w:ascii="Courier New" w:hAnsi="Courier New" w:cs="Courier New"/>
          </w:rPr>
          <w:delText>UKCP</w:delText>
        </w:r>
        <w:r w:rsidDel="00BB2F7B">
          <w:delText>'</w:delText>
        </w:r>
      </w:del>
      <w:ins w:id="3048"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3049"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3050" w:author="Jason Rhee" w:date="2024-07-16T18:00:00Z" w16du:dateUtc="2024-07-16T08:00:00Z">
            <w:rPr/>
          </w:rPrChange>
        </w:rPr>
      </w:pPr>
      <w:r>
        <w:t xml:space="preserve">Feature use type: </w:t>
      </w:r>
      <w:del w:id="3051" w:author="Jason Rhee" w:date="2024-07-09T12:26:00Z" w16du:dateUtc="2024-07-09T02:26:00Z">
        <w:r w:rsidDel="005D7410">
          <w:delText>meta</w:delText>
        </w:r>
      </w:del>
      <w:ins w:id="3052"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3053" w:author="Jason Rhee" w:date="2024-07-09T12:17:00Z" w16du:dateUtc="2024-07-09T02:17:00Z">
        <w:r w:rsidR="008524C7" w:rsidDel="00EA6AD1">
          <w:delText>surface</w:delText>
        </w:r>
      </w:del>
      <w:ins w:id="3054"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3055" w:author="Jason Rhee" w:date="2024-07-21T19:38:00Z" w16du:dateUtc="2024-07-21T09:38:00Z">
                  <w:rPr/>
                </w:rPrChange>
              </w:rPr>
            </w:pPr>
            <w:ins w:id="3056"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3057"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3058"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3059"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306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306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3062"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3063"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3064" w:author="Jason Rhee" w:date="2024-07-21T19:39:00Z" w16du:dateUtc="2024-07-21T09:39:00Z"/>
                <w:rFonts w:eastAsiaTheme="minorEastAsia"/>
                <w:lang w:eastAsia="ko-KR"/>
                <w:rPrChange w:id="3065" w:author="Jason Rhee" w:date="2024-07-21T19:39:00Z" w16du:dateUtc="2024-07-21T09:39:00Z">
                  <w:rPr>
                    <w:ins w:id="3066" w:author="Jason Rhee" w:date="2024-07-21T19:39:00Z" w16du:dateUtc="2024-07-21T09:39:00Z"/>
                    <w:lang w:eastAsia="ko-KR"/>
                  </w:rPr>
                </w:rPrChange>
              </w:rPr>
            </w:pPr>
            <w:ins w:id="3067"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3068" w:author="Jason Rhee" w:date="2024-07-21T19:39:00Z" w16du:dateUtc="2024-07-21T09:39:00Z"/>
                <w:rFonts w:eastAsiaTheme="minorEastAsia"/>
                <w:lang w:eastAsia="ko-KR"/>
                <w:rPrChange w:id="3069" w:author="Jason Rhee" w:date="2024-07-21T19:39:00Z" w16du:dateUtc="2024-07-21T09:39:00Z">
                  <w:rPr>
                    <w:ins w:id="3070" w:author="Jason Rhee" w:date="2024-07-21T19:39:00Z" w16du:dateUtc="2024-07-21T09:39:00Z"/>
                    <w:lang w:eastAsia="ko-KR"/>
                  </w:rPr>
                </w:rPrChange>
              </w:rPr>
            </w:pPr>
            <w:ins w:id="3071"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3072" w:author="Jason Rhee" w:date="2024-07-21T19:39:00Z" w16du:dateUtc="2024-07-21T09:39:00Z"/>
                <w:rFonts w:eastAsiaTheme="minorEastAsia"/>
                <w:lang w:eastAsia="ko-KR"/>
              </w:rPr>
            </w:pPr>
            <w:ins w:id="3073"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3074"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3075" w:author="Jason Rhee" w:date="2024-07-21T19:39:00Z" w16du:dateUtc="2024-07-21T09:39:00Z"/>
                <w:rFonts w:eastAsiaTheme="minorEastAsia"/>
                <w:lang w:eastAsia="ko-KR"/>
                <w:rPrChange w:id="3076" w:author="Jason Rhee" w:date="2024-07-21T19:40:00Z" w16du:dateUtc="2024-07-21T09:40:00Z">
                  <w:rPr>
                    <w:ins w:id="3077" w:author="Jason Rhee" w:date="2024-07-21T19:39:00Z" w16du:dateUtc="2024-07-21T09:39:00Z"/>
                    <w:lang w:eastAsia="ko-KR"/>
                  </w:rPr>
                </w:rPrChange>
              </w:rPr>
            </w:pPr>
            <w:ins w:id="3078"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3079"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3080" w:author="Jason Rhee" w:date="2024-07-16T18:00:00Z" w16du:dateUtc="2024-07-16T08:00:00Z"/>
          <w:szCs w:val="24"/>
          <w:rPrChange w:id="3081" w:author="Jason Rhee" w:date="2024-07-16T18:01:00Z" w16du:dateUtc="2024-07-16T08:01:00Z">
            <w:rPr>
              <w:ins w:id="3082" w:author="Jason Rhee" w:date="2024-07-16T18:00:00Z" w16du:dateUtc="2024-07-16T08:00:00Z"/>
              <w:rFonts w:eastAsiaTheme="minorEastAsia"/>
              <w:lang w:eastAsia="ko-KR"/>
            </w:rPr>
          </w:rPrChange>
        </w:rPr>
      </w:pPr>
      <w:bookmarkStart w:id="3083" w:name="idmarkerx16777217x198100"/>
      <w:bookmarkStart w:id="3084" w:name="_Toc527705896"/>
      <w:bookmarkStart w:id="3085" w:name="_Toc528589784"/>
      <w:bookmarkEnd w:id="3083"/>
      <w:ins w:id="3086" w:author="Jason Rhee" w:date="2024-07-16T18:01:00Z" w16du:dateUtc="2024-07-16T08:01:00Z">
        <w:r w:rsidRPr="002F6AFA">
          <w:rPr>
            <w:rFonts w:eastAsiaTheme="minorEastAsia"/>
            <w:szCs w:val="24"/>
            <w:lang w:eastAsia="ko-KR"/>
            <w:rPrChange w:id="3087" w:author="Jason Rhee" w:date="2024-07-16T18:01:00Z" w16du:dateUtc="2024-07-16T08:01:00Z">
              <w:rPr>
                <w:rFonts w:ascii="Times New Roman" w:eastAsiaTheme="minorEastAsia" w:hAnsi="Times New Roman"/>
                <w:szCs w:val="24"/>
                <w:lang w:eastAsia="ko-KR"/>
              </w:rPr>
            </w:rPrChange>
          </w:rPr>
          <w:lastRenderedPageBreak/>
          <w:t>UnderKeelClearancePlanArea</w:t>
        </w:r>
      </w:ins>
    </w:p>
    <w:p w14:paraId="33E8FFE0" w14:textId="00DDED8D" w:rsidR="0084461F" w:rsidRDefault="0084461F">
      <w:pPr>
        <w:rPr>
          <w:ins w:id="3088" w:author="Jason Rhee" w:date="2024-07-21T19:46:00Z" w16du:dateUtc="2024-07-21T09:46:00Z"/>
        </w:rPr>
        <w:pPrChange w:id="3089" w:author="Jason Rhee" w:date="2024-07-21T19:46:00Z" w16du:dateUtc="2024-07-21T09:46:00Z">
          <w:pPr>
            <w:pStyle w:val="Annex0"/>
          </w:pPr>
        </w:pPrChange>
      </w:pPr>
      <w:ins w:id="3090"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3091" w:author="Jason Rhee" w:date="2024-07-21T19:48:00Z" w16du:dateUtc="2024-07-21T09:48:00Z">
        <w:r w:rsidR="003A1398">
          <w:rPr>
            <w:rFonts w:eastAsiaTheme="minorEastAsia" w:hint="eastAsia"/>
            <w:lang w:eastAsia="ko-KR"/>
          </w:rPr>
          <w:t>Plan</w:t>
        </w:r>
      </w:ins>
      <w:ins w:id="3092"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3093" w:author="Jason Rhee" w:date="2024-07-21T19:46:00Z" w16du:dateUtc="2024-07-21T09:46:00Z"/>
        </w:rPr>
        <w:pPrChange w:id="3094" w:author="Jason Rhee" w:date="2024-07-21T19:46:00Z" w16du:dateUtc="2024-07-21T09:46:00Z">
          <w:pPr>
            <w:pStyle w:val="Annex0"/>
          </w:pPr>
        </w:pPrChange>
      </w:pPr>
      <w:ins w:id="3095" w:author="Jason Rhee" w:date="2024-07-21T19:46:00Z" w16du:dateUtc="2024-07-21T09:46:00Z">
        <w:r>
          <w:t>Abstract type: false</w:t>
        </w:r>
      </w:ins>
    </w:p>
    <w:p w14:paraId="63C55FA5" w14:textId="35FB9D40" w:rsidR="0084461F" w:rsidRDefault="0084461F">
      <w:pPr>
        <w:rPr>
          <w:ins w:id="3096" w:author="Jason Rhee" w:date="2024-07-21T19:46:00Z" w16du:dateUtc="2024-07-21T09:46:00Z"/>
        </w:rPr>
        <w:pPrChange w:id="3097" w:author="Jason Rhee" w:date="2024-07-21T19:46:00Z" w16du:dateUtc="2024-07-21T09:46:00Z">
          <w:pPr>
            <w:pStyle w:val="Annex0"/>
          </w:pPr>
        </w:pPrChange>
      </w:pPr>
      <w:ins w:id="3098" w:author="Jason Rhee" w:date="2024-07-21T19:46:00Z" w16du:dateUtc="2024-07-21T09:46:00Z">
        <w:r>
          <w:t xml:space="preserve">Definition: </w:t>
        </w:r>
      </w:ins>
      <w:ins w:id="3099"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3100" w:author="Jason Rhee" w:date="2024-07-21T19:46:00Z" w16du:dateUtc="2024-07-21T09:46:00Z"/>
        </w:rPr>
        <w:pPrChange w:id="3101" w:author="Jason Rhee" w:date="2024-07-21T19:46:00Z" w16du:dateUtc="2024-07-21T09:46:00Z">
          <w:pPr>
            <w:pStyle w:val="Annex0"/>
          </w:pPr>
        </w:pPrChange>
      </w:pPr>
      <w:ins w:id="3102" w:author="Jason Rhee" w:date="2024-07-21T19:46:00Z" w16du:dateUtc="2024-07-21T09:46:00Z">
        <w:r>
          <w:t xml:space="preserve">Code: </w:t>
        </w:r>
        <w:r w:rsidRPr="003A1398">
          <w:rPr>
            <w:rFonts w:ascii="Courier New" w:hAnsi="Courier New" w:cs="Courier New"/>
            <w:rPrChange w:id="3103" w:author="Jason Rhee" w:date="2024-07-21T19:48:00Z" w16du:dateUtc="2024-07-21T09:48:00Z">
              <w:rPr/>
            </w:rPrChange>
          </w:rPr>
          <w:t>'</w:t>
        </w:r>
      </w:ins>
      <w:ins w:id="3104" w:author="Jason Rhee" w:date="2024-07-21T19:48:00Z" w16du:dateUtc="2024-07-21T09:48:00Z">
        <w:r w:rsidR="003A1398" w:rsidRPr="003A1398">
          <w:rPr>
            <w:rFonts w:ascii="Courier New" w:hAnsi="Courier New" w:cs="Courier New"/>
            <w:rPrChange w:id="3105" w:author="Jason Rhee" w:date="2024-07-21T19:48:00Z" w16du:dateUtc="2024-07-21T09:48:00Z">
              <w:rPr/>
            </w:rPrChange>
          </w:rPr>
          <w:t>UnderKeelClearancePlanArea</w:t>
        </w:r>
      </w:ins>
      <w:ins w:id="3106" w:author="Jason Rhee" w:date="2024-07-21T19:46:00Z" w16du:dateUtc="2024-07-21T09:46:00Z">
        <w:r w:rsidRPr="003A1398">
          <w:rPr>
            <w:rFonts w:ascii="Courier New" w:hAnsi="Courier New" w:cs="Courier New"/>
            <w:rPrChange w:id="3107" w:author="Jason Rhee" w:date="2024-07-21T19:48:00Z" w16du:dateUtc="2024-07-21T09:48:00Z">
              <w:rPr/>
            </w:rPrChange>
          </w:rPr>
          <w:t>'</w:t>
        </w:r>
      </w:ins>
    </w:p>
    <w:p w14:paraId="7D1381EA" w14:textId="77777777" w:rsidR="0084461F" w:rsidRDefault="0084461F">
      <w:pPr>
        <w:rPr>
          <w:ins w:id="3108" w:author="Jason Rhee" w:date="2024-07-21T19:46:00Z" w16du:dateUtc="2024-07-21T09:46:00Z"/>
        </w:rPr>
        <w:pPrChange w:id="3109" w:author="Jason Rhee" w:date="2024-07-21T19:46:00Z" w16du:dateUtc="2024-07-21T09:46:00Z">
          <w:pPr>
            <w:pStyle w:val="Annex0"/>
          </w:pPr>
        </w:pPrChange>
      </w:pPr>
      <w:ins w:id="3110" w:author="Jason Rhee" w:date="2024-07-21T19:46:00Z" w16du:dateUtc="2024-07-21T09:46:00Z">
        <w:r>
          <w:t>Remarks:</w:t>
        </w:r>
      </w:ins>
    </w:p>
    <w:p w14:paraId="706BF16E" w14:textId="77777777" w:rsidR="0084461F" w:rsidRDefault="0084461F">
      <w:pPr>
        <w:rPr>
          <w:ins w:id="3111" w:author="Jason Rhee" w:date="2024-07-21T19:46:00Z" w16du:dateUtc="2024-07-21T09:46:00Z"/>
        </w:rPr>
        <w:pPrChange w:id="3112" w:author="Jason Rhee" w:date="2024-07-21T19:46:00Z" w16du:dateUtc="2024-07-21T09:46:00Z">
          <w:pPr>
            <w:pStyle w:val="Annex0"/>
          </w:pPr>
        </w:pPrChange>
      </w:pPr>
      <w:ins w:id="3113" w:author="Jason Rhee" w:date="2024-07-21T19:46:00Z" w16du:dateUtc="2024-07-21T09:46:00Z">
        <w:r>
          <w:t>Aliases: (none)</w:t>
        </w:r>
      </w:ins>
    </w:p>
    <w:p w14:paraId="7819F9E0" w14:textId="77777777" w:rsidR="0084461F" w:rsidRDefault="0084461F">
      <w:pPr>
        <w:rPr>
          <w:ins w:id="3114" w:author="Jason Rhee" w:date="2024-07-21T19:46:00Z" w16du:dateUtc="2024-07-21T09:46:00Z"/>
        </w:rPr>
        <w:pPrChange w:id="3115" w:author="Jason Rhee" w:date="2024-07-21T19:46:00Z" w16du:dateUtc="2024-07-21T09:46:00Z">
          <w:pPr>
            <w:pStyle w:val="Annex0"/>
          </w:pPr>
        </w:pPrChange>
      </w:pPr>
      <w:ins w:id="3116" w:author="Jason Rhee" w:date="2024-07-21T19:46:00Z" w16du:dateUtc="2024-07-21T09:46:00Z">
        <w:r>
          <w:t>Supertype: FeatureType</w:t>
        </w:r>
      </w:ins>
    </w:p>
    <w:p w14:paraId="1793FC64" w14:textId="77777777" w:rsidR="0084461F" w:rsidRDefault="0084461F">
      <w:pPr>
        <w:rPr>
          <w:ins w:id="3117" w:author="Jason Rhee" w:date="2024-07-21T19:46:00Z" w16du:dateUtc="2024-07-21T09:46:00Z"/>
        </w:rPr>
        <w:pPrChange w:id="3118" w:author="Jason Rhee" w:date="2024-07-21T19:46:00Z" w16du:dateUtc="2024-07-21T09:46:00Z">
          <w:pPr>
            <w:pStyle w:val="Annex0"/>
          </w:pPr>
        </w:pPrChange>
      </w:pPr>
      <w:ins w:id="3119" w:author="Jason Rhee" w:date="2024-07-21T19:46:00Z" w16du:dateUtc="2024-07-21T09:46:00Z">
        <w:r>
          <w:t>Feature use type: geographic</w:t>
        </w:r>
      </w:ins>
    </w:p>
    <w:p w14:paraId="61780A0A" w14:textId="23463F1A" w:rsidR="002F6AFA" w:rsidRDefault="0084461F" w:rsidP="0084461F">
      <w:pPr>
        <w:rPr>
          <w:ins w:id="3120" w:author="Jason Rhee" w:date="2024-07-21T19:47:00Z" w16du:dateUtc="2024-07-21T09:47:00Z"/>
          <w:rFonts w:eastAsiaTheme="minorEastAsia"/>
          <w:lang w:eastAsia="ko-KR"/>
        </w:rPr>
      </w:pPr>
      <w:ins w:id="3121"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3122" w:author="Jason Rhee" w:date="2024-07-21T19:47:00Z" w16du:dateUtc="2024-07-21T09:47:00Z"/>
          <w:rFonts w:ascii="Arial" w:hAnsi="Arial" w:cs="Arial"/>
        </w:rPr>
      </w:pPr>
      <w:ins w:id="3123"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3124"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3125" w:author="Jason Rhee" w:date="2024-07-21T19:47:00Z" w16du:dateUtc="2024-07-21T09:47:00Z"/>
              </w:rPr>
            </w:pPr>
            <w:ins w:id="3126"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3127" w:author="Jason Rhee" w:date="2024-07-21T19:47:00Z" w16du:dateUtc="2024-07-21T09:47:00Z"/>
              </w:rPr>
            </w:pPr>
            <w:ins w:id="3128"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3129" w:author="Jason Rhee" w:date="2024-07-21T19:47:00Z" w16du:dateUtc="2024-07-21T09:47:00Z"/>
              </w:rPr>
            </w:pPr>
            <w:ins w:id="3130"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3131" w:author="Jason Rhee" w:date="2024-07-21T19:47:00Z" w16du:dateUtc="2024-07-21T09:47:00Z"/>
              </w:rPr>
            </w:pPr>
            <w:ins w:id="3132"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3133" w:author="Jason Rhee" w:date="2024-07-21T19:47:00Z" w16du:dateUtc="2024-07-21T09:47:00Z"/>
              </w:rPr>
            </w:pPr>
            <w:ins w:id="3134" w:author="Jason Rhee" w:date="2024-07-21T19:47:00Z" w16du:dateUtc="2024-07-21T09:47:00Z">
              <w:r>
                <w:rPr>
                  <w:b/>
                  <w:bCs/>
                </w:rPr>
                <w:t>Sequential</w:t>
              </w:r>
            </w:ins>
          </w:p>
        </w:tc>
      </w:tr>
      <w:tr w:rsidR="009D2106" w14:paraId="5F2181C3" w14:textId="77777777" w:rsidTr="00FF24A0">
        <w:trPr>
          <w:ins w:id="3135"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3136" w:author="Jason Rhee" w:date="2024-07-21T19:47:00Z" w16du:dateUtc="2024-07-21T09:47:00Z"/>
              </w:rPr>
            </w:pPr>
            <w:ins w:id="3137"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3138" w:author="Jason Rhee" w:date="2024-07-21T19:47:00Z" w16du:dateUtc="2024-07-21T09:47:00Z"/>
                <w:lang w:eastAsia="ko-KR"/>
              </w:rPr>
            </w:pPr>
            <w:ins w:id="3139"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3140" w:author="Jason Rhee" w:date="2024-07-21T19:47:00Z" w16du:dateUtc="2024-07-21T09:47:00Z"/>
              </w:rPr>
            </w:pPr>
            <w:ins w:id="3141"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3142"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3143" w:author="Jason Rhee" w:date="2024-07-21T19:47:00Z" w16du:dateUtc="2024-07-21T09:47:00Z"/>
              </w:rPr>
            </w:pPr>
            <w:ins w:id="3144" w:author="Jason Rhee" w:date="2024-07-21T19:47:00Z" w16du:dateUtc="2024-07-21T09:47:00Z">
              <w:r>
                <w:t>false</w:t>
              </w:r>
            </w:ins>
          </w:p>
        </w:tc>
      </w:tr>
      <w:tr w:rsidR="009D2106" w14:paraId="7B9182F9" w14:textId="77777777" w:rsidTr="00FF24A0">
        <w:trPr>
          <w:ins w:id="3145"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3146" w:author="Jason Rhee" w:date="2024-07-21T19:47:00Z" w16du:dateUtc="2024-07-21T09:47:00Z"/>
              </w:rPr>
            </w:pPr>
            <w:ins w:id="3147"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3148" w:author="Jason Rhee" w:date="2024-07-21T19:47:00Z" w16du:dateUtc="2024-07-21T09:47:00Z"/>
                <w:lang w:eastAsia="ko-KR"/>
              </w:rPr>
            </w:pPr>
            <w:ins w:id="3149"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3150" w:author="Jason Rhee" w:date="2024-07-21T19:47:00Z" w16du:dateUtc="2024-07-21T09:47:00Z"/>
              </w:rPr>
            </w:pPr>
            <w:ins w:id="3151"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3152"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3153" w:author="Jason Rhee" w:date="2024-07-21T19:47:00Z" w16du:dateUtc="2024-07-21T09:47:00Z"/>
              </w:rPr>
            </w:pPr>
            <w:ins w:id="3154"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3155" w:author="Jason Rhee" w:date="2024-07-16T18:01:00Z" w16du:dateUtc="2024-07-16T08:01:00Z"/>
          <w:rFonts w:eastAsiaTheme="minorEastAsia"/>
          <w:lang w:eastAsia="ko-KR"/>
        </w:rPr>
        <w:pPrChange w:id="3156"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3084"/>
      <w:bookmarkEnd w:id="3085"/>
    </w:p>
    <w:p w14:paraId="42D7ABC7" w14:textId="76E98E46" w:rsidR="00123836" w:rsidRDefault="003E0B96" w:rsidP="00A51240">
      <w:pPr>
        <w:spacing w:before="0"/>
      </w:pPr>
      <w:r>
        <w:t>Name: Under</w:t>
      </w:r>
      <w:ins w:id="3157" w:author="Jason Rhee" w:date="2024-07-21T19:37:00Z" w16du:dateUtc="2024-07-21T09:37:00Z">
        <w:r w:rsidR="009A58B9">
          <w:rPr>
            <w:rFonts w:eastAsiaTheme="minorEastAsia" w:hint="eastAsia"/>
            <w:lang w:eastAsia="ko-KR"/>
          </w:rPr>
          <w:t xml:space="preserve"> </w:t>
        </w:r>
      </w:ins>
      <w:r>
        <w:t>Keel</w:t>
      </w:r>
      <w:ins w:id="3158" w:author="Jason Rhee" w:date="2024-07-21T19:37:00Z" w16du:dateUtc="2024-07-21T09:37:00Z">
        <w:r w:rsidR="009A58B9">
          <w:rPr>
            <w:rFonts w:eastAsiaTheme="minorEastAsia" w:hint="eastAsia"/>
            <w:lang w:eastAsia="ko-KR"/>
          </w:rPr>
          <w:t xml:space="preserve"> </w:t>
        </w:r>
      </w:ins>
      <w:r>
        <w:t>Clearance</w:t>
      </w:r>
      <w:ins w:id="3159" w:author="Jason Rhee" w:date="2024-07-21T19:37:00Z" w16du:dateUtc="2024-07-21T09:37:00Z">
        <w:r w:rsidR="009A58B9">
          <w:rPr>
            <w:rFonts w:eastAsiaTheme="minorEastAsia" w:hint="eastAsia"/>
            <w:lang w:eastAsia="ko-KR"/>
          </w:rPr>
          <w:t xml:space="preserve"> </w:t>
        </w:r>
      </w:ins>
      <w:r>
        <w:t>Non</w:t>
      </w:r>
      <w:ins w:id="3160" w:author="Jason Rhee" w:date="2024-07-21T19:37:00Z" w16du:dateUtc="2024-07-21T09:37:00Z">
        <w:r w:rsidR="009A58B9">
          <w:rPr>
            <w:rFonts w:eastAsiaTheme="minorEastAsia" w:hint="eastAsia"/>
            <w:lang w:eastAsia="ko-KR"/>
          </w:rPr>
          <w:t xml:space="preserve"> </w:t>
        </w:r>
      </w:ins>
      <w:r>
        <w:t>Navigable</w:t>
      </w:r>
      <w:ins w:id="3161"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3162" w:author="Jason Rhee" w:date="2024-07-21T19:47:00Z" w16du:dateUtc="2024-07-21T09:47:00Z">
            <w:rPr/>
          </w:rPrChange>
        </w:rPr>
      </w:pPr>
      <w:r>
        <w:t xml:space="preserve">Definition: </w:t>
      </w:r>
      <w:ins w:id="3163" w:author="Jason Rhee" w:date="2024-07-21T19:37:00Z" w16du:dateUtc="2024-07-21T09:37:00Z">
        <w:r w:rsidR="00EE1C01" w:rsidRPr="00EE1C01">
          <w:t>An area of under keel clearance less than the calculated safe limit.</w:t>
        </w:r>
      </w:ins>
      <w:del w:id="3164"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3165"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3166">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67"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68"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69"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3170"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3171"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72"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73"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74"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3175"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76"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3177" w:author="Jason Rhee" w:date="2024-07-21T19:40:00Z" w16du:dateUtc="2024-07-21T09:40:00Z"/>
              </w:rPr>
            </w:pPr>
            <w:ins w:id="3178"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79"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3180" w:author="Jason Rhee" w:date="2024-07-21T19:40:00Z" w16du:dateUtc="2024-07-21T09:40:00Z"/>
                <w:lang w:eastAsia="ko-KR"/>
              </w:rPr>
            </w:pPr>
            <w:ins w:id="3181"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182"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3183" w:author="Jason Rhee" w:date="2024-07-21T19:40:00Z" w16du:dateUtc="2024-07-21T09:40:00Z"/>
              </w:rPr>
            </w:pPr>
            <w:ins w:id="3184"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85"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3186"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87"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3188" w:author="Jason Rhee" w:date="2024-07-21T19:40:00Z" w16du:dateUtc="2024-07-21T09:40:00Z"/>
              </w:rPr>
            </w:pPr>
            <w:ins w:id="3189"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3190" w:name="idmarkerx16777217x198807"/>
      <w:bookmarkStart w:id="3191" w:name="_Toc527705897"/>
      <w:bookmarkStart w:id="3192" w:name="_Toc528589785"/>
      <w:bookmarkEnd w:id="3190"/>
      <w:r>
        <w:t>UnderKeelClearanceAlmost</w:t>
      </w:r>
      <w:r w:rsidR="0002483E">
        <w:t>N</w:t>
      </w:r>
      <w:r w:rsidR="00C92FE4">
        <w:t>on</w:t>
      </w:r>
      <w:r>
        <w:t>NavigableArea</w:t>
      </w:r>
      <w:bookmarkEnd w:id="3191"/>
      <w:bookmarkEnd w:id="3192"/>
    </w:p>
    <w:p w14:paraId="6962FBBD" w14:textId="22491634" w:rsidR="00123836" w:rsidRDefault="003E0B96" w:rsidP="00A51240">
      <w:pPr>
        <w:spacing w:before="0"/>
      </w:pPr>
      <w:r>
        <w:t>Name: Under</w:t>
      </w:r>
      <w:ins w:id="3193" w:author="Jason Rhee" w:date="2024-07-21T19:43:00Z" w16du:dateUtc="2024-07-21T09:43:00Z">
        <w:r w:rsidR="00C2004E">
          <w:rPr>
            <w:rFonts w:eastAsiaTheme="minorEastAsia" w:hint="eastAsia"/>
            <w:lang w:eastAsia="ko-KR"/>
          </w:rPr>
          <w:t xml:space="preserve"> </w:t>
        </w:r>
      </w:ins>
      <w:r>
        <w:t>Keel</w:t>
      </w:r>
      <w:ins w:id="3194" w:author="Jason Rhee" w:date="2024-07-21T19:43:00Z" w16du:dateUtc="2024-07-21T09:43:00Z">
        <w:r w:rsidR="00C2004E">
          <w:rPr>
            <w:rFonts w:eastAsiaTheme="minorEastAsia" w:hint="eastAsia"/>
            <w:lang w:eastAsia="ko-KR"/>
          </w:rPr>
          <w:t xml:space="preserve"> </w:t>
        </w:r>
      </w:ins>
      <w:r>
        <w:t>Clearance</w:t>
      </w:r>
      <w:ins w:id="3195" w:author="Jason Rhee" w:date="2024-07-21T19:43:00Z" w16du:dateUtc="2024-07-21T09:43:00Z">
        <w:r w:rsidR="00C2004E">
          <w:rPr>
            <w:rFonts w:eastAsiaTheme="minorEastAsia" w:hint="eastAsia"/>
            <w:lang w:eastAsia="ko-KR"/>
          </w:rPr>
          <w:t xml:space="preserve"> </w:t>
        </w:r>
      </w:ins>
      <w:r>
        <w:t>Almost</w:t>
      </w:r>
      <w:ins w:id="3196" w:author="Jason Rhee" w:date="2024-07-21T19:43:00Z" w16du:dateUtc="2024-07-21T09:43:00Z">
        <w:r w:rsidR="00C2004E">
          <w:rPr>
            <w:rFonts w:eastAsiaTheme="minorEastAsia" w:hint="eastAsia"/>
            <w:lang w:eastAsia="ko-KR"/>
          </w:rPr>
          <w:t xml:space="preserve"> </w:t>
        </w:r>
      </w:ins>
      <w:r w:rsidR="002F3F85">
        <w:t>N</w:t>
      </w:r>
      <w:r w:rsidR="00C92FE4">
        <w:t>on</w:t>
      </w:r>
      <w:ins w:id="3197" w:author="Jason Rhee" w:date="2024-07-21T19:43:00Z" w16du:dateUtc="2024-07-21T09:43:00Z">
        <w:r w:rsidR="00C2004E">
          <w:rPr>
            <w:rFonts w:eastAsiaTheme="minorEastAsia" w:hint="eastAsia"/>
            <w:lang w:eastAsia="ko-KR"/>
          </w:rPr>
          <w:t xml:space="preserve"> </w:t>
        </w:r>
      </w:ins>
      <w:r>
        <w:t>Navigable</w:t>
      </w:r>
      <w:ins w:id="3198"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3199" w:author="Jason Rhee" w:date="2024-07-21T19:44:00Z" w16du:dateUtc="2024-07-21T09:44:00Z">
        <w:r w:rsidR="00CA3833" w:rsidRPr="00CA3833">
          <w:t>An area of under keel clearance almost less than the calculated safe limit, as established for the waterway.</w:t>
        </w:r>
      </w:ins>
      <w:del w:id="3200"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3201">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3202"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203"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204"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205"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3206"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3207"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208"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209"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210"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3211"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212"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3213" w:author="Jason Rhee" w:date="2024-07-21T19:44:00Z" w16du:dateUtc="2024-07-21T09:44:00Z"/>
                <w:lang w:eastAsia="ko-KR"/>
              </w:rPr>
            </w:pPr>
            <w:ins w:id="3214"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215"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3216" w:author="Jason Rhee" w:date="2024-07-21T19:44:00Z" w16du:dateUtc="2024-07-21T09:44:00Z"/>
                <w:lang w:eastAsia="ko-KR"/>
              </w:rPr>
            </w:pPr>
            <w:ins w:id="3217"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218"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3219" w:author="Jason Rhee" w:date="2024-07-21T19:44:00Z" w16du:dateUtc="2024-07-21T09:44:00Z"/>
              </w:rPr>
            </w:pPr>
            <w:ins w:id="3220"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221"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3222"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223"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3224" w:author="Jason Rhee" w:date="2024-07-21T19:44:00Z" w16du:dateUtc="2024-07-21T09:44:00Z"/>
                <w:lang w:eastAsia="ko-KR"/>
              </w:rPr>
            </w:pPr>
            <w:ins w:id="3225"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3226" w:name="_Toc527705898"/>
      <w:bookmarkStart w:id="3227" w:name="_Toc528589786"/>
      <w:r>
        <w:t>UnderKeelClearanceControlPoint</w:t>
      </w:r>
      <w:bookmarkEnd w:id="3226"/>
      <w:bookmarkEnd w:id="3227"/>
    </w:p>
    <w:p w14:paraId="4D6B696E" w14:textId="7DBEA7FA" w:rsidR="00123836" w:rsidRDefault="003E0B96" w:rsidP="00A51240">
      <w:pPr>
        <w:spacing w:before="0"/>
      </w:pPr>
      <w:r>
        <w:t>Name: Under</w:t>
      </w:r>
      <w:ins w:id="3228" w:author="Jason Rhee" w:date="2024-07-21T19:44:00Z" w16du:dateUtc="2024-07-21T09:44:00Z">
        <w:r w:rsidR="00AB2D12">
          <w:rPr>
            <w:rFonts w:eastAsiaTheme="minorEastAsia" w:hint="eastAsia"/>
            <w:lang w:eastAsia="ko-KR"/>
          </w:rPr>
          <w:t xml:space="preserve"> </w:t>
        </w:r>
      </w:ins>
      <w:r>
        <w:t>Keel</w:t>
      </w:r>
      <w:ins w:id="3229" w:author="Jason Rhee" w:date="2024-07-21T19:44:00Z" w16du:dateUtc="2024-07-21T09:44:00Z">
        <w:r w:rsidR="00AB2D12">
          <w:rPr>
            <w:rFonts w:eastAsiaTheme="minorEastAsia" w:hint="eastAsia"/>
            <w:lang w:eastAsia="ko-KR"/>
          </w:rPr>
          <w:t xml:space="preserve"> </w:t>
        </w:r>
      </w:ins>
      <w:r>
        <w:t>Clearance</w:t>
      </w:r>
      <w:ins w:id="3230" w:author="Jason Rhee" w:date="2024-07-21T19:45:00Z" w16du:dateUtc="2024-07-21T09:45:00Z">
        <w:r w:rsidR="00AB2D12">
          <w:rPr>
            <w:rFonts w:eastAsiaTheme="minorEastAsia" w:hint="eastAsia"/>
            <w:lang w:eastAsia="ko-KR"/>
          </w:rPr>
          <w:t xml:space="preserve"> </w:t>
        </w:r>
      </w:ins>
      <w:r>
        <w:t>Control</w:t>
      </w:r>
      <w:ins w:id="3231"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3232" w:author="Jason Rhee" w:date="2024-07-21T19:45:00Z" w16du:dateUtc="2024-07-21T09:45:00Z">
        <w:r w:rsidR="0086635B" w:rsidRPr="0086635B">
          <w:t>Selected critical passage point or line.</w:t>
        </w:r>
      </w:ins>
      <w:del w:id="3233"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3234"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3235" w:author="Jason Rhee" w:date="2024-07-21T19:45:00Z" w16du:dateUtc="2024-07-21T09:45:00Z"/>
                <w:lang w:eastAsia="ko-KR"/>
              </w:rPr>
            </w:pPr>
            <w:ins w:id="3236"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3237" w:author="Jason Rhee" w:date="2024-07-21T19:45:00Z" w16du:dateUtc="2024-07-21T09:45:00Z"/>
                <w:lang w:eastAsia="ko-KR"/>
              </w:rPr>
            </w:pPr>
            <w:ins w:id="3238"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3239" w:author="Jason Rhee" w:date="2024-07-21T19:45:00Z" w16du:dateUtc="2024-07-21T09:45:00Z"/>
                <w:lang w:eastAsia="ko-KR"/>
              </w:rPr>
            </w:pPr>
            <w:ins w:id="3240"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3241"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3242" w:author="Jason Rhee" w:date="2024-07-21T19:45:00Z" w16du:dateUtc="2024-07-21T09:45:00Z"/>
                <w:lang w:eastAsia="ko-KR"/>
              </w:rPr>
            </w:pPr>
            <w:ins w:id="3243"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3244" w:name="_Toc528325769"/>
      <w:bookmarkStart w:id="3245" w:name="_Toc127463893"/>
      <w:bookmarkStart w:id="3246" w:name="_Toc128125519"/>
      <w:bookmarkStart w:id="3247" w:name="_Toc141176301"/>
      <w:bookmarkStart w:id="3248" w:name="_Toc141176466"/>
      <w:bookmarkStart w:id="3249" w:name="_Toc141177098"/>
      <w:bookmarkStart w:id="3250" w:name="_Toc150177972"/>
      <w:bookmarkEnd w:id="3244"/>
      <w:r w:rsidRPr="00D129DC">
        <w:lastRenderedPageBreak/>
        <w:t>Portrayal Catalogue</w:t>
      </w:r>
      <w:bookmarkEnd w:id="3245"/>
      <w:bookmarkEnd w:id="3246"/>
      <w:bookmarkEnd w:id="3247"/>
      <w:bookmarkEnd w:id="3248"/>
      <w:bookmarkEnd w:id="3249"/>
      <w:bookmarkEnd w:id="3250"/>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3251" w:name="_Toc527707420"/>
      <w:bookmarkStart w:id="3252" w:name="_Toc528589788"/>
      <w:bookmarkStart w:id="3253" w:name="_Toc516378"/>
      <w:bookmarkStart w:id="3254" w:name="_Toc127463894"/>
      <w:bookmarkStart w:id="3255" w:name="_Toc128125520"/>
      <w:bookmarkStart w:id="3256" w:name="_Toc141176302"/>
      <w:bookmarkStart w:id="3257" w:name="_Toc141176467"/>
      <w:bookmarkStart w:id="3258" w:name="_Toc141177099"/>
      <w:bookmarkStart w:id="3259" w:name="_Toc150177973"/>
      <w:r>
        <w:t>Catalogue header information</w:t>
      </w:r>
      <w:bookmarkEnd w:id="3251"/>
      <w:bookmarkEnd w:id="3252"/>
      <w:bookmarkEnd w:id="3253"/>
      <w:bookmarkEnd w:id="3254"/>
      <w:bookmarkEnd w:id="3255"/>
      <w:bookmarkEnd w:id="3256"/>
      <w:bookmarkEnd w:id="3257"/>
      <w:bookmarkEnd w:id="3258"/>
      <w:bookmarkEnd w:id="3259"/>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3260" w:author="Jason Rhee" w:date="2024-03-06T14:41:00Z">
        <w:r w:rsidR="005A50C3">
          <w:t xml:space="preserve"> 1.</w:t>
        </w:r>
      </w:ins>
      <w:ins w:id="3261" w:author="Jason Rhee" w:date="2024-07-21T19:49:00Z" w16du:dateUtc="2024-07-21T09:49:00Z">
        <w:r w:rsidR="005352E1">
          <w:rPr>
            <w:rFonts w:eastAsiaTheme="minorEastAsia" w:hint="eastAsia"/>
            <w:lang w:eastAsia="ko-KR"/>
          </w:rPr>
          <w:t>2</w:t>
        </w:r>
      </w:ins>
      <w:ins w:id="3262" w:author="Jason Rhee" w:date="2024-03-06T14:41:00Z">
        <w:r w:rsidR="005A50C3">
          <w:t>.0</w:t>
        </w:r>
      </w:ins>
    </w:p>
    <w:p w14:paraId="7426E8C6" w14:textId="3D86E2C0" w:rsidR="003E0B96" w:rsidRPr="00D26EE2" w:rsidRDefault="003E0B96" w:rsidP="00A51240">
      <w:pPr>
        <w:spacing w:before="0"/>
        <w:rPr>
          <w:rFonts w:eastAsiaTheme="minorEastAsia"/>
          <w:lang w:eastAsia="ko-KR"/>
          <w:rPrChange w:id="3263" w:author="Jason Rhee" w:date="2024-07-21T19:49:00Z" w16du:dateUtc="2024-07-21T09:49:00Z">
            <w:rPr/>
          </w:rPrChange>
        </w:rPr>
      </w:pPr>
      <w:r>
        <w:t xml:space="preserve">Version date: </w:t>
      </w:r>
      <w:del w:id="3264" w:author="Jason Rhee" w:date="2024-07-21T19:49:00Z" w16du:dateUtc="2024-07-21T09:49:00Z">
        <w:r w:rsidDel="005352E1">
          <w:delText>20</w:delText>
        </w:r>
        <w:r w:rsidR="00B93297" w:rsidDel="005352E1">
          <w:delText>23</w:delText>
        </w:r>
      </w:del>
      <w:ins w:id="3265" w:author="Jason Rhee" w:date="2024-07-21T19:49:00Z" w16du:dateUtc="2024-07-21T09:49:00Z">
        <w:r w:rsidR="005352E1">
          <w:t>202</w:t>
        </w:r>
        <w:r w:rsidR="005352E1">
          <w:rPr>
            <w:rFonts w:eastAsiaTheme="minorEastAsia" w:hint="eastAsia"/>
            <w:lang w:eastAsia="ko-KR"/>
          </w:rPr>
          <w:t>4</w:t>
        </w:r>
      </w:ins>
      <w:r>
        <w:t>-</w:t>
      </w:r>
      <w:ins w:id="3266" w:author="Jason Rhee" w:date="2024-07-21T19:49:00Z" w16du:dateUtc="2024-07-21T09:49:00Z">
        <w:r w:rsidR="00D26EE2">
          <w:rPr>
            <w:rFonts w:eastAsiaTheme="minorEastAsia" w:hint="eastAsia"/>
            <w:lang w:eastAsia="ko-KR"/>
          </w:rPr>
          <w:t>07</w:t>
        </w:r>
      </w:ins>
      <w:del w:id="3267" w:author="Jason Rhee" w:date="2024-07-21T19:49:00Z" w16du:dateUtc="2024-07-21T09:49:00Z">
        <w:r w:rsidDel="00D26EE2">
          <w:delText>10</w:delText>
        </w:r>
      </w:del>
      <w:r>
        <w:t>-</w:t>
      </w:r>
      <w:del w:id="3268" w:author="Jason Rhee" w:date="2024-07-21T19:49:00Z" w16du:dateUtc="2024-07-21T09:49:00Z">
        <w:r w:rsidR="00B93297" w:rsidDel="00D26EE2">
          <w:delText>05</w:delText>
        </w:r>
      </w:del>
      <w:ins w:id="3269"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3270" w:name="_Toc527707421"/>
      <w:bookmarkStart w:id="3271" w:name="_Toc528589789"/>
      <w:bookmarkStart w:id="3272" w:name="_Toc516379"/>
      <w:bookmarkStart w:id="3273" w:name="_Toc127463895"/>
      <w:bookmarkStart w:id="3274" w:name="_Toc128125521"/>
      <w:bookmarkStart w:id="3275" w:name="_Toc141176303"/>
      <w:bookmarkStart w:id="3276" w:name="_Toc141176468"/>
      <w:bookmarkStart w:id="3277" w:name="_Toc141177100"/>
      <w:bookmarkStart w:id="3278" w:name="_Toc150177974"/>
      <w:r>
        <w:lastRenderedPageBreak/>
        <w:t>Definition Sources</w:t>
      </w:r>
      <w:bookmarkEnd w:id="3270"/>
      <w:bookmarkEnd w:id="3271"/>
      <w:bookmarkEnd w:id="3272"/>
      <w:bookmarkEnd w:id="3273"/>
      <w:bookmarkEnd w:id="3274"/>
      <w:bookmarkEnd w:id="3275"/>
      <w:bookmarkEnd w:id="3276"/>
      <w:bookmarkEnd w:id="3277"/>
      <w:bookmarkEnd w:id="3278"/>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3279" w:name="_Toc527707422"/>
      <w:bookmarkStart w:id="3280" w:name="_Toc528589790"/>
      <w:bookmarkStart w:id="3281" w:name="_Toc516380"/>
      <w:bookmarkStart w:id="3282" w:name="_Toc127463896"/>
      <w:bookmarkStart w:id="3283" w:name="_Toc128125522"/>
      <w:bookmarkStart w:id="3284" w:name="_Toc141176304"/>
      <w:bookmarkStart w:id="3285" w:name="_Toc141176469"/>
      <w:bookmarkStart w:id="3286" w:name="_Toc141177101"/>
      <w:bookmarkStart w:id="3287" w:name="_Toc150177975"/>
      <w:r>
        <w:lastRenderedPageBreak/>
        <w:t>Color Profiles</w:t>
      </w:r>
      <w:bookmarkEnd w:id="3279"/>
      <w:bookmarkEnd w:id="3280"/>
      <w:bookmarkEnd w:id="3281"/>
      <w:bookmarkEnd w:id="3282"/>
      <w:bookmarkEnd w:id="3283"/>
      <w:bookmarkEnd w:id="3284"/>
      <w:bookmarkEnd w:id="3285"/>
      <w:bookmarkEnd w:id="3286"/>
      <w:bookmarkEnd w:id="3287"/>
    </w:p>
    <w:p w14:paraId="0FACBD4E" w14:textId="11F82A58" w:rsidR="003E0B96" w:rsidRDefault="003E0B96" w:rsidP="00716349">
      <w:pPr>
        <w:pStyle w:val="Annex-Heading3"/>
        <w:rPr>
          <w:rFonts w:ascii="Times New Roman" w:hAnsi="Times New Roman"/>
          <w:szCs w:val="24"/>
        </w:rPr>
      </w:pPr>
      <w:bookmarkStart w:id="3288" w:name="_Toc527707423"/>
      <w:bookmarkStart w:id="3289" w:name="_Toc528589791"/>
      <w:r>
        <w:t>UKC color profile</w:t>
      </w:r>
      <w:bookmarkEnd w:id="3288"/>
      <w:bookmarkEnd w:id="3289"/>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3290" w:name="_Toc527707424"/>
      <w:bookmarkStart w:id="3291" w:name="_Toc528589792"/>
      <w:bookmarkStart w:id="3292" w:name="_Toc516381"/>
      <w:bookmarkStart w:id="3293" w:name="_Toc127463897"/>
      <w:bookmarkStart w:id="3294" w:name="_Toc128125523"/>
      <w:bookmarkStart w:id="3295" w:name="_Toc141176305"/>
      <w:bookmarkStart w:id="3296" w:name="_Toc141176470"/>
      <w:bookmarkStart w:id="3297" w:name="_Toc141177102"/>
      <w:bookmarkStart w:id="3298" w:name="_Toc150177976"/>
      <w:commentRangeStart w:id="3299"/>
      <w:commentRangeStart w:id="3300"/>
      <w:r w:rsidRPr="002464F7">
        <w:lastRenderedPageBreak/>
        <w:t>Symbols</w:t>
      </w:r>
      <w:bookmarkEnd w:id="3290"/>
      <w:bookmarkEnd w:id="3291"/>
      <w:bookmarkEnd w:id="3292"/>
      <w:bookmarkEnd w:id="3293"/>
      <w:bookmarkEnd w:id="3294"/>
      <w:bookmarkEnd w:id="3295"/>
      <w:bookmarkEnd w:id="3296"/>
      <w:bookmarkEnd w:id="3297"/>
      <w:bookmarkEnd w:id="3298"/>
      <w:commentRangeEnd w:id="3299"/>
      <w:r w:rsidR="00E26FFB">
        <w:rPr>
          <w:rStyle w:val="CommentReference"/>
          <w:rFonts w:cs="Times New Roman"/>
          <w:b w:val="0"/>
          <w:bCs w:val="0"/>
          <w:color w:val="auto"/>
          <w:szCs w:val="20"/>
        </w:rPr>
        <w:commentReference w:id="3299"/>
      </w:r>
      <w:commentRangeEnd w:id="3300"/>
      <w:r w:rsidR="00746FEA">
        <w:rPr>
          <w:rStyle w:val="CommentReference"/>
          <w:rFonts w:cs="Times New Roman"/>
          <w:b w:val="0"/>
          <w:bCs w:val="0"/>
          <w:color w:val="auto"/>
          <w:szCs w:val="20"/>
        </w:rPr>
        <w:commentReference w:id="3300"/>
      </w:r>
    </w:p>
    <w:p w14:paraId="472A99F2" w14:textId="195E433C" w:rsidR="003E0B96" w:rsidRDefault="002C4B93" w:rsidP="00716349">
      <w:pPr>
        <w:pStyle w:val="Annex-Heading3"/>
        <w:rPr>
          <w:rFonts w:ascii="Times New Roman" w:hAnsi="Times New Roman"/>
          <w:szCs w:val="24"/>
        </w:rPr>
      </w:pPr>
      <w:bookmarkStart w:id="3301" w:name="_Toc527707425"/>
      <w:bookmarkStart w:id="3302" w:name="_Toc528589793"/>
      <w:ins w:id="3303" w:author="Jason Rhee" w:date="2024-07-21T19:55:00Z" w16du:dateUtc="2024-07-21T09:55:00Z">
        <w:r w:rsidRPr="002C4B93">
          <w:t>UKCCONPT</w:t>
        </w:r>
      </w:ins>
      <w:del w:id="3304" w:author="Jason Rhee" w:date="2024-07-21T19:55:00Z" w16du:dateUtc="2024-07-21T09:55:00Z">
        <w:r w:rsidR="003E0B96" w:rsidDel="002C4B93">
          <w:delText>Control Point</w:delText>
        </w:r>
      </w:del>
      <w:bookmarkEnd w:id="3301"/>
      <w:bookmarkEnd w:id="3302"/>
    </w:p>
    <w:p w14:paraId="4860BE4B" w14:textId="224A96BD" w:rsidR="006916E5" w:rsidRDefault="003E0B96" w:rsidP="00A51240">
      <w:pPr>
        <w:spacing w:before="0"/>
      </w:pPr>
      <w:r>
        <w:t xml:space="preserve">Name: </w:t>
      </w:r>
      <w:ins w:id="3305" w:author="Jason Rhee" w:date="2024-07-21T19:54:00Z" w16du:dateUtc="2024-07-21T09:54:00Z">
        <w:r w:rsidR="001C758C" w:rsidRPr="001C758C">
          <w:t>UKCCONPT</w:t>
        </w:r>
      </w:ins>
      <w:del w:id="3306"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3307" w:author="Jason Rhee" w:date="2024-07-21T19:53:00Z" w16du:dateUtc="2024-07-21T09:53:00Z">
        <w:r w:rsidR="00D65ACD" w:rsidRPr="00D65ACD">
          <w:t>Symbol for Under Keel Clearance Control Point</w:t>
        </w:r>
      </w:ins>
      <w:del w:id="3308"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3309" w:author="Jason Rhee" w:date="2024-07-21T19:54:00Z" w16du:dateUtc="2024-07-21T09:54:00Z">
        <w:r w:rsidR="00D65ACD" w:rsidRPr="00D65ACD">
          <w:t>UKCCONPT</w:t>
        </w:r>
      </w:ins>
      <w:del w:id="3310"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r>
        <w:t xml:space="preserve">File Name: </w:t>
      </w:r>
      <w:ins w:id="3311" w:author="Jason Rhee" w:date="2024-07-21T19:54:00Z" w16du:dateUtc="2024-07-21T09:54:00Z">
        <w:r w:rsidR="001C758C" w:rsidRPr="001C758C">
          <w:t>UKCCONPT</w:t>
        </w:r>
      </w:ins>
      <w:del w:id="3312" w:author="Jason Rhee" w:date="2024-07-21T19:54:00Z" w16du:dateUtc="2024-07-21T09:54:00Z">
        <w:r w:rsidDel="001C758C">
          <w:delText>CP</w:delText>
        </w:r>
      </w:del>
      <w:r>
        <w:t>.svg</w:t>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3313" w:author="Jason Rhee" w:date="2024-07-21T19:55:00Z" w16du:dateUtc="2024-07-21T09:55:00Z"/>
          <w:rPrChange w:id="3314" w:author="Jason Rhee" w:date="2024-07-21T19:55:00Z" w16du:dateUtc="2024-07-21T09:55:00Z">
            <w:rPr>
              <w:ins w:id="3315" w:author="Jason Rhee" w:date="2024-07-21T19:55:00Z" w16du:dateUtc="2024-07-21T09:55:00Z"/>
              <w:rFonts w:eastAsiaTheme="minorEastAsia"/>
              <w:lang w:eastAsia="ko-KR"/>
            </w:rPr>
          </w:rPrChange>
        </w:rPr>
      </w:pPr>
      <w:ins w:id="3316" w:author="Jason Rhee" w:date="2024-07-21T19:55:00Z" w16du:dateUtc="2024-07-21T09:55:00Z">
        <w:r>
          <w:rPr>
            <w:rFonts w:eastAsiaTheme="minorEastAsia" w:hint="eastAsia"/>
            <w:lang w:eastAsia="ko-KR"/>
          </w:rPr>
          <w:t>EMUKCARE</w:t>
        </w:r>
      </w:ins>
    </w:p>
    <w:p w14:paraId="7667D1D8" w14:textId="298EE019" w:rsidR="00B57833" w:rsidRDefault="00B57833">
      <w:pPr>
        <w:rPr>
          <w:ins w:id="3317" w:author="Jason Rhee" w:date="2024-07-21T19:56:00Z" w16du:dateUtc="2024-07-21T09:56:00Z"/>
        </w:rPr>
        <w:pPrChange w:id="3318" w:author="Jason Rhee" w:date="2024-07-21T19:56:00Z" w16du:dateUtc="2024-07-21T09:56:00Z">
          <w:pPr>
            <w:pStyle w:val="Annex0"/>
          </w:pPr>
        </w:pPrChange>
      </w:pPr>
      <w:ins w:id="3319" w:author="Jason Rhee" w:date="2024-07-21T19:56:00Z" w16du:dateUtc="2024-07-21T09:56:00Z">
        <w:r>
          <w:t xml:space="preserve">Name: </w:t>
        </w:r>
        <w:r w:rsidRPr="00B57833">
          <w:t>EMUKCARE</w:t>
        </w:r>
      </w:ins>
    </w:p>
    <w:p w14:paraId="07EA4382" w14:textId="46B2E45F" w:rsidR="00B57833" w:rsidRPr="00B57833" w:rsidRDefault="00B57833">
      <w:pPr>
        <w:rPr>
          <w:ins w:id="3320" w:author="Jason Rhee" w:date="2024-07-21T19:56:00Z" w16du:dateUtc="2024-07-21T09:56:00Z"/>
          <w:rFonts w:eastAsiaTheme="minorEastAsia"/>
          <w:lang w:eastAsia="ko-KR"/>
          <w:rPrChange w:id="3321" w:author="Jason Rhee" w:date="2024-07-21T19:56:00Z" w16du:dateUtc="2024-07-21T09:56:00Z">
            <w:rPr>
              <w:ins w:id="3322" w:author="Jason Rhee" w:date="2024-07-21T19:56:00Z" w16du:dateUtc="2024-07-21T09:56:00Z"/>
            </w:rPr>
          </w:rPrChange>
        </w:rPr>
        <w:pPrChange w:id="3323" w:author="Jason Rhee" w:date="2024-07-21T19:56:00Z" w16du:dateUtc="2024-07-21T09:56:00Z">
          <w:pPr>
            <w:pStyle w:val="Annex0"/>
          </w:pPr>
        </w:pPrChange>
      </w:pPr>
      <w:ins w:id="3324" w:author="Jason Rhee" w:date="2024-07-21T19:56:00Z" w16du:dateUtc="2024-07-21T09:56:00Z">
        <w:r>
          <w:t xml:space="preserve">Description: </w:t>
        </w:r>
      </w:ins>
      <w:ins w:id="3325" w:author="Jason Rhee" w:date="2024-07-21T19:56:00Z">
        <w:r w:rsidRPr="00B57833">
          <w:t>Embedded complex line symbol for Under Keel Clearance Plan Area</w:t>
        </w:r>
      </w:ins>
    </w:p>
    <w:p w14:paraId="412C8567" w14:textId="19824D35" w:rsidR="00B57833" w:rsidRDefault="00B57833">
      <w:pPr>
        <w:rPr>
          <w:ins w:id="3326" w:author="Jason Rhee" w:date="2024-07-21T19:56:00Z" w16du:dateUtc="2024-07-21T09:56:00Z"/>
        </w:rPr>
        <w:pPrChange w:id="3327" w:author="Jason Rhee" w:date="2024-07-21T19:56:00Z" w16du:dateUtc="2024-07-21T09:56:00Z">
          <w:pPr>
            <w:pStyle w:val="Annex0"/>
          </w:pPr>
        </w:pPrChange>
      </w:pPr>
      <w:ins w:id="3328" w:author="Jason Rhee" w:date="2024-07-21T19:56:00Z" w16du:dateUtc="2024-07-21T09:56:00Z">
        <w:r>
          <w:t xml:space="preserve">ID: </w:t>
        </w:r>
        <w:r w:rsidRPr="00B57833">
          <w:t>EMUKCARE</w:t>
        </w:r>
      </w:ins>
    </w:p>
    <w:p w14:paraId="64069C94" w14:textId="77777777" w:rsidR="00B57833" w:rsidRDefault="00B57833">
      <w:pPr>
        <w:rPr>
          <w:ins w:id="3329" w:author="Jason Rhee" w:date="2024-07-21T19:56:00Z" w16du:dateUtc="2024-07-21T09:56:00Z"/>
        </w:rPr>
        <w:pPrChange w:id="3330" w:author="Jason Rhee" w:date="2024-07-21T19:56:00Z" w16du:dateUtc="2024-07-21T09:56:00Z">
          <w:pPr>
            <w:pStyle w:val="Annex0"/>
          </w:pPr>
        </w:pPrChange>
      </w:pPr>
      <w:ins w:id="3331" w:author="Jason Rhee" w:date="2024-07-21T19:56:00Z" w16du:dateUtc="2024-07-21T09:56:00Z">
        <w:r>
          <w:t>Language: en (English)</w:t>
        </w:r>
      </w:ins>
    </w:p>
    <w:p w14:paraId="6CB1C3A3" w14:textId="77777777" w:rsidR="00B57833" w:rsidRDefault="00B57833">
      <w:pPr>
        <w:rPr>
          <w:ins w:id="3332" w:author="Jason Rhee" w:date="2024-07-21T19:56:00Z" w16du:dateUtc="2024-07-21T09:56:00Z"/>
        </w:rPr>
        <w:pPrChange w:id="3333" w:author="Jason Rhee" w:date="2024-07-21T19:56:00Z" w16du:dateUtc="2024-07-21T09:56:00Z">
          <w:pPr>
            <w:pStyle w:val="Annex0"/>
          </w:pPr>
        </w:pPrChange>
      </w:pPr>
      <w:ins w:id="3334" w:author="Jason Rhee" w:date="2024-07-21T19:56:00Z" w16du:dateUtc="2024-07-21T09:56:00Z">
        <w:r>
          <w:t>Remarks:</w:t>
        </w:r>
      </w:ins>
    </w:p>
    <w:p w14:paraId="7AAB374D" w14:textId="758C8626" w:rsidR="00B57833" w:rsidRDefault="00B57833">
      <w:pPr>
        <w:rPr>
          <w:ins w:id="3335" w:author="Jason Rhee" w:date="2024-07-21T19:56:00Z" w16du:dateUtc="2024-07-21T09:56:00Z"/>
        </w:rPr>
        <w:pPrChange w:id="3336" w:author="Jason Rhee" w:date="2024-07-21T19:56:00Z" w16du:dateUtc="2024-07-21T09:56:00Z">
          <w:pPr>
            <w:pStyle w:val="Annex0"/>
          </w:pPr>
        </w:pPrChange>
      </w:pPr>
      <w:commentRangeStart w:id="3337"/>
      <w:ins w:id="3338" w:author="Jason Rhee" w:date="2024-07-21T19:56:00Z" w16du:dateUtc="2024-07-21T09:56:00Z">
        <w:r>
          <w:t xml:space="preserve">File Name: </w:t>
        </w:r>
        <w:r w:rsidRPr="00B57833">
          <w:t>EMUKCARE</w:t>
        </w:r>
        <w:r>
          <w:t>.svg</w:t>
        </w:r>
        <w:commentRangeEnd w:id="3337"/>
        <w:r>
          <w:rPr>
            <w:rStyle w:val="CommentReference"/>
            <w:rFonts w:eastAsia="MS Mincho"/>
            <w:szCs w:val="20"/>
            <w:lang w:eastAsia="ja-JP"/>
          </w:rPr>
          <w:commentReference w:id="3337"/>
        </w:r>
      </w:ins>
    </w:p>
    <w:p w14:paraId="1575852E" w14:textId="77777777" w:rsidR="00B57833" w:rsidRDefault="00B57833">
      <w:pPr>
        <w:rPr>
          <w:ins w:id="3339" w:author="Jason Rhee" w:date="2024-07-21T19:56:00Z" w16du:dateUtc="2024-07-21T09:56:00Z"/>
        </w:rPr>
        <w:pPrChange w:id="3340" w:author="Jason Rhee" w:date="2024-07-21T19:56:00Z" w16du:dateUtc="2024-07-21T09:56:00Z">
          <w:pPr>
            <w:pStyle w:val="Annex0"/>
          </w:pPr>
        </w:pPrChange>
      </w:pPr>
      <w:ins w:id="3341" w:author="Jason Rhee" w:date="2024-07-21T19:56:00Z" w16du:dateUtc="2024-07-21T09:56:00Z">
        <w:r>
          <w:t>File Type: Symbol</w:t>
        </w:r>
      </w:ins>
    </w:p>
    <w:p w14:paraId="5882E118" w14:textId="77777777" w:rsidR="00B57833" w:rsidRDefault="00B57833">
      <w:pPr>
        <w:rPr>
          <w:ins w:id="3342" w:author="Jason Rhee" w:date="2024-07-21T19:56:00Z" w16du:dateUtc="2024-07-21T09:56:00Z"/>
        </w:rPr>
        <w:pPrChange w:id="3343" w:author="Jason Rhee" w:date="2024-07-21T19:56:00Z" w16du:dateUtc="2024-07-21T09:56:00Z">
          <w:pPr>
            <w:pStyle w:val="Annex0"/>
          </w:pPr>
        </w:pPrChange>
      </w:pPr>
      <w:ins w:id="3344" w:author="Jason Rhee" w:date="2024-07-21T19:56:00Z" w16du:dateUtc="2024-07-21T09:56:00Z">
        <w:r>
          <w:t>File Format: SVG</w:t>
        </w:r>
      </w:ins>
    </w:p>
    <w:p w14:paraId="4E47B110" w14:textId="2E602389" w:rsidR="00C314C3" w:rsidRPr="00ED1CF6" w:rsidRDefault="00ED1CF6" w:rsidP="00B57833">
      <w:pPr>
        <w:pStyle w:val="Annex-Heading3"/>
        <w:rPr>
          <w:ins w:id="3345" w:author="Jason Rhee" w:date="2024-07-21T19:57:00Z" w16du:dateUtc="2024-07-21T09:57:00Z"/>
          <w:rPrChange w:id="3346" w:author="Jason Rhee" w:date="2024-07-21T19:57:00Z" w16du:dateUtc="2024-07-21T09:57:00Z">
            <w:rPr>
              <w:ins w:id="3347" w:author="Jason Rhee" w:date="2024-07-21T19:57:00Z" w16du:dateUtc="2024-07-21T09:57:00Z"/>
              <w:rFonts w:eastAsiaTheme="minorEastAsia"/>
              <w:lang w:eastAsia="ko-KR"/>
            </w:rPr>
          </w:rPrChange>
        </w:rPr>
      </w:pPr>
      <w:ins w:id="3348" w:author="Jason Rhee" w:date="2024-07-21T19:57:00Z" w16du:dateUtc="2024-07-21T09:57:00Z">
        <w:r w:rsidRPr="00ED1CF6">
          <w:t>EMAREMG1</w:t>
        </w:r>
      </w:ins>
    </w:p>
    <w:p w14:paraId="297EDCE0" w14:textId="3686B9F4" w:rsidR="00ED1CF6" w:rsidRDefault="00ED1CF6">
      <w:pPr>
        <w:rPr>
          <w:ins w:id="3349" w:author="Jason Rhee" w:date="2024-07-21T19:57:00Z" w16du:dateUtc="2024-07-21T09:57:00Z"/>
        </w:rPr>
        <w:pPrChange w:id="3350" w:author="Jason Rhee" w:date="2024-07-21T19:57:00Z" w16du:dateUtc="2024-07-21T09:57:00Z">
          <w:pPr>
            <w:pStyle w:val="Annex0"/>
          </w:pPr>
        </w:pPrChange>
      </w:pPr>
      <w:ins w:id="3351" w:author="Jason Rhee" w:date="2024-07-21T19:57:00Z" w16du:dateUtc="2024-07-21T09:57:00Z">
        <w:r>
          <w:t xml:space="preserve">Name: </w:t>
        </w:r>
        <w:r w:rsidRPr="00ED1CF6">
          <w:t>EMAREMG1</w:t>
        </w:r>
      </w:ins>
    </w:p>
    <w:p w14:paraId="02EC399F" w14:textId="21893566" w:rsidR="00ED1CF6" w:rsidRPr="00ED1CF6" w:rsidRDefault="00ED1CF6">
      <w:pPr>
        <w:rPr>
          <w:ins w:id="3352" w:author="Jason Rhee" w:date="2024-07-21T19:57:00Z" w16du:dateUtc="2024-07-21T09:57:00Z"/>
          <w:rFonts w:eastAsiaTheme="minorEastAsia"/>
          <w:lang w:eastAsia="ko-KR"/>
        </w:rPr>
        <w:pPrChange w:id="3353" w:author="Jason Rhee" w:date="2024-07-21T19:57:00Z" w16du:dateUtc="2024-07-21T09:57:00Z">
          <w:pPr>
            <w:pStyle w:val="Annex0"/>
          </w:pPr>
        </w:pPrChange>
      </w:pPr>
      <w:ins w:id="3354" w:author="Jason Rhee" w:date="2024-07-21T19:57:00Z" w16du:dateUtc="2024-07-21T09:57:00Z">
        <w:r>
          <w:t xml:space="preserve">Description: </w:t>
        </w:r>
      </w:ins>
      <w:ins w:id="3355" w:author="Jason Rhee" w:date="2024-07-21T19:57:00Z">
        <w:r w:rsidRPr="00ED1CF6">
          <w:t>Embedded symbol</w:t>
        </w:r>
      </w:ins>
    </w:p>
    <w:p w14:paraId="3B6B3DBD" w14:textId="5B8AFE47" w:rsidR="00ED1CF6" w:rsidRDefault="00ED1CF6">
      <w:pPr>
        <w:rPr>
          <w:ins w:id="3356" w:author="Jason Rhee" w:date="2024-07-21T19:57:00Z" w16du:dateUtc="2024-07-21T09:57:00Z"/>
        </w:rPr>
        <w:pPrChange w:id="3357" w:author="Jason Rhee" w:date="2024-07-21T19:57:00Z" w16du:dateUtc="2024-07-21T09:57:00Z">
          <w:pPr>
            <w:pStyle w:val="Annex0"/>
          </w:pPr>
        </w:pPrChange>
      </w:pPr>
      <w:ins w:id="3358" w:author="Jason Rhee" w:date="2024-07-21T19:57:00Z" w16du:dateUtc="2024-07-21T09:57:00Z">
        <w:r>
          <w:t xml:space="preserve">ID: </w:t>
        </w:r>
        <w:r w:rsidRPr="00ED1CF6">
          <w:t>EMAREMG1</w:t>
        </w:r>
      </w:ins>
    </w:p>
    <w:p w14:paraId="1C2C3F40" w14:textId="77777777" w:rsidR="00ED1CF6" w:rsidRDefault="00ED1CF6">
      <w:pPr>
        <w:rPr>
          <w:ins w:id="3359" w:author="Jason Rhee" w:date="2024-07-21T19:57:00Z" w16du:dateUtc="2024-07-21T09:57:00Z"/>
        </w:rPr>
        <w:pPrChange w:id="3360" w:author="Jason Rhee" w:date="2024-07-21T19:57:00Z" w16du:dateUtc="2024-07-21T09:57:00Z">
          <w:pPr>
            <w:pStyle w:val="Annex0"/>
          </w:pPr>
        </w:pPrChange>
      </w:pPr>
      <w:ins w:id="3361" w:author="Jason Rhee" w:date="2024-07-21T19:57:00Z" w16du:dateUtc="2024-07-21T09:57:00Z">
        <w:r>
          <w:t>Language: en (English)</w:t>
        </w:r>
      </w:ins>
    </w:p>
    <w:p w14:paraId="68833E95" w14:textId="77777777" w:rsidR="00ED1CF6" w:rsidRDefault="00ED1CF6">
      <w:pPr>
        <w:rPr>
          <w:ins w:id="3362" w:author="Jason Rhee" w:date="2024-07-21T19:57:00Z" w16du:dateUtc="2024-07-21T09:57:00Z"/>
        </w:rPr>
        <w:pPrChange w:id="3363" w:author="Jason Rhee" w:date="2024-07-21T19:57:00Z" w16du:dateUtc="2024-07-21T09:57:00Z">
          <w:pPr>
            <w:pStyle w:val="Annex0"/>
          </w:pPr>
        </w:pPrChange>
      </w:pPr>
      <w:ins w:id="3364" w:author="Jason Rhee" w:date="2024-07-21T19:57:00Z" w16du:dateUtc="2024-07-21T09:57:00Z">
        <w:r>
          <w:t>Remarks:</w:t>
        </w:r>
      </w:ins>
    </w:p>
    <w:p w14:paraId="0E04CD26" w14:textId="39E1D5AB" w:rsidR="00ED1CF6" w:rsidRDefault="00ED1CF6">
      <w:pPr>
        <w:rPr>
          <w:ins w:id="3365" w:author="Jason Rhee" w:date="2024-07-21T19:57:00Z" w16du:dateUtc="2024-07-21T09:57:00Z"/>
        </w:rPr>
        <w:pPrChange w:id="3366" w:author="Jason Rhee" w:date="2024-07-21T19:57:00Z" w16du:dateUtc="2024-07-21T09:57:00Z">
          <w:pPr>
            <w:pStyle w:val="Annex0"/>
          </w:pPr>
        </w:pPrChange>
      </w:pPr>
      <w:commentRangeStart w:id="3367"/>
      <w:ins w:id="3368" w:author="Jason Rhee" w:date="2024-07-21T19:57:00Z" w16du:dateUtc="2024-07-21T09:57:00Z">
        <w:r>
          <w:t xml:space="preserve">File Name: </w:t>
        </w:r>
        <w:r w:rsidRPr="00ED1CF6">
          <w:t>EMAREMG1</w:t>
        </w:r>
        <w:r>
          <w:t>.svg</w:t>
        </w:r>
        <w:commentRangeEnd w:id="3367"/>
        <w:r>
          <w:rPr>
            <w:rStyle w:val="CommentReference"/>
            <w:rFonts w:eastAsia="MS Mincho"/>
            <w:szCs w:val="20"/>
            <w:lang w:eastAsia="ja-JP"/>
          </w:rPr>
          <w:commentReference w:id="3367"/>
        </w:r>
      </w:ins>
    </w:p>
    <w:p w14:paraId="693ED74F" w14:textId="77777777" w:rsidR="00ED1CF6" w:rsidRDefault="00ED1CF6">
      <w:pPr>
        <w:rPr>
          <w:ins w:id="3369" w:author="Jason Rhee" w:date="2024-07-21T19:57:00Z" w16du:dateUtc="2024-07-21T09:57:00Z"/>
        </w:rPr>
        <w:pPrChange w:id="3370" w:author="Jason Rhee" w:date="2024-07-21T19:57:00Z" w16du:dateUtc="2024-07-21T09:57:00Z">
          <w:pPr>
            <w:pStyle w:val="Annex0"/>
          </w:pPr>
        </w:pPrChange>
      </w:pPr>
      <w:ins w:id="3371" w:author="Jason Rhee" w:date="2024-07-21T19:57:00Z" w16du:dateUtc="2024-07-21T09:57:00Z">
        <w:r>
          <w:t>File Type: Symbol</w:t>
        </w:r>
      </w:ins>
    </w:p>
    <w:p w14:paraId="2AD6EDDB" w14:textId="77777777" w:rsidR="00ED1CF6" w:rsidRDefault="00ED1CF6">
      <w:pPr>
        <w:rPr>
          <w:ins w:id="3372" w:author="Jason Rhee" w:date="2024-07-21T19:57:00Z" w16du:dateUtc="2024-07-21T09:57:00Z"/>
        </w:rPr>
        <w:pPrChange w:id="3373" w:author="Jason Rhee" w:date="2024-07-21T19:57:00Z" w16du:dateUtc="2024-07-21T09:57:00Z">
          <w:pPr>
            <w:pStyle w:val="Annex0"/>
          </w:pPr>
        </w:pPrChange>
      </w:pPr>
      <w:ins w:id="3374" w:author="Jason Rhee" w:date="2024-07-21T19:57:00Z" w16du:dateUtc="2024-07-21T09:57:00Z">
        <w:r>
          <w:t>File Format: SVG</w:t>
        </w:r>
      </w:ins>
    </w:p>
    <w:p w14:paraId="673715CC" w14:textId="77777777" w:rsidR="00ED1CF6" w:rsidRDefault="00ED1CF6">
      <w:pPr>
        <w:pPrChange w:id="3375"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3376" w:name="_Toc527707426"/>
      <w:bookmarkStart w:id="3377" w:name="_Toc528589794"/>
      <w:bookmarkStart w:id="3378" w:name="_Toc516382"/>
      <w:bookmarkStart w:id="3379" w:name="_Toc127463898"/>
      <w:bookmarkStart w:id="3380" w:name="_Toc128125524"/>
      <w:bookmarkStart w:id="3381" w:name="_Toc141176306"/>
      <w:bookmarkStart w:id="3382" w:name="_Toc141176471"/>
      <w:bookmarkStart w:id="3383" w:name="_Toc141177103"/>
      <w:bookmarkStart w:id="3384" w:name="_Toc150177977"/>
      <w:commentRangeStart w:id="3385"/>
      <w:r>
        <w:rPr>
          <w:rFonts w:hint="eastAsia"/>
        </w:rPr>
        <w:lastRenderedPageBreak/>
        <w:t>Line</w:t>
      </w:r>
      <w:r>
        <w:t xml:space="preserve"> </w:t>
      </w:r>
      <w:r>
        <w:rPr>
          <w:rFonts w:hint="eastAsia"/>
        </w:rPr>
        <w:t>styles</w:t>
      </w:r>
      <w:bookmarkEnd w:id="3376"/>
      <w:bookmarkEnd w:id="3377"/>
      <w:bookmarkEnd w:id="3378"/>
      <w:bookmarkEnd w:id="3379"/>
      <w:bookmarkEnd w:id="3380"/>
      <w:bookmarkEnd w:id="3381"/>
      <w:bookmarkEnd w:id="3382"/>
      <w:bookmarkEnd w:id="3383"/>
      <w:bookmarkEnd w:id="3384"/>
      <w:commentRangeEnd w:id="3385"/>
      <w:r w:rsidR="00E26FFB">
        <w:rPr>
          <w:rStyle w:val="CommentReference"/>
          <w:rFonts w:cs="Times New Roman"/>
          <w:b w:val="0"/>
          <w:bCs w:val="0"/>
          <w:color w:val="auto"/>
          <w:szCs w:val="20"/>
        </w:rPr>
        <w:commentReference w:id="3385"/>
      </w:r>
    </w:p>
    <w:p w14:paraId="5CDD5DE9" w14:textId="13AC0E89" w:rsidR="00D30465" w:rsidRPr="00D30465" w:rsidRDefault="00D30465" w:rsidP="00A034E4">
      <w:pPr>
        <w:pStyle w:val="Annex-Heading3"/>
        <w:rPr>
          <w:ins w:id="3386" w:author="Jason Rhee" w:date="2024-07-21T20:00:00Z" w16du:dateUtc="2024-07-21T10:00:00Z"/>
          <w:rPrChange w:id="3387" w:author="Jason Rhee" w:date="2024-07-21T20:00:00Z" w16du:dateUtc="2024-07-21T10:00:00Z">
            <w:rPr>
              <w:ins w:id="3388" w:author="Jason Rhee" w:date="2024-07-21T20:00:00Z" w16du:dateUtc="2024-07-21T10:00:00Z"/>
              <w:rFonts w:eastAsiaTheme="minorEastAsia"/>
              <w:lang w:eastAsia="ko-KR"/>
            </w:rPr>
          </w:rPrChange>
        </w:rPr>
      </w:pPr>
      <w:ins w:id="3389" w:author="Jason Rhee" w:date="2024-07-21T20:00:00Z" w16du:dateUtc="2024-07-21T10:00:00Z">
        <w:r w:rsidRPr="00D30465">
          <w:t>UKCARE01</w:t>
        </w:r>
      </w:ins>
    </w:p>
    <w:p w14:paraId="484A7010" w14:textId="2C0CE4CD" w:rsidR="00D30465" w:rsidRDefault="00D30465">
      <w:pPr>
        <w:rPr>
          <w:ins w:id="3390" w:author="Jason Rhee" w:date="2024-07-21T20:00:00Z" w16du:dateUtc="2024-07-21T10:00:00Z"/>
        </w:rPr>
        <w:pPrChange w:id="3391" w:author="Jason Rhee" w:date="2024-07-21T20:00:00Z" w16du:dateUtc="2024-07-21T10:00:00Z">
          <w:pPr>
            <w:pStyle w:val="Annex0"/>
          </w:pPr>
        </w:pPrChange>
      </w:pPr>
      <w:ins w:id="3392" w:author="Jason Rhee" w:date="2024-07-21T20:00:00Z" w16du:dateUtc="2024-07-21T10:00:00Z">
        <w:r>
          <w:t xml:space="preserve">Name: </w:t>
        </w:r>
        <w:r w:rsidRPr="00D30465">
          <w:t>UKCARE01</w:t>
        </w:r>
      </w:ins>
    </w:p>
    <w:p w14:paraId="6AB9E084" w14:textId="72CF7FE1" w:rsidR="00D30465" w:rsidRPr="00ED1CF6" w:rsidRDefault="00D30465">
      <w:pPr>
        <w:rPr>
          <w:ins w:id="3393" w:author="Jason Rhee" w:date="2024-07-21T20:00:00Z" w16du:dateUtc="2024-07-21T10:00:00Z"/>
          <w:rFonts w:eastAsiaTheme="minorEastAsia"/>
          <w:lang w:eastAsia="ko-KR"/>
        </w:rPr>
        <w:pPrChange w:id="3394" w:author="Jason Rhee" w:date="2024-07-21T20:00:00Z" w16du:dateUtc="2024-07-21T10:00:00Z">
          <w:pPr>
            <w:pStyle w:val="Annex0"/>
          </w:pPr>
        </w:pPrChange>
      </w:pPr>
      <w:ins w:id="3395" w:author="Jason Rhee" w:date="2024-07-21T20:00:00Z" w16du:dateUtc="2024-07-21T10:00:00Z">
        <w:r>
          <w:t xml:space="preserve">Description: </w:t>
        </w:r>
      </w:ins>
      <w:ins w:id="3396" w:author="Jason Rhee" w:date="2024-07-21T20:01:00Z" w16du:dateUtc="2024-07-21T10:01:00Z">
        <w:r w:rsidR="0018781B" w:rsidRPr="0018781B">
          <w:t>Boundary of Under Keel Clearance Plan Area</w:t>
        </w:r>
      </w:ins>
    </w:p>
    <w:p w14:paraId="77E70576" w14:textId="2B36D5A5" w:rsidR="00D30465" w:rsidRDefault="00D30465">
      <w:pPr>
        <w:rPr>
          <w:ins w:id="3397" w:author="Jason Rhee" w:date="2024-07-21T20:00:00Z" w16du:dateUtc="2024-07-21T10:00:00Z"/>
        </w:rPr>
        <w:pPrChange w:id="3398" w:author="Jason Rhee" w:date="2024-07-21T20:00:00Z" w16du:dateUtc="2024-07-21T10:00:00Z">
          <w:pPr>
            <w:pStyle w:val="Annex0"/>
          </w:pPr>
        </w:pPrChange>
      </w:pPr>
      <w:ins w:id="3399" w:author="Jason Rhee" w:date="2024-07-21T20:00:00Z" w16du:dateUtc="2024-07-21T10:00:00Z">
        <w:r>
          <w:t xml:space="preserve">ID: </w:t>
        </w:r>
        <w:r w:rsidRPr="00D30465">
          <w:t>UKCARE01</w:t>
        </w:r>
      </w:ins>
    </w:p>
    <w:p w14:paraId="74C97414" w14:textId="77777777" w:rsidR="00D30465" w:rsidRDefault="00D30465">
      <w:pPr>
        <w:rPr>
          <w:ins w:id="3400" w:author="Jason Rhee" w:date="2024-07-21T20:00:00Z" w16du:dateUtc="2024-07-21T10:00:00Z"/>
        </w:rPr>
        <w:pPrChange w:id="3401" w:author="Jason Rhee" w:date="2024-07-21T20:00:00Z" w16du:dateUtc="2024-07-21T10:00:00Z">
          <w:pPr>
            <w:pStyle w:val="Annex0"/>
          </w:pPr>
        </w:pPrChange>
      </w:pPr>
      <w:ins w:id="3402" w:author="Jason Rhee" w:date="2024-07-21T20:00:00Z" w16du:dateUtc="2024-07-21T10:00:00Z">
        <w:r>
          <w:t>Language: en (English)</w:t>
        </w:r>
      </w:ins>
    </w:p>
    <w:p w14:paraId="6F7718FA" w14:textId="77777777" w:rsidR="00D30465" w:rsidRDefault="00D30465">
      <w:pPr>
        <w:rPr>
          <w:ins w:id="3403" w:author="Jason Rhee" w:date="2024-07-21T20:00:00Z" w16du:dateUtc="2024-07-21T10:00:00Z"/>
        </w:rPr>
        <w:pPrChange w:id="3404" w:author="Jason Rhee" w:date="2024-07-21T20:00:00Z" w16du:dateUtc="2024-07-21T10:00:00Z">
          <w:pPr>
            <w:pStyle w:val="Annex0"/>
          </w:pPr>
        </w:pPrChange>
      </w:pPr>
      <w:ins w:id="3405" w:author="Jason Rhee" w:date="2024-07-21T20:00:00Z" w16du:dateUtc="2024-07-21T10:00:00Z">
        <w:r>
          <w:t>Remarks:</w:t>
        </w:r>
      </w:ins>
    </w:p>
    <w:p w14:paraId="47061672" w14:textId="382CD92E" w:rsidR="00D30465" w:rsidRPr="0018781B" w:rsidRDefault="00D30465">
      <w:pPr>
        <w:rPr>
          <w:ins w:id="3406" w:author="Jason Rhee" w:date="2024-07-21T20:00:00Z" w16du:dateUtc="2024-07-21T10:00:00Z"/>
          <w:rFonts w:eastAsiaTheme="minorEastAsia"/>
          <w:lang w:eastAsia="ko-KR"/>
          <w:rPrChange w:id="3407" w:author="Jason Rhee" w:date="2024-07-21T20:01:00Z" w16du:dateUtc="2024-07-21T10:01:00Z">
            <w:rPr>
              <w:ins w:id="3408" w:author="Jason Rhee" w:date="2024-07-21T20:00:00Z" w16du:dateUtc="2024-07-21T10:00:00Z"/>
            </w:rPr>
          </w:rPrChange>
        </w:rPr>
        <w:pPrChange w:id="3409" w:author="Jason Rhee" w:date="2024-07-21T20:00:00Z" w16du:dateUtc="2024-07-21T10:00:00Z">
          <w:pPr>
            <w:pStyle w:val="Annex0"/>
          </w:pPr>
        </w:pPrChange>
      </w:pPr>
      <w:ins w:id="3410" w:author="Jason Rhee" w:date="2024-07-21T20:00:00Z" w16du:dateUtc="2024-07-21T10:00:00Z">
        <w:r>
          <w:t xml:space="preserve">File Name: </w:t>
        </w:r>
        <w:r w:rsidRPr="00ED1CF6">
          <w:t>EMAREMG1</w:t>
        </w:r>
        <w:r>
          <w:t>.</w:t>
        </w:r>
      </w:ins>
      <w:ins w:id="3411"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3412" w:author="Jason Rhee" w:date="2024-07-21T20:00:00Z" w16du:dateUtc="2024-07-21T10:00:00Z"/>
          <w:rFonts w:eastAsiaTheme="minorEastAsia"/>
          <w:lang w:eastAsia="ko-KR"/>
          <w:rPrChange w:id="3413" w:author="Jason Rhee" w:date="2024-07-21T20:01:00Z" w16du:dateUtc="2024-07-21T10:01:00Z">
            <w:rPr>
              <w:ins w:id="3414" w:author="Jason Rhee" w:date="2024-07-21T20:00:00Z" w16du:dateUtc="2024-07-21T10:00:00Z"/>
            </w:rPr>
          </w:rPrChange>
        </w:rPr>
        <w:pPrChange w:id="3415" w:author="Jason Rhee" w:date="2024-07-21T20:00:00Z" w16du:dateUtc="2024-07-21T10:00:00Z">
          <w:pPr>
            <w:pStyle w:val="Annex0"/>
          </w:pPr>
        </w:pPrChange>
      </w:pPr>
      <w:ins w:id="3416" w:author="Jason Rhee" w:date="2024-07-21T20:00:00Z" w16du:dateUtc="2024-07-21T10:00:00Z">
        <w:r>
          <w:t xml:space="preserve">File Type: </w:t>
        </w:r>
      </w:ins>
      <w:ins w:id="3417"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3418" w:author="Jason Rhee" w:date="2024-07-21T20:00:00Z" w16du:dateUtc="2024-07-21T10:00:00Z"/>
          <w:rFonts w:eastAsiaTheme="minorEastAsia"/>
          <w:lang w:eastAsia="ko-KR"/>
          <w:rPrChange w:id="3419" w:author="Jason Rhee" w:date="2024-07-21T20:01:00Z" w16du:dateUtc="2024-07-21T10:01:00Z">
            <w:rPr>
              <w:ins w:id="3420" w:author="Jason Rhee" w:date="2024-07-21T20:00:00Z" w16du:dateUtc="2024-07-21T10:00:00Z"/>
            </w:rPr>
          </w:rPrChange>
        </w:rPr>
        <w:pPrChange w:id="3421" w:author="Jason Rhee" w:date="2024-07-21T20:00:00Z" w16du:dateUtc="2024-07-21T10:00:00Z">
          <w:pPr>
            <w:pStyle w:val="Annex0"/>
          </w:pPr>
        </w:pPrChange>
      </w:pPr>
      <w:ins w:id="3422" w:author="Jason Rhee" w:date="2024-07-21T20:00:00Z" w16du:dateUtc="2024-07-21T10:00:00Z">
        <w:r>
          <w:t xml:space="preserve">File Format: </w:t>
        </w:r>
      </w:ins>
      <w:ins w:id="3423"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3424" w:author="Jason Rhee" w:date="2024-07-21T20:00:00Z" w16du:dateUtc="2024-07-21T10:00:00Z">
          <w:pPr>
            <w:spacing w:before="0"/>
          </w:pPr>
        </w:pPrChange>
      </w:pPr>
      <w:del w:id="3425"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3426" w:name="_Toc527707428"/>
      <w:bookmarkStart w:id="3427" w:name="_Toc528589796"/>
      <w:bookmarkStart w:id="3428" w:name="_Toc516383"/>
      <w:bookmarkStart w:id="3429" w:name="_Toc127463899"/>
      <w:bookmarkStart w:id="3430" w:name="_Toc128125525"/>
      <w:bookmarkStart w:id="3431" w:name="_Toc141176307"/>
      <w:bookmarkStart w:id="3432" w:name="_Toc141176472"/>
      <w:bookmarkStart w:id="3433" w:name="_Toc141177104"/>
      <w:bookmarkStart w:id="3434" w:name="_Toc150177978"/>
      <w:commentRangeStart w:id="3435"/>
      <w:r>
        <w:rPr>
          <w:rFonts w:hint="eastAsia"/>
        </w:rPr>
        <w:lastRenderedPageBreak/>
        <w:t>Area Fills</w:t>
      </w:r>
      <w:bookmarkEnd w:id="3426"/>
      <w:bookmarkEnd w:id="3427"/>
      <w:bookmarkEnd w:id="3428"/>
      <w:bookmarkEnd w:id="3429"/>
      <w:bookmarkEnd w:id="3430"/>
      <w:bookmarkEnd w:id="3431"/>
      <w:bookmarkEnd w:id="3432"/>
      <w:bookmarkEnd w:id="3433"/>
      <w:bookmarkEnd w:id="3434"/>
      <w:commentRangeEnd w:id="3435"/>
      <w:r w:rsidR="00746FEA">
        <w:rPr>
          <w:rStyle w:val="CommentReference"/>
          <w:rFonts w:cs="Times New Roman"/>
          <w:b w:val="0"/>
          <w:bCs w:val="0"/>
          <w:color w:val="auto"/>
          <w:szCs w:val="20"/>
        </w:rPr>
        <w:commentReference w:id="3435"/>
      </w:r>
    </w:p>
    <w:p w14:paraId="08ECE8AA" w14:textId="61B4EA3B" w:rsidR="003E0B96" w:rsidRDefault="003E0B96" w:rsidP="00DB6272">
      <w:pPr>
        <w:pStyle w:val="Annex-Heading3"/>
        <w:rPr>
          <w:rFonts w:ascii="Times New Roman" w:hAnsi="Times New Roman"/>
          <w:szCs w:val="24"/>
        </w:rPr>
      </w:pPr>
      <w:bookmarkStart w:id="3436" w:name="_Toc527707429"/>
      <w:bookmarkStart w:id="3437" w:name="_Toc528589797"/>
      <w:del w:id="3438" w:author="Jason Rhee" w:date="2024-07-21T20:28:00Z" w16du:dateUtc="2024-07-21T10:28:00Z">
        <w:r w:rsidDel="000C75B3">
          <w:delText xml:space="preserve">Almost </w:delText>
        </w:r>
        <w:r w:rsidR="002F3F85" w:rsidDel="000C75B3">
          <w:delText>Non-</w:delText>
        </w:r>
        <w:r w:rsidDel="000C75B3">
          <w:delText>Navigable Area</w:delText>
        </w:r>
      </w:del>
      <w:bookmarkEnd w:id="3436"/>
      <w:bookmarkEnd w:id="3437"/>
      <w:ins w:id="3439"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3440" w:author="Jason Rhee" w:date="2024-07-21T20:29:00Z" w16du:dateUtc="2024-07-21T10:29:00Z">
            <w:rPr/>
          </w:rPrChange>
        </w:rPr>
      </w:pPr>
      <w:r>
        <w:t xml:space="preserve">Name: </w:t>
      </w:r>
      <w:del w:id="3441" w:author="Jason Rhee" w:date="2024-07-21T20:29:00Z" w16du:dateUtc="2024-07-21T10:29:00Z">
        <w:r w:rsidDel="006C5872">
          <w:delText xml:space="preserve">Almost </w:delText>
        </w:r>
        <w:r w:rsidR="002F3F85" w:rsidDel="006C5872">
          <w:delText>Non-</w:delText>
        </w:r>
        <w:r w:rsidDel="006C5872">
          <w:delText>Navigable Area</w:delText>
        </w:r>
      </w:del>
      <w:ins w:id="3442"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3443" w:author="Jason Rhee" w:date="2024-07-21T20:28:00Z" w16du:dateUtc="2024-07-21T10:28:00Z">
            <w:rPr/>
          </w:rPrChange>
        </w:rPr>
      </w:pPr>
      <w:r>
        <w:t>Description:</w:t>
      </w:r>
      <w:ins w:id="3444"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3445"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3446" w:author="Jason Rhee" w:date="2024-07-21T20:03:00Z" w16du:dateUtc="2024-07-21T10:03:00Z"/>
          <w:rFonts w:eastAsiaTheme="minorEastAsia"/>
          <w:lang w:eastAsia="ko-KR"/>
        </w:rPr>
      </w:pPr>
      <w:ins w:id="3447"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3448" w:author="Jason Rhee" w:date="2024-07-21T20:03:00Z" w16du:dateUtc="2024-07-21T10:03:00Z">
            <w:rPr/>
          </w:rPrChange>
        </w:rPr>
      </w:pPr>
      <w:r>
        <w:t>Remarks</w:t>
      </w:r>
      <w:ins w:id="3449"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3450" w:name="_Toc527707430"/>
      <w:bookmarkStart w:id="3451" w:name="_Toc528589798"/>
      <w:del w:id="3452" w:author="Jason Rhee" w:date="2024-07-21T20:30:00Z" w16du:dateUtc="2024-07-21T10:30:00Z">
        <w:r w:rsidDel="0068744B">
          <w:delText>Non</w:delText>
        </w:r>
        <w:r w:rsidR="00AC71D0" w:rsidDel="0068744B">
          <w:delText>-</w:delText>
        </w:r>
        <w:r w:rsidDel="0068744B">
          <w:delText>Navigable Area</w:delText>
        </w:r>
      </w:del>
      <w:bookmarkEnd w:id="3450"/>
      <w:bookmarkEnd w:id="3451"/>
      <w:ins w:id="3453"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3454" w:author="Jason Rhee" w:date="2024-07-21T20:30:00Z" w16du:dateUtc="2024-07-21T10:30:00Z">
            <w:rPr/>
          </w:rPrChange>
        </w:rPr>
      </w:pPr>
      <w:r>
        <w:t xml:space="preserve">Name: </w:t>
      </w:r>
      <w:del w:id="3455" w:author="Jason Rhee" w:date="2024-07-21T20:30:00Z" w16du:dateUtc="2024-07-21T10:30:00Z">
        <w:r w:rsidDel="0068744B">
          <w:delText>Non</w:delText>
        </w:r>
        <w:r w:rsidR="00AC71D0" w:rsidDel="0068744B">
          <w:delText>-</w:delText>
        </w:r>
        <w:r w:rsidDel="0068744B">
          <w:delText>Navigable Area</w:delText>
        </w:r>
      </w:del>
      <w:ins w:id="3456"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3457" w:author="Jason Rhee" w:date="2024-07-21T20:29:00Z" w16du:dateUtc="2024-07-21T10:29:00Z">
            <w:rPr/>
          </w:rPrChange>
        </w:rPr>
      </w:pPr>
      <w:r>
        <w:t>Description:</w:t>
      </w:r>
      <w:ins w:id="3458" w:author="Jason Rhee" w:date="2024-07-21T20:29:00Z" w16du:dateUtc="2024-07-21T10:29:00Z">
        <w:r w:rsidR="0068744B">
          <w:rPr>
            <w:rFonts w:eastAsiaTheme="minorEastAsia" w:hint="eastAsia"/>
            <w:lang w:eastAsia="ko-KR"/>
          </w:rPr>
          <w:t xml:space="preserve"> </w:t>
        </w:r>
      </w:ins>
      <w:ins w:id="3459"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3460" w:author="Jason Rhee" w:date="2024-07-21T20:35:00Z" w16du:dateUtc="2024-07-21T10:35:00Z"/>
          <w:rFonts w:eastAsiaTheme="minorEastAsia"/>
          <w:lang w:eastAsia="ko-KR"/>
        </w:rPr>
      </w:pPr>
      <w:r>
        <w:t xml:space="preserve">ID: </w:t>
      </w:r>
      <w:del w:id="3461" w:author="Jason Rhee" w:date="2024-07-21T20:30:00Z" w16du:dateUtc="2024-07-21T10:30:00Z">
        <w:r w:rsidDel="0068744B">
          <w:delText>ANA</w:delText>
        </w:r>
      </w:del>
      <w:ins w:id="3462"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3463" w:author="Jason Rhee" w:date="2024-07-21T20:35:00Z" w16du:dateUtc="2024-07-21T10:35:00Z">
            <w:rPr/>
          </w:rPrChange>
        </w:rPr>
      </w:pPr>
      <w:ins w:id="3464"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3465" w:name="_Toc527707431"/>
      <w:bookmarkStart w:id="3466" w:name="_Toc528589799"/>
      <w:bookmarkStart w:id="3467" w:name="_Toc516384"/>
      <w:bookmarkStart w:id="3468" w:name="_Toc127463900"/>
      <w:bookmarkStart w:id="3469" w:name="_Toc128125526"/>
      <w:bookmarkStart w:id="3470" w:name="_Toc141176308"/>
      <w:bookmarkStart w:id="3471" w:name="_Toc141176473"/>
      <w:bookmarkStart w:id="3472" w:name="_Toc141177105"/>
      <w:bookmarkStart w:id="3473" w:name="_Toc150177979"/>
      <w:r>
        <w:rPr>
          <w:rFonts w:hint="eastAsia"/>
        </w:rPr>
        <w:lastRenderedPageBreak/>
        <w:t>Fonts</w:t>
      </w:r>
      <w:bookmarkEnd w:id="3465"/>
      <w:bookmarkEnd w:id="3466"/>
      <w:bookmarkEnd w:id="3467"/>
      <w:bookmarkEnd w:id="3468"/>
      <w:bookmarkEnd w:id="3469"/>
      <w:bookmarkEnd w:id="3470"/>
      <w:bookmarkEnd w:id="3471"/>
      <w:bookmarkEnd w:id="3472"/>
      <w:bookmarkEnd w:id="3473"/>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474" w:name="_Toc527707432"/>
      <w:bookmarkStart w:id="3475" w:name="_Toc528589800"/>
      <w:bookmarkStart w:id="3476" w:name="_Toc516385"/>
      <w:bookmarkStart w:id="3477" w:name="_Toc127463901"/>
      <w:bookmarkStart w:id="3478" w:name="_Toc128125527"/>
      <w:bookmarkStart w:id="3479" w:name="_Toc141176309"/>
      <w:bookmarkStart w:id="3480" w:name="_Toc141176474"/>
      <w:bookmarkStart w:id="3481" w:name="_Toc141177106"/>
      <w:bookmarkStart w:id="3482" w:name="_Toc150177980"/>
      <w:r>
        <w:lastRenderedPageBreak/>
        <w:t>Viewing Group</w:t>
      </w:r>
      <w:bookmarkEnd w:id="3474"/>
      <w:bookmarkEnd w:id="3475"/>
      <w:bookmarkEnd w:id="3476"/>
      <w:bookmarkEnd w:id="3477"/>
      <w:bookmarkEnd w:id="3478"/>
      <w:bookmarkEnd w:id="3479"/>
      <w:bookmarkEnd w:id="3480"/>
      <w:bookmarkEnd w:id="3481"/>
      <w:bookmarkEnd w:id="3482"/>
    </w:p>
    <w:p w14:paraId="591FFC7F" w14:textId="7DB88FB6" w:rsidR="003C2556" w:rsidRPr="003C2556" w:rsidRDefault="003C2556" w:rsidP="003C2556">
      <w:pPr>
        <w:pStyle w:val="Annex-Heading3"/>
        <w:rPr>
          <w:ins w:id="3483" w:author="Jason Rhee" w:date="2024-07-21T20:33:00Z" w16du:dateUtc="2024-07-21T10:33:00Z"/>
          <w:rPrChange w:id="3484" w:author="Jason Rhee" w:date="2024-07-21T20:33:00Z" w16du:dateUtc="2024-07-21T10:33:00Z">
            <w:rPr>
              <w:ins w:id="3485" w:author="Jason Rhee" w:date="2024-07-21T20:33:00Z" w16du:dateUtc="2024-07-21T10:33:00Z"/>
              <w:rFonts w:eastAsiaTheme="minorEastAsia"/>
              <w:lang w:eastAsia="ko-KR"/>
            </w:rPr>
          </w:rPrChange>
        </w:rPr>
      </w:pPr>
      <w:ins w:id="3486"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3487" w:author="Jason Rhee" w:date="2024-07-21T20:36:00Z" w16du:dateUtc="2024-07-21T10:36:00Z"/>
          <w:rFonts w:eastAsiaTheme="minorEastAsia"/>
          <w:lang w:eastAsia="ko-KR"/>
        </w:rPr>
        <w:pPrChange w:id="3488" w:author="Jason Rhee" w:date="2024-07-21T20:36:00Z" w16du:dateUtc="2024-07-21T10:36:00Z">
          <w:pPr>
            <w:pStyle w:val="Annex0"/>
          </w:pPr>
        </w:pPrChange>
      </w:pPr>
      <w:ins w:id="3489" w:author="Jason Rhee" w:date="2024-07-21T20:36:00Z" w16du:dateUtc="2024-07-21T10:36:00Z">
        <w:r>
          <w:t xml:space="preserve">Name: </w:t>
        </w:r>
      </w:ins>
    </w:p>
    <w:p w14:paraId="4CEDDE85" w14:textId="482B2771" w:rsidR="000B128A" w:rsidRDefault="000B128A" w:rsidP="000B128A">
      <w:pPr>
        <w:rPr>
          <w:ins w:id="3490" w:author="Jason Rhee" w:date="2024-07-21T20:36:00Z" w16du:dateUtc="2024-07-21T10:36:00Z"/>
          <w:rFonts w:eastAsiaTheme="minorEastAsia"/>
          <w:lang w:eastAsia="ko-KR"/>
        </w:rPr>
      </w:pPr>
      <w:ins w:id="3491"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492" w:author="Jason Rhee" w:date="2024-07-21T20:36:00Z" w16du:dateUtc="2024-07-21T10:36:00Z"/>
          <w:rFonts w:eastAsiaTheme="minorEastAsia"/>
          <w:lang w:eastAsia="ko-KR"/>
        </w:rPr>
        <w:pPrChange w:id="3493" w:author="Jason Rhee" w:date="2024-07-21T20:36:00Z" w16du:dateUtc="2024-07-21T10:36:00Z">
          <w:pPr>
            <w:pStyle w:val="Annex0"/>
          </w:pPr>
        </w:pPrChange>
      </w:pPr>
      <w:ins w:id="3494" w:author="Jason Rhee" w:date="2024-07-21T20:36:00Z" w16du:dateUtc="2024-07-21T10:36:00Z">
        <w:r>
          <w:rPr>
            <w:rFonts w:eastAsiaTheme="minorEastAsia" w:hint="eastAsia"/>
            <w:lang w:eastAsia="ko-KR"/>
          </w:rPr>
          <w:t xml:space="preserve">ID: </w:t>
        </w:r>
      </w:ins>
      <w:ins w:id="3495" w:author="Jason Rhee" w:date="2024-07-21T20:36:00Z">
        <w:r w:rsidRPr="0009187F">
          <w:rPr>
            <w:rFonts w:eastAsiaTheme="minorEastAsia"/>
            <w:lang w:eastAsia="ko-KR"/>
          </w:rPr>
          <w:t>UKCViewingGroup</w:t>
        </w:r>
      </w:ins>
    </w:p>
    <w:p w14:paraId="7B65AE67" w14:textId="77777777" w:rsidR="000B128A" w:rsidRPr="00FF24A0" w:rsidRDefault="000B128A">
      <w:pPr>
        <w:rPr>
          <w:ins w:id="3496" w:author="Jason Rhee" w:date="2024-07-21T20:36:00Z" w16du:dateUtc="2024-07-21T10:36:00Z"/>
          <w:rFonts w:eastAsiaTheme="minorEastAsia"/>
          <w:lang w:eastAsia="ko-KR"/>
        </w:rPr>
        <w:pPrChange w:id="3497" w:author="Jason Rhee" w:date="2024-07-21T20:36:00Z" w16du:dateUtc="2024-07-21T10:36:00Z">
          <w:pPr>
            <w:pStyle w:val="Annex0"/>
          </w:pPr>
        </w:pPrChange>
      </w:pPr>
      <w:ins w:id="3498" w:author="Jason Rhee" w:date="2024-07-21T20:36:00Z" w16du:dateUtc="2024-07-21T10:36:00Z">
        <w:r>
          <w:t>Language: en (English)</w:t>
        </w:r>
      </w:ins>
    </w:p>
    <w:p w14:paraId="35850E3E" w14:textId="77777777" w:rsidR="003C2556" w:rsidRDefault="003C2556">
      <w:pPr>
        <w:rPr>
          <w:ins w:id="3499" w:author="Jason Rhee" w:date="2024-07-21T20:33:00Z" w16du:dateUtc="2024-07-21T10:33:00Z"/>
          <w:rFonts w:eastAsiaTheme="minorEastAsia"/>
        </w:rPr>
        <w:pPrChange w:id="3500" w:author="Jason Rhee" w:date="2024-07-21T20:33:00Z" w16du:dateUtc="2024-07-21T10:33:00Z">
          <w:pPr>
            <w:spacing w:before="0"/>
          </w:pPr>
        </w:pPrChange>
      </w:pPr>
    </w:p>
    <w:p w14:paraId="2E9275E8" w14:textId="06A6CD82" w:rsidR="003E0B96" w:rsidDel="005F236A" w:rsidRDefault="003E0B96" w:rsidP="007D127A">
      <w:pPr>
        <w:spacing w:before="0"/>
        <w:rPr>
          <w:del w:id="3501" w:author="Jason Rhee" w:date="2024-07-21T20:37:00Z" w16du:dateUtc="2024-07-21T10:37:00Z"/>
          <w:lang w:eastAsia="ko-KR"/>
        </w:rPr>
      </w:pPr>
      <w:del w:id="3502"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503" w:author="Jason Rhee" w:date="2024-07-21T20:37:00Z" w16du:dateUtc="2024-07-21T10:37:00Z">
            <w:rPr>
              <w:lang w:eastAsia="ko-KR"/>
            </w:rPr>
          </w:rPrChange>
        </w:rPr>
        <w:pPrChange w:id="3504" w:author="Jason Rhee" w:date="2024-07-21T20:37:00Z" w16du:dateUtc="2024-07-21T10:37:00Z">
          <w:pPr/>
        </w:pPrChange>
      </w:pPr>
    </w:p>
    <w:p w14:paraId="092DDA11" w14:textId="2B238423" w:rsidR="003E0B96" w:rsidRDefault="003E0B96" w:rsidP="00B3435A">
      <w:pPr>
        <w:pStyle w:val="Annexheader-level2"/>
      </w:pPr>
      <w:r>
        <w:br w:type="page"/>
      </w:r>
      <w:bookmarkStart w:id="3505" w:name="_Toc527707433"/>
      <w:bookmarkStart w:id="3506" w:name="_Toc528589801"/>
      <w:bookmarkStart w:id="3507" w:name="_Toc516386"/>
      <w:bookmarkStart w:id="3508" w:name="_Toc127463902"/>
      <w:bookmarkStart w:id="3509" w:name="_Toc128125528"/>
      <w:bookmarkStart w:id="3510" w:name="_Toc141176310"/>
      <w:bookmarkStart w:id="3511" w:name="_Toc141176475"/>
      <w:bookmarkStart w:id="3512" w:name="_Toc141177107"/>
      <w:bookmarkStart w:id="3513" w:name="_Toc150177981"/>
      <w:r>
        <w:rPr>
          <w:rFonts w:hint="eastAsia"/>
        </w:rPr>
        <w:lastRenderedPageBreak/>
        <w:t>Rules</w:t>
      </w:r>
      <w:bookmarkEnd w:id="3505"/>
      <w:bookmarkEnd w:id="3506"/>
      <w:bookmarkEnd w:id="3507"/>
      <w:bookmarkEnd w:id="3508"/>
      <w:bookmarkEnd w:id="3509"/>
      <w:bookmarkEnd w:id="3510"/>
      <w:bookmarkEnd w:id="3511"/>
      <w:bookmarkEnd w:id="3512"/>
      <w:bookmarkEnd w:id="3513"/>
    </w:p>
    <w:p w14:paraId="3F137553" w14:textId="588C7514" w:rsidR="003E0B96" w:rsidRDefault="003E0B96" w:rsidP="00331C2F">
      <w:pPr>
        <w:pStyle w:val="Annex-Heading3"/>
        <w:rPr>
          <w:rFonts w:ascii="Times New Roman" w:hAnsi="Times New Roman"/>
          <w:szCs w:val="24"/>
        </w:rPr>
      </w:pPr>
      <w:bookmarkStart w:id="3514" w:name="_Toc527707434"/>
      <w:bookmarkStart w:id="3515" w:name="_Toc528589802"/>
      <w:r>
        <w:t>Main</w:t>
      </w:r>
      <w:del w:id="3516" w:author="Jason Rhee" w:date="2024-07-21T20:42:00Z" w16du:dateUtc="2024-07-21T10:42:00Z">
        <w:r w:rsidDel="00D56FC7">
          <w:delText xml:space="preserve"> rule set</w:delText>
        </w:r>
      </w:del>
      <w:bookmarkEnd w:id="3514"/>
      <w:bookmarkEnd w:id="3515"/>
    </w:p>
    <w:p w14:paraId="6888BF00" w14:textId="5CAB5A50" w:rsidR="006916E5" w:rsidRDefault="003E0B96" w:rsidP="007D127A">
      <w:pPr>
        <w:spacing w:before="0"/>
      </w:pPr>
      <w:r>
        <w:t xml:space="preserve">Name: </w:t>
      </w:r>
      <w:ins w:id="3517" w:author="Jason Rhee" w:date="2024-07-21T21:04:00Z" w16du:dateUtc="2024-07-21T11:04:00Z">
        <w:r w:rsidR="003F04BA">
          <w:rPr>
            <w:rFonts w:eastAsiaTheme="minorEastAsia" w:hint="eastAsia"/>
            <w:lang w:eastAsia="ko-KR"/>
          </w:rPr>
          <w:t>main</w:t>
        </w:r>
      </w:ins>
      <w:del w:id="3518"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519" w:author="Jason Rhee" w:date="2024-07-21T21:03:00Z" w16du:dateUtc="2024-07-21T11:03:00Z">
            <w:rPr/>
          </w:rPrChange>
        </w:rPr>
      </w:pPr>
      <w:r>
        <w:t>Description:</w:t>
      </w:r>
      <w:ins w:id="3520" w:author="Jason Rhee" w:date="2024-07-21T21:03:00Z" w16du:dateUtc="2024-07-21T11:03:00Z">
        <w:r w:rsidR="00C22AFD">
          <w:rPr>
            <w:rFonts w:eastAsiaTheme="minorEastAsia" w:hint="eastAsia"/>
            <w:lang w:eastAsia="ko-KR"/>
          </w:rPr>
          <w:t xml:space="preserve"> </w:t>
        </w:r>
      </w:ins>
      <w:ins w:id="3521"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522"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3523" w:author="Jason Rhee" w:date="2024-07-21T21:11:00Z" w16du:dateUtc="2024-07-21T11:11:00Z"/>
          <w:rPrChange w:id="3524" w:author="Jason Rhee" w:date="2024-07-21T21:11:00Z" w16du:dateUtc="2024-07-21T11:11:00Z">
            <w:rPr>
              <w:ins w:id="3525" w:author="Jason Rhee" w:date="2024-07-21T21:11:00Z" w16du:dateUtc="2024-07-21T11:11:00Z"/>
              <w:rFonts w:eastAsiaTheme="minorEastAsia"/>
              <w:lang w:eastAsia="ko-KR"/>
            </w:rPr>
          </w:rPrChange>
        </w:rPr>
      </w:pPr>
      <w:ins w:id="3526"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527"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3528" w:author="Jason Rhee" w:date="2024-07-21T21:11:00Z" w16du:dateUtc="2024-07-21T11:11:00Z"/>
        </w:rPr>
        <w:pPrChange w:id="3529" w:author="Jason Rhee" w:date="2024-07-21T21:11:00Z" w16du:dateUtc="2024-07-21T11:11:00Z">
          <w:pPr>
            <w:pStyle w:val="Annex0"/>
          </w:pPr>
        </w:pPrChange>
      </w:pPr>
      <w:ins w:id="3530" w:author="Jason Rhee" w:date="2024-07-21T21:11:00Z" w16du:dateUtc="2024-07-21T11:11:00Z">
        <w:r>
          <w:t xml:space="preserve">Name: </w:t>
        </w:r>
      </w:ins>
      <w:ins w:id="3531"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3532" w:author="Jason Rhee" w:date="2024-07-21T21:11:00Z" w16du:dateUtc="2024-07-21T11:11:00Z"/>
          <w:rFonts w:eastAsiaTheme="minorEastAsia"/>
          <w:lang w:eastAsia="ko-KR"/>
        </w:rPr>
        <w:pPrChange w:id="3533" w:author="Jason Rhee" w:date="2024-07-21T21:11:00Z" w16du:dateUtc="2024-07-21T11:11:00Z">
          <w:pPr>
            <w:pStyle w:val="Annex0"/>
          </w:pPr>
        </w:pPrChange>
      </w:pPr>
      <w:ins w:id="3534" w:author="Jason Rhee" w:date="2024-07-21T21:11:00Z" w16du:dateUtc="2024-07-21T11:11:00Z">
        <w:r>
          <w:t>Description:</w:t>
        </w:r>
        <w:r>
          <w:rPr>
            <w:rFonts w:eastAsiaTheme="minorEastAsia" w:hint="eastAsia"/>
            <w:lang w:eastAsia="ko-KR"/>
          </w:rPr>
          <w:t xml:space="preserve"> </w:t>
        </w:r>
      </w:ins>
      <w:ins w:id="3535"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3536" w:author="Jason Rhee" w:date="2024-07-21T21:11:00Z" w16du:dateUtc="2024-07-21T11:11:00Z"/>
        </w:rPr>
        <w:pPrChange w:id="3537" w:author="Jason Rhee" w:date="2024-07-21T21:11:00Z" w16du:dateUtc="2024-07-21T11:11:00Z">
          <w:pPr>
            <w:pStyle w:val="Annex0"/>
          </w:pPr>
        </w:pPrChange>
      </w:pPr>
      <w:ins w:id="3538" w:author="Jason Rhee" w:date="2024-07-21T21:11:00Z" w16du:dateUtc="2024-07-21T11:11:00Z">
        <w:r>
          <w:t xml:space="preserve">ID: </w:t>
        </w:r>
      </w:ins>
      <w:ins w:id="3539" w:author="Jason Rhee" w:date="2024-07-21T21:12:00Z" w16du:dateUtc="2024-07-21T11:12:00Z">
        <w:r w:rsidRPr="00C40045">
          <w:t>UnderKeelClearancePlanArea</w:t>
        </w:r>
      </w:ins>
    </w:p>
    <w:p w14:paraId="4983A0E9" w14:textId="77777777" w:rsidR="00C40045" w:rsidRDefault="00C40045">
      <w:pPr>
        <w:rPr>
          <w:ins w:id="3540" w:author="Jason Rhee" w:date="2024-07-21T21:11:00Z" w16du:dateUtc="2024-07-21T11:11:00Z"/>
        </w:rPr>
        <w:pPrChange w:id="3541" w:author="Jason Rhee" w:date="2024-07-21T21:11:00Z" w16du:dateUtc="2024-07-21T11:11:00Z">
          <w:pPr>
            <w:pStyle w:val="Annex0"/>
          </w:pPr>
        </w:pPrChange>
      </w:pPr>
      <w:ins w:id="3542" w:author="Jason Rhee" w:date="2024-07-21T21:11:00Z" w16du:dateUtc="2024-07-21T11:11:00Z">
        <w:r>
          <w:t>Remarks:</w:t>
        </w:r>
      </w:ins>
    </w:p>
    <w:p w14:paraId="59C0DCC4" w14:textId="3F8BE13D" w:rsidR="00C40045" w:rsidRDefault="00C40045">
      <w:pPr>
        <w:rPr>
          <w:ins w:id="3543" w:author="Jason Rhee" w:date="2024-07-21T21:11:00Z" w16du:dateUtc="2024-07-21T11:11:00Z"/>
        </w:rPr>
        <w:pPrChange w:id="3544" w:author="Jason Rhee" w:date="2024-07-21T21:11:00Z" w16du:dateUtc="2024-07-21T11:11:00Z">
          <w:pPr>
            <w:pStyle w:val="Annex0"/>
          </w:pPr>
        </w:pPrChange>
      </w:pPr>
      <w:ins w:id="3545" w:author="Jason Rhee" w:date="2024-07-21T21:11:00Z" w16du:dateUtc="2024-07-21T11:11:00Z">
        <w:r>
          <w:t xml:space="preserve">File Name: </w:t>
        </w:r>
      </w:ins>
      <w:ins w:id="3546" w:author="Jason Rhee" w:date="2024-07-21T21:12:00Z" w16du:dateUtc="2024-07-21T11:12:00Z">
        <w:r w:rsidRPr="00C40045">
          <w:t>UnderKeelClearancePlanArea</w:t>
        </w:r>
      </w:ins>
      <w:ins w:id="3547" w:author="Jason Rhee" w:date="2024-07-21T21:11:00Z" w16du:dateUtc="2024-07-21T11:11:00Z">
        <w:r>
          <w:t>.xsl</w:t>
        </w:r>
      </w:ins>
    </w:p>
    <w:p w14:paraId="56E2280A" w14:textId="77777777" w:rsidR="00C40045" w:rsidRDefault="00C40045">
      <w:pPr>
        <w:rPr>
          <w:ins w:id="3548" w:author="Jason Rhee" w:date="2024-07-21T21:11:00Z" w16du:dateUtc="2024-07-21T11:11:00Z"/>
        </w:rPr>
        <w:pPrChange w:id="3549" w:author="Jason Rhee" w:date="2024-07-21T21:11:00Z" w16du:dateUtc="2024-07-21T11:11:00Z">
          <w:pPr>
            <w:pStyle w:val="Annex0"/>
          </w:pPr>
        </w:pPrChange>
      </w:pPr>
      <w:ins w:id="3550" w:author="Jason Rhee" w:date="2024-07-21T21:11:00Z" w16du:dateUtc="2024-07-21T11:11:00Z">
        <w:r>
          <w:t>File Type: Rule</w:t>
        </w:r>
      </w:ins>
    </w:p>
    <w:p w14:paraId="3D26E37F" w14:textId="77777777" w:rsidR="00C40045" w:rsidRDefault="00C40045">
      <w:pPr>
        <w:rPr>
          <w:ins w:id="3551" w:author="Jason Rhee" w:date="2024-07-21T21:11:00Z" w16du:dateUtc="2024-07-21T11:11:00Z"/>
        </w:rPr>
        <w:pPrChange w:id="3552" w:author="Jason Rhee" w:date="2024-07-21T21:11:00Z" w16du:dateUtc="2024-07-21T11:11:00Z">
          <w:pPr>
            <w:pStyle w:val="Annex0"/>
          </w:pPr>
        </w:pPrChange>
      </w:pPr>
      <w:ins w:id="3553" w:author="Jason Rhee" w:date="2024-07-21T21:11:00Z" w16du:dateUtc="2024-07-21T11:11:00Z">
        <w:r>
          <w:t>File Format: XSLT</w:t>
        </w:r>
      </w:ins>
    </w:p>
    <w:p w14:paraId="17F24D24" w14:textId="7F3C0F71" w:rsidR="00C40045" w:rsidRDefault="00C40045">
      <w:pPr>
        <w:rPr>
          <w:ins w:id="3554" w:author="Jason Rhee" w:date="2024-07-21T21:11:00Z" w16du:dateUtc="2024-07-21T11:11:00Z"/>
          <w:rFonts w:eastAsiaTheme="minorEastAsia"/>
          <w:lang w:eastAsia="ko-KR"/>
        </w:rPr>
        <w:pPrChange w:id="3555" w:author="Jason Rhee" w:date="2024-07-21T21:11:00Z" w16du:dateUtc="2024-07-21T11:11:00Z">
          <w:pPr>
            <w:pStyle w:val="Annex0"/>
          </w:pPr>
        </w:pPrChange>
      </w:pPr>
      <w:ins w:id="3556" w:author="Jason Rhee" w:date="2024-07-21T21:11:00Z" w16du:dateUtc="2024-07-21T11:11:00Z">
        <w:r>
          <w:t xml:space="preserve">Rule Type: </w:t>
        </w:r>
      </w:ins>
      <w:ins w:id="3557" w:author="Jason Rhee" w:date="2024-07-21T21:12:00Z" w16du:dateUtc="2024-07-21T11:12:00Z">
        <w:r>
          <w:t>SubTemplate</w:t>
        </w:r>
      </w:ins>
    </w:p>
    <w:p w14:paraId="760DF472" w14:textId="1C758607" w:rsidR="0031094F" w:rsidRPr="002E5829" w:rsidDel="00C40045" w:rsidRDefault="0031094F">
      <w:pPr>
        <w:rPr>
          <w:del w:id="3558" w:author="Jason Rhee" w:date="2024-07-21T21:12:00Z" w16du:dateUtc="2024-07-21T11:12:00Z"/>
          <w:rFonts w:eastAsiaTheme="minorEastAsia"/>
        </w:rPr>
        <w:pPrChange w:id="3559"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560" w:name="_Toc527707435"/>
      <w:bookmarkStart w:id="3561" w:name="_Toc528589803"/>
      <w:r>
        <w:t>Control Point</w:t>
      </w:r>
      <w:bookmarkEnd w:id="3560"/>
      <w:bookmarkEnd w:id="3561"/>
    </w:p>
    <w:p w14:paraId="2E260609" w14:textId="129044E0" w:rsidR="006916E5" w:rsidRDefault="003E0B96" w:rsidP="007D127A">
      <w:pPr>
        <w:spacing w:before="0"/>
      </w:pPr>
      <w:r>
        <w:t xml:space="preserve">Name: </w:t>
      </w:r>
      <w:ins w:id="3562" w:author="Jason Rhee" w:date="2024-07-21T21:04:00Z" w16du:dateUtc="2024-07-21T11:04:00Z">
        <w:r w:rsidR="00A52BA0" w:rsidRPr="00A52BA0">
          <w:t>ControlPoint</w:t>
        </w:r>
      </w:ins>
      <w:del w:id="3563"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564" w:author="Jason Rhee" w:date="2024-07-21T21:04:00Z" w16du:dateUtc="2024-07-21T11:04:00Z">
            <w:rPr/>
          </w:rPrChange>
        </w:rPr>
      </w:pPr>
      <w:r>
        <w:t>Description:</w:t>
      </w:r>
      <w:ins w:id="3565"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3566" w:name="_Toc527707436"/>
      <w:bookmarkStart w:id="3567" w:name="_Toc528589804"/>
      <w:r>
        <w:t>Information Box</w:t>
      </w:r>
      <w:bookmarkEnd w:id="3566"/>
      <w:bookmarkEnd w:id="3567"/>
    </w:p>
    <w:p w14:paraId="1CBAD70A" w14:textId="77777777" w:rsidR="006916E5" w:rsidRDefault="003E0B96" w:rsidP="007D127A">
      <w:pPr>
        <w:spacing w:before="0"/>
      </w:pPr>
      <w:r>
        <w:t>Name: Information</w:t>
      </w:r>
      <w:del w:id="3568"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3569" w:author="Jason Rhee" w:date="2024-07-21T21:04:00Z" w16du:dateUtc="2024-07-21T11:04:00Z">
            <w:rPr/>
          </w:rPrChange>
        </w:rPr>
      </w:pPr>
      <w:r>
        <w:lastRenderedPageBreak/>
        <w:t>Description:</w:t>
      </w:r>
      <w:ins w:id="3570"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3571" w:name="_Toc527707437"/>
      <w:bookmarkStart w:id="3572" w:name="_Toc528589805"/>
      <w:r>
        <w:t xml:space="preserve">Almost </w:t>
      </w:r>
      <w:r w:rsidR="00C92FE4">
        <w:t>Non</w:t>
      </w:r>
      <w:del w:id="3573" w:author="Jason Rhee" w:date="2024-07-21T21:10:00Z" w16du:dateUtc="2024-07-21T11:10:00Z">
        <w:r w:rsidR="00AC71D0" w:rsidDel="002E5829">
          <w:delText>-</w:delText>
        </w:r>
      </w:del>
      <w:ins w:id="3574" w:author="Jason Rhee" w:date="2024-07-21T21:10:00Z" w16du:dateUtc="2024-07-21T11:10:00Z">
        <w:r w:rsidR="002E5829">
          <w:rPr>
            <w:rFonts w:eastAsiaTheme="minorEastAsia" w:hint="eastAsia"/>
            <w:lang w:eastAsia="ko-KR"/>
          </w:rPr>
          <w:t xml:space="preserve"> </w:t>
        </w:r>
      </w:ins>
      <w:r>
        <w:t>Navigable Area</w:t>
      </w:r>
      <w:bookmarkEnd w:id="3571"/>
      <w:bookmarkEnd w:id="3572"/>
    </w:p>
    <w:p w14:paraId="18C1B388" w14:textId="72374D5D" w:rsidR="006916E5" w:rsidRDefault="003E0B96" w:rsidP="00505136">
      <w:pPr>
        <w:keepNext/>
        <w:keepLines/>
        <w:spacing w:before="0"/>
      </w:pPr>
      <w:r>
        <w:t xml:space="preserve">Name: </w:t>
      </w:r>
      <w:ins w:id="3575" w:author="Jason Rhee" w:date="2024-07-21T21:04:00Z" w16du:dateUtc="2024-07-21T11:04:00Z">
        <w:r w:rsidR="003F04BA" w:rsidRPr="003F04BA">
          <w:t>AlmostNonNavigableArea</w:t>
        </w:r>
      </w:ins>
      <w:del w:id="3576"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577" w:author="Jason Rhee" w:date="2024-07-21T21:05:00Z" w16du:dateUtc="2024-07-21T11:05:00Z">
            <w:rPr/>
          </w:rPrChange>
        </w:rPr>
      </w:pPr>
      <w:r>
        <w:t>Description:</w:t>
      </w:r>
      <w:ins w:id="3578"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3579" w:name="_Toc527707438"/>
      <w:bookmarkStart w:id="3580" w:name="_Toc528589806"/>
      <w:r>
        <w:t>Non</w:t>
      </w:r>
      <w:del w:id="3581" w:author="Jason Rhee" w:date="2024-07-21T21:10:00Z" w16du:dateUtc="2024-07-21T11:10:00Z">
        <w:r w:rsidR="00AC71D0" w:rsidDel="002E5829">
          <w:delText>-</w:delText>
        </w:r>
      </w:del>
      <w:ins w:id="3582" w:author="Jason Rhee" w:date="2024-07-21T21:10:00Z" w16du:dateUtc="2024-07-21T11:10:00Z">
        <w:r w:rsidR="002E5829">
          <w:rPr>
            <w:rFonts w:eastAsiaTheme="minorEastAsia" w:hint="eastAsia"/>
            <w:lang w:eastAsia="ko-KR"/>
          </w:rPr>
          <w:t xml:space="preserve"> </w:t>
        </w:r>
      </w:ins>
      <w:r>
        <w:t>Navigable Area</w:t>
      </w:r>
      <w:bookmarkEnd w:id="3579"/>
      <w:bookmarkEnd w:id="3580"/>
    </w:p>
    <w:p w14:paraId="78E3EA59" w14:textId="3FB043BC" w:rsidR="001406A3" w:rsidRDefault="003E0B96" w:rsidP="00505136">
      <w:pPr>
        <w:spacing w:before="0"/>
      </w:pPr>
      <w:r>
        <w:t xml:space="preserve">Name: </w:t>
      </w:r>
      <w:ins w:id="3583" w:author="Jason Rhee" w:date="2024-07-21T21:05:00Z" w16du:dateUtc="2024-07-21T11:05:00Z">
        <w:r w:rsidR="00EA4F99" w:rsidRPr="00EA4F99">
          <w:t>NonNavigableArea</w:t>
        </w:r>
      </w:ins>
      <w:del w:id="3584"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585" w:author="Jason Rhee" w:date="2024-07-21T21:05:00Z" w16du:dateUtc="2024-07-21T11:05:00Z">
            <w:rPr/>
          </w:rPrChange>
        </w:rPr>
      </w:pPr>
      <w:r>
        <w:t>Description:</w:t>
      </w:r>
      <w:ins w:id="3586"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3587" w:name="_Toc127463903"/>
      <w:bookmarkStart w:id="3588" w:name="_Toc128125529"/>
      <w:bookmarkStart w:id="3589" w:name="_Toc141176311"/>
      <w:bookmarkStart w:id="3590" w:name="_Toc141176476"/>
      <w:bookmarkStart w:id="3591" w:name="_Toc141177108"/>
      <w:bookmarkStart w:id="3592" w:name="_Toc150177982"/>
      <w:r>
        <w:lastRenderedPageBreak/>
        <w:t xml:space="preserve">Data </w:t>
      </w:r>
      <w:r w:rsidR="002F4516" w:rsidRPr="00D129DC">
        <w:t>Validation Checks</w:t>
      </w:r>
      <w:bookmarkEnd w:id="3587"/>
      <w:bookmarkEnd w:id="3588"/>
      <w:bookmarkEnd w:id="3589"/>
      <w:bookmarkEnd w:id="3590"/>
      <w:bookmarkEnd w:id="3591"/>
      <w:bookmarkEnd w:id="3592"/>
    </w:p>
    <w:p w14:paraId="4530393C" w14:textId="41D3910F" w:rsidR="00D412E4" w:rsidRDefault="00D412E4" w:rsidP="00D412E4">
      <w:pPr>
        <w:rPr>
          <w:ins w:id="3593" w:author="Jason Rhee" w:date="2024-07-26T12:26:00Z" w16du:dateUtc="2024-07-26T02:26:00Z"/>
        </w:rPr>
        <w:pPrChange w:id="3594" w:author="Jason Rhee" w:date="2024-07-26T12:27:00Z" w16du:dateUtc="2024-07-26T02:27:00Z">
          <w:pPr>
            <w:pStyle w:val="Annex0"/>
          </w:pPr>
        </w:pPrChange>
      </w:pPr>
      <w:ins w:id="3595" w:author="Jason Rhee" w:date="2024-07-26T12:26:00Z" w16du:dateUtc="2024-07-26T02:26:00Z">
        <w:r>
          <w:t>The validation checks specific to S-1</w:t>
        </w:r>
      </w:ins>
      <w:ins w:id="3596" w:author="Jason Rhee" w:date="2024-07-26T12:27:00Z" w16du:dateUtc="2024-07-26T02:27:00Z">
        <w:r>
          <w:rPr>
            <w:rFonts w:eastAsiaTheme="minorEastAsia" w:hint="eastAsia"/>
            <w:lang w:eastAsia="ko-KR"/>
          </w:rPr>
          <w:t>29</w:t>
        </w:r>
      </w:ins>
      <w:ins w:id="3597" w:author="Jason Rhee" w:date="2024-07-26T12:26:00Z" w16du:dateUtc="2024-07-26T02:26:00Z">
        <w:r>
          <w:t xml:space="preserve"> </w:t>
        </w:r>
      </w:ins>
      <w:ins w:id="3598" w:author="Jason Rhee" w:date="2024-07-26T12:27:00Z" w16du:dateUtc="2024-07-26T02:27:00Z">
        <w:r>
          <w:rPr>
            <w:rFonts w:eastAsiaTheme="minorEastAsia" w:hint="eastAsia"/>
            <w:lang w:eastAsia="ko-KR"/>
          </w:rPr>
          <w:t xml:space="preserve">Under Keel Clearance Management </w:t>
        </w:r>
      </w:ins>
      <w:ins w:id="3599" w:author="Jason Rhee" w:date="2024-07-26T12:26:00Z" w16du:dateUtc="2024-07-26T02:26:00Z">
        <w:r>
          <w:t>datasets are included in IHO Publication S-158:1</w:t>
        </w:r>
      </w:ins>
      <w:ins w:id="3600" w:author="Jason Rhee" w:date="2024-07-26T12:27:00Z" w16du:dateUtc="2024-07-26T02:27:00Z">
        <w:r>
          <w:rPr>
            <w:rFonts w:eastAsiaTheme="minorEastAsia" w:hint="eastAsia"/>
            <w:lang w:eastAsia="ko-KR"/>
          </w:rPr>
          <w:t>29</w:t>
        </w:r>
      </w:ins>
      <w:ins w:id="3601" w:author="Jason Rhee" w:date="2024-07-26T12:26:00Z" w16du:dateUtc="2024-07-26T02:26:00Z">
        <w:r>
          <w:t xml:space="preserve">. </w:t>
        </w:r>
        <w:r w:rsidRPr="001F69A8">
          <w:t xml:space="preserve">This </w:t>
        </w:r>
        <w:r>
          <w:t>document</w:t>
        </w:r>
        <w:r w:rsidRPr="001F69A8">
          <w:t xml:space="preserve"> specifies the minimum checks that producers of S-1</w:t>
        </w:r>
      </w:ins>
      <w:ins w:id="3602" w:author="Jason Rhee" w:date="2024-07-26T12:27:00Z" w16du:dateUtc="2024-07-26T02:27:00Z">
        <w:r w:rsidR="000517C1">
          <w:rPr>
            <w:rFonts w:eastAsiaTheme="minorEastAsia" w:hint="eastAsia"/>
            <w:lang w:eastAsia="ko-KR"/>
          </w:rPr>
          <w:t>29</w:t>
        </w:r>
      </w:ins>
      <w:ins w:id="3603" w:author="Jason Rhee" w:date="2024-07-26T12:26:00Z" w16du:dateUtc="2024-07-26T02:26:00Z">
        <w:r w:rsidRPr="001F69A8">
          <w:t xml:space="preserve"> ENC validation tools should includ</w:t>
        </w:r>
        <w:r>
          <w:t xml:space="preserve">e in their validation software. </w:t>
        </w:r>
      </w:ins>
      <w:ins w:id="3604" w:author="Jason Rhee" w:date="2024-07-26T12:29:00Z" w16du:dateUtc="2024-07-26T02:29:00Z">
        <w:r w:rsidR="003B5E21">
          <w:rPr>
            <w:rFonts w:eastAsiaTheme="minorEastAsia" w:hint="eastAsia"/>
            <w:lang w:eastAsia="ko-KR"/>
          </w:rPr>
          <w:t xml:space="preserve">Validation </w:t>
        </w:r>
      </w:ins>
      <w:ins w:id="3605" w:author="Jason Rhee" w:date="2024-07-26T12:26:00Z" w16du:dateUtc="2024-07-26T02:26:00Z">
        <w:r w:rsidRPr="001F69A8">
          <w:t xml:space="preserve">software must be used by </w:t>
        </w:r>
      </w:ins>
      <w:ins w:id="3606" w:author="Jason Rhee" w:date="2024-07-26T12:28:00Z" w16du:dateUtc="2024-07-26T02:28:00Z">
        <w:r w:rsidR="00E67CF5">
          <w:rPr>
            <w:rFonts w:eastAsiaTheme="minorEastAsia" w:hint="eastAsia"/>
            <w:lang w:eastAsia="ko-KR"/>
          </w:rPr>
          <w:t>S-129 data producers</w:t>
        </w:r>
      </w:ins>
      <w:ins w:id="3607" w:author="Jason Rhee" w:date="2024-07-26T12:26:00Z" w16du:dateUtc="2024-07-26T02:26:00Z">
        <w:r w:rsidRPr="001F69A8">
          <w:t xml:space="preserve"> </w:t>
        </w:r>
      </w:ins>
      <w:ins w:id="3608" w:author="Jason Rhee" w:date="2024-07-26T12:28:00Z" w16du:dateUtc="2024-07-26T02:28:00Z">
        <w:r w:rsidR="00E67CF5">
          <w:rPr>
            <w:rFonts w:eastAsiaTheme="minorEastAsia" w:hint="eastAsia"/>
            <w:lang w:eastAsia="ko-KR"/>
          </w:rPr>
          <w:t xml:space="preserve">to ensure that their S-129 datasets </w:t>
        </w:r>
      </w:ins>
      <w:ins w:id="3609" w:author="Jason Rhee" w:date="2024-07-26T12:26:00Z" w16du:dateUtc="2024-07-26T02:26:00Z">
        <w:r w:rsidRPr="001F69A8">
          <w:t>are compliant with the S-1</w:t>
        </w:r>
      </w:ins>
      <w:ins w:id="3610" w:author="Jason Rhee" w:date="2024-07-26T12:27:00Z" w16du:dateUtc="2024-07-26T02:27:00Z">
        <w:r w:rsidR="000517C1">
          <w:rPr>
            <w:rFonts w:eastAsiaTheme="minorEastAsia" w:hint="eastAsia"/>
            <w:lang w:eastAsia="ko-KR"/>
          </w:rPr>
          <w:t>29</w:t>
        </w:r>
      </w:ins>
      <w:ins w:id="3611" w:author="Jason Rhee" w:date="2024-07-26T12:26:00Z" w16du:dateUtc="2024-07-26T02:26:00Z">
        <w:r w:rsidRPr="001F69A8">
          <w:t xml:space="preserve"> </w:t>
        </w:r>
      </w:ins>
      <w:ins w:id="3612" w:author="Jason Rhee" w:date="2024-07-26T12:27:00Z" w16du:dateUtc="2024-07-26T02:27:00Z">
        <w:r w:rsidR="000517C1">
          <w:rPr>
            <w:rFonts w:eastAsiaTheme="minorEastAsia" w:hint="eastAsia"/>
            <w:lang w:eastAsia="ko-KR"/>
          </w:rPr>
          <w:t>Under Keel Clearance Management</w:t>
        </w:r>
      </w:ins>
      <w:ins w:id="3613" w:author="Jason Rhee" w:date="2024-07-26T12:26:00Z" w16du:dateUtc="2024-07-26T02:26:00Z">
        <w:r w:rsidRPr="001F69A8">
          <w:t xml:space="preserve"> Product Specification.</w:t>
        </w:r>
      </w:ins>
    </w:p>
    <w:p w14:paraId="6BAAEB7F" w14:textId="2D74BBD5" w:rsidR="00D412E4" w:rsidRPr="00D412E4" w:rsidRDefault="00D412E4" w:rsidP="00D412E4">
      <w:pPr>
        <w:rPr>
          <w:ins w:id="3614" w:author="Jason Rhee" w:date="2024-07-26T12:26:00Z" w16du:dateUtc="2024-07-26T02:26:00Z"/>
          <w:rFonts w:eastAsia="MS Mincho" w:hint="eastAsia"/>
          <w:rPrChange w:id="3615" w:author="Jason Rhee" w:date="2024-07-26T12:26:00Z" w16du:dateUtc="2024-07-26T02:26:00Z">
            <w:rPr>
              <w:ins w:id="3616" w:author="Jason Rhee" w:date="2024-07-26T12:26:00Z" w16du:dateUtc="2024-07-26T02:26:00Z"/>
              <w:rFonts w:eastAsiaTheme="minorEastAsia"/>
              <w:lang w:eastAsia="ko-KR"/>
            </w:rPr>
          </w:rPrChange>
        </w:rPr>
        <w:pPrChange w:id="3617" w:author="Jason Rhee" w:date="2024-07-26T12:27:00Z" w16du:dateUtc="2024-07-26T02:27:00Z">
          <w:pPr>
            <w:pStyle w:val="Annex-Heading3"/>
          </w:pPr>
        </w:pPrChange>
      </w:pPr>
      <w:ins w:id="3618" w:author="Jason Rhee" w:date="2024-07-26T12:26:00Z" w16du:dateUtc="2024-07-26T02:26:00Z">
        <w:r w:rsidRPr="001F69A8">
          <w:t xml:space="preserve">The </w:t>
        </w:r>
        <w:r>
          <w:t>S-158:1</w:t>
        </w:r>
      </w:ins>
      <w:ins w:id="3619" w:author="Jason Rhee" w:date="2024-07-26T12:29:00Z" w16du:dateUtc="2024-07-26T02:29:00Z">
        <w:r w:rsidR="000F75BD">
          <w:rPr>
            <w:rFonts w:eastAsiaTheme="minorEastAsia" w:hint="eastAsia"/>
            <w:lang w:eastAsia="ko-KR"/>
          </w:rPr>
          <w:t>29</w:t>
        </w:r>
      </w:ins>
      <w:ins w:id="3620" w:author="Jason Rhee" w:date="2024-07-26T12:26:00Z" w16du:dateUtc="2024-07-26T02:26:00Z">
        <w:r>
          <w:t xml:space="preserve"> </w:t>
        </w:r>
        <w:r w:rsidRPr="001F69A8">
          <w:t>S-1</w:t>
        </w:r>
      </w:ins>
      <w:ins w:id="3621" w:author="Jason Rhee" w:date="2024-07-26T12:29:00Z" w16du:dateUtc="2024-07-26T02:29:00Z">
        <w:r w:rsidR="000F75BD">
          <w:rPr>
            <w:rFonts w:eastAsiaTheme="minorEastAsia" w:hint="eastAsia"/>
            <w:lang w:eastAsia="ko-KR"/>
          </w:rPr>
          <w:t>29</w:t>
        </w:r>
      </w:ins>
      <w:ins w:id="3622" w:author="Jason Rhee" w:date="2024-07-26T12:26:00Z" w16du:dateUtc="2024-07-26T02:26:00Z">
        <w:r w:rsidRPr="001F69A8">
          <w:t xml:space="preserve"> Validation Checks can be found in the Standards and Publications page of the IHO web site,</w:t>
        </w:r>
        <w:r>
          <w:t xml:space="preserve"> </w:t>
        </w:r>
        <w:r>
          <w:fldChar w:fldCharType="begin"/>
        </w:r>
        <w:r>
          <w:instrText>HYPERLINK "http://www.iho.int"</w:instrText>
        </w:r>
        <w:r>
          <w:fldChar w:fldCharType="separate"/>
        </w:r>
        <w:r w:rsidRPr="005D614F">
          <w:rPr>
            <w:rStyle w:val="Hyperlink"/>
          </w:rPr>
          <w:t>www.iho.int</w:t>
        </w:r>
        <w:r>
          <w:rPr>
            <w:rStyle w:val="Hyperlink"/>
            <w:lang w:val="en-AU"/>
          </w:rPr>
          <w:fldChar w:fldCharType="end"/>
        </w:r>
        <w:r w:rsidRPr="001F69A8">
          <w:t>.</w:t>
        </w:r>
      </w:ins>
    </w:p>
    <w:p w14:paraId="1D82DF7A" w14:textId="2B1BEE96" w:rsidR="003E0B96" w:rsidRPr="00584C25" w:rsidDel="00EF78B0" w:rsidRDefault="003E0B96" w:rsidP="008F5CC2">
      <w:pPr>
        <w:pStyle w:val="Annex-Heading3"/>
        <w:rPr>
          <w:del w:id="3623" w:author="Jason Rhee" w:date="2024-07-26T12:30:00Z" w16du:dateUtc="2024-07-26T02:30:00Z"/>
        </w:rPr>
      </w:pPr>
      <w:del w:id="3624" w:author="Jason Rhee" w:date="2024-07-26T12:30:00Z" w16du:dateUtc="2024-07-26T02:30:00Z">
        <w:r w:rsidRPr="00584C25" w:rsidDel="00EF78B0">
          <w:delText>References</w:delText>
        </w:r>
      </w:del>
    </w:p>
    <w:p w14:paraId="40C403F7" w14:textId="45BEEF4A" w:rsidR="003E0B96" w:rsidDel="00EF78B0" w:rsidRDefault="003E0B96" w:rsidP="00505136">
      <w:pPr>
        <w:pStyle w:val="ListParagraph"/>
        <w:spacing w:before="0" w:line="240" w:lineRule="auto"/>
        <w:rPr>
          <w:del w:id="3625" w:author="Jason Rhee" w:date="2024-07-26T12:30:00Z" w16du:dateUtc="2024-07-26T02:30:00Z"/>
          <w:rFonts w:cs="Arial"/>
          <w:color w:val="000000"/>
          <w:lang w:eastAsia="ar-SA"/>
        </w:rPr>
      </w:pPr>
      <w:del w:id="3626" w:author="Jason Rhee" w:date="2024-07-26T12:30:00Z" w16du:dateUtc="2024-07-26T02:30:00Z">
        <w:r w:rsidRPr="00F97BB2" w:rsidDel="00EF78B0">
          <w:rPr>
            <w:rFonts w:cs="Arial"/>
            <w:color w:val="000000"/>
            <w:lang w:eastAsia="ar-SA"/>
          </w:rPr>
          <w:delText xml:space="preserve">IHO S-58 ENC VALIDATION CHECKS Edition </w:delText>
        </w:r>
        <w:r w:rsidR="00C042CE" w:rsidRPr="00716349" w:rsidDel="00EF78B0">
          <w:rPr>
            <w:rFonts w:cs="Arial"/>
            <w:color w:val="000000"/>
            <w:lang w:eastAsia="ar-SA"/>
          </w:rPr>
          <w:delText>7</w:delText>
        </w:r>
        <w:r w:rsidRPr="00F97BB2" w:rsidDel="00EF78B0">
          <w:rPr>
            <w:rFonts w:cs="Arial"/>
            <w:color w:val="000000"/>
            <w:lang w:eastAsia="ar-SA"/>
          </w:rPr>
          <w:delText>.0.0 – 20</w:delText>
        </w:r>
        <w:r w:rsidR="00C042CE" w:rsidRPr="00716349" w:rsidDel="00EF78B0">
          <w:rPr>
            <w:rFonts w:cs="Arial"/>
            <w:color w:val="000000"/>
            <w:lang w:eastAsia="ar-SA"/>
          </w:rPr>
          <w:delText>22</w:delText>
        </w:r>
      </w:del>
    </w:p>
    <w:p w14:paraId="3AD900DC" w14:textId="6077B97B" w:rsidR="003E0B96" w:rsidRPr="005650FB" w:rsidDel="00EF78B0" w:rsidRDefault="003E0B96" w:rsidP="008F5CC2">
      <w:pPr>
        <w:pStyle w:val="Annex-Heading3"/>
        <w:rPr>
          <w:del w:id="3627" w:author="Jason Rhee" w:date="2024-07-26T12:30:00Z" w16du:dateUtc="2024-07-26T02:30:00Z"/>
        </w:rPr>
      </w:pPr>
      <w:bookmarkStart w:id="3628" w:name="_Toc528589810"/>
      <w:del w:id="3629" w:author="Jason Rhee" w:date="2024-07-26T12:30:00Z" w16du:dateUtc="2024-07-26T02:30:00Z">
        <w:r w:rsidRPr="005650FB" w:rsidDel="00EF78B0">
          <w:delText>Abbreviation</w:delText>
        </w:r>
        <w:bookmarkEnd w:id="3628"/>
        <w:r w:rsidR="00584C25" w:rsidDel="00EF78B0">
          <w:delText>s</w:delText>
        </w:r>
      </w:del>
    </w:p>
    <w:p w14:paraId="3202C181" w14:textId="3BCB4EFF" w:rsidR="003E0B96" w:rsidRPr="0055789B" w:rsidDel="00EF78B0" w:rsidRDefault="003E0B96" w:rsidP="00505136">
      <w:pPr>
        <w:spacing w:before="0"/>
        <w:ind w:left="357"/>
        <w:rPr>
          <w:del w:id="3630" w:author="Jason Rhee" w:date="2024-07-26T12:30:00Z" w16du:dateUtc="2024-07-26T02:30:00Z"/>
        </w:rPr>
      </w:pPr>
      <w:del w:id="3631" w:author="Jason Rhee" w:date="2024-07-26T12:30:00Z" w16du:dateUtc="2024-07-26T02:30:00Z">
        <w:r w:rsidRPr="0055789B" w:rsidDel="00EF78B0">
          <w:delText xml:space="preserve">PS – </w:delText>
        </w:r>
        <w:r w:rsidR="0066549D" w:rsidDel="00EF78B0">
          <w:delText>Product Specification</w:delText>
        </w:r>
      </w:del>
    </w:p>
    <w:p w14:paraId="2EC63394" w14:textId="7F0B099A" w:rsidR="003E0B96" w:rsidRPr="0055789B" w:rsidDel="00EF78B0" w:rsidRDefault="003E0B96" w:rsidP="00505136">
      <w:pPr>
        <w:spacing w:before="0"/>
        <w:ind w:left="357"/>
        <w:rPr>
          <w:del w:id="3632" w:author="Jason Rhee" w:date="2024-07-26T12:30:00Z" w16du:dateUtc="2024-07-26T02:30:00Z"/>
        </w:rPr>
      </w:pPr>
      <w:del w:id="3633" w:author="Jason Rhee" w:date="2024-07-26T12:30:00Z" w16du:dateUtc="2024-07-26T02:30:00Z">
        <w:r w:rsidRPr="0055789B" w:rsidDel="00EF78B0">
          <w:delText>DCEG – Data C</w:delText>
        </w:r>
        <w:r w:rsidDel="00EF78B0">
          <w:delText>lassification</w:delText>
        </w:r>
        <w:r w:rsidRPr="0055789B" w:rsidDel="00EF78B0">
          <w:delText xml:space="preserve"> and Encoding Guide</w:delText>
        </w:r>
      </w:del>
    </w:p>
    <w:p w14:paraId="04B573B6" w14:textId="73DCB52D" w:rsidR="003E0B96" w:rsidRPr="005650FB" w:rsidDel="00EF78B0" w:rsidRDefault="003E0B96" w:rsidP="008F5CC2">
      <w:pPr>
        <w:pStyle w:val="Annex-Heading3"/>
        <w:rPr>
          <w:del w:id="3634" w:author="Jason Rhee" w:date="2024-07-26T12:30:00Z" w16du:dateUtc="2024-07-26T02:30:00Z"/>
        </w:rPr>
      </w:pPr>
      <w:bookmarkStart w:id="3635" w:name="_Toc528589811"/>
      <w:del w:id="3636" w:author="Jason Rhee" w:date="2024-07-26T12:30:00Z" w16du:dateUtc="2024-07-26T02:30:00Z">
        <w:r w:rsidRPr="005650FB" w:rsidDel="00EF78B0">
          <w:delText>Production validation checks for S-12</w:delText>
        </w:r>
        <w:r w:rsidDel="00EF78B0">
          <w:delText>9</w:delText>
        </w:r>
        <w:r w:rsidRPr="005650FB" w:rsidDel="00EF78B0">
          <w:delText xml:space="preserve"> </w:delText>
        </w:r>
        <w:r w:rsidDel="00EF78B0">
          <w:delText>Under Keel Clearance Management</w:delText>
        </w:r>
        <w:bookmarkEnd w:id="3635"/>
      </w:del>
    </w:p>
    <w:p w14:paraId="4024B069" w14:textId="65B45FCC" w:rsidR="003E0B96" w:rsidDel="00EF78B0" w:rsidRDefault="003E0B96" w:rsidP="00505136">
      <w:pPr>
        <w:spacing w:before="0"/>
        <w:rPr>
          <w:del w:id="3637" w:author="Jason Rhee" w:date="2024-07-26T12:30:00Z" w16du:dateUtc="2024-07-26T02:30:00Z"/>
          <w:szCs w:val="20"/>
        </w:rPr>
      </w:pPr>
      <w:del w:id="3638" w:author="Jason Rhee" w:date="2024-07-26T12:30:00Z" w16du:dateUtc="2024-07-26T02:30:00Z">
        <w:r w:rsidDel="00EF78B0">
          <w:rPr>
            <w:szCs w:val="20"/>
          </w:rPr>
          <w:delText>The following checks are intended for production systems designed to produce S-129 UKC</w:delText>
        </w:r>
        <w:r w:rsidR="00B832A6" w:rsidDel="00EF78B0">
          <w:rPr>
            <w:szCs w:val="20"/>
          </w:rPr>
          <w:delText>M</w:delText>
        </w:r>
        <w:r w:rsidDel="00EF78B0">
          <w:rPr>
            <w:szCs w:val="20"/>
          </w:rPr>
          <w:delText xml:space="preserve"> datasets</w:delText>
        </w:r>
        <w:r w:rsidR="0066549D" w:rsidDel="00EF78B0">
          <w:rPr>
            <w:szCs w:val="20"/>
          </w:rPr>
          <w:delText>.</w:delText>
        </w:r>
        <w:r w:rsidR="004E1105" w:rsidDel="00EF78B0">
          <w:rPr>
            <w:szCs w:val="20"/>
          </w:rPr>
          <w:delText xml:space="preserve"> </w:delText>
        </w:r>
        <w:r w:rsidDel="00EF78B0">
          <w:rPr>
            <w:szCs w:val="20"/>
          </w:rPr>
          <w:delText>The checks can be administered at any time during the production phase</w:delText>
        </w:r>
        <w:r w:rsidR="0066549D" w:rsidDel="00EF78B0">
          <w:rPr>
            <w:szCs w:val="20"/>
          </w:rPr>
          <w:delText>.</w:delText>
        </w:r>
        <w:r w:rsidR="004E1105" w:rsidDel="00EF78B0">
          <w:rPr>
            <w:szCs w:val="20"/>
          </w:rPr>
          <w:delText xml:space="preserve"> </w:delText>
        </w:r>
        <w:r w:rsidDel="00EF78B0">
          <w:rPr>
            <w:szCs w:val="20"/>
          </w:rPr>
          <w:delText>All checks should be considered as warnings, even though more severe classifications are available</w:delText>
        </w:r>
        <w:r w:rsidR="00120D3A" w:rsidDel="00EF78B0">
          <w:rPr>
            <w:szCs w:val="20"/>
          </w:rPr>
          <w:delText xml:space="preserve">. Given </w:delText>
        </w:r>
        <w:r w:rsidDel="00EF78B0">
          <w:rPr>
            <w:szCs w:val="20"/>
          </w:rPr>
          <w:delText>the status of the development and lack of experience with system use of S-129 datasets, it is considered premature to classify any checks as error or critical error at this time</w:delText>
        </w:r>
        <w:r w:rsidR="0066549D" w:rsidDel="00EF78B0">
          <w:rPr>
            <w:szCs w:val="20"/>
          </w:rPr>
          <w:delText>.</w:delText>
        </w:r>
        <w:r w:rsidR="004E1105" w:rsidDel="00EF78B0">
          <w:rPr>
            <w:szCs w:val="20"/>
          </w:rPr>
          <w:delText xml:space="preserve"> </w:delText>
        </w:r>
        <w:r w:rsidRPr="003F081B" w:rsidDel="00EF78B0">
          <w:rPr>
            <w:szCs w:val="20"/>
          </w:rPr>
          <w:delText xml:space="preserve">All operators and spatial expressions are defined in Annex </w:delText>
        </w:r>
        <w:r w:rsidR="00505136" w:rsidDel="00EF78B0">
          <w:rPr>
            <w:szCs w:val="20"/>
          </w:rPr>
          <w:delText>F</w:delText>
        </w:r>
        <w:r w:rsidDel="00EF78B0">
          <w:rPr>
            <w:szCs w:val="20"/>
          </w:rPr>
          <w:delText>.</w:delText>
        </w:r>
      </w:del>
    </w:p>
    <w:p w14:paraId="72DEA3D5" w14:textId="55C521F8" w:rsidR="003E0B96" w:rsidDel="00EF78B0" w:rsidRDefault="003E0B96" w:rsidP="008F5CC2">
      <w:pPr>
        <w:pStyle w:val="Annex-Heading3"/>
        <w:rPr>
          <w:del w:id="3639" w:author="Jason Rhee" w:date="2024-07-26T12:30:00Z" w16du:dateUtc="2024-07-26T02:30:00Z"/>
        </w:rPr>
      </w:pPr>
      <w:del w:id="3640" w:author="Jason Rhee" w:date="2024-07-26T12:30:00Z" w16du:dateUtc="2024-07-26T02:30:00Z">
        <w:r w:rsidRPr="005650FB" w:rsidDel="00EF78B0">
          <w:delText>Check Classification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215B35BB" w14:textId="3BCC9DB5" w:rsidTr="003E0B96">
        <w:trPr>
          <w:del w:id="3641" w:author="Jason Rhee" w:date="2024-07-26T12:30:00Z" w16du:dateUtc="2024-07-26T02:30:00Z"/>
        </w:trPr>
        <w:tc>
          <w:tcPr>
            <w:tcW w:w="675" w:type="dxa"/>
            <w:shd w:val="clear" w:color="auto" w:fill="auto"/>
          </w:tcPr>
          <w:p w14:paraId="624012C5" w14:textId="69B7F992" w:rsidR="003E0B96" w:rsidRPr="00851A69" w:rsidDel="00EF78B0" w:rsidRDefault="003E0B96" w:rsidP="003E0B96">
            <w:pPr>
              <w:jc w:val="center"/>
              <w:rPr>
                <w:del w:id="3642" w:author="Jason Rhee" w:date="2024-07-26T12:30:00Z" w16du:dateUtc="2024-07-26T02:30:00Z"/>
                <w:szCs w:val="20"/>
              </w:rPr>
            </w:pPr>
            <w:del w:id="3643" w:author="Jason Rhee" w:date="2024-07-26T12:30:00Z" w16du:dateUtc="2024-07-26T02:30:00Z">
              <w:r w:rsidRPr="00851A69" w:rsidDel="00EF78B0">
                <w:rPr>
                  <w:szCs w:val="20"/>
                </w:rPr>
                <w:delText>C</w:delText>
              </w:r>
            </w:del>
          </w:p>
        </w:tc>
        <w:tc>
          <w:tcPr>
            <w:tcW w:w="1701" w:type="dxa"/>
            <w:shd w:val="clear" w:color="auto" w:fill="auto"/>
          </w:tcPr>
          <w:p w14:paraId="4F1CFB17" w14:textId="3CFF9642" w:rsidR="003E0B96" w:rsidRPr="00851A69" w:rsidDel="00EF78B0" w:rsidRDefault="003E0B96" w:rsidP="003E0B96">
            <w:pPr>
              <w:jc w:val="center"/>
              <w:rPr>
                <w:del w:id="3644" w:author="Jason Rhee" w:date="2024-07-26T12:30:00Z" w16du:dateUtc="2024-07-26T02:30:00Z"/>
                <w:szCs w:val="20"/>
              </w:rPr>
            </w:pPr>
            <w:del w:id="3645" w:author="Jason Rhee" w:date="2024-07-26T12:30:00Z" w16du:dateUtc="2024-07-26T02:30:00Z">
              <w:r w:rsidRPr="00851A69" w:rsidDel="00EF78B0">
                <w:rPr>
                  <w:szCs w:val="20"/>
                </w:rPr>
                <w:delText>Critical Error</w:delText>
              </w:r>
            </w:del>
          </w:p>
        </w:tc>
        <w:tc>
          <w:tcPr>
            <w:tcW w:w="6145" w:type="dxa"/>
            <w:shd w:val="clear" w:color="auto" w:fill="auto"/>
          </w:tcPr>
          <w:p w14:paraId="25D96DEF" w14:textId="01051A3F" w:rsidR="003E0B96" w:rsidRPr="00851A69" w:rsidDel="00EF78B0" w:rsidRDefault="003E0B96" w:rsidP="003E0B96">
            <w:pPr>
              <w:rPr>
                <w:del w:id="3646" w:author="Jason Rhee" w:date="2024-07-26T12:30:00Z" w16du:dateUtc="2024-07-26T02:30:00Z"/>
                <w:szCs w:val="20"/>
              </w:rPr>
            </w:pPr>
            <w:del w:id="3647" w:author="Jason Rhee" w:date="2024-07-26T12:30:00Z" w16du:dateUtc="2024-07-26T02:30:00Z">
              <w:r w:rsidRPr="00851A69" w:rsidDel="00EF78B0">
                <w:rPr>
                  <w:szCs w:val="20"/>
                </w:rPr>
                <w:delText>An error which would make an ENC unusable in ECDIS through not loading or causing an ECDIS to crash or presenting data which is unsafe for navigation.</w:delText>
              </w:r>
            </w:del>
          </w:p>
        </w:tc>
      </w:tr>
      <w:tr w:rsidR="003E0B96" w:rsidRPr="00851A69" w:rsidDel="00EF78B0" w14:paraId="7D7377DA" w14:textId="618C980F" w:rsidTr="003E0B96">
        <w:trPr>
          <w:del w:id="3648" w:author="Jason Rhee" w:date="2024-07-26T12:30:00Z" w16du:dateUtc="2024-07-26T02:30:00Z"/>
        </w:trPr>
        <w:tc>
          <w:tcPr>
            <w:tcW w:w="675" w:type="dxa"/>
            <w:shd w:val="clear" w:color="auto" w:fill="auto"/>
          </w:tcPr>
          <w:p w14:paraId="4328FA7C" w14:textId="0BD0D9A5" w:rsidR="003E0B96" w:rsidRPr="00851A69" w:rsidDel="00EF78B0" w:rsidRDefault="003E0B96" w:rsidP="003E0B96">
            <w:pPr>
              <w:jc w:val="center"/>
              <w:rPr>
                <w:del w:id="3649" w:author="Jason Rhee" w:date="2024-07-26T12:30:00Z" w16du:dateUtc="2024-07-26T02:30:00Z"/>
                <w:szCs w:val="20"/>
              </w:rPr>
            </w:pPr>
            <w:del w:id="3650" w:author="Jason Rhee" w:date="2024-07-26T12:30:00Z" w16du:dateUtc="2024-07-26T02:30:00Z">
              <w:r w:rsidRPr="00851A69" w:rsidDel="00EF78B0">
                <w:rPr>
                  <w:szCs w:val="20"/>
                </w:rPr>
                <w:delText>E</w:delText>
              </w:r>
            </w:del>
          </w:p>
        </w:tc>
        <w:tc>
          <w:tcPr>
            <w:tcW w:w="1701" w:type="dxa"/>
            <w:shd w:val="clear" w:color="auto" w:fill="auto"/>
          </w:tcPr>
          <w:p w14:paraId="161E3FB1" w14:textId="66A2370E" w:rsidR="003E0B96" w:rsidRPr="00851A69" w:rsidDel="00EF78B0" w:rsidRDefault="003E0B96" w:rsidP="003E0B96">
            <w:pPr>
              <w:jc w:val="center"/>
              <w:rPr>
                <w:del w:id="3651" w:author="Jason Rhee" w:date="2024-07-26T12:30:00Z" w16du:dateUtc="2024-07-26T02:30:00Z"/>
                <w:szCs w:val="20"/>
              </w:rPr>
            </w:pPr>
            <w:del w:id="3652" w:author="Jason Rhee" w:date="2024-07-26T12:30:00Z" w16du:dateUtc="2024-07-26T02:30:00Z">
              <w:r w:rsidRPr="00851A69" w:rsidDel="00EF78B0">
                <w:rPr>
                  <w:szCs w:val="20"/>
                </w:rPr>
                <w:delText>Error</w:delText>
              </w:r>
            </w:del>
          </w:p>
        </w:tc>
        <w:tc>
          <w:tcPr>
            <w:tcW w:w="6145" w:type="dxa"/>
            <w:shd w:val="clear" w:color="auto" w:fill="auto"/>
          </w:tcPr>
          <w:p w14:paraId="217E1835" w14:textId="14DF9CBC" w:rsidR="003E0B96" w:rsidRPr="00851A69" w:rsidDel="00EF78B0" w:rsidRDefault="003E0B96" w:rsidP="003E0B96">
            <w:pPr>
              <w:rPr>
                <w:del w:id="3653" w:author="Jason Rhee" w:date="2024-07-26T12:30:00Z" w16du:dateUtc="2024-07-26T02:30:00Z"/>
                <w:szCs w:val="20"/>
              </w:rPr>
            </w:pPr>
            <w:del w:id="3654" w:author="Jason Rhee" w:date="2024-07-26T12:30:00Z" w16du:dateUtc="2024-07-26T02:30:00Z">
              <w:r w:rsidRPr="00851A69" w:rsidDel="00EF78B0">
                <w:rPr>
                  <w:szCs w:val="20"/>
                </w:rPr>
                <w:delText>An error which may degrade the quality of the ENC through appearance</w:delText>
              </w:r>
              <w:r w:rsidR="00F27451" w:rsidDel="00EF78B0">
                <w:rPr>
                  <w:szCs w:val="20"/>
                </w:rPr>
                <w:delText>,</w:delText>
              </w:r>
              <w:r w:rsidRPr="00851A69" w:rsidDel="00EF78B0">
                <w:rPr>
                  <w:szCs w:val="20"/>
                </w:rPr>
                <w:delText xml:space="preserve"> or usability but which will not pose a significant danger when used to support navigation.</w:delText>
              </w:r>
            </w:del>
          </w:p>
        </w:tc>
      </w:tr>
      <w:tr w:rsidR="003E0B96" w:rsidRPr="00851A69" w:rsidDel="00EF78B0" w14:paraId="5222CBF1" w14:textId="68AA45C7" w:rsidTr="003E0B96">
        <w:trPr>
          <w:del w:id="3655" w:author="Jason Rhee" w:date="2024-07-26T12:30:00Z" w16du:dateUtc="2024-07-26T02:30:00Z"/>
        </w:trPr>
        <w:tc>
          <w:tcPr>
            <w:tcW w:w="675" w:type="dxa"/>
            <w:shd w:val="clear" w:color="auto" w:fill="auto"/>
          </w:tcPr>
          <w:p w14:paraId="51C9D4CA" w14:textId="7C354F66" w:rsidR="003E0B96" w:rsidRPr="00851A69" w:rsidDel="00EF78B0" w:rsidRDefault="003E0B96" w:rsidP="003E0B96">
            <w:pPr>
              <w:jc w:val="center"/>
              <w:rPr>
                <w:del w:id="3656" w:author="Jason Rhee" w:date="2024-07-26T12:30:00Z" w16du:dateUtc="2024-07-26T02:30:00Z"/>
                <w:szCs w:val="20"/>
              </w:rPr>
            </w:pPr>
            <w:del w:id="3657" w:author="Jason Rhee" w:date="2024-07-26T12:30:00Z" w16du:dateUtc="2024-07-26T02:30:00Z">
              <w:r w:rsidRPr="00851A69" w:rsidDel="00EF78B0">
                <w:rPr>
                  <w:szCs w:val="20"/>
                </w:rPr>
                <w:delText>W</w:delText>
              </w:r>
            </w:del>
          </w:p>
        </w:tc>
        <w:tc>
          <w:tcPr>
            <w:tcW w:w="1701" w:type="dxa"/>
            <w:shd w:val="clear" w:color="auto" w:fill="auto"/>
          </w:tcPr>
          <w:p w14:paraId="46F5271E" w14:textId="7B190DDC" w:rsidR="003E0B96" w:rsidRPr="00851A69" w:rsidDel="00EF78B0" w:rsidRDefault="003E0B96" w:rsidP="003E0B96">
            <w:pPr>
              <w:jc w:val="center"/>
              <w:rPr>
                <w:del w:id="3658" w:author="Jason Rhee" w:date="2024-07-26T12:30:00Z" w16du:dateUtc="2024-07-26T02:30:00Z"/>
                <w:szCs w:val="20"/>
              </w:rPr>
            </w:pPr>
            <w:del w:id="3659" w:author="Jason Rhee" w:date="2024-07-26T12:30:00Z" w16du:dateUtc="2024-07-26T02:30:00Z">
              <w:r w:rsidRPr="00851A69" w:rsidDel="00EF78B0">
                <w:rPr>
                  <w:szCs w:val="20"/>
                </w:rPr>
                <w:delText>Warning</w:delText>
              </w:r>
            </w:del>
          </w:p>
        </w:tc>
        <w:tc>
          <w:tcPr>
            <w:tcW w:w="6145" w:type="dxa"/>
            <w:shd w:val="clear" w:color="auto" w:fill="auto"/>
          </w:tcPr>
          <w:p w14:paraId="45EA8CA7" w14:textId="2346A810" w:rsidR="003E0B96" w:rsidRPr="00851A69" w:rsidDel="00EF78B0" w:rsidRDefault="003E0B96" w:rsidP="003E0B96">
            <w:pPr>
              <w:rPr>
                <w:del w:id="3660" w:author="Jason Rhee" w:date="2024-07-26T12:30:00Z" w16du:dateUtc="2024-07-26T02:30:00Z"/>
                <w:szCs w:val="20"/>
              </w:rPr>
            </w:pPr>
            <w:del w:id="3661" w:author="Jason Rhee" w:date="2024-07-26T12:30:00Z" w16du:dateUtc="2024-07-26T02:30:00Z">
              <w:r w:rsidRPr="00851A69" w:rsidDel="00EF78B0">
                <w:rPr>
                  <w:szCs w:val="20"/>
                </w:rPr>
                <w:delText>An error which may be duplication or an inconsistency which will not noticeably degrade the usability of an ENC in ECDIS.</w:delText>
              </w:r>
            </w:del>
          </w:p>
        </w:tc>
      </w:tr>
    </w:tbl>
    <w:p w14:paraId="1BF6BE43" w14:textId="6743C692" w:rsidR="003E0B96" w:rsidDel="00EF78B0" w:rsidRDefault="003E0B96" w:rsidP="00615D0E">
      <w:pPr>
        <w:spacing w:before="0" w:after="0"/>
        <w:rPr>
          <w:del w:id="3662" w:author="Jason Rhee" w:date="2024-07-26T12:30:00Z" w16du:dateUtc="2024-07-26T02:30:00Z"/>
          <w:szCs w:val="20"/>
        </w:rPr>
      </w:pPr>
    </w:p>
    <w:p w14:paraId="63EDBE6B" w14:textId="60D7F6D0" w:rsidR="003E0B96" w:rsidRPr="005650FB" w:rsidDel="00EF78B0" w:rsidRDefault="003E0B96" w:rsidP="008F5CC2">
      <w:pPr>
        <w:pStyle w:val="Annex-Heading3"/>
        <w:rPr>
          <w:del w:id="3663" w:author="Jason Rhee" w:date="2024-07-26T12:30:00Z" w16du:dateUtc="2024-07-26T02:30:00Z"/>
        </w:rPr>
      </w:pPr>
      <w:del w:id="3664" w:author="Jason Rhee" w:date="2024-07-26T12:30:00Z" w16du:dateUtc="2024-07-26T02:30:00Z">
        <w:r w:rsidRPr="005650FB" w:rsidDel="00EF78B0">
          <w:delText xml:space="preserve">Check </w:delText>
        </w:r>
        <w:r w:rsidDel="00EF78B0">
          <w:delText>application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rsidDel="00EF78B0" w14:paraId="7C9DB0C1" w14:textId="10532ED5" w:rsidTr="003E0B96">
        <w:trPr>
          <w:del w:id="3665" w:author="Jason Rhee" w:date="2024-07-26T12:30:00Z" w16du:dateUtc="2024-07-26T02:30:00Z"/>
        </w:trPr>
        <w:tc>
          <w:tcPr>
            <w:tcW w:w="675" w:type="dxa"/>
            <w:shd w:val="clear" w:color="auto" w:fill="auto"/>
          </w:tcPr>
          <w:p w14:paraId="32AF03E9" w14:textId="076DB370" w:rsidR="003E0B96" w:rsidRPr="00CF7708" w:rsidDel="00EF78B0" w:rsidRDefault="003E0B96" w:rsidP="003E0B96">
            <w:pPr>
              <w:jc w:val="center"/>
              <w:rPr>
                <w:del w:id="3666" w:author="Jason Rhee" w:date="2024-07-26T12:30:00Z" w16du:dateUtc="2024-07-26T02:30:00Z"/>
                <w:szCs w:val="20"/>
              </w:rPr>
            </w:pPr>
            <w:del w:id="3667" w:author="Jason Rhee" w:date="2024-07-26T12:30:00Z" w16du:dateUtc="2024-07-26T02:30:00Z">
              <w:r w:rsidRPr="00CF7708" w:rsidDel="00EF78B0">
                <w:rPr>
                  <w:szCs w:val="20"/>
                </w:rPr>
                <w:delText>B</w:delText>
              </w:r>
            </w:del>
          </w:p>
        </w:tc>
        <w:tc>
          <w:tcPr>
            <w:tcW w:w="1701" w:type="dxa"/>
            <w:shd w:val="clear" w:color="auto" w:fill="auto"/>
          </w:tcPr>
          <w:p w14:paraId="7F35D0D7" w14:textId="352BEBEA" w:rsidR="003E0B96" w:rsidRPr="00CF7708" w:rsidDel="00EF78B0" w:rsidRDefault="003E0B96" w:rsidP="003E0B96">
            <w:pPr>
              <w:jc w:val="center"/>
              <w:rPr>
                <w:del w:id="3668" w:author="Jason Rhee" w:date="2024-07-26T12:30:00Z" w16du:dateUtc="2024-07-26T02:30:00Z"/>
                <w:szCs w:val="20"/>
              </w:rPr>
            </w:pPr>
            <w:del w:id="3669" w:author="Jason Rhee" w:date="2024-07-26T12:30:00Z" w16du:dateUtc="2024-07-26T02:30:00Z">
              <w:r w:rsidRPr="00CF7708" w:rsidDel="00EF78B0">
                <w:rPr>
                  <w:szCs w:val="20"/>
                </w:rPr>
                <w:delText>Base</w:delText>
              </w:r>
            </w:del>
          </w:p>
        </w:tc>
        <w:tc>
          <w:tcPr>
            <w:tcW w:w="6145" w:type="dxa"/>
            <w:shd w:val="clear" w:color="auto" w:fill="auto"/>
          </w:tcPr>
          <w:p w14:paraId="4E99C815" w14:textId="5F927303" w:rsidR="003E0B96" w:rsidRPr="00CF7708" w:rsidDel="00EF78B0" w:rsidRDefault="003E0B96" w:rsidP="003E0B96">
            <w:pPr>
              <w:rPr>
                <w:del w:id="3670" w:author="Jason Rhee" w:date="2024-07-26T12:30:00Z" w16du:dateUtc="2024-07-26T02:30:00Z"/>
                <w:szCs w:val="20"/>
              </w:rPr>
            </w:pPr>
            <w:del w:id="3671" w:author="Jason Rhee" w:date="2024-07-26T12:30:00Z" w16du:dateUtc="2024-07-26T02:30:00Z">
              <w:r w:rsidRPr="00CF7708" w:rsidDel="00EF78B0">
                <w:rPr>
                  <w:szCs w:val="20"/>
                </w:rPr>
                <w:delText>Apply check to new dataset, new edition, and post-update dataset (after updates have been applied to the base).</w:delText>
              </w:r>
            </w:del>
          </w:p>
        </w:tc>
      </w:tr>
      <w:tr w:rsidR="003E0B96" w:rsidRPr="00851A69" w:rsidDel="00EF78B0" w14:paraId="48E07534" w14:textId="2BE5A145" w:rsidTr="003E0B96">
        <w:trPr>
          <w:del w:id="3672" w:author="Jason Rhee" w:date="2024-07-26T12:30:00Z" w16du:dateUtc="2024-07-26T02:30:00Z"/>
        </w:trPr>
        <w:tc>
          <w:tcPr>
            <w:tcW w:w="675" w:type="dxa"/>
            <w:shd w:val="clear" w:color="auto" w:fill="auto"/>
          </w:tcPr>
          <w:p w14:paraId="4892E83B" w14:textId="2616677E" w:rsidR="003E0B96" w:rsidRPr="00CF7708" w:rsidDel="00EF78B0" w:rsidRDefault="003E0B96" w:rsidP="003E0B96">
            <w:pPr>
              <w:jc w:val="center"/>
              <w:rPr>
                <w:del w:id="3673" w:author="Jason Rhee" w:date="2024-07-26T12:30:00Z" w16du:dateUtc="2024-07-26T02:30:00Z"/>
                <w:szCs w:val="20"/>
              </w:rPr>
            </w:pPr>
            <w:del w:id="3674" w:author="Jason Rhee" w:date="2024-07-26T12:30:00Z" w16du:dateUtc="2024-07-26T02:30:00Z">
              <w:r w:rsidRPr="00CF7708" w:rsidDel="00EF78B0">
                <w:rPr>
                  <w:szCs w:val="20"/>
                </w:rPr>
                <w:delText>U</w:delText>
              </w:r>
            </w:del>
          </w:p>
        </w:tc>
        <w:tc>
          <w:tcPr>
            <w:tcW w:w="1701" w:type="dxa"/>
            <w:shd w:val="clear" w:color="auto" w:fill="auto"/>
          </w:tcPr>
          <w:p w14:paraId="46E3ECAF" w14:textId="717A5B78" w:rsidR="003E0B96" w:rsidRPr="00CF7708" w:rsidDel="00EF78B0" w:rsidRDefault="003E0B96" w:rsidP="003E0B96">
            <w:pPr>
              <w:jc w:val="center"/>
              <w:rPr>
                <w:del w:id="3675" w:author="Jason Rhee" w:date="2024-07-26T12:30:00Z" w16du:dateUtc="2024-07-26T02:30:00Z"/>
                <w:szCs w:val="20"/>
              </w:rPr>
            </w:pPr>
            <w:del w:id="3676" w:author="Jason Rhee" w:date="2024-07-26T12:30:00Z" w16du:dateUtc="2024-07-26T02:30:00Z">
              <w:r w:rsidRPr="00CF7708" w:rsidDel="00EF78B0">
                <w:rPr>
                  <w:szCs w:val="20"/>
                </w:rPr>
                <w:delText>Update</w:delText>
              </w:r>
            </w:del>
          </w:p>
        </w:tc>
        <w:tc>
          <w:tcPr>
            <w:tcW w:w="6145" w:type="dxa"/>
            <w:shd w:val="clear" w:color="auto" w:fill="auto"/>
          </w:tcPr>
          <w:p w14:paraId="30FBD9D4" w14:textId="60E0D203" w:rsidR="003E0B96" w:rsidRPr="00CF7708" w:rsidDel="00EF78B0" w:rsidRDefault="003E0B96" w:rsidP="003E0B96">
            <w:pPr>
              <w:rPr>
                <w:del w:id="3677" w:author="Jason Rhee" w:date="2024-07-26T12:30:00Z" w16du:dateUtc="2024-07-26T02:30:00Z"/>
                <w:szCs w:val="20"/>
              </w:rPr>
            </w:pPr>
            <w:del w:id="3678" w:author="Jason Rhee" w:date="2024-07-26T12:30:00Z" w16du:dateUtc="2024-07-26T02:30:00Z">
              <w:r w:rsidRPr="00CF7708" w:rsidDel="00EF78B0">
                <w:rPr>
                  <w:szCs w:val="20"/>
                </w:rPr>
                <w:delText>Apply check to update datasets in isolation.</w:delText>
              </w:r>
            </w:del>
          </w:p>
        </w:tc>
      </w:tr>
      <w:tr w:rsidR="003E0B96" w:rsidRPr="00851A69" w:rsidDel="00EF78B0" w14:paraId="565F2622" w14:textId="700DEB5D" w:rsidTr="003E0B96">
        <w:trPr>
          <w:del w:id="3679" w:author="Jason Rhee" w:date="2024-07-26T12:30:00Z" w16du:dateUtc="2024-07-26T02:30:00Z"/>
        </w:trPr>
        <w:tc>
          <w:tcPr>
            <w:tcW w:w="675" w:type="dxa"/>
            <w:shd w:val="clear" w:color="auto" w:fill="auto"/>
          </w:tcPr>
          <w:p w14:paraId="65FD27E7" w14:textId="010CD8A8" w:rsidR="003E0B96" w:rsidRPr="00CF7708" w:rsidDel="00EF78B0" w:rsidRDefault="003E0B96" w:rsidP="003E0B96">
            <w:pPr>
              <w:jc w:val="center"/>
              <w:rPr>
                <w:del w:id="3680" w:author="Jason Rhee" w:date="2024-07-26T12:30:00Z" w16du:dateUtc="2024-07-26T02:30:00Z"/>
                <w:szCs w:val="20"/>
              </w:rPr>
            </w:pPr>
            <w:del w:id="3681" w:author="Jason Rhee" w:date="2024-07-26T12:30:00Z" w16du:dateUtc="2024-07-26T02:30:00Z">
              <w:r w:rsidRPr="00CF7708" w:rsidDel="00EF78B0">
                <w:rPr>
                  <w:szCs w:val="20"/>
                </w:rPr>
                <w:delText>S</w:delText>
              </w:r>
            </w:del>
          </w:p>
        </w:tc>
        <w:tc>
          <w:tcPr>
            <w:tcW w:w="1701" w:type="dxa"/>
            <w:shd w:val="clear" w:color="auto" w:fill="auto"/>
          </w:tcPr>
          <w:p w14:paraId="3BF0A4DB" w14:textId="0DF261EE" w:rsidR="003E0B96" w:rsidRPr="00CF7708" w:rsidDel="00EF78B0" w:rsidRDefault="003E0B96" w:rsidP="003E0B96">
            <w:pPr>
              <w:jc w:val="center"/>
              <w:rPr>
                <w:del w:id="3682" w:author="Jason Rhee" w:date="2024-07-26T12:30:00Z" w16du:dateUtc="2024-07-26T02:30:00Z"/>
                <w:szCs w:val="20"/>
              </w:rPr>
            </w:pPr>
            <w:del w:id="3683" w:author="Jason Rhee" w:date="2024-07-26T12:30:00Z" w16du:dateUtc="2024-07-26T02:30:00Z">
              <w:r w:rsidRPr="00CF7708" w:rsidDel="00EF78B0">
                <w:rPr>
                  <w:szCs w:val="20"/>
                </w:rPr>
                <w:delText>Post-update</w:delText>
              </w:r>
            </w:del>
          </w:p>
        </w:tc>
        <w:tc>
          <w:tcPr>
            <w:tcW w:w="6145" w:type="dxa"/>
            <w:shd w:val="clear" w:color="auto" w:fill="auto"/>
          </w:tcPr>
          <w:p w14:paraId="19F13A88" w14:textId="60747DE0" w:rsidR="003E0B96" w:rsidRPr="00CF7708" w:rsidDel="00EF78B0" w:rsidRDefault="003E0B96" w:rsidP="00F736C5">
            <w:pPr>
              <w:rPr>
                <w:del w:id="3684" w:author="Jason Rhee" w:date="2024-07-26T12:30:00Z" w16du:dateUtc="2024-07-26T02:30:00Z"/>
                <w:szCs w:val="20"/>
              </w:rPr>
            </w:pPr>
            <w:del w:id="3685" w:author="Jason Rhee" w:date="2024-07-26T12:30:00Z" w16du:dateUtc="2024-07-26T02:30:00Z">
              <w:r w:rsidRPr="00CF7708" w:rsidDel="00EF78B0">
                <w:rPr>
                  <w:szCs w:val="20"/>
                </w:rPr>
                <w:delText xml:space="preserve">Apply check only to a post-update dataset </w:delText>
              </w:r>
              <w:r w:rsidR="00F736C5" w:rsidDel="00EF78B0">
                <w:rPr>
                  <w:szCs w:val="20"/>
                </w:rPr>
                <w:delText>(</w:delText>
              </w:r>
              <w:r w:rsidRPr="00CF7708" w:rsidDel="00EF78B0">
                <w:rPr>
                  <w:szCs w:val="20"/>
                </w:rPr>
                <w:delText>i.e. subsequent to application of all available updates</w:delText>
              </w:r>
              <w:r w:rsidR="00F736C5" w:rsidDel="00EF78B0">
                <w:rPr>
                  <w:szCs w:val="20"/>
                </w:rPr>
                <w:delText>)</w:delText>
              </w:r>
              <w:r w:rsidRPr="00CF7708" w:rsidDel="00EF78B0">
                <w:rPr>
                  <w:szCs w:val="20"/>
                </w:rPr>
                <w:delText>.</w:delText>
              </w:r>
            </w:del>
          </w:p>
        </w:tc>
      </w:tr>
    </w:tbl>
    <w:p w14:paraId="5AF641A8" w14:textId="610B4BB0" w:rsidR="00615D0E" w:rsidDel="00EF78B0" w:rsidRDefault="00615D0E" w:rsidP="00615D0E">
      <w:pPr>
        <w:spacing w:before="0" w:after="0"/>
        <w:rPr>
          <w:del w:id="3686" w:author="Jason Rhee" w:date="2024-07-26T12:30:00Z" w16du:dateUtc="2024-07-26T02:30:00Z"/>
          <w:szCs w:val="20"/>
        </w:rPr>
      </w:pPr>
    </w:p>
    <w:p w14:paraId="041CCB6B" w14:textId="64CB0F82" w:rsidR="003E0B96" w:rsidDel="00EF78B0" w:rsidRDefault="003E0B96" w:rsidP="00615D0E">
      <w:pPr>
        <w:spacing w:before="0"/>
        <w:rPr>
          <w:del w:id="3687" w:author="Jason Rhee" w:date="2024-07-26T12:30:00Z" w16du:dateUtc="2024-07-26T02:30:00Z"/>
          <w:szCs w:val="20"/>
        </w:rPr>
      </w:pPr>
      <w:del w:id="3688" w:author="Jason Rhee" w:date="2024-07-26T12:30:00Z" w16du:dateUtc="2024-07-26T02:30:00Z">
        <w:r w:rsidDel="00EF78B0">
          <w:rPr>
            <w:szCs w:val="20"/>
          </w:rPr>
          <w:delText>Checks do not apply to dataset terminations or cancellations, except where the check description explicitly states it applies in case of a termination or cancellation.</w:delText>
        </w:r>
      </w:del>
    </w:p>
    <w:p w14:paraId="5FB46BFC" w14:textId="5D1EE237" w:rsidR="003E0B96" w:rsidDel="00EF78B0" w:rsidRDefault="003E0B96" w:rsidP="003E0B96">
      <w:pPr>
        <w:rPr>
          <w:del w:id="3689" w:author="Jason Rhee" w:date="2024-07-26T12:30:00Z" w16du:dateUtc="2024-07-26T02:30:00Z"/>
          <w:szCs w:val="20"/>
        </w:rPr>
      </w:pPr>
    </w:p>
    <w:p w14:paraId="279F9184" w14:textId="2DBEDF18" w:rsidR="003E0B96" w:rsidRPr="005650FB" w:rsidDel="00EF78B0" w:rsidRDefault="003E0B96" w:rsidP="00DB1B3E">
      <w:pPr>
        <w:pStyle w:val="Annex-Heading3"/>
        <w:rPr>
          <w:del w:id="3690" w:author="Jason Rhee" w:date="2024-07-26T12:30:00Z" w16du:dateUtc="2024-07-26T02:30:00Z"/>
        </w:rPr>
      </w:pPr>
      <w:del w:id="3691" w:author="Jason Rhee" w:date="2024-07-26T12:30:00Z" w16du:dateUtc="2024-07-26T02:30:00Z">
        <w:r w:rsidRPr="005650FB" w:rsidDel="00EF78B0">
          <w:delText xml:space="preserve">Checks relating to </w:delText>
        </w:r>
        <w:r w:rsidDel="00EF78B0">
          <w:delText>UKCM</w:delText>
        </w:r>
        <w:r w:rsidRPr="005650FB" w:rsidDel="00EF78B0">
          <w:delText xml:space="preserve"> </w:delText>
        </w:r>
        <w:r w:rsidR="0066549D" w:rsidDel="00EF78B0">
          <w:delText>Product Specification</w:delText>
        </w:r>
      </w:del>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rsidDel="00EF78B0" w14:paraId="0EE716EE" w14:textId="599FD3F0" w:rsidTr="000A7861">
        <w:trPr>
          <w:gridAfter w:val="1"/>
          <w:wAfter w:w="129" w:type="pct"/>
          <w:cantSplit/>
          <w:trHeight w:val="330"/>
          <w:tblHeader/>
          <w:del w:id="3692"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131293F7" w:rsidR="003E0B96" w:rsidDel="00EF78B0" w:rsidRDefault="003E0B96" w:rsidP="003E0B96">
            <w:pPr>
              <w:jc w:val="center"/>
              <w:rPr>
                <w:del w:id="3693" w:author="Jason Rhee" w:date="2024-07-26T12:30:00Z" w16du:dateUtc="2024-07-26T02:30:00Z"/>
                <w:b/>
                <w:bCs/>
                <w:szCs w:val="20"/>
              </w:rPr>
            </w:pPr>
            <w:del w:id="3694" w:author="Jason Rhee" w:date="2024-07-26T12:30:00Z" w16du:dateUtc="2024-07-26T02:30:00Z">
              <w:r w:rsidDel="00EF78B0">
                <w:rPr>
                  <w:b/>
                  <w:bCs/>
                  <w:szCs w:val="20"/>
                </w:rPr>
                <w:delText xml:space="preserve">No </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3E10DEE5" w:rsidR="003E0B96" w:rsidDel="00EF78B0" w:rsidRDefault="003E0B96" w:rsidP="003E0B96">
            <w:pPr>
              <w:rPr>
                <w:del w:id="3695" w:author="Jason Rhee" w:date="2024-07-26T12:30:00Z" w16du:dateUtc="2024-07-26T02:30:00Z"/>
                <w:b/>
                <w:bCs/>
                <w:szCs w:val="20"/>
              </w:rPr>
            </w:pPr>
            <w:del w:id="3696" w:author="Jason Rhee" w:date="2024-07-26T12:30:00Z" w16du:dateUtc="2024-07-26T02:30:00Z">
              <w:r w:rsidDel="00EF78B0">
                <w:rPr>
                  <w:b/>
                  <w:bCs/>
                  <w:szCs w:val="20"/>
                </w:rPr>
                <w:delText>Check description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4D270C89" w:rsidR="003E0B96" w:rsidDel="00EF78B0" w:rsidRDefault="003E0B96" w:rsidP="003E0B96">
            <w:pPr>
              <w:rPr>
                <w:del w:id="3697" w:author="Jason Rhee" w:date="2024-07-26T12:30:00Z" w16du:dateUtc="2024-07-26T02:30:00Z"/>
                <w:b/>
                <w:bCs/>
                <w:szCs w:val="20"/>
              </w:rPr>
            </w:pPr>
            <w:del w:id="3698" w:author="Jason Rhee" w:date="2024-07-26T12:30:00Z" w16du:dateUtc="2024-07-26T02:30:00Z">
              <w:r w:rsidDel="00EF78B0">
                <w:rPr>
                  <w:b/>
                  <w:bCs/>
                  <w:szCs w:val="20"/>
                </w:rPr>
                <w:delText>Check message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4506C8AA" w:rsidR="003E0B96" w:rsidDel="00EF78B0" w:rsidRDefault="003E0B96" w:rsidP="003E0B96">
            <w:pPr>
              <w:rPr>
                <w:del w:id="3699" w:author="Jason Rhee" w:date="2024-07-26T12:30:00Z" w16du:dateUtc="2024-07-26T02:30:00Z"/>
                <w:b/>
                <w:bCs/>
                <w:szCs w:val="20"/>
              </w:rPr>
            </w:pPr>
            <w:del w:id="3700" w:author="Jason Rhee" w:date="2024-07-26T12:30:00Z" w16du:dateUtc="2024-07-26T02:30:00Z">
              <w:r w:rsidDel="00EF78B0">
                <w:rPr>
                  <w:b/>
                  <w:bCs/>
                  <w:szCs w:val="20"/>
                </w:rPr>
                <w:delText>Check solution</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14AD6AA3" w:rsidR="003E0B96" w:rsidDel="00EF78B0" w:rsidRDefault="003E0B96" w:rsidP="003E0B96">
            <w:pPr>
              <w:rPr>
                <w:del w:id="3701" w:author="Jason Rhee" w:date="2024-07-26T12:30:00Z" w16du:dateUtc="2024-07-26T02:30:00Z"/>
              </w:rPr>
            </w:pPr>
            <w:del w:id="3702" w:author="Jason Rhee" w:date="2024-07-26T12:30:00Z" w16du:dateUtc="2024-07-26T02:30:00Z">
              <w:r w:rsidDel="00EF78B0">
                <w:rPr>
                  <w:b/>
                  <w:bCs/>
                  <w:szCs w:val="20"/>
                </w:rPr>
                <w:delText xml:space="preserve">Conformity to: </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53B17344" w:rsidR="003E0B96" w:rsidDel="00EF78B0" w:rsidRDefault="003E0B96" w:rsidP="00584C25">
            <w:pPr>
              <w:rPr>
                <w:del w:id="3703" w:author="Jason Rhee" w:date="2024-07-26T12:30:00Z" w16du:dateUtc="2024-07-26T02:30:00Z"/>
                <w:b/>
                <w:bCs/>
                <w:szCs w:val="20"/>
              </w:rPr>
            </w:pPr>
            <w:del w:id="3704" w:author="Jason Rhee" w:date="2024-07-26T12:30:00Z" w16du:dateUtc="2024-07-26T02:30:00Z">
              <w:r w:rsidDel="00EF78B0">
                <w:rPr>
                  <w:b/>
                  <w:bCs/>
                  <w:szCs w:val="20"/>
                </w:rPr>
                <w:delText>Apply to</w:delText>
              </w:r>
            </w:del>
          </w:p>
        </w:tc>
      </w:tr>
      <w:tr w:rsidR="00FC5198" w:rsidDel="00EF78B0" w14:paraId="7B470489" w14:textId="556405EE" w:rsidTr="00AC71D0">
        <w:trPr>
          <w:gridAfter w:val="1"/>
          <w:wAfter w:w="129" w:type="pct"/>
          <w:cantSplit/>
          <w:trHeight w:val="840"/>
          <w:del w:id="3705"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0885EE84" w:rsidR="000C130D" w:rsidRPr="007A632F" w:rsidDel="00EF78B0" w:rsidRDefault="000C130D" w:rsidP="003E0B96">
            <w:pPr>
              <w:jc w:val="center"/>
              <w:rPr>
                <w:del w:id="3706" w:author="Jason Rhee" w:date="2024-07-26T12:30:00Z" w16du:dateUtc="2024-07-26T02:30:00Z"/>
                <w:szCs w:val="20"/>
                <w:highlight w:val="green"/>
              </w:rPr>
            </w:pPr>
            <w:del w:id="3707" w:author="Jason Rhee" w:date="2024-07-26T12:30:00Z" w16du:dateUtc="2024-07-26T02:30:00Z">
              <w:r w:rsidRPr="00F35A4D" w:rsidDel="00EF78B0">
                <w:rPr>
                  <w:szCs w:val="20"/>
                </w:rPr>
                <w:delText>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6C1839FC" w:rsidR="000C130D" w:rsidRPr="00F35A4D" w:rsidDel="00EF78B0" w:rsidRDefault="000C130D" w:rsidP="00BF3FCB">
            <w:pPr>
              <w:jc w:val="left"/>
              <w:rPr>
                <w:del w:id="3708" w:author="Jason Rhee" w:date="2024-07-26T12:30:00Z" w16du:dateUtc="2024-07-26T02:30:00Z"/>
                <w:szCs w:val="20"/>
              </w:rPr>
            </w:pPr>
            <w:del w:id="3709" w:author="Jason Rhee" w:date="2024-07-26T12:30:00Z" w16du:dateUtc="2024-07-26T02:30:00Z">
              <w:r w:rsidRPr="00F35A4D" w:rsidDel="00EF78B0">
                <w:rPr>
                  <w:szCs w:val="20"/>
                </w:rPr>
                <w:delText>If any mandatory attributes are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031A029" w:rsidR="000C130D" w:rsidRPr="00F35A4D" w:rsidDel="00EF78B0" w:rsidRDefault="000C130D" w:rsidP="00BF3FCB">
            <w:pPr>
              <w:jc w:val="left"/>
              <w:rPr>
                <w:del w:id="3710" w:author="Jason Rhee" w:date="2024-07-26T12:30:00Z" w16du:dateUtc="2024-07-26T02:30:00Z"/>
                <w:szCs w:val="20"/>
              </w:rPr>
            </w:pPr>
            <w:del w:id="3711" w:author="Jason Rhee" w:date="2024-07-26T12:30:00Z" w16du:dateUtc="2024-07-26T02:30:00Z">
              <w:r w:rsidRPr="00F35A4D" w:rsidDel="00EF78B0">
                <w:rPr>
                  <w:szCs w:val="20"/>
                </w:rPr>
                <w:delText>Mandatory attributes are not encoded</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6223C734" w:rsidR="000C130D" w:rsidRPr="00F35A4D" w:rsidDel="00EF78B0" w:rsidRDefault="000C130D" w:rsidP="00BF3FCB">
            <w:pPr>
              <w:jc w:val="left"/>
              <w:rPr>
                <w:del w:id="3712" w:author="Jason Rhee" w:date="2024-07-26T12:30:00Z" w16du:dateUtc="2024-07-26T02:30:00Z"/>
                <w:szCs w:val="20"/>
              </w:rPr>
            </w:pPr>
            <w:del w:id="3713" w:author="Jason Rhee" w:date="2024-07-26T12:30:00Z" w16du:dateUtc="2024-07-26T02:30:00Z">
              <w:r w:rsidRPr="00F35A4D" w:rsidDel="00EF78B0">
                <w:rPr>
                  <w:szCs w:val="20"/>
                </w:rPr>
                <w:delText>Populate mandatory attributes.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6FBED73D" w:rsidR="000C130D" w:rsidRPr="00F35A4D" w:rsidDel="00EF78B0" w:rsidRDefault="000C130D" w:rsidP="00615D0E">
            <w:pPr>
              <w:jc w:val="left"/>
              <w:rPr>
                <w:del w:id="3714" w:author="Jason Rhee" w:date="2024-07-26T12:30:00Z" w16du:dateUtc="2024-07-26T02:30:00Z"/>
              </w:rPr>
            </w:pPr>
            <w:del w:id="3715" w:author="Jason Rhee" w:date="2024-07-26T12:30:00Z" w16du:dateUtc="2024-07-26T02:30:00Z">
              <w:r w:rsidRPr="00F35A4D" w:rsidDel="00EF78B0">
                <w:rPr>
                  <w:szCs w:val="20"/>
                </w:rPr>
                <w:delText>DCEG and PS</w:delText>
              </w:r>
              <w:r w:rsidR="006F532F" w:rsidDel="00EF78B0">
                <w:rPr>
                  <w:szCs w:val="20"/>
                </w:rPr>
                <w:delText xml:space="preserve">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45D34753" w:rsidR="000C130D" w:rsidRPr="00F35A4D" w:rsidDel="00EF78B0" w:rsidRDefault="000C130D" w:rsidP="003E0B96">
            <w:pPr>
              <w:rPr>
                <w:del w:id="3716" w:author="Jason Rhee" w:date="2024-07-26T12:30:00Z" w16du:dateUtc="2024-07-26T02:30:00Z"/>
                <w:szCs w:val="20"/>
              </w:rPr>
            </w:pPr>
            <w:del w:id="3717" w:author="Jason Rhee" w:date="2024-07-26T12:30:00Z" w16du:dateUtc="2024-07-26T02:30:00Z">
              <w:r w:rsidRPr="00F35A4D" w:rsidDel="00EF78B0">
                <w:rPr>
                  <w:szCs w:val="20"/>
                </w:rPr>
                <w:delText>B</w:delText>
              </w:r>
            </w:del>
          </w:p>
        </w:tc>
      </w:tr>
      <w:tr w:rsidR="00FC5198" w:rsidDel="00EF78B0" w14:paraId="0ACC57CF" w14:textId="440A706B" w:rsidTr="00AC71D0">
        <w:trPr>
          <w:gridAfter w:val="1"/>
          <w:wAfter w:w="129" w:type="pct"/>
          <w:cantSplit/>
          <w:trHeight w:val="530"/>
          <w:del w:id="3718"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4F216A48" w:rsidR="000C130D" w:rsidRPr="0083248E" w:rsidDel="00EF78B0" w:rsidRDefault="00266531" w:rsidP="003E0B96">
            <w:pPr>
              <w:jc w:val="center"/>
              <w:rPr>
                <w:del w:id="3719" w:author="Jason Rhee" w:date="2024-07-26T12:30:00Z" w16du:dateUtc="2024-07-26T02:30:00Z"/>
                <w:szCs w:val="20"/>
                <w:highlight w:val="green"/>
              </w:rPr>
            </w:pPr>
            <w:del w:id="3720" w:author="Jason Rhee" w:date="2024-07-26T12:30:00Z" w16du:dateUtc="2024-07-26T02:30:00Z">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00529602" w:rsidR="000C130D" w:rsidRPr="00F35A4D" w:rsidDel="00EF78B0" w:rsidRDefault="000C130D" w:rsidP="00BF3FCB">
            <w:pPr>
              <w:jc w:val="left"/>
              <w:rPr>
                <w:del w:id="3721" w:author="Jason Rhee" w:date="2024-07-26T12:30:00Z" w16du:dateUtc="2024-07-26T02:30:00Z"/>
                <w:szCs w:val="20"/>
              </w:rPr>
            </w:pPr>
            <w:del w:id="3722" w:author="Jason Rhee" w:date="2024-07-26T12:30:00Z" w16du:dateUtc="2024-07-26T02:30:00Z">
              <w:r w:rsidRPr="00F35A4D" w:rsidDel="00EF78B0">
                <w:rPr>
                  <w:szCs w:val="20"/>
                </w:rPr>
                <w:delText>If any mandatory attributes are present but the attribute value is unknown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5849E787" w:rsidR="000C130D" w:rsidRPr="00F35A4D" w:rsidDel="00EF78B0" w:rsidRDefault="000C130D" w:rsidP="00BF3FCB">
            <w:pPr>
              <w:jc w:val="left"/>
              <w:rPr>
                <w:del w:id="3723" w:author="Jason Rhee" w:date="2024-07-26T12:30:00Z" w16du:dateUtc="2024-07-26T02:30:00Z"/>
                <w:szCs w:val="20"/>
              </w:rPr>
            </w:pPr>
            <w:del w:id="3724" w:author="Jason Rhee" w:date="2024-07-26T12:30:00Z" w16du:dateUtc="2024-07-26T02:30:00Z">
              <w:r w:rsidRPr="00F35A4D" w:rsidDel="00EF78B0">
                <w:rPr>
                  <w:szCs w:val="20"/>
                </w:rPr>
                <w:delText>Mandatory attributes are encoded, but attribute value is unknown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1AA533C4" w:rsidR="000C130D" w:rsidRPr="00F35A4D" w:rsidDel="00EF78B0" w:rsidRDefault="000C130D" w:rsidP="00BF3FCB">
            <w:pPr>
              <w:jc w:val="left"/>
              <w:rPr>
                <w:del w:id="3725" w:author="Jason Rhee" w:date="2024-07-26T12:30:00Z" w16du:dateUtc="2024-07-26T02:30:00Z"/>
                <w:szCs w:val="20"/>
              </w:rPr>
            </w:pPr>
            <w:del w:id="3726" w:author="Jason Rhee" w:date="2024-07-26T12:30:00Z" w16du:dateUtc="2024-07-26T02:30:00Z">
              <w:r w:rsidRPr="00F35A4D" w:rsidDel="00EF78B0">
                <w:rPr>
                  <w:szCs w:val="20"/>
                </w:rPr>
                <w:delText>The reason for omission must be given by populating a GML nilReason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6651B41B" w:rsidR="000C130D" w:rsidRPr="00F35A4D" w:rsidDel="00EF78B0" w:rsidRDefault="000C130D" w:rsidP="00615D0E">
            <w:pPr>
              <w:jc w:val="left"/>
              <w:rPr>
                <w:del w:id="3727" w:author="Jason Rhee" w:date="2024-07-26T12:30:00Z" w16du:dateUtc="2024-07-26T02:30:00Z"/>
              </w:rPr>
            </w:pPr>
            <w:del w:id="3728" w:author="Jason Rhee" w:date="2024-07-26T12:30:00Z" w16du:dateUtc="2024-07-26T02:30:00Z">
              <w:r w:rsidRPr="00F35A4D" w:rsidDel="00EF78B0">
                <w:rPr>
                  <w:szCs w:val="20"/>
                </w:rPr>
                <w:delText xml:space="preserve">PS </w:delText>
              </w:r>
              <w:r w:rsidR="00615D0E" w:rsidDel="00EF78B0">
                <w:rPr>
                  <w:szCs w:val="20"/>
                </w:rPr>
                <w:delText>7</w:delText>
              </w:r>
              <w:r w:rsidR="006F532F"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6BD77759" w:rsidR="000C130D" w:rsidRPr="00F35A4D" w:rsidDel="00EF78B0" w:rsidRDefault="000C130D" w:rsidP="003E0B96">
            <w:pPr>
              <w:rPr>
                <w:del w:id="3729" w:author="Jason Rhee" w:date="2024-07-26T12:30:00Z" w16du:dateUtc="2024-07-26T02:30:00Z"/>
                <w:szCs w:val="20"/>
              </w:rPr>
            </w:pPr>
            <w:del w:id="3730" w:author="Jason Rhee" w:date="2024-07-26T12:30:00Z" w16du:dateUtc="2024-07-26T02:30:00Z">
              <w:r w:rsidRPr="00F35A4D" w:rsidDel="00EF78B0">
                <w:rPr>
                  <w:szCs w:val="20"/>
                </w:rPr>
                <w:delText>B</w:delText>
              </w:r>
            </w:del>
          </w:p>
        </w:tc>
      </w:tr>
      <w:tr w:rsidR="00FC5198" w:rsidDel="00EF78B0" w14:paraId="2301D7EA" w14:textId="54786999" w:rsidTr="00AC71D0">
        <w:trPr>
          <w:gridAfter w:val="1"/>
          <w:wAfter w:w="129" w:type="pct"/>
          <w:cantSplit/>
          <w:trHeight w:val="510"/>
          <w:del w:id="3731"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6C3A02A3" w:rsidR="000C130D" w:rsidRPr="00F35A4D" w:rsidDel="00EF78B0" w:rsidRDefault="0012735E" w:rsidP="003E0B96">
            <w:pPr>
              <w:jc w:val="center"/>
              <w:rPr>
                <w:del w:id="3732" w:author="Jason Rhee" w:date="2024-07-26T12:30:00Z" w16du:dateUtc="2024-07-26T02:30:00Z"/>
                <w:szCs w:val="20"/>
              </w:rPr>
            </w:pPr>
            <w:del w:id="3733" w:author="Jason Rhee" w:date="2024-07-26T12:30:00Z" w16du:dateUtc="2024-07-26T02:30:00Z">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58377F6E" w:rsidR="000C130D" w:rsidRPr="00F35A4D" w:rsidDel="00EF78B0" w:rsidRDefault="000C130D" w:rsidP="00BF3FCB">
            <w:pPr>
              <w:jc w:val="left"/>
              <w:rPr>
                <w:del w:id="3734" w:author="Jason Rhee" w:date="2024-07-26T12:30:00Z" w16du:dateUtc="2024-07-26T02:30:00Z"/>
                <w:szCs w:val="20"/>
              </w:rPr>
            </w:pPr>
            <w:del w:id="3735" w:author="Jason Rhee" w:date="2024-07-26T12:30:00Z" w16du:dateUtc="2024-07-26T02:30:00Z">
              <w:r w:rsidRPr="00F35A4D" w:rsidDel="00EF78B0">
                <w:rPr>
                  <w:szCs w:val="20"/>
                </w:rPr>
                <w:delText>For each feature object with an attribute of type Float or Integer where the value contains zeroes before the first numerical digit or after the last numerical digit.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5FDDE0DE" w:rsidR="000C130D" w:rsidRPr="00F35A4D" w:rsidDel="00EF78B0" w:rsidRDefault="000C130D" w:rsidP="00BF3FCB">
            <w:pPr>
              <w:jc w:val="left"/>
              <w:rPr>
                <w:del w:id="3736" w:author="Jason Rhee" w:date="2024-07-26T12:30:00Z" w16du:dateUtc="2024-07-26T02:30:00Z"/>
                <w:szCs w:val="20"/>
              </w:rPr>
            </w:pPr>
            <w:del w:id="3737" w:author="Jason Rhee" w:date="2024-07-26T12:30:00Z" w16du:dateUtc="2024-07-26T02:30:00Z">
              <w:r w:rsidRPr="00F35A4D" w:rsidDel="00EF78B0">
                <w:rPr>
                  <w:szCs w:val="20"/>
                </w:rPr>
                <w:delText>Values have been padded with non-significant zeroes</w:delText>
              </w:r>
              <w:r w:rsidDel="00EF78B0">
                <w:rPr>
                  <w:szCs w:val="20"/>
                </w:rPr>
                <w:delText xml:space="preserve">. </w:delText>
              </w:r>
              <w:r w:rsidRPr="00F35A4D" w:rsidDel="00EF78B0">
                <w:rPr>
                  <w:szCs w:val="20"/>
                </w:rPr>
                <w:delText>E.g</w:delText>
              </w:r>
              <w:r w:rsidDel="00EF78B0">
                <w:rPr>
                  <w:szCs w:val="20"/>
                </w:rPr>
                <w:delText xml:space="preserve">. </w:delText>
              </w:r>
              <w:r w:rsidRPr="00F35A4D" w:rsidDel="00EF78B0">
                <w:rPr>
                  <w:szCs w:val="20"/>
                </w:rPr>
                <w:delText>For a signal period of 2.5 sec, the value of SIGPER must be 2.5 and not 02.500</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345E7651" w:rsidR="000C130D" w:rsidRPr="00F35A4D" w:rsidDel="00EF78B0" w:rsidRDefault="000C130D" w:rsidP="00BF3FCB">
            <w:pPr>
              <w:jc w:val="left"/>
              <w:rPr>
                <w:del w:id="3738" w:author="Jason Rhee" w:date="2024-07-26T12:30:00Z" w16du:dateUtc="2024-07-26T02:30:00Z"/>
                <w:szCs w:val="20"/>
              </w:rPr>
            </w:pPr>
            <w:del w:id="3739" w:author="Jason Rhee" w:date="2024-07-26T12:30:00Z" w16du:dateUtc="2024-07-26T02:30:00Z">
              <w:r w:rsidRPr="00F35A4D" w:rsidDel="00EF78B0">
                <w:rPr>
                  <w:szCs w:val="20"/>
                </w:rPr>
                <w:delText>Remove non-significant zeroes</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7BAA2F35" w:rsidR="000C130D" w:rsidRPr="00F35A4D" w:rsidDel="00EF78B0" w:rsidRDefault="006F532F" w:rsidP="00615D0E">
            <w:pPr>
              <w:jc w:val="left"/>
              <w:rPr>
                <w:del w:id="3740" w:author="Jason Rhee" w:date="2024-07-26T12:30:00Z" w16du:dateUtc="2024-07-26T02:30:00Z"/>
              </w:rPr>
            </w:pPr>
            <w:del w:id="3741"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58F1EF5B" w:rsidR="000C130D" w:rsidRPr="00F35A4D" w:rsidDel="00EF78B0" w:rsidRDefault="000C130D" w:rsidP="003E0B96">
            <w:pPr>
              <w:rPr>
                <w:del w:id="3742" w:author="Jason Rhee" w:date="2024-07-26T12:30:00Z" w16du:dateUtc="2024-07-26T02:30:00Z"/>
                <w:szCs w:val="20"/>
              </w:rPr>
            </w:pPr>
            <w:del w:id="3743" w:author="Jason Rhee" w:date="2024-07-26T12:30:00Z" w16du:dateUtc="2024-07-26T02:30:00Z">
              <w:r w:rsidRPr="00F35A4D" w:rsidDel="00EF78B0">
                <w:rPr>
                  <w:szCs w:val="20"/>
                </w:rPr>
                <w:delText>B</w:delText>
              </w:r>
            </w:del>
          </w:p>
        </w:tc>
      </w:tr>
      <w:tr w:rsidR="00FC5198" w:rsidDel="00EF78B0" w14:paraId="5FAC6428" w14:textId="200BB207" w:rsidTr="00AC71D0">
        <w:trPr>
          <w:gridAfter w:val="1"/>
          <w:wAfter w:w="129" w:type="pct"/>
          <w:cantSplit/>
          <w:trHeight w:val="585"/>
          <w:del w:id="3744" w:author="Jason Rhee" w:date="2024-07-26T12:30:00Z" w16du:dateUtc="2024-07-26T02:30:00Z"/>
        </w:trPr>
        <w:tc>
          <w:tcPr>
            <w:tcW w:w="439" w:type="pct"/>
            <w:tcBorders>
              <w:left w:val="single" w:sz="4" w:space="0" w:color="000000"/>
              <w:bottom w:val="single" w:sz="4" w:space="0" w:color="000000"/>
              <w:right w:val="single" w:sz="4" w:space="0" w:color="000000"/>
            </w:tcBorders>
            <w:shd w:val="clear" w:color="auto" w:fill="FFFFFF"/>
          </w:tcPr>
          <w:p w14:paraId="18C4E3C2" w14:textId="5639F6F5" w:rsidR="000C130D" w:rsidRPr="00F35A4D" w:rsidDel="00EF78B0" w:rsidRDefault="0012735E" w:rsidP="003E0B96">
            <w:pPr>
              <w:jc w:val="center"/>
              <w:rPr>
                <w:del w:id="3745" w:author="Jason Rhee" w:date="2024-07-26T12:30:00Z" w16du:dateUtc="2024-07-26T02:30:00Z"/>
                <w:szCs w:val="20"/>
              </w:rPr>
            </w:pPr>
            <w:del w:id="3746" w:author="Jason Rhee" w:date="2024-07-26T12:30:00Z" w16du:dateUtc="2024-07-26T02:30:00Z">
              <w:r w:rsidDel="00EF78B0">
                <w:rPr>
                  <w:szCs w:val="20"/>
                </w:rPr>
                <w:delText>4</w:delText>
              </w:r>
            </w:del>
          </w:p>
        </w:tc>
        <w:tc>
          <w:tcPr>
            <w:tcW w:w="1142" w:type="pct"/>
            <w:tcBorders>
              <w:left w:val="single" w:sz="4" w:space="0" w:color="000000"/>
              <w:bottom w:val="single" w:sz="4" w:space="0" w:color="000000"/>
              <w:right w:val="single" w:sz="4" w:space="0" w:color="000000"/>
            </w:tcBorders>
            <w:shd w:val="clear" w:color="auto" w:fill="FFFFFF"/>
          </w:tcPr>
          <w:p w14:paraId="54624259" w14:textId="20C279D9" w:rsidR="000C130D" w:rsidRPr="00F35A4D" w:rsidDel="00EF78B0" w:rsidRDefault="000C130D" w:rsidP="00BF3FCB">
            <w:pPr>
              <w:jc w:val="left"/>
              <w:rPr>
                <w:del w:id="3747" w:author="Jason Rhee" w:date="2024-07-26T12:30:00Z" w16du:dateUtc="2024-07-26T02:30:00Z"/>
                <w:szCs w:val="20"/>
              </w:rPr>
            </w:pPr>
            <w:del w:id="3748" w:author="Jason Rhee" w:date="2024-07-26T12:30:00Z" w16du:dateUtc="2024-07-26T02:30:00Z">
              <w:r w:rsidRPr="00F35A4D" w:rsidDel="00EF78B0">
                <w:rPr>
                  <w:szCs w:val="20"/>
                </w:rPr>
                <w:delText>For each association between features instances, features instances and information instances, and between information instances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58982500" w14:textId="568CF8BA" w:rsidR="000C130D" w:rsidRPr="00F35A4D" w:rsidDel="00EF78B0" w:rsidRDefault="000C130D" w:rsidP="00BF3FCB">
            <w:pPr>
              <w:jc w:val="left"/>
              <w:rPr>
                <w:del w:id="3749" w:author="Jason Rhee" w:date="2024-07-26T12:30:00Z" w16du:dateUtc="2024-07-26T02:30:00Z"/>
                <w:szCs w:val="20"/>
              </w:rPr>
            </w:pPr>
            <w:del w:id="3750" w:author="Jason Rhee" w:date="2024-07-26T12:30:00Z" w16du:dateUtc="2024-07-26T02:30:00Z">
              <w:r w:rsidRPr="00F35A4D" w:rsidDel="00EF78B0">
                <w:rPr>
                  <w:szCs w:val="20"/>
                </w:rPr>
                <w:delText>Wrong association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5FD05494" w14:textId="3C97C56B" w:rsidR="000C130D" w:rsidRPr="00F35A4D" w:rsidDel="00EF78B0" w:rsidRDefault="000C130D" w:rsidP="00BF3FCB">
            <w:pPr>
              <w:jc w:val="left"/>
              <w:rPr>
                <w:del w:id="3751" w:author="Jason Rhee" w:date="2024-07-26T12:30:00Z" w16du:dateUtc="2024-07-26T02:30:00Z"/>
                <w:szCs w:val="20"/>
              </w:rPr>
            </w:pPr>
            <w:del w:id="3752" w:author="Jason Rhee" w:date="2024-07-26T12:30:00Z" w16du:dateUtc="2024-07-26T02:30:00Z">
              <w:r w:rsidRPr="00F35A4D" w:rsidDel="00EF78B0">
                <w:rPr>
                  <w:szCs w:val="20"/>
                </w:rPr>
                <w:delText>Use correct association type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6499AF7" w14:textId="55C7A194" w:rsidR="000C130D" w:rsidRPr="00F35A4D" w:rsidDel="00EF78B0" w:rsidRDefault="000C130D" w:rsidP="00BF3FCB">
            <w:pPr>
              <w:jc w:val="left"/>
              <w:rPr>
                <w:del w:id="3753" w:author="Jason Rhee" w:date="2024-07-26T12:30:00Z" w16du:dateUtc="2024-07-26T02:30:00Z"/>
                <w:szCs w:val="20"/>
              </w:rPr>
            </w:pPr>
            <w:del w:id="3754"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60CAD078" w14:textId="03D8679D" w:rsidR="000C130D" w:rsidRPr="00F35A4D" w:rsidDel="00EF78B0" w:rsidRDefault="000C130D" w:rsidP="003E0B96">
            <w:pPr>
              <w:rPr>
                <w:del w:id="3755" w:author="Jason Rhee" w:date="2024-07-26T12:30:00Z" w16du:dateUtc="2024-07-26T02:30:00Z"/>
                <w:szCs w:val="20"/>
              </w:rPr>
            </w:pPr>
            <w:del w:id="3756" w:author="Jason Rhee" w:date="2024-07-26T12:30:00Z" w16du:dateUtc="2024-07-26T02:30:00Z">
              <w:r w:rsidRPr="00F35A4D" w:rsidDel="00EF78B0">
                <w:rPr>
                  <w:szCs w:val="20"/>
                </w:rPr>
                <w:delText>B</w:delText>
              </w:r>
            </w:del>
          </w:p>
        </w:tc>
      </w:tr>
      <w:tr w:rsidR="00FC5198" w:rsidDel="00EF78B0" w14:paraId="4566F878" w14:textId="3582FD2A" w:rsidTr="00AC71D0">
        <w:trPr>
          <w:gridAfter w:val="1"/>
          <w:wAfter w:w="129" w:type="pct"/>
          <w:cantSplit/>
          <w:trHeight w:val="1890"/>
          <w:del w:id="3757" w:author="Jason Rhee" w:date="2024-07-26T12:30:00Z" w16du:dateUtc="2024-07-26T02:30:00Z"/>
        </w:trPr>
        <w:tc>
          <w:tcPr>
            <w:tcW w:w="439" w:type="pct"/>
            <w:tcBorders>
              <w:left w:val="single" w:sz="4" w:space="0" w:color="000000"/>
              <w:bottom w:val="single" w:sz="4" w:space="0" w:color="000000"/>
              <w:right w:val="single" w:sz="4" w:space="0" w:color="000000"/>
            </w:tcBorders>
            <w:shd w:val="clear" w:color="auto" w:fill="FFFFFF"/>
          </w:tcPr>
          <w:p w14:paraId="738B4731" w14:textId="13D74B79" w:rsidR="000C130D" w:rsidRPr="00F35A4D" w:rsidDel="00EF78B0" w:rsidRDefault="0012735E" w:rsidP="003E0B96">
            <w:pPr>
              <w:jc w:val="center"/>
              <w:rPr>
                <w:del w:id="3758" w:author="Jason Rhee" w:date="2024-07-26T12:30:00Z" w16du:dateUtc="2024-07-26T02:30:00Z"/>
                <w:szCs w:val="20"/>
              </w:rPr>
            </w:pPr>
            <w:del w:id="3759" w:author="Jason Rhee" w:date="2024-07-26T12:30:00Z" w16du:dateUtc="2024-07-26T02:30:00Z">
              <w:r w:rsidDel="00EF78B0">
                <w:rPr>
                  <w:szCs w:val="20"/>
                </w:rPr>
                <w:delText>5</w:delText>
              </w:r>
            </w:del>
          </w:p>
        </w:tc>
        <w:tc>
          <w:tcPr>
            <w:tcW w:w="1142" w:type="pct"/>
            <w:tcBorders>
              <w:left w:val="single" w:sz="4" w:space="0" w:color="000000"/>
              <w:bottom w:val="single" w:sz="4" w:space="0" w:color="000000"/>
              <w:right w:val="single" w:sz="4" w:space="0" w:color="000000"/>
            </w:tcBorders>
            <w:shd w:val="clear" w:color="auto" w:fill="FFFFFF"/>
          </w:tcPr>
          <w:p w14:paraId="41371BE3" w14:textId="127008A9" w:rsidR="000C130D" w:rsidRPr="00F35A4D" w:rsidDel="00EF78B0" w:rsidRDefault="000C130D" w:rsidP="00BF3FCB">
            <w:pPr>
              <w:jc w:val="left"/>
              <w:rPr>
                <w:del w:id="3760" w:author="Jason Rhee" w:date="2024-07-26T12:30:00Z" w16du:dateUtc="2024-07-26T02:30:00Z"/>
                <w:szCs w:val="20"/>
              </w:rPr>
            </w:pPr>
            <w:del w:id="3761" w:author="Jason Rhee" w:date="2024-07-26T12:30:00Z" w16du:dateUtc="2024-07-26T02:30:00Z">
              <w:r w:rsidRPr="00F35A4D" w:rsidDel="00EF78B0">
                <w:rPr>
                  <w:szCs w:val="20"/>
                </w:rPr>
                <w:delText>For each role name on associations that is not defined in the feature catalogue</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7A359B51" w14:textId="35294C20" w:rsidR="000C130D" w:rsidRPr="00F35A4D" w:rsidDel="00EF78B0" w:rsidRDefault="000C130D" w:rsidP="00F736C5">
            <w:pPr>
              <w:jc w:val="left"/>
              <w:rPr>
                <w:del w:id="3762" w:author="Jason Rhee" w:date="2024-07-26T12:30:00Z" w16du:dateUtc="2024-07-26T02:30:00Z"/>
                <w:szCs w:val="20"/>
              </w:rPr>
            </w:pPr>
            <w:del w:id="3763" w:author="Jason Rhee" w:date="2024-07-26T12:30:00Z" w16du:dateUtc="2024-07-26T02:30:00Z">
              <w:r w:rsidRPr="00F35A4D" w:rsidDel="00EF78B0">
                <w:rPr>
                  <w:szCs w:val="20"/>
                </w:rPr>
                <w:delText>Wrong role used</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75947A0B" w14:textId="23066479" w:rsidR="000C130D" w:rsidRPr="00F35A4D" w:rsidDel="00EF78B0" w:rsidRDefault="000C130D" w:rsidP="0019384E">
            <w:pPr>
              <w:jc w:val="left"/>
              <w:rPr>
                <w:del w:id="3764" w:author="Jason Rhee" w:date="2024-07-26T12:30:00Z" w16du:dateUtc="2024-07-26T02:30:00Z"/>
                <w:szCs w:val="20"/>
              </w:rPr>
            </w:pPr>
            <w:del w:id="3765" w:author="Jason Rhee" w:date="2024-07-26T12:30:00Z" w16du:dateUtc="2024-07-26T02:30:00Z">
              <w:r w:rsidRPr="00F35A4D" w:rsidDel="00EF78B0">
                <w:rPr>
                  <w:szCs w:val="20"/>
                </w:rPr>
                <w:delText>Use correct role name</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5C1AEF81" w14:textId="5FE0B54D" w:rsidR="000C130D" w:rsidRPr="00F35A4D" w:rsidDel="00EF78B0" w:rsidRDefault="000C130D" w:rsidP="00BF3FCB">
            <w:pPr>
              <w:jc w:val="left"/>
              <w:rPr>
                <w:del w:id="3766" w:author="Jason Rhee" w:date="2024-07-26T12:30:00Z" w16du:dateUtc="2024-07-26T02:30:00Z"/>
              </w:rPr>
            </w:pPr>
            <w:del w:id="3767"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0631D47" w14:textId="4BBD3ABB" w:rsidR="000C130D" w:rsidRPr="00F35A4D" w:rsidDel="00EF78B0" w:rsidRDefault="000C130D" w:rsidP="003E0B96">
            <w:pPr>
              <w:rPr>
                <w:del w:id="3768" w:author="Jason Rhee" w:date="2024-07-26T12:30:00Z" w16du:dateUtc="2024-07-26T02:30:00Z"/>
                <w:szCs w:val="20"/>
              </w:rPr>
            </w:pPr>
            <w:del w:id="3769" w:author="Jason Rhee" w:date="2024-07-26T12:30:00Z" w16du:dateUtc="2024-07-26T02:30:00Z">
              <w:r w:rsidRPr="00F35A4D" w:rsidDel="00EF78B0">
                <w:rPr>
                  <w:szCs w:val="20"/>
                </w:rPr>
                <w:delText>B</w:delText>
              </w:r>
            </w:del>
          </w:p>
        </w:tc>
      </w:tr>
      <w:tr w:rsidR="00FC5198" w:rsidDel="00EF78B0" w14:paraId="2EDD0C3B" w14:textId="5537DD06" w:rsidTr="00AC71D0">
        <w:trPr>
          <w:gridAfter w:val="1"/>
          <w:wAfter w:w="129" w:type="pct"/>
          <w:cantSplit/>
          <w:trHeight w:val="1080"/>
          <w:del w:id="3770" w:author="Jason Rhee" w:date="2024-07-26T12:30:00Z" w16du:dateUtc="2024-07-26T02:30:00Z"/>
        </w:trPr>
        <w:tc>
          <w:tcPr>
            <w:tcW w:w="439" w:type="pct"/>
            <w:tcBorders>
              <w:left w:val="single" w:sz="4" w:space="0" w:color="000000"/>
              <w:bottom w:val="single" w:sz="4" w:space="0" w:color="000000"/>
              <w:right w:val="single" w:sz="4" w:space="0" w:color="000000"/>
            </w:tcBorders>
            <w:shd w:val="clear" w:color="auto" w:fill="FFFFFF"/>
          </w:tcPr>
          <w:p w14:paraId="1A56FEF8" w14:textId="40AC6EB7" w:rsidR="000C130D" w:rsidRPr="00F35A4D" w:rsidDel="00EF78B0" w:rsidRDefault="0012735E" w:rsidP="003E0B96">
            <w:pPr>
              <w:jc w:val="center"/>
              <w:rPr>
                <w:del w:id="3771" w:author="Jason Rhee" w:date="2024-07-26T12:30:00Z" w16du:dateUtc="2024-07-26T02:30:00Z"/>
                <w:szCs w:val="20"/>
              </w:rPr>
            </w:pPr>
            <w:del w:id="3772" w:author="Jason Rhee" w:date="2024-07-26T12:30:00Z" w16du:dateUtc="2024-07-26T02:30:00Z">
              <w:r w:rsidDel="00EF78B0">
                <w:rPr>
                  <w:szCs w:val="20"/>
                </w:rPr>
                <w:delText>6</w:delText>
              </w:r>
            </w:del>
          </w:p>
        </w:tc>
        <w:tc>
          <w:tcPr>
            <w:tcW w:w="1142" w:type="pct"/>
            <w:tcBorders>
              <w:left w:val="single" w:sz="4" w:space="0" w:color="000000"/>
              <w:bottom w:val="single" w:sz="4" w:space="0" w:color="000000"/>
              <w:right w:val="single" w:sz="4" w:space="0" w:color="000000"/>
            </w:tcBorders>
            <w:shd w:val="clear" w:color="auto" w:fill="FFFFFF"/>
          </w:tcPr>
          <w:p w14:paraId="16802EBD" w14:textId="16B554FB" w:rsidR="000C130D" w:rsidRPr="00F35A4D" w:rsidDel="00EF78B0" w:rsidRDefault="000C130D" w:rsidP="00BF3FCB">
            <w:pPr>
              <w:jc w:val="left"/>
              <w:rPr>
                <w:del w:id="3773" w:author="Jason Rhee" w:date="2024-07-26T12:30:00Z" w16du:dateUtc="2024-07-26T02:30:00Z"/>
                <w:szCs w:val="20"/>
              </w:rPr>
            </w:pPr>
            <w:del w:id="3774" w:author="Jason Rhee" w:date="2024-07-26T12:30:00Z" w16du:dateUtc="2024-07-26T02:30:00Z">
              <w:r w:rsidRPr="00F35A4D" w:rsidDel="00EF78B0">
                <w:rPr>
                  <w:szCs w:val="20"/>
                </w:rPr>
                <w:delText>For each association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4E8DB671" w14:textId="5739A054" w:rsidR="000C130D" w:rsidRPr="00F35A4D" w:rsidDel="00EF78B0" w:rsidRDefault="000C130D" w:rsidP="00BF3FCB">
            <w:pPr>
              <w:jc w:val="left"/>
              <w:rPr>
                <w:del w:id="3775" w:author="Jason Rhee" w:date="2024-07-26T12:30:00Z" w16du:dateUtc="2024-07-26T02:30:00Z"/>
                <w:szCs w:val="20"/>
              </w:rPr>
            </w:pPr>
            <w:del w:id="3776" w:author="Jason Rhee" w:date="2024-07-26T12:30:00Z" w16du:dateUtc="2024-07-26T02:30:00Z">
              <w:r w:rsidRPr="00F35A4D" w:rsidDel="00EF78B0">
                <w:rPr>
                  <w:szCs w:val="20"/>
                </w:rPr>
                <w:delText>Unknown association is used.</w:delText>
              </w:r>
            </w:del>
          </w:p>
        </w:tc>
        <w:tc>
          <w:tcPr>
            <w:tcW w:w="986" w:type="pct"/>
            <w:tcBorders>
              <w:left w:val="single" w:sz="4" w:space="0" w:color="000000"/>
              <w:bottom w:val="single" w:sz="4" w:space="0" w:color="000000"/>
              <w:right w:val="single" w:sz="4" w:space="0" w:color="000000"/>
            </w:tcBorders>
            <w:shd w:val="clear" w:color="auto" w:fill="FFFFFF"/>
          </w:tcPr>
          <w:p w14:paraId="2D9CE638" w14:textId="22341AC6" w:rsidR="000C130D" w:rsidRPr="00F35A4D" w:rsidDel="00EF78B0" w:rsidRDefault="000C130D" w:rsidP="00BF3FCB">
            <w:pPr>
              <w:jc w:val="left"/>
              <w:rPr>
                <w:del w:id="3777" w:author="Jason Rhee" w:date="2024-07-26T12:30:00Z" w16du:dateUtc="2024-07-26T02:30:00Z"/>
                <w:szCs w:val="20"/>
              </w:rPr>
            </w:pPr>
            <w:del w:id="3778" w:author="Jason Rhee" w:date="2024-07-26T12:30:00Z" w16du:dateUtc="2024-07-26T02:30:00Z">
              <w:r w:rsidRPr="00F35A4D" w:rsidDel="00EF78B0">
                <w:rPr>
                  <w:szCs w:val="20"/>
                </w:rPr>
                <w:delText>Use association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738ABA9" w14:textId="7FD444FD" w:rsidR="000C130D" w:rsidRPr="00F35A4D" w:rsidDel="00EF78B0" w:rsidRDefault="000C130D" w:rsidP="00BF3FCB">
            <w:pPr>
              <w:jc w:val="left"/>
              <w:rPr>
                <w:del w:id="3779" w:author="Jason Rhee" w:date="2024-07-26T12:30:00Z" w16du:dateUtc="2024-07-26T02:30:00Z"/>
              </w:rPr>
            </w:pPr>
            <w:del w:id="3780"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541E70DF" w14:textId="58A88D0C" w:rsidR="000C130D" w:rsidRPr="00F35A4D" w:rsidDel="00EF78B0" w:rsidRDefault="000C130D" w:rsidP="003E0B96">
            <w:pPr>
              <w:rPr>
                <w:del w:id="3781" w:author="Jason Rhee" w:date="2024-07-26T12:30:00Z" w16du:dateUtc="2024-07-26T02:30:00Z"/>
                <w:szCs w:val="20"/>
              </w:rPr>
            </w:pPr>
            <w:del w:id="3782" w:author="Jason Rhee" w:date="2024-07-26T12:30:00Z" w16du:dateUtc="2024-07-26T02:30:00Z">
              <w:r w:rsidRPr="00F35A4D" w:rsidDel="00EF78B0">
                <w:rPr>
                  <w:szCs w:val="20"/>
                </w:rPr>
                <w:delText>B</w:delText>
              </w:r>
            </w:del>
          </w:p>
        </w:tc>
      </w:tr>
      <w:tr w:rsidR="00FC5198" w:rsidDel="00EF78B0" w14:paraId="3A5B20D1" w14:textId="1F271524" w:rsidTr="00AC71D0">
        <w:trPr>
          <w:gridAfter w:val="1"/>
          <w:wAfter w:w="129" w:type="pct"/>
          <w:cantSplit/>
          <w:trHeight w:val="270"/>
          <w:del w:id="3783" w:author="Jason Rhee" w:date="2024-07-26T12:30:00Z" w16du:dateUtc="2024-07-26T02:30:00Z"/>
        </w:trPr>
        <w:tc>
          <w:tcPr>
            <w:tcW w:w="439" w:type="pct"/>
            <w:tcBorders>
              <w:left w:val="single" w:sz="4" w:space="0" w:color="000000"/>
              <w:bottom w:val="single" w:sz="4" w:space="0" w:color="000000"/>
              <w:right w:val="single" w:sz="4" w:space="0" w:color="000000"/>
            </w:tcBorders>
            <w:shd w:val="clear" w:color="auto" w:fill="FFFFFF"/>
          </w:tcPr>
          <w:p w14:paraId="712AF884" w14:textId="068E7417" w:rsidR="000C130D" w:rsidRPr="00F35A4D" w:rsidDel="00EF78B0" w:rsidRDefault="0012735E" w:rsidP="003E0B96">
            <w:pPr>
              <w:jc w:val="center"/>
              <w:rPr>
                <w:del w:id="3784" w:author="Jason Rhee" w:date="2024-07-26T12:30:00Z" w16du:dateUtc="2024-07-26T02:30:00Z"/>
                <w:szCs w:val="20"/>
              </w:rPr>
            </w:pPr>
            <w:del w:id="3785" w:author="Jason Rhee" w:date="2024-07-26T12:30:00Z" w16du:dateUtc="2024-07-26T02:30:00Z">
              <w:r w:rsidDel="00EF78B0">
                <w:rPr>
                  <w:szCs w:val="20"/>
                </w:rPr>
                <w:delText>7</w:delText>
              </w:r>
            </w:del>
          </w:p>
        </w:tc>
        <w:tc>
          <w:tcPr>
            <w:tcW w:w="1142" w:type="pct"/>
            <w:tcBorders>
              <w:left w:val="single" w:sz="4" w:space="0" w:color="000000"/>
              <w:bottom w:val="single" w:sz="4" w:space="0" w:color="000000"/>
              <w:right w:val="single" w:sz="4" w:space="0" w:color="000000"/>
            </w:tcBorders>
            <w:shd w:val="clear" w:color="auto" w:fill="FFFFFF"/>
          </w:tcPr>
          <w:p w14:paraId="188CCBED" w14:textId="3566A6A2" w:rsidR="000C130D" w:rsidRPr="00F35A4D" w:rsidDel="00EF78B0" w:rsidRDefault="000C130D" w:rsidP="00BF3FCB">
            <w:pPr>
              <w:jc w:val="left"/>
              <w:rPr>
                <w:del w:id="3786" w:author="Jason Rhee" w:date="2024-07-26T12:30:00Z" w16du:dateUtc="2024-07-26T02:30:00Z"/>
                <w:strike/>
                <w:szCs w:val="20"/>
              </w:rPr>
            </w:pPr>
            <w:del w:id="3787" w:author="Jason Rhee" w:date="2024-07-26T12:30:00Z" w16du:dateUtc="2024-07-26T02:30:00Z">
              <w:r w:rsidRPr="00F35A4D" w:rsidDel="00EF78B0">
                <w:rPr>
                  <w:szCs w:val="20"/>
                </w:rPr>
                <w:delText>For each role name that is not defined in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6C781332" w14:textId="0BC67FC0" w:rsidR="000C130D" w:rsidRPr="00F35A4D" w:rsidDel="00EF78B0" w:rsidRDefault="000C130D" w:rsidP="00BF3FCB">
            <w:pPr>
              <w:jc w:val="left"/>
              <w:rPr>
                <w:del w:id="3788" w:author="Jason Rhee" w:date="2024-07-26T12:30:00Z" w16du:dateUtc="2024-07-26T02:30:00Z"/>
                <w:szCs w:val="20"/>
              </w:rPr>
            </w:pPr>
            <w:del w:id="3789" w:author="Jason Rhee" w:date="2024-07-26T12:30:00Z" w16du:dateUtc="2024-07-26T02:30:00Z">
              <w:r w:rsidRPr="00F35A4D" w:rsidDel="00EF78B0">
                <w:rPr>
                  <w:szCs w:val="20"/>
                </w:rPr>
                <w:delText>Unknown role name is used.</w:delText>
              </w:r>
            </w:del>
          </w:p>
        </w:tc>
        <w:tc>
          <w:tcPr>
            <w:tcW w:w="986" w:type="pct"/>
            <w:tcBorders>
              <w:left w:val="single" w:sz="4" w:space="0" w:color="000000"/>
              <w:bottom w:val="single" w:sz="4" w:space="0" w:color="000000"/>
              <w:right w:val="single" w:sz="4" w:space="0" w:color="000000"/>
            </w:tcBorders>
            <w:shd w:val="clear" w:color="auto" w:fill="FFFFFF"/>
          </w:tcPr>
          <w:p w14:paraId="558545AC" w14:textId="3F776ECB" w:rsidR="000C130D" w:rsidRPr="00F35A4D" w:rsidDel="00EF78B0" w:rsidRDefault="000C130D" w:rsidP="00BF3FCB">
            <w:pPr>
              <w:jc w:val="left"/>
              <w:rPr>
                <w:del w:id="3790" w:author="Jason Rhee" w:date="2024-07-26T12:30:00Z" w16du:dateUtc="2024-07-26T02:30:00Z"/>
                <w:szCs w:val="20"/>
              </w:rPr>
            </w:pPr>
            <w:del w:id="3791" w:author="Jason Rhee" w:date="2024-07-26T12:30:00Z" w16du:dateUtc="2024-07-26T02:30:00Z">
              <w:r w:rsidRPr="00F35A4D" w:rsidDel="00EF78B0">
                <w:rPr>
                  <w:szCs w:val="20"/>
                </w:rPr>
                <w:delText>Use role name that is defined in the feature catalogue.</w:delText>
              </w:r>
            </w:del>
          </w:p>
        </w:tc>
        <w:tc>
          <w:tcPr>
            <w:tcW w:w="758" w:type="pct"/>
            <w:tcBorders>
              <w:left w:val="single" w:sz="4" w:space="0" w:color="000000"/>
              <w:bottom w:val="single" w:sz="4" w:space="0" w:color="000000"/>
              <w:right w:val="single" w:sz="4" w:space="0" w:color="000000"/>
            </w:tcBorders>
            <w:shd w:val="clear" w:color="auto" w:fill="FFFFFF"/>
          </w:tcPr>
          <w:p w14:paraId="74CEAF86" w14:textId="76883885" w:rsidR="000C130D" w:rsidRPr="00F35A4D" w:rsidDel="00EF78B0" w:rsidRDefault="000C130D" w:rsidP="00BF3FCB">
            <w:pPr>
              <w:jc w:val="left"/>
              <w:rPr>
                <w:del w:id="3792" w:author="Jason Rhee" w:date="2024-07-26T12:30:00Z" w16du:dateUtc="2024-07-26T02:30:00Z"/>
                <w:szCs w:val="20"/>
              </w:rPr>
            </w:pPr>
            <w:del w:id="3793"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383091EE" w14:textId="401C77A7" w:rsidR="000C130D" w:rsidRPr="00F35A4D" w:rsidDel="00EF78B0" w:rsidRDefault="000C130D" w:rsidP="003E0B96">
            <w:pPr>
              <w:rPr>
                <w:del w:id="3794" w:author="Jason Rhee" w:date="2024-07-26T12:30:00Z" w16du:dateUtc="2024-07-26T02:30:00Z"/>
                <w:szCs w:val="20"/>
              </w:rPr>
            </w:pPr>
            <w:del w:id="3795" w:author="Jason Rhee" w:date="2024-07-26T12:30:00Z" w16du:dateUtc="2024-07-26T02:30:00Z">
              <w:r w:rsidRPr="00F35A4D" w:rsidDel="00EF78B0">
                <w:rPr>
                  <w:szCs w:val="20"/>
                </w:rPr>
                <w:delText>B</w:delText>
              </w:r>
            </w:del>
          </w:p>
        </w:tc>
      </w:tr>
      <w:tr w:rsidR="00FC5198" w:rsidDel="00EF78B0" w14:paraId="41A960A4" w14:textId="365D32C2" w:rsidTr="00AC71D0">
        <w:trPr>
          <w:gridAfter w:val="1"/>
          <w:wAfter w:w="129" w:type="pct"/>
          <w:cantSplit/>
          <w:trHeight w:val="270"/>
          <w:del w:id="3796" w:author="Jason Rhee" w:date="2024-07-26T12:30:00Z" w16du:dateUtc="2024-07-26T02:30:00Z"/>
        </w:trPr>
        <w:tc>
          <w:tcPr>
            <w:tcW w:w="439" w:type="pct"/>
            <w:tcBorders>
              <w:left w:val="single" w:sz="4" w:space="0" w:color="000000"/>
              <w:bottom w:val="single" w:sz="4" w:space="0" w:color="000000"/>
              <w:right w:val="single" w:sz="4" w:space="0" w:color="000000"/>
            </w:tcBorders>
            <w:shd w:val="clear" w:color="auto" w:fill="FFFFFF"/>
          </w:tcPr>
          <w:p w14:paraId="5506C518" w14:textId="1D74F73D" w:rsidR="000C130D" w:rsidRPr="00F35A4D" w:rsidDel="00EF78B0" w:rsidRDefault="0012735E" w:rsidP="003E0B96">
            <w:pPr>
              <w:jc w:val="center"/>
              <w:rPr>
                <w:del w:id="3797" w:author="Jason Rhee" w:date="2024-07-26T12:30:00Z" w16du:dateUtc="2024-07-26T02:30:00Z"/>
                <w:szCs w:val="20"/>
              </w:rPr>
            </w:pPr>
            <w:del w:id="3798" w:author="Jason Rhee" w:date="2024-07-26T12:30:00Z" w16du:dateUtc="2024-07-26T02:30:00Z">
              <w:r w:rsidDel="00EF78B0">
                <w:rPr>
                  <w:szCs w:val="20"/>
                </w:rPr>
                <w:delText>8</w:delText>
              </w:r>
            </w:del>
          </w:p>
        </w:tc>
        <w:tc>
          <w:tcPr>
            <w:tcW w:w="1142" w:type="pct"/>
            <w:tcBorders>
              <w:left w:val="single" w:sz="4" w:space="0" w:color="000000"/>
              <w:bottom w:val="single" w:sz="4" w:space="0" w:color="000000"/>
              <w:right w:val="single" w:sz="4" w:space="0" w:color="000000"/>
            </w:tcBorders>
            <w:shd w:val="clear" w:color="auto" w:fill="FFFFFF"/>
          </w:tcPr>
          <w:p w14:paraId="7FC41B62" w14:textId="792B8F76" w:rsidR="000C130D" w:rsidRPr="00F35A4D" w:rsidDel="00EF78B0" w:rsidRDefault="000C130D" w:rsidP="00BF3FCB">
            <w:pPr>
              <w:jc w:val="left"/>
              <w:rPr>
                <w:del w:id="3799" w:author="Jason Rhee" w:date="2024-07-26T12:30:00Z" w16du:dateUtc="2024-07-26T02:30:00Z"/>
                <w:strike/>
                <w:szCs w:val="20"/>
              </w:rPr>
            </w:pPr>
            <w:del w:id="3800" w:author="Jason Rhee" w:date="2024-07-26T12:30:00Z" w16du:dateUtc="2024-07-26T02:30:00Z">
              <w:r w:rsidRPr="00F35A4D" w:rsidDel="00EF78B0">
                <w:rPr>
                  <w:szCs w:val="20"/>
                </w:rPr>
                <w:delText>For each association ensure associated classes are only those permitted by the feature catalogue.</w:delText>
              </w:r>
            </w:del>
          </w:p>
        </w:tc>
        <w:tc>
          <w:tcPr>
            <w:tcW w:w="1070" w:type="pct"/>
            <w:tcBorders>
              <w:left w:val="single" w:sz="4" w:space="0" w:color="000000"/>
              <w:bottom w:val="single" w:sz="4" w:space="0" w:color="000000"/>
              <w:right w:val="single" w:sz="4" w:space="0" w:color="000000"/>
            </w:tcBorders>
            <w:shd w:val="clear" w:color="auto" w:fill="FFFFFF"/>
          </w:tcPr>
          <w:p w14:paraId="215B6D7F" w14:textId="01A48AE4" w:rsidR="000C130D" w:rsidRPr="00F35A4D" w:rsidDel="00EF78B0" w:rsidRDefault="000C130D" w:rsidP="00BF3FCB">
            <w:pPr>
              <w:jc w:val="left"/>
              <w:rPr>
                <w:del w:id="3801" w:author="Jason Rhee" w:date="2024-07-26T12:30:00Z" w16du:dateUtc="2024-07-26T02:30:00Z"/>
                <w:szCs w:val="20"/>
              </w:rPr>
            </w:pPr>
            <w:del w:id="3802" w:author="Jason Rhee" w:date="2024-07-26T12:30:00Z" w16du:dateUtc="2024-07-26T02:30:00Z">
              <w:r w:rsidRPr="00F35A4D" w:rsidDel="00EF78B0">
                <w:rPr>
                  <w:szCs w:val="20"/>
                </w:rPr>
                <w:delText>Class is associated in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4B847462" w14:textId="79F36A72" w:rsidR="000C130D" w:rsidRPr="00F35A4D" w:rsidDel="00EF78B0" w:rsidRDefault="000C130D" w:rsidP="00BF3FCB">
            <w:pPr>
              <w:jc w:val="left"/>
              <w:rPr>
                <w:del w:id="3803" w:author="Jason Rhee" w:date="2024-07-26T12:30:00Z" w16du:dateUtc="2024-07-26T02:30:00Z"/>
                <w:szCs w:val="20"/>
              </w:rPr>
            </w:pPr>
            <w:del w:id="3804" w:author="Jason Rhee" w:date="2024-07-26T12:30:00Z" w16du:dateUtc="2024-07-26T02:30:00Z">
              <w:r w:rsidRPr="00F35A4D" w:rsidDel="00EF78B0">
                <w:rPr>
                  <w:szCs w:val="20"/>
                </w:rPr>
                <w:delText>Ensure correct association is used between classes.</w:delText>
              </w:r>
            </w:del>
          </w:p>
        </w:tc>
        <w:tc>
          <w:tcPr>
            <w:tcW w:w="758" w:type="pct"/>
            <w:tcBorders>
              <w:left w:val="single" w:sz="4" w:space="0" w:color="000000"/>
              <w:bottom w:val="single" w:sz="4" w:space="0" w:color="000000"/>
              <w:right w:val="single" w:sz="4" w:space="0" w:color="000000"/>
            </w:tcBorders>
            <w:shd w:val="clear" w:color="auto" w:fill="FFFFFF"/>
          </w:tcPr>
          <w:p w14:paraId="3371A5E0" w14:textId="73E5D468" w:rsidR="000C130D" w:rsidRPr="00F35A4D" w:rsidDel="00EF78B0" w:rsidRDefault="000C130D" w:rsidP="00BF3FCB">
            <w:pPr>
              <w:jc w:val="left"/>
              <w:rPr>
                <w:del w:id="3805" w:author="Jason Rhee" w:date="2024-07-26T12:30:00Z" w16du:dateUtc="2024-07-26T02:30:00Z"/>
                <w:strike/>
                <w:szCs w:val="20"/>
              </w:rPr>
            </w:pPr>
            <w:del w:id="3806"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29F546C9" w14:textId="07D5F679" w:rsidR="000C130D" w:rsidRPr="00F35A4D" w:rsidDel="00EF78B0" w:rsidRDefault="000C130D" w:rsidP="003E0B96">
            <w:pPr>
              <w:rPr>
                <w:del w:id="3807" w:author="Jason Rhee" w:date="2024-07-26T12:30:00Z" w16du:dateUtc="2024-07-26T02:30:00Z"/>
                <w:szCs w:val="20"/>
              </w:rPr>
            </w:pPr>
            <w:del w:id="3808" w:author="Jason Rhee" w:date="2024-07-26T12:30:00Z" w16du:dateUtc="2024-07-26T02:30:00Z">
              <w:r w:rsidRPr="00F35A4D" w:rsidDel="00EF78B0">
                <w:rPr>
                  <w:szCs w:val="20"/>
                </w:rPr>
                <w:delText>B</w:delText>
              </w:r>
            </w:del>
          </w:p>
        </w:tc>
      </w:tr>
      <w:tr w:rsidR="00FC5198" w:rsidDel="00EF78B0" w14:paraId="577E70D6" w14:textId="2927CA12" w:rsidTr="00AC71D0">
        <w:trPr>
          <w:gridAfter w:val="1"/>
          <w:wAfter w:w="129" w:type="pct"/>
          <w:cantSplit/>
          <w:trHeight w:val="1110"/>
          <w:del w:id="3809" w:author="Jason Rhee" w:date="2024-07-26T12:30:00Z" w16du:dateUtc="2024-07-26T02:30:00Z"/>
        </w:trPr>
        <w:tc>
          <w:tcPr>
            <w:tcW w:w="439" w:type="pct"/>
            <w:tcBorders>
              <w:left w:val="single" w:sz="4" w:space="0" w:color="000000"/>
              <w:bottom w:val="single" w:sz="4" w:space="0" w:color="000000"/>
              <w:right w:val="single" w:sz="4" w:space="0" w:color="000000"/>
            </w:tcBorders>
            <w:shd w:val="clear" w:color="auto" w:fill="FFFFFF"/>
          </w:tcPr>
          <w:p w14:paraId="19ED4255" w14:textId="7E522902" w:rsidR="000C130D" w:rsidRPr="00F35A4D" w:rsidDel="00EF78B0" w:rsidRDefault="0012735E" w:rsidP="003E0B96">
            <w:pPr>
              <w:jc w:val="center"/>
              <w:rPr>
                <w:del w:id="3810" w:author="Jason Rhee" w:date="2024-07-26T12:30:00Z" w16du:dateUtc="2024-07-26T02:30:00Z"/>
              </w:rPr>
            </w:pPr>
            <w:del w:id="3811" w:author="Jason Rhee" w:date="2024-07-26T12:30:00Z" w16du:dateUtc="2024-07-26T02:30:00Z">
              <w:r w:rsidDel="00EF78B0">
                <w:rPr>
                  <w:szCs w:val="20"/>
                </w:rPr>
                <w:delText>9</w:delText>
              </w:r>
            </w:del>
          </w:p>
        </w:tc>
        <w:tc>
          <w:tcPr>
            <w:tcW w:w="1142" w:type="pct"/>
            <w:tcBorders>
              <w:left w:val="single" w:sz="4" w:space="0" w:color="000000"/>
              <w:bottom w:val="single" w:sz="4" w:space="0" w:color="000000"/>
              <w:right w:val="single" w:sz="4" w:space="0" w:color="000000"/>
            </w:tcBorders>
            <w:shd w:val="clear" w:color="auto" w:fill="FFFFFF"/>
          </w:tcPr>
          <w:p w14:paraId="3E1666AF" w14:textId="53D56312" w:rsidR="000C130D" w:rsidRPr="00F35A4D" w:rsidDel="00EF78B0" w:rsidRDefault="000C130D" w:rsidP="00BF3FCB">
            <w:pPr>
              <w:jc w:val="left"/>
              <w:rPr>
                <w:del w:id="3812" w:author="Jason Rhee" w:date="2024-07-26T12:30:00Z" w16du:dateUtc="2024-07-26T02:30:00Z"/>
                <w:szCs w:val="20"/>
              </w:rPr>
            </w:pPr>
            <w:del w:id="3813" w:author="Jason Rhee" w:date="2024-07-26T12:30:00Z" w16du:dateUtc="2024-07-26T02:30:00Z">
              <w:r w:rsidRPr="00F35A4D" w:rsidDel="00EF78B0">
                <w:rPr>
                  <w:szCs w:val="20"/>
                </w:rPr>
                <w:delText>For each role name ensure it is only used with permitted associations.</w:delText>
              </w:r>
            </w:del>
          </w:p>
        </w:tc>
        <w:tc>
          <w:tcPr>
            <w:tcW w:w="1070" w:type="pct"/>
            <w:tcBorders>
              <w:left w:val="single" w:sz="4" w:space="0" w:color="000000"/>
              <w:bottom w:val="single" w:sz="4" w:space="0" w:color="000000"/>
              <w:right w:val="single" w:sz="4" w:space="0" w:color="000000"/>
            </w:tcBorders>
            <w:shd w:val="clear" w:color="auto" w:fill="FFFFFF"/>
          </w:tcPr>
          <w:p w14:paraId="7C6E1D10" w14:textId="7BEDE695" w:rsidR="000C130D" w:rsidRPr="00F35A4D" w:rsidDel="00EF78B0" w:rsidRDefault="000C130D" w:rsidP="00BF3FCB">
            <w:pPr>
              <w:jc w:val="left"/>
              <w:rPr>
                <w:del w:id="3814" w:author="Jason Rhee" w:date="2024-07-26T12:30:00Z" w16du:dateUtc="2024-07-26T02:30:00Z"/>
                <w:szCs w:val="20"/>
              </w:rPr>
            </w:pPr>
            <w:del w:id="3815" w:author="Jason Rhee" w:date="2024-07-26T12:30:00Z" w16du:dateUtc="2024-07-26T02:30:00Z">
              <w:r w:rsidRPr="00F35A4D" w:rsidDel="00EF78B0">
                <w:rPr>
                  <w:szCs w:val="20"/>
                </w:rPr>
                <w:delText>Role name is used on an illegal association.</w:delText>
              </w:r>
            </w:del>
          </w:p>
        </w:tc>
        <w:tc>
          <w:tcPr>
            <w:tcW w:w="986" w:type="pct"/>
            <w:tcBorders>
              <w:left w:val="single" w:sz="4" w:space="0" w:color="000000"/>
              <w:bottom w:val="single" w:sz="4" w:space="0" w:color="000000"/>
              <w:right w:val="single" w:sz="4" w:space="0" w:color="000000"/>
            </w:tcBorders>
            <w:shd w:val="clear" w:color="auto" w:fill="FFFFFF"/>
          </w:tcPr>
          <w:p w14:paraId="275DF8AF" w14:textId="4001886C" w:rsidR="000C130D" w:rsidRPr="00F35A4D" w:rsidDel="00EF78B0" w:rsidRDefault="000C130D" w:rsidP="00BF3FCB">
            <w:pPr>
              <w:jc w:val="left"/>
              <w:rPr>
                <w:del w:id="3816" w:author="Jason Rhee" w:date="2024-07-26T12:30:00Z" w16du:dateUtc="2024-07-26T02:30:00Z"/>
                <w:szCs w:val="20"/>
              </w:rPr>
            </w:pPr>
            <w:del w:id="3817" w:author="Jason Rhee" w:date="2024-07-26T12:30:00Z" w16du:dateUtc="2024-07-26T02:30:00Z">
              <w:r w:rsidRPr="00F35A4D" w:rsidDel="00EF78B0">
                <w:rPr>
                  <w:szCs w:val="20"/>
                </w:rPr>
                <w:delText>Ensure correct role names are used on the association.</w:delText>
              </w:r>
            </w:del>
          </w:p>
        </w:tc>
        <w:tc>
          <w:tcPr>
            <w:tcW w:w="758" w:type="pct"/>
            <w:tcBorders>
              <w:left w:val="single" w:sz="4" w:space="0" w:color="000000"/>
              <w:bottom w:val="single" w:sz="4" w:space="0" w:color="000000"/>
              <w:right w:val="single" w:sz="4" w:space="0" w:color="000000"/>
            </w:tcBorders>
            <w:shd w:val="clear" w:color="auto" w:fill="FFFFFF"/>
          </w:tcPr>
          <w:p w14:paraId="5B1A0D71" w14:textId="1DE13F56" w:rsidR="000C130D" w:rsidRPr="00F35A4D" w:rsidDel="00EF78B0" w:rsidRDefault="000C130D" w:rsidP="00BF3FCB">
            <w:pPr>
              <w:jc w:val="left"/>
              <w:rPr>
                <w:del w:id="3818" w:author="Jason Rhee" w:date="2024-07-26T12:30:00Z" w16du:dateUtc="2024-07-26T02:30:00Z"/>
                <w:szCs w:val="20"/>
              </w:rPr>
            </w:pPr>
            <w:del w:id="3819" w:author="Jason Rhee" w:date="2024-07-26T12:30:00Z" w16du:dateUtc="2024-07-26T02:30:00Z">
              <w:r w:rsidRPr="00F35A4D" w:rsidDel="00EF78B0">
                <w:rPr>
                  <w:szCs w:val="20"/>
                </w:rPr>
                <w:delText>Logical consistency</w:delText>
              </w:r>
            </w:del>
          </w:p>
        </w:tc>
        <w:tc>
          <w:tcPr>
            <w:tcW w:w="476" w:type="pct"/>
            <w:tcBorders>
              <w:left w:val="single" w:sz="4" w:space="0" w:color="000000"/>
              <w:bottom w:val="single" w:sz="4" w:space="0" w:color="000000"/>
              <w:right w:val="single" w:sz="4" w:space="0" w:color="000000"/>
            </w:tcBorders>
            <w:shd w:val="clear" w:color="auto" w:fill="FFFFFF"/>
          </w:tcPr>
          <w:p w14:paraId="118286EA" w14:textId="04937CCF" w:rsidR="000C130D" w:rsidRPr="00F35A4D" w:rsidDel="00EF78B0" w:rsidRDefault="000C130D" w:rsidP="003E0B96">
            <w:pPr>
              <w:rPr>
                <w:del w:id="3820" w:author="Jason Rhee" w:date="2024-07-26T12:30:00Z" w16du:dateUtc="2024-07-26T02:30:00Z"/>
                <w:szCs w:val="20"/>
              </w:rPr>
            </w:pPr>
            <w:del w:id="3821" w:author="Jason Rhee" w:date="2024-07-26T12:30:00Z" w16du:dateUtc="2024-07-26T02:30:00Z">
              <w:r w:rsidRPr="00F35A4D" w:rsidDel="00EF78B0">
                <w:rPr>
                  <w:szCs w:val="20"/>
                </w:rPr>
                <w:delText>B</w:delText>
              </w:r>
            </w:del>
          </w:p>
        </w:tc>
      </w:tr>
      <w:tr w:rsidR="00FC5198" w:rsidDel="00EF78B0" w14:paraId="334AF945" w14:textId="3370DEB8" w:rsidTr="00AC71D0">
        <w:trPr>
          <w:gridAfter w:val="1"/>
          <w:wAfter w:w="129" w:type="pct"/>
          <w:cantSplit/>
          <w:trHeight w:val="1110"/>
          <w:del w:id="3822" w:author="Jason Rhee" w:date="2024-07-26T12:30:00Z" w16du:dateUtc="2024-07-26T02:30:00Z"/>
        </w:trPr>
        <w:tc>
          <w:tcPr>
            <w:tcW w:w="439" w:type="pct"/>
            <w:tcBorders>
              <w:left w:val="single" w:sz="4" w:space="0" w:color="000000"/>
              <w:bottom w:val="single" w:sz="4" w:space="0" w:color="000000"/>
              <w:right w:val="single" w:sz="4" w:space="0" w:color="000000"/>
            </w:tcBorders>
            <w:shd w:val="clear" w:color="auto" w:fill="FFFFFF"/>
          </w:tcPr>
          <w:p w14:paraId="28BB9391" w14:textId="59A8C9A7" w:rsidR="000C130D" w:rsidRPr="00F35A4D" w:rsidDel="00EF78B0" w:rsidRDefault="000C130D" w:rsidP="003E0B96">
            <w:pPr>
              <w:jc w:val="center"/>
              <w:rPr>
                <w:del w:id="3823" w:author="Jason Rhee" w:date="2024-07-26T12:30:00Z" w16du:dateUtc="2024-07-26T02:30:00Z"/>
                <w:szCs w:val="20"/>
              </w:rPr>
            </w:pPr>
            <w:del w:id="3824" w:author="Jason Rhee" w:date="2024-07-26T12:30:00Z" w16du:dateUtc="2024-07-26T02:30:00Z">
              <w:r w:rsidRPr="00F35A4D" w:rsidDel="00EF78B0">
                <w:rPr>
                  <w:szCs w:val="20"/>
                </w:rPr>
                <w:delText>1</w:delText>
              </w:r>
              <w:r w:rsidR="0012735E" w:rsidDel="00EF78B0">
                <w:rPr>
                  <w:szCs w:val="20"/>
                </w:rPr>
                <w:delText>0</w:delText>
              </w:r>
            </w:del>
          </w:p>
        </w:tc>
        <w:tc>
          <w:tcPr>
            <w:tcW w:w="1142" w:type="pct"/>
            <w:tcBorders>
              <w:left w:val="single" w:sz="4" w:space="0" w:color="000000"/>
              <w:bottom w:val="single" w:sz="4" w:space="0" w:color="000000"/>
              <w:right w:val="single" w:sz="4" w:space="0" w:color="000000"/>
            </w:tcBorders>
            <w:shd w:val="clear" w:color="auto" w:fill="FFFFFF"/>
          </w:tcPr>
          <w:p w14:paraId="3F18E2A4" w14:textId="2E6E2C6E" w:rsidR="000C130D" w:rsidRPr="00F35A4D" w:rsidDel="00EF78B0" w:rsidRDefault="000C130D" w:rsidP="00BF3FCB">
            <w:pPr>
              <w:jc w:val="left"/>
              <w:rPr>
                <w:del w:id="3825" w:author="Jason Rhee" w:date="2024-07-26T12:30:00Z" w16du:dateUtc="2024-07-26T02:30:00Z"/>
                <w:szCs w:val="20"/>
              </w:rPr>
            </w:pPr>
            <w:del w:id="3826" w:author="Jason Rhee" w:date="2024-07-26T12:30:00Z" w16du:dateUtc="2024-07-26T02:30:00Z">
              <w:r w:rsidRPr="00F35A4D" w:rsidDel="00EF78B0">
                <w:rPr>
                  <w:szCs w:val="20"/>
                </w:rPr>
                <w:delText>Ensure dataset conformance to the GML schema</w:delText>
              </w:r>
              <w:r w:rsidDel="00EF78B0">
                <w:rPr>
                  <w:szCs w:val="20"/>
                </w:rPr>
                <w:delText>.</w:delText>
              </w:r>
            </w:del>
          </w:p>
        </w:tc>
        <w:tc>
          <w:tcPr>
            <w:tcW w:w="1070" w:type="pct"/>
            <w:tcBorders>
              <w:left w:val="single" w:sz="4" w:space="0" w:color="000000"/>
              <w:bottom w:val="single" w:sz="4" w:space="0" w:color="000000"/>
              <w:right w:val="single" w:sz="4" w:space="0" w:color="000000"/>
            </w:tcBorders>
            <w:shd w:val="clear" w:color="auto" w:fill="FFFFFF"/>
          </w:tcPr>
          <w:p w14:paraId="38BB7390" w14:textId="40DBE229" w:rsidR="000C130D" w:rsidRPr="00F35A4D" w:rsidDel="00EF78B0" w:rsidRDefault="000C130D" w:rsidP="00BF3FCB">
            <w:pPr>
              <w:jc w:val="left"/>
              <w:rPr>
                <w:del w:id="3827" w:author="Jason Rhee" w:date="2024-07-26T12:30:00Z" w16du:dateUtc="2024-07-26T02:30:00Z"/>
                <w:szCs w:val="20"/>
              </w:rPr>
            </w:pPr>
            <w:del w:id="3828" w:author="Jason Rhee" w:date="2024-07-26T12:30:00Z" w16du:dateUtc="2024-07-26T02:30:00Z">
              <w:r w:rsidRPr="00F35A4D" w:rsidDel="00EF78B0">
                <w:rPr>
                  <w:szCs w:val="20"/>
                </w:rPr>
                <w:delText>Dataset does not conform to the GML schema</w:delText>
              </w:r>
              <w:r w:rsidDel="00EF78B0">
                <w:rPr>
                  <w:szCs w:val="20"/>
                </w:rPr>
                <w:delText>.</w:delText>
              </w:r>
            </w:del>
          </w:p>
        </w:tc>
        <w:tc>
          <w:tcPr>
            <w:tcW w:w="986" w:type="pct"/>
            <w:tcBorders>
              <w:left w:val="single" w:sz="4" w:space="0" w:color="000000"/>
              <w:bottom w:val="single" w:sz="4" w:space="0" w:color="000000"/>
              <w:right w:val="single" w:sz="4" w:space="0" w:color="000000"/>
            </w:tcBorders>
            <w:shd w:val="clear" w:color="auto" w:fill="FFFFFF"/>
          </w:tcPr>
          <w:p w14:paraId="0A4D27D1" w14:textId="4CB946DA" w:rsidR="000C130D" w:rsidRPr="00F35A4D" w:rsidDel="00EF78B0" w:rsidRDefault="000C130D" w:rsidP="00BF3FCB">
            <w:pPr>
              <w:jc w:val="left"/>
              <w:rPr>
                <w:del w:id="3829" w:author="Jason Rhee" w:date="2024-07-26T12:30:00Z" w16du:dateUtc="2024-07-26T02:30:00Z"/>
                <w:szCs w:val="20"/>
              </w:rPr>
            </w:pPr>
            <w:del w:id="3830" w:author="Jason Rhee" w:date="2024-07-26T12:30:00Z" w16du:dateUtc="2024-07-26T02:30:00Z">
              <w:r w:rsidRPr="00F35A4D" w:rsidDel="00EF78B0">
                <w:rPr>
                  <w:szCs w:val="20"/>
                </w:rPr>
                <w:delText>Ensure conformance to the GML schema</w:delText>
              </w:r>
              <w:r w:rsidDel="00EF78B0">
                <w:rPr>
                  <w:szCs w:val="20"/>
                </w:rPr>
                <w:delText>.</w:delText>
              </w:r>
            </w:del>
          </w:p>
        </w:tc>
        <w:tc>
          <w:tcPr>
            <w:tcW w:w="758" w:type="pct"/>
            <w:tcBorders>
              <w:left w:val="single" w:sz="4" w:space="0" w:color="000000"/>
              <w:bottom w:val="single" w:sz="4" w:space="0" w:color="000000"/>
              <w:right w:val="single" w:sz="4" w:space="0" w:color="000000"/>
            </w:tcBorders>
            <w:shd w:val="clear" w:color="auto" w:fill="FFFFFF"/>
          </w:tcPr>
          <w:p w14:paraId="4CFD41DC" w14:textId="24C902D9" w:rsidR="000C130D" w:rsidRPr="00F35A4D" w:rsidDel="00EF78B0" w:rsidRDefault="006F532F" w:rsidP="00BF3FCB">
            <w:pPr>
              <w:jc w:val="left"/>
              <w:rPr>
                <w:del w:id="3831" w:author="Jason Rhee" w:date="2024-07-26T12:30:00Z" w16du:dateUtc="2024-07-26T02:30:00Z"/>
                <w:szCs w:val="20"/>
              </w:rPr>
            </w:pPr>
            <w:del w:id="3832" w:author="Jason Rhee" w:date="2024-07-26T12:30:00Z" w16du:dateUtc="2024-07-26T02:30:00Z">
              <w:r w:rsidDel="00EF78B0">
                <w:rPr>
                  <w:szCs w:val="20"/>
                </w:rPr>
                <w:delText xml:space="preserve">Annex B. </w:delText>
              </w:r>
              <w:r w:rsidRPr="00BA00B6" w:rsidDel="00EF78B0">
                <w:delText xml:space="preserve">Schema documentation </w:delText>
              </w:r>
            </w:del>
          </w:p>
        </w:tc>
        <w:tc>
          <w:tcPr>
            <w:tcW w:w="476" w:type="pct"/>
            <w:tcBorders>
              <w:left w:val="single" w:sz="4" w:space="0" w:color="000000"/>
              <w:bottom w:val="single" w:sz="4" w:space="0" w:color="000000"/>
              <w:right w:val="single" w:sz="4" w:space="0" w:color="000000"/>
            </w:tcBorders>
            <w:shd w:val="clear" w:color="auto" w:fill="FFFFFF"/>
          </w:tcPr>
          <w:p w14:paraId="2AD472F5" w14:textId="78140781" w:rsidR="000C130D" w:rsidRPr="00F35A4D" w:rsidDel="00EF78B0" w:rsidRDefault="000C130D" w:rsidP="003E0B96">
            <w:pPr>
              <w:rPr>
                <w:del w:id="3833" w:author="Jason Rhee" w:date="2024-07-26T12:30:00Z" w16du:dateUtc="2024-07-26T02:30:00Z"/>
                <w:szCs w:val="20"/>
              </w:rPr>
            </w:pPr>
            <w:del w:id="3834" w:author="Jason Rhee" w:date="2024-07-26T12:30:00Z" w16du:dateUtc="2024-07-26T02:30:00Z">
              <w:r w:rsidRPr="00F35A4D" w:rsidDel="00EF78B0">
                <w:rPr>
                  <w:szCs w:val="20"/>
                </w:rPr>
                <w:delText>B</w:delText>
              </w:r>
            </w:del>
          </w:p>
        </w:tc>
      </w:tr>
      <w:tr w:rsidR="00FC5198" w:rsidRPr="00CB45C9" w:rsidDel="00EF78B0" w14:paraId="0E3639BE" w14:textId="00C47FC7" w:rsidTr="00AC71D0">
        <w:trPr>
          <w:gridAfter w:val="1"/>
          <w:wAfter w:w="129" w:type="pct"/>
          <w:cantSplit/>
          <w:del w:id="3835"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4F9F750F" w:rsidR="006F532F" w:rsidRPr="00F35A4D" w:rsidDel="00EF78B0" w:rsidRDefault="006F532F" w:rsidP="006F532F">
            <w:pPr>
              <w:jc w:val="center"/>
              <w:rPr>
                <w:del w:id="3836" w:author="Jason Rhee" w:date="2024-07-26T12:30:00Z" w16du:dateUtc="2024-07-26T02:30:00Z"/>
                <w:szCs w:val="20"/>
              </w:rPr>
            </w:pPr>
            <w:del w:id="3837" w:author="Jason Rhee" w:date="2024-07-26T12:30:00Z" w16du:dateUtc="2024-07-26T02:30:00Z">
              <w:r w:rsidRPr="00F35A4D" w:rsidDel="00EF78B0">
                <w:rPr>
                  <w:szCs w:val="20"/>
                </w:rPr>
                <w:delText>11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6D6603CB" w:rsidR="006F532F" w:rsidRPr="00F35A4D" w:rsidDel="00EF78B0" w:rsidRDefault="006F532F" w:rsidP="006F532F">
            <w:pPr>
              <w:jc w:val="left"/>
              <w:rPr>
                <w:del w:id="3838" w:author="Jason Rhee" w:date="2024-07-26T12:30:00Z" w16du:dateUtc="2024-07-26T02:30:00Z"/>
                <w:szCs w:val="20"/>
              </w:rPr>
            </w:pPr>
            <w:del w:id="3839" w:author="Jason Rhee" w:date="2024-07-26T12:30:00Z" w16du:dateUtc="2024-07-26T02:30:00Z">
              <w:r w:rsidRPr="00F35A4D" w:rsidDel="00EF78B0">
                <w:rPr>
                  <w:szCs w:val="20"/>
                </w:rPr>
                <w:delText xml:space="preserve">If the file names in an exchange set are not in accordance with the </w:delText>
              </w:r>
              <w:r w:rsidDel="00EF78B0">
                <w:rPr>
                  <w:szCs w:val="20"/>
                </w:rPr>
                <w:delText>Product Specification.</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5AAC3A16" w:rsidR="006F532F" w:rsidRPr="00F35A4D" w:rsidDel="00EF78B0" w:rsidRDefault="006F532F" w:rsidP="006F532F">
            <w:pPr>
              <w:jc w:val="left"/>
              <w:rPr>
                <w:del w:id="3840" w:author="Jason Rhee" w:date="2024-07-26T12:30:00Z" w16du:dateUtc="2024-07-26T02:30:00Z"/>
                <w:szCs w:val="20"/>
              </w:rPr>
            </w:pPr>
            <w:del w:id="3841" w:author="Jason Rhee" w:date="2024-07-26T12:30:00Z" w16du:dateUtc="2024-07-26T02:30:00Z">
              <w:r w:rsidRPr="00F35A4D" w:rsidDel="00EF78B0">
                <w:rPr>
                  <w:szCs w:val="20"/>
                </w:rPr>
                <w:delText xml:space="preserve">File names are not in accordance with the </w:delText>
              </w:r>
              <w:r w:rsidDel="00EF78B0">
                <w:rPr>
                  <w:szCs w:val="20"/>
                </w:rPr>
                <w:delText>Product Specification</w:delText>
              </w:r>
              <w:r w:rsidRPr="00F35A4D"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628DA4E" w:rsidR="006F532F" w:rsidRPr="00F35A4D" w:rsidDel="00EF78B0" w:rsidRDefault="006F532F" w:rsidP="006F532F">
            <w:pPr>
              <w:jc w:val="left"/>
              <w:rPr>
                <w:del w:id="3842" w:author="Jason Rhee" w:date="2024-07-26T12:30:00Z" w16du:dateUtc="2024-07-26T02:30:00Z"/>
                <w:szCs w:val="20"/>
              </w:rPr>
            </w:pPr>
            <w:del w:id="3843" w:author="Jason Rhee" w:date="2024-07-26T12:30:00Z" w16du:dateUtc="2024-07-26T02:30:00Z">
              <w:r w:rsidRPr="00F35A4D" w:rsidDel="00EF78B0">
                <w:rPr>
                  <w:szCs w:val="20"/>
                </w:rPr>
                <w:delText>Amend file names.</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2E1CC979" w:rsidR="006F532F" w:rsidRPr="00F35A4D" w:rsidDel="00EF78B0" w:rsidRDefault="006F532F" w:rsidP="006F532F">
            <w:pPr>
              <w:jc w:val="left"/>
              <w:rPr>
                <w:del w:id="3844" w:author="Jason Rhee" w:date="2024-07-26T12:30:00Z" w16du:dateUtc="2024-07-26T02:30:00Z"/>
              </w:rPr>
            </w:pPr>
            <w:del w:id="3845"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8F59791" w:rsidR="006F532F" w:rsidRPr="00F35A4D" w:rsidDel="00EF78B0" w:rsidRDefault="006F532F" w:rsidP="006F532F">
            <w:pPr>
              <w:rPr>
                <w:del w:id="3846" w:author="Jason Rhee" w:date="2024-07-26T12:30:00Z" w16du:dateUtc="2024-07-26T02:30:00Z"/>
                <w:szCs w:val="20"/>
              </w:rPr>
            </w:pPr>
            <w:del w:id="3847" w:author="Jason Rhee" w:date="2024-07-26T12:30:00Z" w16du:dateUtc="2024-07-26T02:30:00Z">
              <w:r w:rsidRPr="00F35A4D" w:rsidDel="00EF78B0">
                <w:rPr>
                  <w:szCs w:val="20"/>
                </w:rPr>
                <w:delText>B</w:delText>
              </w:r>
            </w:del>
          </w:p>
        </w:tc>
      </w:tr>
      <w:tr w:rsidR="00FC5198" w:rsidDel="00EF78B0" w14:paraId="7389249A" w14:textId="65ECCA79" w:rsidTr="00AC71D0">
        <w:trPr>
          <w:gridAfter w:val="1"/>
          <w:wAfter w:w="129" w:type="pct"/>
          <w:cantSplit/>
          <w:trHeight w:val="518"/>
          <w:del w:id="3848"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369E90AE" w:rsidR="006F532F" w:rsidRPr="00F35A4D" w:rsidDel="00EF78B0" w:rsidRDefault="006F532F" w:rsidP="006F532F">
            <w:pPr>
              <w:jc w:val="center"/>
              <w:rPr>
                <w:del w:id="3849" w:author="Jason Rhee" w:date="2024-07-26T12:30:00Z" w16du:dateUtc="2024-07-26T02:30:00Z"/>
                <w:szCs w:val="20"/>
              </w:rPr>
            </w:pPr>
            <w:del w:id="3850" w:author="Jason Rhee" w:date="2024-07-26T12:30:00Z" w16du:dateUtc="2024-07-26T02:30:00Z">
              <w:r w:rsidRPr="00F35A4D" w:rsidDel="00EF78B0">
                <w:rPr>
                  <w:szCs w:val="20"/>
                </w:rPr>
                <w:delText>1</w:delText>
              </w:r>
              <w:r w:rsidDel="00EF78B0">
                <w:rPr>
                  <w:szCs w:val="20"/>
                </w:rPr>
                <w:delText>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3F2D59CC" w:rsidR="006F532F" w:rsidRPr="00F35A4D" w:rsidDel="00EF78B0" w:rsidRDefault="006F532F" w:rsidP="006F532F">
            <w:pPr>
              <w:jc w:val="left"/>
              <w:rPr>
                <w:del w:id="3851" w:author="Jason Rhee" w:date="2024-07-26T12:30:00Z" w16du:dateUtc="2024-07-26T02:30:00Z"/>
                <w:szCs w:val="20"/>
              </w:rPr>
            </w:pPr>
            <w:del w:id="3852" w:author="Jason Rhee" w:date="2024-07-26T12:30:00Z" w16du:dateUtc="2024-07-26T02:30:00Z">
              <w:r w:rsidRPr="00F35A4D" w:rsidDel="00EF78B0">
                <w:rPr>
                  <w:szCs w:val="20"/>
                </w:rPr>
                <w:delText>For each feature instance, which does not have a valid feature class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6A370448" w:rsidR="006F532F" w:rsidRPr="00F35A4D" w:rsidDel="00EF78B0" w:rsidRDefault="006F532F" w:rsidP="006F532F">
            <w:pPr>
              <w:jc w:val="left"/>
              <w:rPr>
                <w:del w:id="3853" w:author="Jason Rhee" w:date="2024-07-26T12:30:00Z" w16du:dateUtc="2024-07-26T02:30:00Z"/>
                <w:szCs w:val="20"/>
              </w:rPr>
            </w:pPr>
            <w:del w:id="3854" w:author="Jason Rhee" w:date="2024-07-26T12:30:00Z" w16du:dateUtc="2024-07-26T02:30:00Z">
              <w:r w:rsidRPr="00F35A4D" w:rsidDel="00EF78B0">
                <w:rPr>
                  <w:szCs w:val="20"/>
                </w:rPr>
                <w:delText>Object has invalid feature class 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6072D73" w:rsidR="006F532F" w:rsidRPr="00F35A4D" w:rsidDel="00EF78B0" w:rsidRDefault="006F532F" w:rsidP="006F532F">
            <w:pPr>
              <w:jc w:val="left"/>
              <w:rPr>
                <w:del w:id="3855" w:author="Jason Rhee" w:date="2024-07-26T12:30:00Z" w16du:dateUtc="2024-07-26T02:30:00Z"/>
                <w:szCs w:val="20"/>
              </w:rPr>
            </w:pPr>
            <w:del w:id="3856" w:author="Jason Rhee" w:date="2024-07-26T12:30:00Z" w16du:dateUtc="2024-07-26T02:30:00Z">
              <w:r w:rsidRPr="00F35A4D" w:rsidDel="00EF78B0">
                <w:rPr>
                  <w:szCs w:val="20"/>
                </w:rPr>
                <w:delText>Amend object class 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BD6DDFF" w:rsidR="006F532F" w:rsidRPr="00F35A4D" w:rsidDel="00EF78B0" w:rsidRDefault="006F532F" w:rsidP="006F532F">
            <w:pPr>
              <w:jc w:val="left"/>
              <w:rPr>
                <w:del w:id="3857" w:author="Jason Rhee" w:date="2024-07-26T12:30:00Z" w16du:dateUtc="2024-07-26T02:30:00Z"/>
              </w:rPr>
            </w:pPr>
            <w:del w:id="3858"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53AE6F33" w:rsidR="006F532F" w:rsidRPr="00F35A4D" w:rsidDel="00EF78B0" w:rsidRDefault="006F532F" w:rsidP="006F532F">
            <w:pPr>
              <w:rPr>
                <w:del w:id="3859" w:author="Jason Rhee" w:date="2024-07-26T12:30:00Z" w16du:dateUtc="2024-07-26T02:30:00Z"/>
                <w:szCs w:val="20"/>
              </w:rPr>
            </w:pPr>
            <w:del w:id="3860" w:author="Jason Rhee" w:date="2024-07-26T12:30:00Z" w16du:dateUtc="2024-07-26T02:30:00Z">
              <w:r w:rsidRPr="00F35A4D" w:rsidDel="00EF78B0">
                <w:rPr>
                  <w:szCs w:val="20"/>
                </w:rPr>
                <w:delText>B</w:delText>
              </w:r>
            </w:del>
          </w:p>
        </w:tc>
      </w:tr>
      <w:tr w:rsidR="00FC5198" w:rsidDel="00EF78B0" w14:paraId="619F45CA" w14:textId="40F7B023" w:rsidTr="00AC71D0">
        <w:trPr>
          <w:gridAfter w:val="1"/>
          <w:wAfter w:w="129" w:type="pct"/>
          <w:cantSplit/>
          <w:trHeight w:val="950"/>
          <w:del w:id="3861"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206BEFC9" w:rsidR="006F532F" w:rsidRPr="00F35A4D" w:rsidDel="00EF78B0" w:rsidRDefault="006F532F" w:rsidP="006F532F">
            <w:pPr>
              <w:jc w:val="center"/>
              <w:rPr>
                <w:del w:id="3862" w:author="Jason Rhee" w:date="2024-07-26T12:30:00Z" w16du:dateUtc="2024-07-26T02:30:00Z"/>
                <w:szCs w:val="20"/>
              </w:rPr>
            </w:pPr>
            <w:del w:id="3863" w:author="Jason Rhee" w:date="2024-07-26T12:30:00Z" w16du:dateUtc="2024-07-26T02:30:00Z">
              <w:r w:rsidRPr="00F35A4D" w:rsidDel="00EF78B0">
                <w:rPr>
                  <w:szCs w:val="20"/>
                </w:rPr>
                <w:delText>1</w:delText>
              </w:r>
              <w:r w:rsidDel="00EF78B0">
                <w:rPr>
                  <w:szCs w:val="20"/>
                </w:rPr>
                <w:delText>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C70CC36" w:rsidR="006F532F" w:rsidRPr="00F35A4D" w:rsidDel="00EF78B0" w:rsidRDefault="006F532F" w:rsidP="006F532F">
            <w:pPr>
              <w:jc w:val="left"/>
              <w:rPr>
                <w:del w:id="3864" w:author="Jason Rhee" w:date="2024-07-26T12:30:00Z" w16du:dateUtc="2024-07-26T02:30:00Z"/>
                <w:szCs w:val="20"/>
              </w:rPr>
            </w:pPr>
            <w:del w:id="3865" w:author="Jason Rhee" w:date="2024-07-26T12:30:00Z" w16du:dateUtc="2024-07-26T02:30:00Z">
              <w:r w:rsidRPr="00F35A4D" w:rsidDel="00EF78B0">
                <w:rPr>
                  <w:szCs w:val="20"/>
                </w:rPr>
                <w:delText>For each attribute, which does not have a valid attribute label/code as defined by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42ED2B24" w:rsidR="006F532F" w:rsidRPr="00F35A4D" w:rsidDel="00EF78B0" w:rsidRDefault="006F532F" w:rsidP="006F532F">
            <w:pPr>
              <w:jc w:val="left"/>
              <w:rPr>
                <w:del w:id="3866" w:author="Jason Rhee" w:date="2024-07-26T12:30:00Z" w16du:dateUtc="2024-07-26T02:30:00Z"/>
                <w:szCs w:val="20"/>
              </w:rPr>
            </w:pPr>
            <w:del w:id="3867" w:author="Jason Rhee" w:date="2024-07-26T12:30:00Z" w16du:dateUtc="2024-07-26T02:30:00Z">
              <w:r w:rsidRPr="00F35A4D" w:rsidDel="00EF78B0">
                <w:rPr>
                  <w:szCs w:val="20"/>
                </w:rPr>
                <w:delText>Attribute has invalid attribute label/code.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60DD67D3" w:rsidR="006F532F" w:rsidRPr="00F35A4D" w:rsidDel="00EF78B0" w:rsidRDefault="006F532F" w:rsidP="006F532F">
            <w:pPr>
              <w:jc w:val="left"/>
              <w:rPr>
                <w:del w:id="3868" w:author="Jason Rhee" w:date="2024-07-26T12:30:00Z" w16du:dateUtc="2024-07-26T02:30:00Z"/>
                <w:szCs w:val="20"/>
              </w:rPr>
            </w:pPr>
            <w:del w:id="3869" w:author="Jason Rhee" w:date="2024-07-26T12:30:00Z" w16du:dateUtc="2024-07-26T02:30:00Z">
              <w:r w:rsidRPr="00F35A4D" w:rsidDel="00EF78B0">
                <w:rPr>
                  <w:szCs w:val="20"/>
                </w:rPr>
                <w:delText>Amend attribute label/code.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2DAE935" w:rsidR="006F532F" w:rsidRPr="00F35A4D" w:rsidDel="00EF78B0" w:rsidRDefault="006F532F" w:rsidP="006F532F">
            <w:pPr>
              <w:jc w:val="left"/>
              <w:rPr>
                <w:del w:id="3870" w:author="Jason Rhee" w:date="2024-07-26T12:30:00Z" w16du:dateUtc="2024-07-26T02:30:00Z"/>
              </w:rPr>
            </w:pPr>
            <w:del w:id="3871"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2CD6A153" w:rsidR="006F532F" w:rsidRPr="00F35A4D" w:rsidDel="00EF78B0" w:rsidRDefault="006F532F" w:rsidP="006F532F">
            <w:pPr>
              <w:rPr>
                <w:del w:id="3872" w:author="Jason Rhee" w:date="2024-07-26T12:30:00Z" w16du:dateUtc="2024-07-26T02:30:00Z"/>
                <w:szCs w:val="20"/>
              </w:rPr>
            </w:pPr>
            <w:del w:id="3873" w:author="Jason Rhee" w:date="2024-07-26T12:30:00Z" w16du:dateUtc="2024-07-26T02:30:00Z">
              <w:r w:rsidRPr="00F35A4D" w:rsidDel="00EF78B0">
                <w:rPr>
                  <w:szCs w:val="20"/>
                </w:rPr>
                <w:delText>B</w:delText>
              </w:r>
            </w:del>
          </w:p>
        </w:tc>
      </w:tr>
      <w:tr w:rsidR="00FC5198" w:rsidDel="00EF78B0" w14:paraId="650C2434" w14:textId="40A0B958" w:rsidTr="00AC71D0">
        <w:trPr>
          <w:gridAfter w:val="1"/>
          <w:wAfter w:w="129" w:type="pct"/>
          <w:cantSplit/>
          <w:trHeight w:val="765"/>
          <w:del w:id="3874"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2BE900B8" w:rsidR="006F532F" w:rsidRPr="00F35A4D" w:rsidDel="00EF78B0" w:rsidRDefault="006F532F" w:rsidP="006F532F">
            <w:pPr>
              <w:jc w:val="center"/>
              <w:rPr>
                <w:del w:id="3875" w:author="Jason Rhee" w:date="2024-07-26T12:30:00Z" w16du:dateUtc="2024-07-26T02:30:00Z"/>
                <w:szCs w:val="20"/>
              </w:rPr>
            </w:pPr>
            <w:del w:id="3876" w:author="Jason Rhee" w:date="2024-07-26T12:30:00Z" w16du:dateUtc="2024-07-26T02:30:00Z">
              <w:r w:rsidRPr="00F35A4D" w:rsidDel="00EF78B0">
                <w:rPr>
                  <w:szCs w:val="20"/>
                </w:rPr>
                <w:delText>1</w:delText>
              </w:r>
              <w:r w:rsidDel="00EF78B0">
                <w:rPr>
                  <w:szCs w:val="20"/>
                </w:rPr>
                <w:delText>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BF0E7F0" w:rsidR="006F532F" w:rsidRPr="00F35A4D" w:rsidDel="00EF78B0" w:rsidRDefault="006F532F" w:rsidP="006F532F">
            <w:pPr>
              <w:jc w:val="left"/>
              <w:rPr>
                <w:del w:id="3877" w:author="Jason Rhee" w:date="2024-07-26T12:30:00Z" w16du:dateUtc="2024-07-26T02:30:00Z"/>
                <w:szCs w:val="20"/>
              </w:rPr>
            </w:pPr>
            <w:del w:id="3878" w:author="Jason Rhee" w:date="2024-07-26T12:30:00Z" w16du:dateUtc="2024-07-26T02:30:00Z">
              <w:r w:rsidRPr="00F35A4D" w:rsidDel="00EF78B0">
                <w:rPr>
                  <w:szCs w:val="20"/>
                </w:rPr>
                <w:delText>For each feature object, which contains attributes outside the list of permissible attributes for the feature class (as defined in the feature catalogue).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436571E7" w:rsidR="006F532F" w:rsidRPr="00F35A4D" w:rsidDel="00EF78B0" w:rsidRDefault="006F532F" w:rsidP="006F532F">
            <w:pPr>
              <w:jc w:val="left"/>
              <w:rPr>
                <w:del w:id="3879" w:author="Jason Rhee" w:date="2024-07-26T12:30:00Z" w16du:dateUtc="2024-07-26T02:30:00Z"/>
                <w:szCs w:val="20"/>
              </w:rPr>
            </w:pPr>
            <w:del w:id="3880" w:author="Jason Rhee" w:date="2024-07-26T12:30:00Z" w16du:dateUtc="2024-07-26T02:30:00Z">
              <w:r w:rsidRPr="00F35A4D" w:rsidDel="00EF78B0">
                <w:rPr>
                  <w:szCs w:val="20"/>
                </w:rPr>
                <w:delText>Attribute not permitted on feature class.</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27106209" w:rsidR="006F532F" w:rsidRPr="00F35A4D" w:rsidDel="00EF78B0" w:rsidRDefault="006F532F" w:rsidP="006F532F">
            <w:pPr>
              <w:jc w:val="left"/>
              <w:rPr>
                <w:del w:id="3881" w:author="Jason Rhee" w:date="2024-07-26T12:30:00Z" w16du:dateUtc="2024-07-26T02:30:00Z"/>
                <w:szCs w:val="20"/>
              </w:rPr>
            </w:pPr>
            <w:del w:id="3882" w:author="Jason Rhee" w:date="2024-07-26T12:30:00Z" w16du:dateUtc="2024-07-26T02:30:00Z">
              <w:r w:rsidRPr="00F35A4D" w:rsidDel="00EF78B0">
                <w:rPr>
                  <w:szCs w:val="20"/>
                </w:rPr>
                <w:delText>Remove attribute.</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6AD1F60F" w:rsidR="006F532F" w:rsidRPr="00F35A4D" w:rsidDel="00EF78B0" w:rsidRDefault="006F532F" w:rsidP="006F532F">
            <w:pPr>
              <w:jc w:val="left"/>
              <w:rPr>
                <w:del w:id="3883" w:author="Jason Rhee" w:date="2024-07-26T12:30:00Z" w16du:dateUtc="2024-07-26T02:30:00Z"/>
              </w:rPr>
            </w:pPr>
            <w:del w:id="3884"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1E2305C3" w:rsidR="006F532F" w:rsidRPr="00F35A4D" w:rsidDel="00EF78B0" w:rsidRDefault="006F532F" w:rsidP="006F532F">
            <w:pPr>
              <w:rPr>
                <w:del w:id="3885" w:author="Jason Rhee" w:date="2024-07-26T12:30:00Z" w16du:dateUtc="2024-07-26T02:30:00Z"/>
                <w:szCs w:val="20"/>
              </w:rPr>
            </w:pPr>
            <w:del w:id="3886" w:author="Jason Rhee" w:date="2024-07-26T12:30:00Z" w16du:dateUtc="2024-07-26T02:30:00Z">
              <w:r w:rsidRPr="00F35A4D" w:rsidDel="00EF78B0">
                <w:rPr>
                  <w:szCs w:val="20"/>
                </w:rPr>
                <w:delText>B</w:delText>
              </w:r>
            </w:del>
          </w:p>
        </w:tc>
      </w:tr>
      <w:tr w:rsidR="00FC5198" w:rsidDel="00EF78B0" w14:paraId="6F5F4CDA" w14:textId="05582252" w:rsidTr="00AC71D0">
        <w:trPr>
          <w:gridAfter w:val="1"/>
          <w:wAfter w:w="129" w:type="pct"/>
          <w:cantSplit/>
          <w:trHeight w:val="825"/>
          <w:del w:id="3887"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542E9B6F" w:rsidR="006F532F" w:rsidRPr="00F35A4D" w:rsidDel="00EF78B0" w:rsidRDefault="006F532F" w:rsidP="006F532F">
            <w:pPr>
              <w:jc w:val="center"/>
              <w:rPr>
                <w:del w:id="3888" w:author="Jason Rhee" w:date="2024-07-26T12:30:00Z" w16du:dateUtc="2024-07-26T02:30:00Z"/>
                <w:szCs w:val="20"/>
              </w:rPr>
            </w:pPr>
            <w:del w:id="3889" w:author="Jason Rhee" w:date="2024-07-26T12:30:00Z" w16du:dateUtc="2024-07-26T02:30:00Z">
              <w:r w:rsidRPr="00F35A4D" w:rsidDel="00EF78B0">
                <w:rPr>
                  <w:szCs w:val="20"/>
                </w:rPr>
                <w:delText>1</w:delText>
              </w:r>
              <w:r w:rsidDel="00EF78B0">
                <w:rPr>
                  <w:szCs w:val="20"/>
                </w:rPr>
                <w:delText>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E14DAF3" w:rsidR="006F532F" w:rsidRPr="00F35A4D" w:rsidDel="00EF78B0" w:rsidRDefault="006F532F" w:rsidP="006F532F">
            <w:pPr>
              <w:jc w:val="left"/>
              <w:rPr>
                <w:del w:id="3890" w:author="Jason Rhee" w:date="2024-07-26T12:30:00Z" w16du:dateUtc="2024-07-26T02:30:00Z"/>
                <w:szCs w:val="20"/>
              </w:rPr>
            </w:pPr>
            <w:del w:id="3891" w:author="Jason Rhee" w:date="2024-07-26T12:30:00Z" w16du:dateUtc="2024-07-26T02:30:00Z">
              <w:r w:rsidRPr="00F35A4D" w:rsidDel="00EF78B0">
                <w:rPr>
                  <w:szCs w:val="20"/>
                </w:rPr>
                <w:delText>If the order of the data in a dataset is not correct.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58CCE720" w:rsidR="006F532F" w:rsidRPr="00F35A4D" w:rsidDel="00EF78B0" w:rsidRDefault="006F532F" w:rsidP="006F532F">
            <w:pPr>
              <w:jc w:val="left"/>
              <w:rPr>
                <w:del w:id="3892" w:author="Jason Rhee" w:date="2024-07-26T12:30:00Z" w16du:dateUtc="2024-07-26T02:30:00Z"/>
                <w:szCs w:val="20"/>
              </w:rPr>
            </w:pPr>
            <w:del w:id="3893" w:author="Jason Rhee" w:date="2024-07-26T12:30:00Z" w16du:dateUtc="2024-07-26T02:30:00Z">
              <w:r w:rsidRPr="00F35A4D" w:rsidDel="00EF78B0">
                <w:rPr>
                  <w:szCs w:val="20"/>
                </w:rPr>
                <w:delText>Incorrect data order.</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68BC937E" w:rsidR="006F532F" w:rsidRPr="00F35A4D" w:rsidDel="00EF78B0" w:rsidRDefault="006F532F" w:rsidP="006F532F">
            <w:pPr>
              <w:jc w:val="left"/>
              <w:rPr>
                <w:del w:id="3894" w:author="Jason Rhee" w:date="2024-07-26T12:30:00Z" w16du:dateUtc="2024-07-26T02:30:00Z"/>
                <w:szCs w:val="20"/>
              </w:rPr>
            </w:pPr>
            <w:del w:id="3895" w:author="Jason Rhee" w:date="2024-07-26T12:30:00Z" w16du:dateUtc="2024-07-26T02:30:00Z">
              <w:r w:rsidRPr="00F35A4D" w:rsidDel="00EF78B0">
                <w:rPr>
                  <w:szCs w:val="20"/>
                </w:rPr>
                <w:delText>Amend data order.</w:delText>
              </w:r>
            </w:del>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4F765683" w:rsidR="006F532F" w:rsidRPr="00F35A4D" w:rsidDel="00EF78B0" w:rsidRDefault="006F532F" w:rsidP="006F532F">
            <w:pPr>
              <w:jc w:val="left"/>
              <w:rPr>
                <w:del w:id="3896" w:author="Jason Rhee" w:date="2024-07-26T12:30:00Z" w16du:dateUtc="2024-07-26T02:30:00Z"/>
                <w:szCs w:val="20"/>
              </w:rPr>
            </w:pPr>
            <w:del w:id="3897" w:author="Jason Rhee" w:date="2024-07-26T12:30:00Z" w16du:dateUtc="2024-07-26T02:30:00Z">
              <w:r w:rsidRPr="00F35A4D" w:rsidDel="00EF78B0">
                <w:rPr>
                  <w:szCs w:val="20"/>
                </w:rPr>
                <w:delText>Logical consistency</w:delText>
              </w:r>
            </w:del>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36DADCDF" w:rsidR="006F532F" w:rsidRPr="00F35A4D" w:rsidDel="00EF78B0" w:rsidRDefault="006F532F" w:rsidP="006F532F">
            <w:pPr>
              <w:rPr>
                <w:del w:id="3898" w:author="Jason Rhee" w:date="2024-07-26T12:30:00Z" w16du:dateUtc="2024-07-26T02:30:00Z"/>
                <w:szCs w:val="20"/>
              </w:rPr>
            </w:pPr>
            <w:del w:id="3899" w:author="Jason Rhee" w:date="2024-07-26T12:30:00Z" w16du:dateUtc="2024-07-26T02:30:00Z">
              <w:r w:rsidRPr="00F35A4D" w:rsidDel="00EF78B0">
                <w:rPr>
                  <w:szCs w:val="20"/>
                </w:rPr>
                <w:delText>B</w:delText>
              </w:r>
            </w:del>
          </w:p>
        </w:tc>
      </w:tr>
      <w:tr w:rsidR="00FC5198" w:rsidDel="00EF78B0" w14:paraId="02BF2CC4" w14:textId="33E01D2B" w:rsidTr="00AC71D0">
        <w:trPr>
          <w:gridAfter w:val="1"/>
          <w:wAfter w:w="129" w:type="pct"/>
          <w:cantSplit/>
          <w:trHeight w:val="1050"/>
          <w:del w:id="3900"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52E9B885" w:rsidR="006F532F" w:rsidRPr="00F35A4D" w:rsidDel="00EF78B0" w:rsidRDefault="006F532F" w:rsidP="006F532F">
            <w:pPr>
              <w:jc w:val="center"/>
              <w:rPr>
                <w:del w:id="3901" w:author="Jason Rhee" w:date="2024-07-26T12:30:00Z" w16du:dateUtc="2024-07-26T02:30:00Z"/>
                <w:szCs w:val="20"/>
              </w:rPr>
            </w:pPr>
            <w:del w:id="3902" w:author="Jason Rhee" w:date="2024-07-26T12:30:00Z" w16du:dateUtc="2024-07-26T02:30:00Z">
              <w:r w:rsidRPr="00F35A4D" w:rsidDel="00EF78B0">
                <w:rPr>
                  <w:szCs w:val="20"/>
                </w:rPr>
                <w:delText>1</w:delText>
              </w:r>
              <w:r w:rsidDel="00EF78B0">
                <w:rPr>
                  <w:szCs w:val="20"/>
                </w:rPr>
                <w:delText>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65E6A34" w:rsidR="006F532F" w:rsidRPr="00F35A4D" w:rsidDel="00EF78B0" w:rsidRDefault="006F532F" w:rsidP="006F532F">
            <w:pPr>
              <w:jc w:val="left"/>
              <w:rPr>
                <w:del w:id="3903" w:author="Jason Rhee" w:date="2024-07-26T12:30:00Z" w16du:dateUtc="2024-07-26T02:30:00Z"/>
                <w:szCs w:val="20"/>
              </w:rPr>
            </w:pPr>
            <w:del w:id="3904" w:author="Jason Rhee" w:date="2024-07-26T12:30:00Z" w16du:dateUtc="2024-07-26T02:30:00Z">
              <w:r w:rsidRPr="00F35A4D" w:rsidDel="00EF78B0">
                <w:rPr>
                  <w:szCs w:val="20"/>
                </w:rPr>
                <w:delText>For each attribute instance where the total number of instances exceed the permitted number of instances</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417CAAF7" w:rsidR="006F532F" w:rsidRPr="00F35A4D" w:rsidDel="00EF78B0" w:rsidRDefault="006F532F" w:rsidP="006F532F">
            <w:pPr>
              <w:jc w:val="left"/>
              <w:rPr>
                <w:del w:id="3905" w:author="Jason Rhee" w:date="2024-07-26T12:30:00Z" w16du:dateUtc="2024-07-26T02:30:00Z"/>
                <w:szCs w:val="20"/>
              </w:rPr>
            </w:pPr>
            <w:del w:id="3906" w:author="Jason Rhee" w:date="2024-07-26T12:30:00Z" w16du:dateUtc="2024-07-26T02:30:00Z">
              <w:r w:rsidRPr="00F35A4D" w:rsidDel="00EF78B0">
                <w:rPr>
                  <w:szCs w:val="20"/>
                </w:rPr>
                <w:delText>Too many instances of attribute.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2FBEBB33" w:rsidR="006F532F" w:rsidRPr="00F35A4D" w:rsidDel="00EF78B0" w:rsidRDefault="006F532F" w:rsidP="006F532F">
            <w:pPr>
              <w:jc w:val="left"/>
              <w:rPr>
                <w:del w:id="3907" w:author="Jason Rhee" w:date="2024-07-26T12:30:00Z" w16du:dateUtc="2024-07-26T02:30:00Z"/>
                <w:szCs w:val="20"/>
              </w:rPr>
            </w:pPr>
            <w:del w:id="3908" w:author="Jason Rhee" w:date="2024-07-26T12:30:00Z" w16du:dateUtc="2024-07-26T02:30:00Z">
              <w:r w:rsidRPr="00F35A4D" w:rsidDel="00EF78B0">
                <w:rPr>
                  <w:szCs w:val="20"/>
                </w:rPr>
                <w:delText>Ensure correct attribute encoding.</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4DDFA305" w:rsidR="006F532F" w:rsidRPr="00F35A4D" w:rsidDel="00EF78B0" w:rsidRDefault="006F532F" w:rsidP="006F532F">
            <w:pPr>
              <w:jc w:val="left"/>
              <w:rPr>
                <w:del w:id="3909" w:author="Jason Rhee" w:date="2024-07-26T12:30:00Z" w16du:dateUtc="2024-07-26T02:30:00Z"/>
                <w:szCs w:val="20"/>
              </w:rPr>
            </w:pPr>
            <w:del w:id="3910"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4FA97AFD" w:rsidR="006F532F" w:rsidRPr="00F35A4D" w:rsidDel="00EF78B0" w:rsidRDefault="006F532F" w:rsidP="006F532F">
            <w:pPr>
              <w:rPr>
                <w:del w:id="3911" w:author="Jason Rhee" w:date="2024-07-26T12:30:00Z" w16du:dateUtc="2024-07-26T02:30:00Z"/>
                <w:szCs w:val="20"/>
              </w:rPr>
            </w:pPr>
            <w:del w:id="3912" w:author="Jason Rhee" w:date="2024-07-26T12:30:00Z" w16du:dateUtc="2024-07-26T02:30:00Z">
              <w:r w:rsidRPr="00F35A4D" w:rsidDel="00EF78B0">
                <w:rPr>
                  <w:szCs w:val="20"/>
                </w:rPr>
                <w:delText>B</w:delText>
              </w:r>
            </w:del>
          </w:p>
        </w:tc>
      </w:tr>
      <w:tr w:rsidR="00FC5198" w:rsidDel="00EF78B0" w14:paraId="06DF8544" w14:textId="34EE4A2E" w:rsidTr="00AC71D0">
        <w:trPr>
          <w:gridAfter w:val="1"/>
          <w:wAfter w:w="129" w:type="pct"/>
          <w:cantSplit/>
          <w:trHeight w:val="1065"/>
          <w:del w:id="3913"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1E4EAC6D" w:rsidR="006F532F" w:rsidDel="00EF78B0" w:rsidRDefault="006F532F" w:rsidP="006F532F">
            <w:pPr>
              <w:jc w:val="center"/>
              <w:rPr>
                <w:del w:id="3914" w:author="Jason Rhee" w:date="2024-07-26T12:30:00Z" w16du:dateUtc="2024-07-26T02:30:00Z"/>
                <w:szCs w:val="20"/>
              </w:rPr>
            </w:pPr>
            <w:del w:id="3915" w:author="Jason Rhee" w:date="2024-07-26T12:30:00Z" w16du:dateUtc="2024-07-26T02:30:00Z">
              <w:r w:rsidDel="00EF78B0">
                <w:rPr>
                  <w:rFonts w:hint="eastAsia"/>
                  <w:szCs w:val="20"/>
                </w:rPr>
                <w:delText>1</w:delText>
              </w:r>
              <w:r w:rsidDel="00EF78B0">
                <w:rPr>
                  <w:szCs w:val="20"/>
                </w:rPr>
                <w:delText>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5BFF5028" w:rsidR="006F532F" w:rsidRPr="00F35A4D" w:rsidDel="00EF78B0" w:rsidRDefault="006F532F" w:rsidP="006F532F">
            <w:pPr>
              <w:jc w:val="left"/>
              <w:rPr>
                <w:del w:id="3916" w:author="Jason Rhee" w:date="2024-07-26T12:30:00Z" w16du:dateUtc="2024-07-26T02:30:00Z"/>
                <w:szCs w:val="20"/>
              </w:rPr>
            </w:pPr>
            <w:del w:id="3917" w:author="Jason Rhee" w:date="2024-07-26T12:30:00Z" w16du:dateUtc="2024-07-26T02:30:00Z">
              <w:r w:rsidRPr="00F35A4D" w:rsidDel="00EF78B0">
                <w:rPr>
                  <w:szCs w:val="20"/>
                </w:rPr>
                <w:delText>For each instance of a file referenced in the data, and i</w:delText>
              </w:r>
              <w:r w:rsidDel="00EF78B0">
                <w:rPr>
                  <w:szCs w:val="20"/>
                </w:rPr>
                <w:delText>f</w:delText>
              </w:r>
              <w:r w:rsidRPr="00F35A4D" w:rsidDel="00EF78B0">
                <w:rPr>
                  <w:szCs w:val="20"/>
                </w:rPr>
                <w:delText xml:space="preserve"> not present in the exchange set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284E6A83" w:rsidR="006F532F" w:rsidRPr="00F35A4D" w:rsidDel="00EF78B0" w:rsidRDefault="006F532F" w:rsidP="006F532F">
            <w:pPr>
              <w:jc w:val="left"/>
              <w:rPr>
                <w:del w:id="3918" w:author="Jason Rhee" w:date="2024-07-26T12:30:00Z" w16du:dateUtc="2024-07-26T02:30:00Z"/>
                <w:szCs w:val="20"/>
              </w:rPr>
            </w:pPr>
            <w:del w:id="3919" w:author="Jason Rhee" w:date="2024-07-26T12:30:00Z" w16du:dateUtc="2024-07-26T02:30:00Z">
              <w:r w:rsidRPr="00F35A4D" w:rsidDel="00EF78B0">
                <w:rPr>
                  <w:szCs w:val="20"/>
                </w:rPr>
                <w:delText>File referenced in the dataset is not present in the exchange set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65D46F97" w:rsidR="006F532F" w:rsidRPr="00F35A4D" w:rsidDel="00EF78B0" w:rsidRDefault="006F532F" w:rsidP="006F532F">
            <w:pPr>
              <w:jc w:val="left"/>
              <w:rPr>
                <w:del w:id="3920" w:author="Jason Rhee" w:date="2024-07-26T12:30:00Z" w16du:dateUtc="2024-07-26T02:30:00Z"/>
                <w:szCs w:val="20"/>
              </w:rPr>
            </w:pPr>
            <w:del w:id="3921" w:author="Jason Rhee" w:date="2024-07-26T12:30:00Z" w16du:dateUtc="2024-07-26T02:30:00Z">
              <w:r w:rsidRPr="00F35A4D" w:rsidDel="00EF78B0">
                <w:rPr>
                  <w:szCs w:val="20"/>
                </w:rPr>
                <w:delText>Add file to exchange set or remove reference to file.</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5A09A79D" w:rsidR="006F532F" w:rsidRPr="00F35A4D" w:rsidDel="00EF78B0" w:rsidRDefault="006F532F" w:rsidP="006F532F">
            <w:pPr>
              <w:jc w:val="left"/>
              <w:rPr>
                <w:del w:id="3922" w:author="Jason Rhee" w:date="2024-07-26T12:30:00Z" w16du:dateUtc="2024-07-26T02:30:00Z"/>
                <w:szCs w:val="20"/>
              </w:rPr>
            </w:pPr>
            <w:del w:id="3923"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4A86EAE6" w:rsidR="006F532F" w:rsidRPr="00F35A4D" w:rsidDel="00EF78B0" w:rsidRDefault="006F532F" w:rsidP="006F532F">
            <w:pPr>
              <w:rPr>
                <w:del w:id="3924" w:author="Jason Rhee" w:date="2024-07-26T12:30:00Z" w16du:dateUtc="2024-07-26T02:30:00Z"/>
                <w:szCs w:val="20"/>
              </w:rPr>
            </w:pPr>
            <w:del w:id="3925" w:author="Jason Rhee" w:date="2024-07-26T12:30:00Z" w16du:dateUtc="2024-07-26T02:30:00Z">
              <w:r w:rsidRPr="00F35A4D" w:rsidDel="00EF78B0">
                <w:rPr>
                  <w:szCs w:val="20"/>
                </w:rPr>
                <w:delText>B</w:delText>
              </w:r>
            </w:del>
          </w:p>
        </w:tc>
      </w:tr>
      <w:tr w:rsidR="00FC5198" w:rsidDel="00EF78B0" w14:paraId="5492C848" w14:textId="0293F21D" w:rsidTr="00AC71D0">
        <w:trPr>
          <w:gridAfter w:val="1"/>
          <w:wAfter w:w="129" w:type="pct"/>
          <w:cantSplit/>
          <w:trHeight w:val="1065"/>
          <w:del w:id="3926"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2903BA1" w:rsidR="006F532F" w:rsidDel="00EF78B0" w:rsidRDefault="006F532F" w:rsidP="006F532F">
            <w:pPr>
              <w:jc w:val="center"/>
              <w:rPr>
                <w:del w:id="3927" w:author="Jason Rhee" w:date="2024-07-26T12:30:00Z" w16du:dateUtc="2024-07-26T02:30:00Z"/>
                <w:szCs w:val="20"/>
              </w:rPr>
            </w:pPr>
            <w:del w:id="3928" w:author="Jason Rhee" w:date="2024-07-26T12:30:00Z" w16du:dateUtc="2024-07-26T02:30:00Z">
              <w:r w:rsidDel="00EF78B0">
                <w:rPr>
                  <w:rFonts w:hint="eastAsia"/>
                  <w:szCs w:val="20"/>
                </w:rPr>
                <w:delText>1</w:delText>
              </w:r>
              <w:r w:rsidDel="00EF78B0">
                <w:rPr>
                  <w:szCs w:val="20"/>
                </w:rPr>
                <w:delText>8</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275BEA1D" w:rsidR="006F532F" w:rsidRPr="00F35A4D" w:rsidDel="00EF78B0" w:rsidRDefault="006F532F" w:rsidP="006F532F">
            <w:pPr>
              <w:jc w:val="left"/>
              <w:rPr>
                <w:del w:id="3929" w:author="Jason Rhee" w:date="2024-07-26T12:30:00Z" w16du:dateUtc="2024-07-26T02:30:00Z"/>
                <w:szCs w:val="20"/>
              </w:rPr>
            </w:pPr>
            <w:del w:id="3930" w:author="Jason Rhee" w:date="2024-07-26T12:30:00Z" w16du:dateUtc="2024-07-26T02:30:00Z">
              <w:r w:rsidRPr="00F35A4D" w:rsidDel="00EF78B0">
                <w:rPr>
                  <w:szCs w:val="20"/>
                </w:rPr>
                <w:delText>For each dataset discovery metadata file that does not correspond to the dataset discovery metadata content table.</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52CAC58D" w:rsidR="006F532F" w:rsidRPr="00F35A4D" w:rsidDel="00EF78B0" w:rsidRDefault="006F532F" w:rsidP="006F532F">
            <w:pPr>
              <w:jc w:val="left"/>
              <w:rPr>
                <w:del w:id="3931" w:author="Jason Rhee" w:date="2024-07-26T12:30:00Z" w16du:dateUtc="2024-07-26T02:30:00Z"/>
                <w:szCs w:val="20"/>
              </w:rPr>
            </w:pPr>
            <w:del w:id="3932" w:author="Jason Rhee" w:date="2024-07-26T12:30:00Z" w16du:dateUtc="2024-07-26T02:30:00Z">
              <w:r w:rsidRPr="00F35A4D" w:rsidDel="00EF78B0">
                <w:rPr>
                  <w:szCs w:val="20"/>
                </w:rPr>
                <w:delText>Dataset discovery metadata file that does not correspond to the dataset discovery metadata content table.</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19EDECAA" w:rsidR="006F532F" w:rsidRPr="00F35A4D" w:rsidDel="00EF78B0" w:rsidRDefault="006F532F" w:rsidP="006F532F">
            <w:pPr>
              <w:jc w:val="left"/>
              <w:rPr>
                <w:del w:id="3933" w:author="Jason Rhee" w:date="2024-07-26T12:30:00Z" w16du:dateUtc="2024-07-26T02:30:00Z"/>
                <w:szCs w:val="20"/>
              </w:rPr>
            </w:pPr>
            <w:del w:id="3934" w:author="Jason Rhee" w:date="2024-07-26T12:30:00Z" w16du:dateUtc="2024-07-26T02:30:00Z">
              <w:r w:rsidRPr="00F35A4D" w:rsidDel="00EF78B0">
                <w:rPr>
                  <w:szCs w:val="20"/>
                </w:rPr>
                <w:delText>Ensure correct encoding of the discovery metadata file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3CD9EFDF" w:rsidR="006F532F" w:rsidRPr="00F35A4D" w:rsidDel="00EF78B0" w:rsidRDefault="006F532F" w:rsidP="006F532F">
            <w:pPr>
              <w:jc w:val="left"/>
              <w:rPr>
                <w:del w:id="3935" w:author="Jason Rhee" w:date="2024-07-26T12:30:00Z" w16du:dateUtc="2024-07-26T02:30:00Z"/>
                <w:szCs w:val="20"/>
              </w:rPr>
            </w:pPr>
            <w:del w:id="3936"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54455327" w:rsidR="006F532F" w:rsidRPr="00F35A4D" w:rsidDel="00EF78B0" w:rsidRDefault="006F532F" w:rsidP="006F532F">
            <w:pPr>
              <w:rPr>
                <w:del w:id="3937" w:author="Jason Rhee" w:date="2024-07-26T12:30:00Z" w16du:dateUtc="2024-07-26T02:30:00Z"/>
                <w:szCs w:val="20"/>
              </w:rPr>
            </w:pPr>
            <w:del w:id="3938" w:author="Jason Rhee" w:date="2024-07-26T12:30:00Z" w16du:dateUtc="2024-07-26T02:30:00Z">
              <w:r w:rsidRPr="00F35A4D" w:rsidDel="00EF78B0">
                <w:rPr>
                  <w:szCs w:val="20"/>
                </w:rPr>
                <w:delText>B</w:delText>
              </w:r>
            </w:del>
          </w:p>
        </w:tc>
      </w:tr>
      <w:tr w:rsidR="00FC5198" w:rsidDel="00EF78B0" w14:paraId="07122DD0" w14:textId="60E64613" w:rsidTr="00AC71D0">
        <w:trPr>
          <w:gridAfter w:val="1"/>
          <w:wAfter w:w="129" w:type="pct"/>
          <w:cantSplit/>
          <w:trHeight w:val="1065"/>
          <w:del w:id="3939"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2A1D1391" w:rsidR="006F532F" w:rsidDel="00EF78B0" w:rsidRDefault="006F532F" w:rsidP="006F532F">
            <w:pPr>
              <w:jc w:val="center"/>
              <w:rPr>
                <w:del w:id="3940" w:author="Jason Rhee" w:date="2024-07-26T12:30:00Z" w16du:dateUtc="2024-07-26T02:30:00Z"/>
                <w:szCs w:val="20"/>
              </w:rPr>
            </w:pPr>
            <w:del w:id="3941" w:author="Jason Rhee" w:date="2024-07-26T12:30:00Z" w16du:dateUtc="2024-07-26T02:30:00Z">
              <w:r w:rsidDel="00EF78B0">
                <w:rPr>
                  <w:rFonts w:hint="eastAsia"/>
                  <w:szCs w:val="20"/>
                </w:rPr>
                <w:delText>1</w:delText>
              </w:r>
              <w:r w:rsidDel="00EF78B0">
                <w:rPr>
                  <w:szCs w:val="20"/>
                </w:rPr>
                <w:delText>9</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4DC9DC92" w:rsidR="006F532F" w:rsidRPr="00F35A4D" w:rsidDel="00EF78B0" w:rsidRDefault="006F532F" w:rsidP="006F532F">
            <w:pPr>
              <w:jc w:val="left"/>
              <w:rPr>
                <w:del w:id="3942" w:author="Jason Rhee" w:date="2024-07-26T12:30:00Z" w16du:dateUtc="2024-07-26T02:30:00Z"/>
                <w:szCs w:val="20"/>
              </w:rPr>
            </w:pPr>
            <w:del w:id="3943" w:author="Jason Rhee" w:date="2024-07-26T12:30:00Z" w16du:dateUtc="2024-07-26T02:30:00Z">
              <w:r w:rsidRPr="00F35A4D" w:rsidDel="00EF78B0">
                <w:rPr>
                  <w:szCs w:val="20"/>
                </w:rPr>
                <w:delText>For each cancellation (termination) of a dataset that does not exist on the system or has already been cancelled</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19B8CCF0" w:rsidR="006F532F" w:rsidRPr="00F35A4D" w:rsidDel="00EF78B0" w:rsidRDefault="006F532F" w:rsidP="006F532F">
            <w:pPr>
              <w:jc w:val="left"/>
              <w:rPr>
                <w:del w:id="3944" w:author="Jason Rhee" w:date="2024-07-26T12:30:00Z" w16du:dateUtc="2024-07-26T02:30:00Z"/>
                <w:szCs w:val="20"/>
              </w:rPr>
            </w:pPr>
            <w:del w:id="3945" w:author="Jason Rhee" w:date="2024-07-26T12:30:00Z" w16du:dateUtc="2024-07-26T02:30:00Z">
              <w:r w:rsidRPr="00F35A4D" w:rsidDel="00EF78B0">
                <w:rPr>
                  <w:szCs w:val="20"/>
                </w:rPr>
                <w:delText>Terminated dataset is not present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027F3EA9" w:rsidR="006F532F" w:rsidRPr="00F35A4D" w:rsidDel="00EF78B0" w:rsidRDefault="006F532F" w:rsidP="006F532F">
            <w:pPr>
              <w:jc w:val="left"/>
              <w:rPr>
                <w:del w:id="3946" w:author="Jason Rhee" w:date="2024-07-26T12:30:00Z" w16du:dateUtc="2024-07-26T02:30:00Z"/>
                <w:szCs w:val="20"/>
              </w:rPr>
            </w:pPr>
            <w:del w:id="3947" w:author="Jason Rhee" w:date="2024-07-26T12:30:00Z" w16du:dateUtc="2024-07-26T02:30:00Z">
              <w:r w:rsidRPr="00F35A4D" w:rsidDel="00EF78B0">
                <w:rPr>
                  <w:szCs w:val="20"/>
                </w:rPr>
                <w:delText>Ignore the update</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45849934" w:rsidR="006F532F" w:rsidRPr="00F35A4D" w:rsidDel="00EF78B0" w:rsidRDefault="006F532F" w:rsidP="006F532F">
            <w:pPr>
              <w:jc w:val="left"/>
              <w:rPr>
                <w:del w:id="3948" w:author="Jason Rhee" w:date="2024-07-26T12:30:00Z" w16du:dateUtc="2024-07-26T02:30:00Z"/>
                <w:szCs w:val="20"/>
              </w:rPr>
            </w:pPr>
            <w:del w:id="3949"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53C5A8B7" w:rsidR="006F532F" w:rsidRPr="00F35A4D" w:rsidDel="00EF78B0" w:rsidRDefault="006F532F" w:rsidP="006F532F">
            <w:pPr>
              <w:rPr>
                <w:del w:id="3950" w:author="Jason Rhee" w:date="2024-07-26T12:30:00Z" w16du:dateUtc="2024-07-26T02:30:00Z"/>
                <w:szCs w:val="20"/>
              </w:rPr>
            </w:pPr>
            <w:del w:id="3951"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3C092363" w14:textId="0E882751" w:rsidTr="00AC71D0">
        <w:trPr>
          <w:gridAfter w:val="1"/>
          <w:wAfter w:w="129" w:type="pct"/>
          <w:cantSplit/>
          <w:trHeight w:val="1065"/>
          <w:del w:id="3952"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19671549" w:rsidR="006F532F" w:rsidDel="00EF78B0" w:rsidRDefault="006F532F" w:rsidP="006F532F">
            <w:pPr>
              <w:jc w:val="center"/>
              <w:rPr>
                <w:del w:id="3953" w:author="Jason Rhee" w:date="2024-07-26T12:30:00Z" w16du:dateUtc="2024-07-26T02:30:00Z"/>
                <w:szCs w:val="20"/>
              </w:rPr>
            </w:pPr>
            <w:del w:id="3954" w:author="Jason Rhee" w:date="2024-07-26T12:30:00Z" w16du:dateUtc="2024-07-26T02:30:00Z">
              <w:r w:rsidDel="00EF78B0">
                <w:rPr>
                  <w:szCs w:val="20"/>
                </w:rPr>
                <w:delText>20</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6AEF0D77" w:rsidR="006F532F" w:rsidRPr="00F35A4D" w:rsidDel="00EF78B0" w:rsidRDefault="006F532F" w:rsidP="006F532F">
            <w:pPr>
              <w:jc w:val="left"/>
              <w:rPr>
                <w:del w:id="3955" w:author="Jason Rhee" w:date="2024-07-26T12:30:00Z" w16du:dateUtc="2024-07-26T02:30:00Z"/>
                <w:szCs w:val="20"/>
              </w:rPr>
            </w:pPr>
            <w:del w:id="3956" w:author="Jason Rhee" w:date="2024-07-26T12:30:00Z" w16du:dateUtc="2024-07-26T02:30:00Z">
              <w:r w:rsidRPr="00F35A4D" w:rsidDel="00EF78B0">
                <w:rPr>
                  <w:szCs w:val="20"/>
                </w:rPr>
                <w:delText>For each cancellation (termination) of a dataset where the update exchange set contains a corresponding dataset file</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2CBF0685" w:rsidR="006F532F" w:rsidRPr="00F35A4D" w:rsidDel="00EF78B0" w:rsidRDefault="006F532F" w:rsidP="006F532F">
            <w:pPr>
              <w:jc w:val="left"/>
              <w:rPr>
                <w:del w:id="3957" w:author="Jason Rhee" w:date="2024-07-26T12:30:00Z" w16du:dateUtc="2024-07-26T02:30:00Z"/>
                <w:szCs w:val="20"/>
              </w:rPr>
            </w:pPr>
            <w:del w:id="3958" w:author="Jason Rhee" w:date="2024-07-26T12:30:00Z" w16du:dateUtc="2024-07-26T02:30:00Z">
              <w:r w:rsidRPr="00F35A4D" w:rsidDel="00EF78B0">
                <w:rPr>
                  <w:szCs w:val="20"/>
                </w:rPr>
                <w:delText>Cancellations cannot contain data objects</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5D212CE4" w:rsidR="006F532F" w:rsidRPr="00F35A4D" w:rsidDel="00EF78B0" w:rsidRDefault="006F532F" w:rsidP="006F532F">
            <w:pPr>
              <w:jc w:val="left"/>
              <w:rPr>
                <w:del w:id="3959" w:author="Jason Rhee" w:date="2024-07-26T12:30:00Z" w16du:dateUtc="2024-07-26T02:30:00Z"/>
                <w:szCs w:val="20"/>
              </w:rPr>
            </w:pPr>
            <w:del w:id="3960" w:author="Jason Rhee" w:date="2024-07-26T12:30:00Z" w16du:dateUtc="2024-07-26T02:30:00Z">
              <w:r w:rsidRPr="00F35A4D" w:rsidDel="00EF78B0">
                <w:rPr>
                  <w:szCs w:val="20"/>
                </w:rPr>
                <w:delText>Remove the dataset file from the exchange set or correct the metadata</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665A71CA" w:rsidR="006F532F" w:rsidRPr="00F35A4D" w:rsidDel="00EF78B0" w:rsidRDefault="006F532F" w:rsidP="006F532F">
            <w:pPr>
              <w:jc w:val="left"/>
              <w:rPr>
                <w:del w:id="3961" w:author="Jason Rhee" w:date="2024-07-26T12:30:00Z" w16du:dateUtc="2024-07-26T02:30:00Z"/>
                <w:szCs w:val="20"/>
              </w:rPr>
            </w:pPr>
            <w:del w:id="3962"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2B7DA74E" w:rsidR="006F532F" w:rsidRPr="00F35A4D" w:rsidDel="00EF78B0" w:rsidRDefault="006F532F" w:rsidP="006F532F">
            <w:pPr>
              <w:rPr>
                <w:del w:id="3963" w:author="Jason Rhee" w:date="2024-07-26T12:30:00Z" w16du:dateUtc="2024-07-26T02:30:00Z"/>
                <w:szCs w:val="20"/>
              </w:rPr>
            </w:pPr>
            <w:del w:id="3964" w:author="Jason Rhee" w:date="2024-07-26T12:30:00Z" w16du:dateUtc="2024-07-26T02:30:00Z">
              <w:r w:rsidRPr="00F35A4D" w:rsidDel="00EF78B0">
                <w:rPr>
                  <w:szCs w:val="20"/>
                </w:rPr>
                <w:delText>B</w:delText>
              </w:r>
              <w:r w:rsidR="00EA36D1" w:rsidDel="00EF78B0">
                <w:rPr>
                  <w:szCs w:val="20"/>
                </w:rPr>
                <w:delText>, U</w:delText>
              </w:r>
            </w:del>
          </w:p>
        </w:tc>
      </w:tr>
      <w:tr w:rsidR="00FC5198" w:rsidDel="00EF78B0" w14:paraId="08CAEF9E" w14:textId="5619EA8B" w:rsidTr="00AC71D0">
        <w:trPr>
          <w:gridAfter w:val="1"/>
          <w:wAfter w:w="129" w:type="pct"/>
          <w:cantSplit/>
          <w:trHeight w:val="1065"/>
          <w:del w:id="3965"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2AB9006F" w:rsidR="006F532F" w:rsidDel="00EF78B0" w:rsidRDefault="006F532F" w:rsidP="006F532F">
            <w:pPr>
              <w:jc w:val="center"/>
              <w:rPr>
                <w:del w:id="3966" w:author="Jason Rhee" w:date="2024-07-26T12:30:00Z" w16du:dateUtc="2024-07-26T02:30:00Z"/>
                <w:szCs w:val="20"/>
              </w:rPr>
            </w:pPr>
            <w:del w:id="3967" w:author="Jason Rhee" w:date="2024-07-26T12:30:00Z" w16du:dateUtc="2024-07-26T02:30:00Z">
              <w:r w:rsidDel="00EF78B0">
                <w:rPr>
                  <w:szCs w:val="20"/>
                </w:rPr>
                <w:delText>21</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1831E1FA" w:rsidR="006F532F" w:rsidRPr="00F35A4D" w:rsidDel="00EF78B0" w:rsidRDefault="006F532F" w:rsidP="006F532F">
            <w:pPr>
              <w:jc w:val="left"/>
              <w:rPr>
                <w:del w:id="3968" w:author="Jason Rhee" w:date="2024-07-26T12:30:00Z" w16du:dateUtc="2024-07-26T02:30:00Z"/>
                <w:szCs w:val="20"/>
              </w:rPr>
            </w:pPr>
            <w:del w:id="3969" w:author="Jason Rhee" w:date="2024-07-26T12:30:00Z" w16du:dateUtc="2024-07-26T02:30:00Z">
              <w:r w:rsidRPr="00F35A4D" w:rsidDel="00EF78B0">
                <w:rPr>
                  <w:szCs w:val="20"/>
                </w:rPr>
                <w:delText>If any optional attributes are present but the attribute value is unknown or missing</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415B8705" w:rsidR="006F532F" w:rsidRPr="00F35A4D" w:rsidDel="00EF78B0" w:rsidRDefault="006F532F" w:rsidP="006F532F">
            <w:pPr>
              <w:jc w:val="left"/>
              <w:rPr>
                <w:del w:id="3970" w:author="Jason Rhee" w:date="2024-07-26T12:30:00Z" w16du:dateUtc="2024-07-26T02:30:00Z"/>
                <w:szCs w:val="20"/>
              </w:rPr>
            </w:pPr>
            <w:del w:id="3971" w:author="Jason Rhee" w:date="2024-07-26T12:30:00Z" w16du:dateUtc="2024-07-26T02:30:00Z">
              <w:r w:rsidRPr="00F35A4D" w:rsidDel="00EF78B0">
                <w:rPr>
                  <w:szCs w:val="20"/>
                </w:rPr>
                <w:delText>Optional attributes are encoded, but attribute value is unknown or missing</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455C4924" w:rsidR="006F532F" w:rsidRPr="00F35A4D" w:rsidDel="00EF78B0" w:rsidRDefault="006F532F" w:rsidP="006F532F">
            <w:pPr>
              <w:jc w:val="left"/>
              <w:rPr>
                <w:del w:id="3972" w:author="Jason Rhee" w:date="2024-07-26T12:30:00Z" w16du:dateUtc="2024-07-26T02:30:00Z"/>
                <w:szCs w:val="20"/>
              </w:rPr>
            </w:pPr>
            <w:del w:id="3973" w:author="Jason Rhee" w:date="2024-07-26T12:30:00Z" w16du:dateUtc="2024-07-26T02:30:00Z">
              <w:r w:rsidRPr="00F35A4D" w:rsidDel="00EF78B0">
                <w:rPr>
                  <w:szCs w:val="20"/>
                </w:rPr>
                <w:delText>Remove optional attributes when value is unknown or missing</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355EB489" w:rsidR="006F532F" w:rsidRPr="00F35A4D" w:rsidDel="00EF78B0" w:rsidRDefault="006F532F" w:rsidP="006F532F">
            <w:pPr>
              <w:jc w:val="left"/>
              <w:rPr>
                <w:del w:id="3974" w:author="Jason Rhee" w:date="2024-07-26T12:30:00Z" w16du:dateUtc="2024-07-26T02:30:00Z"/>
                <w:szCs w:val="20"/>
              </w:rPr>
            </w:pPr>
            <w:del w:id="3975"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059F94BE" w:rsidR="006F532F" w:rsidRPr="00F35A4D" w:rsidDel="00EF78B0" w:rsidRDefault="006F532F" w:rsidP="006F532F">
            <w:pPr>
              <w:rPr>
                <w:del w:id="3976" w:author="Jason Rhee" w:date="2024-07-26T12:30:00Z" w16du:dateUtc="2024-07-26T02:30:00Z"/>
                <w:szCs w:val="20"/>
              </w:rPr>
            </w:pPr>
            <w:del w:id="3977" w:author="Jason Rhee" w:date="2024-07-26T12:30:00Z" w16du:dateUtc="2024-07-26T02:30:00Z">
              <w:r w:rsidRPr="00F35A4D" w:rsidDel="00EF78B0">
                <w:rPr>
                  <w:szCs w:val="20"/>
                </w:rPr>
                <w:delText>B</w:delText>
              </w:r>
            </w:del>
          </w:p>
        </w:tc>
      </w:tr>
      <w:tr w:rsidR="00FC5198" w:rsidDel="00EF78B0" w14:paraId="03B7A1ED" w14:textId="132FE341" w:rsidTr="00AC71D0">
        <w:trPr>
          <w:gridAfter w:val="1"/>
          <w:wAfter w:w="129" w:type="pct"/>
          <w:cantSplit/>
          <w:trHeight w:val="1065"/>
          <w:del w:id="3978"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4762FF1A" w:rsidR="006F532F" w:rsidDel="00EF78B0" w:rsidRDefault="006F532F" w:rsidP="006F532F">
            <w:pPr>
              <w:jc w:val="center"/>
              <w:rPr>
                <w:del w:id="3979" w:author="Jason Rhee" w:date="2024-07-26T12:30:00Z" w16du:dateUtc="2024-07-26T02:30:00Z"/>
                <w:szCs w:val="20"/>
              </w:rPr>
            </w:pPr>
            <w:del w:id="3980" w:author="Jason Rhee" w:date="2024-07-26T12:30:00Z" w16du:dateUtc="2024-07-26T02:30:00Z">
              <w:r w:rsidDel="00EF78B0">
                <w:rPr>
                  <w:szCs w:val="20"/>
                </w:rPr>
                <w:delText>22</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64A24426" w:rsidR="006F532F" w:rsidRPr="00F35A4D" w:rsidDel="00EF78B0" w:rsidRDefault="006F532F" w:rsidP="006F532F">
            <w:pPr>
              <w:jc w:val="left"/>
              <w:rPr>
                <w:del w:id="3981" w:author="Jason Rhee" w:date="2024-07-26T12:30:00Z" w16du:dateUtc="2024-07-26T02:30:00Z"/>
                <w:szCs w:val="20"/>
              </w:rPr>
            </w:pPr>
            <w:del w:id="3982" w:author="Jason Rhee" w:date="2024-07-26T12:30:00Z" w16du:dateUtc="2024-07-26T02:30:00Z">
              <w:r w:rsidRPr="00F35A4D" w:rsidDel="00EF78B0">
                <w:rPr>
                  <w:szCs w:val="20"/>
                </w:rPr>
                <w:delText>For datasets not named according to dataset file naming convention</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57DA99D7" w:rsidR="006F532F" w:rsidRPr="00F35A4D" w:rsidDel="00EF78B0" w:rsidRDefault="006F532F" w:rsidP="006F532F">
            <w:pPr>
              <w:jc w:val="left"/>
              <w:rPr>
                <w:del w:id="3983" w:author="Jason Rhee" w:date="2024-07-26T12:30:00Z" w16du:dateUtc="2024-07-26T02:30:00Z"/>
                <w:szCs w:val="20"/>
              </w:rPr>
            </w:pPr>
            <w:del w:id="3984" w:author="Jason Rhee" w:date="2024-07-26T12:30:00Z" w16du:dateUtc="2024-07-26T02:30:00Z">
              <w:r w:rsidRPr="00F35A4D" w:rsidDel="00EF78B0">
                <w:rPr>
                  <w:szCs w:val="20"/>
                </w:rPr>
                <w:delText>Dataset file name is not according to file naming convention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215CEEF4" w:rsidR="006F532F" w:rsidRPr="00F35A4D" w:rsidDel="00EF78B0" w:rsidRDefault="006F532F" w:rsidP="006F532F">
            <w:pPr>
              <w:jc w:val="left"/>
              <w:rPr>
                <w:del w:id="3985" w:author="Jason Rhee" w:date="2024-07-26T12:30:00Z" w16du:dateUtc="2024-07-26T02:30:00Z"/>
                <w:szCs w:val="20"/>
              </w:rPr>
            </w:pPr>
            <w:del w:id="3986" w:author="Jason Rhee" w:date="2024-07-26T12:30:00Z" w16du:dateUtc="2024-07-26T02:30:00Z">
              <w:r w:rsidRPr="00F35A4D" w:rsidDel="00EF78B0">
                <w:rPr>
                  <w:szCs w:val="20"/>
                </w:rPr>
                <w:delText>Rename according to naming convention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310005EB" w:rsidR="006F532F" w:rsidRPr="00F35A4D" w:rsidDel="00EF78B0" w:rsidRDefault="006F532F" w:rsidP="006F532F">
            <w:pPr>
              <w:jc w:val="left"/>
              <w:rPr>
                <w:del w:id="3987" w:author="Jason Rhee" w:date="2024-07-26T12:30:00Z" w16du:dateUtc="2024-07-26T02:30:00Z"/>
                <w:szCs w:val="20"/>
              </w:rPr>
            </w:pPr>
            <w:del w:id="3988" w:author="Jason Rhee" w:date="2024-07-26T12:30:00Z" w16du:dateUtc="2024-07-26T02:30:00Z">
              <w:r w:rsidRPr="00F35A4D" w:rsidDel="00EF78B0">
                <w:rPr>
                  <w:szCs w:val="20"/>
                </w:rPr>
                <w:delText>Logical consistency</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53843D48" w:rsidR="006F532F" w:rsidRPr="00F35A4D" w:rsidDel="00EF78B0" w:rsidRDefault="006F532F" w:rsidP="006F532F">
            <w:pPr>
              <w:rPr>
                <w:del w:id="3989" w:author="Jason Rhee" w:date="2024-07-26T12:30:00Z" w16du:dateUtc="2024-07-26T02:30:00Z"/>
                <w:szCs w:val="20"/>
              </w:rPr>
            </w:pPr>
            <w:del w:id="3990" w:author="Jason Rhee" w:date="2024-07-26T12:30:00Z" w16du:dateUtc="2024-07-26T02:30:00Z">
              <w:r w:rsidRPr="00F35A4D" w:rsidDel="00EF78B0">
                <w:rPr>
                  <w:szCs w:val="20"/>
                </w:rPr>
                <w:delText>B</w:delText>
              </w:r>
            </w:del>
          </w:p>
        </w:tc>
      </w:tr>
      <w:tr w:rsidR="00FC5198" w:rsidDel="00EF78B0" w14:paraId="32293CDE" w14:textId="025BCAE0" w:rsidTr="00AC71D0">
        <w:trPr>
          <w:gridAfter w:val="1"/>
          <w:wAfter w:w="129" w:type="pct"/>
          <w:cantSplit/>
          <w:trHeight w:val="1065"/>
          <w:del w:id="3991"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0DA69D9E" w:rsidR="006F532F" w:rsidRPr="00F35A4D" w:rsidDel="00EF78B0" w:rsidRDefault="006F532F" w:rsidP="006F532F">
            <w:pPr>
              <w:jc w:val="center"/>
              <w:rPr>
                <w:del w:id="3992" w:author="Jason Rhee" w:date="2024-07-26T12:30:00Z" w16du:dateUtc="2024-07-26T02:30:00Z"/>
                <w:szCs w:val="20"/>
              </w:rPr>
            </w:pPr>
            <w:del w:id="3993" w:author="Jason Rhee" w:date="2024-07-26T12:30:00Z" w16du:dateUtc="2024-07-26T02:30:00Z">
              <w:r w:rsidDel="00EF78B0">
                <w:rPr>
                  <w:szCs w:val="20"/>
                </w:rPr>
                <w:delText>23</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3DCF2079" w:rsidR="006F532F" w:rsidRPr="00F35A4D" w:rsidDel="00EF78B0" w:rsidRDefault="006F532F" w:rsidP="006F532F">
            <w:pPr>
              <w:jc w:val="left"/>
              <w:rPr>
                <w:del w:id="3994" w:author="Jason Rhee" w:date="2024-07-26T12:30:00Z" w16du:dateUtc="2024-07-26T02:30:00Z"/>
                <w:szCs w:val="20"/>
              </w:rPr>
            </w:pPr>
            <w:del w:id="3995" w:author="Jason Rhee" w:date="2024-07-26T12:30:00Z" w16du:dateUtc="2024-07-26T02:30:00Z">
              <w:r w:rsidRPr="00F35A4D" w:rsidDel="00EF78B0">
                <w:rPr>
                  <w:szCs w:val="20"/>
                </w:rPr>
                <w:delText>For each feature instance of type FixedTimeRange where timeStart is encoded later than timeEnd.</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18CE4D7D" w:rsidR="006F532F" w:rsidRPr="00F35A4D" w:rsidDel="00EF78B0" w:rsidRDefault="006F532F" w:rsidP="006F532F">
            <w:pPr>
              <w:jc w:val="left"/>
              <w:rPr>
                <w:del w:id="3996" w:author="Jason Rhee" w:date="2024-07-26T12:30:00Z" w16du:dateUtc="2024-07-26T02:30:00Z"/>
                <w:szCs w:val="20"/>
              </w:rPr>
            </w:pPr>
            <w:del w:id="3997" w:author="Jason Rhee" w:date="2024-07-26T12:30:00Z" w16du:dateUtc="2024-07-26T02:30:00Z">
              <w:r w:rsidRPr="00F35A4D" w:rsidDel="00EF78B0">
                <w:rPr>
                  <w:szCs w:val="20"/>
                </w:rPr>
                <w:delText>Feature has timeStart encoded later than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5D620E62" w:rsidR="006F532F" w:rsidRPr="00F35A4D" w:rsidDel="00EF78B0" w:rsidRDefault="006F532F" w:rsidP="006F532F">
            <w:pPr>
              <w:jc w:val="left"/>
              <w:rPr>
                <w:del w:id="3998" w:author="Jason Rhee" w:date="2024-07-26T12:30:00Z" w16du:dateUtc="2024-07-26T02:30:00Z"/>
                <w:szCs w:val="20"/>
              </w:rPr>
            </w:pPr>
            <w:del w:id="3999" w:author="Jason Rhee" w:date="2024-07-26T12:30:00Z" w16du:dateUtc="2024-07-26T02:30:00Z">
              <w:r w:rsidRPr="00F35A4D" w:rsidDel="00EF78B0">
                <w:rPr>
                  <w:szCs w:val="20"/>
                </w:rPr>
                <w:delText>Ensure values of FixedTimeRange subattributes timeEnd and timeStart are logical.</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1DCFBB98" w:rsidR="006F532F" w:rsidRPr="00F35A4D" w:rsidDel="00EF78B0" w:rsidRDefault="006F532F" w:rsidP="00615D0E">
            <w:pPr>
              <w:jc w:val="left"/>
              <w:rPr>
                <w:del w:id="4000" w:author="Jason Rhee" w:date="2024-07-26T12:30:00Z" w16du:dateUtc="2024-07-26T02:30:00Z"/>
                <w:szCs w:val="20"/>
              </w:rPr>
            </w:pPr>
            <w:del w:id="4001"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06D3B1E1" w:rsidR="006F532F" w:rsidRPr="00F35A4D" w:rsidDel="00EF78B0" w:rsidRDefault="006F532F" w:rsidP="006F532F">
            <w:pPr>
              <w:rPr>
                <w:del w:id="4002" w:author="Jason Rhee" w:date="2024-07-26T12:30:00Z" w16du:dateUtc="2024-07-26T02:30:00Z"/>
                <w:szCs w:val="20"/>
              </w:rPr>
            </w:pPr>
            <w:del w:id="4003" w:author="Jason Rhee" w:date="2024-07-26T12:30:00Z" w16du:dateUtc="2024-07-26T02:30:00Z">
              <w:r w:rsidRPr="00F35A4D" w:rsidDel="00EF78B0">
                <w:rPr>
                  <w:szCs w:val="20"/>
                </w:rPr>
                <w:delText>B</w:delText>
              </w:r>
            </w:del>
          </w:p>
        </w:tc>
      </w:tr>
      <w:tr w:rsidR="00FC5198" w:rsidDel="00EF78B0" w14:paraId="4818D831" w14:textId="7D0AFB75" w:rsidTr="00AC71D0">
        <w:trPr>
          <w:gridAfter w:val="1"/>
          <w:wAfter w:w="129" w:type="pct"/>
          <w:cantSplit/>
          <w:trHeight w:val="710"/>
          <w:del w:id="4004"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2D5EC9D6" w:rsidR="006F532F" w:rsidRPr="00F35A4D" w:rsidDel="00EF78B0" w:rsidRDefault="006F532F" w:rsidP="006F532F">
            <w:pPr>
              <w:jc w:val="center"/>
              <w:rPr>
                <w:del w:id="4005" w:author="Jason Rhee" w:date="2024-07-26T12:30:00Z" w16du:dateUtc="2024-07-26T02:30:00Z"/>
                <w:szCs w:val="20"/>
              </w:rPr>
            </w:pPr>
            <w:del w:id="4006" w:author="Jason Rhee" w:date="2024-07-26T12:30:00Z" w16du:dateUtc="2024-07-26T02:30:00Z">
              <w:r w:rsidDel="00EF78B0">
                <w:rPr>
                  <w:szCs w:val="20"/>
                </w:rPr>
                <w:delText>24</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3DD7F40F" w:rsidR="006F532F" w:rsidRPr="00F35A4D" w:rsidDel="00EF78B0" w:rsidRDefault="006F532F" w:rsidP="006F532F">
            <w:pPr>
              <w:jc w:val="left"/>
              <w:rPr>
                <w:del w:id="4007" w:author="Jason Rhee" w:date="2024-07-26T12:30:00Z" w16du:dateUtc="2024-07-26T02:30:00Z"/>
                <w:szCs w:val="20"/>
              </w:rPr>
            </w:pPr>
            <w:del w:id="4008" w:author="Jason Rhee" w:date="2024-07-26T12:30:00Z" w16du:dateUtc="2024-07-26T02:30:00Z">
              <w:r w:rsidRPr="00F35A4D" w:rsidDel="00EF78B0">
                <w:rPr>
                  <w:szCs w:val="20"/>
                </w:rPr>
                <w:delText>For each feature instance where FixedTimeRange subattribute timeStart is notNull AND timeEnd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38F0BB0D" w:rsidR="006F532F" w:rsidRPr="00F35A4D" w:rsidDel="00EF78B0" w:rsidRDefault="006F532F" w:rsidP="006F532F">
            <w:pPr>
              <w:jc w:val="left"/>
              <w:rPr>
                <w:del w:id="4009" w:author="Jason Rhee" w:date="2024-07-26T12:30:00Z" w16du:dateUtc="2024-07-26T02:30:00Z"/>
                <w:szCs w:val="20"/>
              </w:rPr>
            </w:pPr>
            <w:del w:id="4010" w:author="Jason Rhee" w:date="2024-07-26T12:30:00Z" w16du:dateUtc="2024-07-26T02:30:00Z">
              <w:r w:rsidRPr="00F35A4D" w:rsidDel="00EF78B0">
                <w:rPr>
                  <w:szCs w:val="20"/>
                </w:rPr>
                <w:delText>Feature has timeStart without a value of timeEnd.</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17914154" w:rsidR="006F532F" w:rsidRPr="00F35A4D" w:rsidDel="00EF78B0" w:rsidRDefault="006F532F" w:rsidP="006F532F">
            <w:pPr>
              <w:jc w:val="left"/>
              <w:rPr>
                <w:del w:id="4011" w:author="Jason Rhee" w:date="2024-07-26T12:30:00Z" w16du:dateUtc="2024-07-26T02:30:00Z"/>
                <w:szCs w:val="20"/>
              </w:rPr>
            </w:pPr>
            <w:del w:id="4012" w:author="Jason Rhee" w:date="2024-07-26T12:30:00Z" w16du:dateUtc="2024-07-26T02:30:00Z">
              <w:r w:rsidRPr="00F35A4D" w:rsidDel="00EF78B0">
                <w:rPr>
                  <w:szCs w:val="20"/>
                </w:rPr>
                <w:delText>Populate timeEnd or remove timeStart.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2D53132C" w:rsidR="006F532F" w:rsidRPr="00F35A4D" w:rsidDel="00EF78B0" w:rsidRDefault="006F532F" w:rsidP="00615D0E">
            <w:pPr>
              <w:jc w:val="left"/>
              <w:rPr>
                <w:del w:id="4013" w:author="Jason Rhee" w:date="2024-07-26T12:30:00Z" w16du:dateUtc="2024-07-26T02:30:00Z"/>
              </w:rPr>
            </w:pPr>
            <w:del w:id="4014"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6B0A166B" w:rsidR="006F532F" w:rsidRPr="00F35A4D" w:rsidDel="00EF78B0" w:rsidRDefault="006F532F" w:rsidP="006F532F">
            <w:pPr>
              <w:rPr>
                <w:del w:id="4015" w:author="Jason Rhee" w:date="2024-07-26T12:30:00Z" w16du:dateUtc="2024-07-26T02:30:00Z"/>
                <w:szCs w:val="20"/>
              </w:rPr>
            </w:pPr>
            <w:del w:id="4016" w:author="Jason Rhee" w:date="2024-07-26T12:30:00Z" w16du:dateUtc="2024-07-26T02:30:00Z">
              <w:r w:rsidRPr="00F35A4D" w:rsidDel="00EF78B0">
                <w:rPr>
                  <w:szCs w:val="20"/>
                </w:rPr>
                <w:delText>B</w:delText>
              </w:r>
            </w:del>
          </w:p>
        </w:tc>
      </w:tr>
      <w:tr w:rsidR="00FC5198" w:rsidDel="00EF78B0" w14:paraId="7C6B7EBA" w14:textId="14FF3194" w:rsidTr="00AC71D0">
        <w:trPr>
          <w:gridAfter w:val="1"/>
          <w:wAfter w:w="129" w:type="pct"/>
          <w:cantSplit/>
          <w:trHeight w:val="710"/>
          <w:del w:id="4017"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094104D1" w:rsidR="006F532F" w:rsidRPr="00F35A4D" w:rsidDel="00EF78B0" w:rsidRDefault="006F532F" w:rsidP="006F532F">
            <w:pPr>
              <w:jc w:val="center"/>
              <w:rPr>
                <w:del w:id="4018" w:author="Jason Rhee" w:date="2024-07-26T12:30:00Z" w16du:dateUtc="2024-07-26T02:30:00Z"/>
                <w:szCs w:val="20"/>
              </w:rPr>
            </w:pPr>
            <w:del w:id="4019" w:author="Jason Rhee" w:date="2024-07-26T12:30:00Z" w16du:dateUtc="2024-07-26T02:30:00Z">
              <w:r w:rsidDel="00EF78B0">
                <w:rPr>
                  <w:szCs w:val="20"/>
                </w:rPr>
                <w:delText>25</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090F434D" w:rsidR="006F532F" w:rsidRPr="00F35A4D" w:rsidDel="00EF78B0" w:rsidRDefault="006F532F" w:rsidP="006F532F">
            <w:pPr>
              <w:jc w:val="left"/>
              <w:rPr>
                <w:del w:id="4020" w:author="Jason Rhee" w:date="2024-07-26T12:30:00Z" w16du:dateUtc="2024-07-26T02:30:00Z"/>
                <w:szCs w:val="20"/>
              </w:rPr>
            </w:pPr>
            <w:del w:id="4021" w:author="Jason Rhee" w:date="2024-07-26T12:30:00Z" w16du:dateUtc="2024-07-26T02:30:00Z">
              <w:r w:rsidRPr="00F35A4D" w:rsidDel="00EF78B0">
                <w:rPr>
                  <w:szCs w:val="20"/>
                </w:rPr>
                <w:delText>For each feature instance where FixedTimeRange subattribute timeEND is notNull AND timeStart is Null OR not Present.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6D6F2ECA" w:rsidR="006F532F" w:rsidRPr="00F35A4D" w:rsidDel="00EF78B0" w:rsidRDefault="006F532F" w:rsidP="006F532F">
            <w:pPr>
              <w:jc w:val="left"/>
              <w:rPr>
                <w:del w:id="4022" w:author="Jason Rhee" w:date="2024-07-26T12:30:00Z" w16du:dateUtc="2024-07-26T02:30:00Z"/>
                <w:szCs w:val="20"/>
              </w:rPr>
            </w:pPr>
            <w:del w:id="4023" w:author="Jason Rhee" w:date="2024-07-26T12:30:00Z" w16du:dateUtc="2024-07-26T02:30:00Z">
              <w:r w:rsidRPr="00F35A4D" w:rsidDel="00EF78B0">
                <w:rPr>
                  <w:szCs w:val="20"/>
                </w:rPr>
                <w:delText>Object has timeEnd without a value of timeStart.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34BFF043" w:rsidR="006F532F" w:rsidRPr="00F35A4D" w:rsidDel="00EF78B0" w:rsidRDefault="006F532F" w:rsidP="006F532F">
            <w:pPr>
              <w:jc w:val="left"/>
              <w:rPr>
                <w:del w:id="4024" w:author="Jason Rhee" w:date="2024-07-26T12:30:00Z" w16du:dateUtc="2024-07-26T02:30:00Z"/>
                <w:szCs w:val="20"/>
              </w:rPr>
            </w:pPr>
            <w:del w:id="4025" w:author="Jason Rhee" w:date="2024-07-26T12:30:00Z" w16du:dateUtc="2024-07-26T02:30:00Z">
              <w:r w:rsidRPr="00F35A4D" w:rsidDel="00EF78B0">
                <w:rPr>
                  <w:szCs w:val="20"/>
                </w:rPr>
                <w:delText>Populate timeStart or remove timeEnd.</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2B8EB69A" w:rsidR="006F532F" w:rsidRPr="00F35A4D" w:rsidDel="00EF78B0" w:rsidRDefault="006F532F" w:rsidP="00615D0E">
            <w:pPr>
              <w:jc w:val="left"/>
              <w:rPr>
                <w:del w:id="4026" w:author="Jason Rhee" w:date="2024-07-26T12:30:00Z" w16du:dateUtc="2024-07-26T02:30:00Z"/>
                <w:szCs w:val="20"/>
              </w:rPr>
            </w:pPr>
            <w:del w:id="4027"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23ABE865" w:rsidR="006F532F" w:rsidRPr="00F35A4D" w:rsidDel="00EF78B0" w:rsidRDefault="006F532F" w:rsidP="006F532F">
            <w:pPr>
              <w:rPr>
                <w:del w:id="4028" w:author="Jason Rhee" w:date="2024-07-26T12:30:00Z" w16du:dateUtc="2024-07-26T02:30:00Z"/>
                <w:szCs w:val="20"/>
              </w:rPr>
            </w:pPr>
            <w:del w:id="4029" w:author="Jason Rhee" w:date="2024-07-26T12:30:00Z" w16du:dateUtc="2024-07-26T02:30:00Z">
              <w:r w:rsidRPr="00F35A4D" w:rsidDel="00EF78B0">
                <w:rPr>
                  <w:szCs w:val="20"/>
                </w:rPr>
                <w:delText>B</w:delText>
              </w:r>
            </w:del>
          </w:p>
        </w:tc>
      </w:tr>
      <w:tr w:rsidR="00FC5198" w:rsidDel="00EF78B0" w14:paraId="77A62F1D" w14:textId="326FAAAD" w:rsidTr="00AC71D0">
        <w:trPr>
          <w:cantSplit/>
          <w:trHeight w:val="710"/>
          <w:del w:id="4030"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15BB1D52" w:rsidR="006F532F" w:rsidRPr="00F35A4D" w:rsidDel="00EF78B0" w:rsidRDefault="006F532F" w:rsidP="006F532F">
            <w:pPr>
              <w:jc w:val="center"/>
              <w:rPr>
                <w:del w:id="4031" w:author="Jason Rhee" w:date="2024-07-26T12:30:00Z" w16du:dateUtc="2024-07-26T02:30:00Z"/>
                <w:szCs w:val="20"/>
              </w:rPr>
            </w:pPr>
            <w:del w:id="4032" w:author="Jason Rhee" w:date="2024-07-26T12:30:00Z" w16du:dateUtc="2024-07-26T02:30:00Z">
              <w:r w:rsidDel="00EF78B0">
                <w:rPr>
                  <w:szCs w:val="20"/>
                </w:rPr>
                <w:delText>26</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955273" w:rsidR="006F532F" w:rsidRPr="00F35A4D" w:rsidDel="00EF78B0" w:rsidRDefault="006F532F" w:rsidP="006F532F">
            <w:pPr>
              <w:jc w:val="left"/>
              <w:rPr>
                <w:del w:id="4033" w:author="Jason Rhee" w:date="2024-07-26T12:30:00Z" w16du:dateUtc="2024-07-26T02:30:00Z"/>
                <w:szCs w:val="20"/>
              </w:rPr>
            </w:pPr>
            <w:del w:id="4034" w:author="Jason Rhee" w:date="2024-07-26T12:30:00Z" w16du:dateUtc="2024-07-26T02:30:00Z">
              <w:r w:rsidRPr="00F35A4D" w:rsidDel="00EF78B0">
                <w:rPr>
                  <w:szCs w:val="20"/>
                </w:rPr>
                <w:delText>For the Date Time attributes generationTime, expectedPassingTime, Timestart and TimeEnd where encoding is not according to format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1727C014" w:rsidR="006F532F" w:rsidRPr="00F35A4D" w:rsidDel="00EF78B0" w:rsidRDefault="006F532F" w:rsidP="006F532F">
            <w:pPr>
              <w:jc w:val="left"/>
              <w:rPr>
                <w:del w:id="4035" w:author="Jason Rhee" w:date="2024-07-26T12:30:00Z" w16du:dateUtc="2024-07-26T02:30:00Z"/>
                <w:szCs w:val="20"/>
              </w:rPr>
            </w:pPr>
            <w:del w:id="4036" w:author="Jason Rhee" w:date="2024-07-26T12:30:00Z" w16du:dateUtc="2024-07-26T02:30:00Z">
              <w:r w:rsidRPr="00F35A4D" w:rsidDel="00EF78B0">
                <w:rPr>
                  <w:szCs w:val="20"/>
                </w:rPr>
                <w:delText>Attributes are not encoded according to attribute type format</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B9AE7B5" w:rsidR="006F532F" w:rsidRPr="00F35A4D" w:rsidDel="00EF78B0" w:rsidRDefault="006F532F" w:rsidP="006F532F">
            <w:pPr>
              <w:jc w:val="left"/>
              <w:rPr>
                <w:del w:id="4037" w:author="Jason Rhee" w:date="2024-07-26T12:30:00Z" w16du:dateUtc="2024-07-26T02:30:00Z"/>
                <w:szCs w:val="20"/>
              </w:rPr>
            </w:pPr>
            <w:del w:id="4038" w:author="Jason Rhee" w:date="2024-07-26T12:30:00Z" w16du:dateUtc="2024-07-26T02:30:00Z">
              <w:r w:rsidRPr="00F35A4D" w:rsidDel="00EF78B0">
                <w:rPr>
                  <w:szCs w:val="20"/>
                </w:rPr>
                <w:delText>Encode according to attribute type format</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400F050B" w:rsidR="006F532F" w:rsidRPr="00F35A4D" w:rsidDel="00EF78B0" w:rsidRDefault="006F532F" w:rsidP="00615D0E">
            <w:pPr>
              <w:jc w:val="left"/>
              <w:rPr>
                <w:del w:id="4039" w:author="Jason Rhee" w:date="2024-07-26T12:30:00Z" w16du:dateUtc="2024-07-26T02:30:00Z"/>
                <w:szCs w:val="20"/>
              </w:rPr>
            </w:pPr>
            <w:del w:id="4040"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1FF3296D" w14:textId="31B8EB15" w:rsidR="006F532F" w:rsidRPr="00F35A4D" w:rsidDel="00EF78B0" w:rsidRDefault="006F532F" w:rsidP="006F532F">
            <w:pPr>
              <w:rPr>
                <w:del w:id="4041" w:author="Jason Rhee" w:date="2024-07-26T12:30:00Z" w16du:dateUtc="2024-07-26T02:30:00Z"/>
                <w:szCs w:val="20"/>
              </w:rPr>
            </w:pPr>
            <w:del w:id="4042" w:author="Jason Rhee" w:date="2024-07-26T12:30:00Z" w16du:dateUtc="2024-07-26T02:30:00Z">
              <w:r w:rsidRPr="00F35A4D" w:rsidDel="00EF78B0">
                <w:rPr>
                  <w:szCs w:val="20"/>
                </w:rPr>
                <w:delText>B</w:delText>
              </w:r>
            </w:del>
          </w:p>
        </w:tc>
        <w:tc>
          <w:tcPr>
            <w:tcW w:w="129" w:type="pct"/>
            <w:tcBorders>
              <w:left w:val="single" w:sz="4" w:space="0" w:color="auto"/>
            </w:tcBorders>
          </w:tcPr>
          <w:p w14:paraId="4E88F830" w14:textId="1E1F50E9" w:rsidR="006F532F" w:rsidDel="00EF78B0" w:rsidRDefault="006F532F" w:rsidP="006F532F">
            <w:pPr>
              <w:rPr>
                <w:del w:id="4043" w:author="Jason Rhee" w:date="2024-07-26T12:30:00Z" w16du:dateUtc="2024-07-26T02:30:00Z"/>
              </w:rPr>
            </w:pPr>
          </w:p>
        </w:tc>
      </w:tr>
      <w:tr w:rsidR="00FC5198" w:rsidDel="00EF78B0" w14:paraId="414FB022" w14:textId="35C8C365" w:rsidTr="00AC71D0">
        <w:trPr>
          <w:cantSplit/>
          <w:trHeight w:val="710"/>
          <w:del w:id="4044" w:author="Jason Rhee" w:date="2024-07-26T12:30:00Z" w16du:dateUtc="2024-07-26T02:30:00Z"/>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168B1F3F" w:rsidR="006F532F" w:rsidDel="00EF78B0" w:rsidRDefault="006F532F" w:rsidP="006F532F">
            <w:pPr>
              <w:jc w:val="center"/>
              <w:rPr>
                <w:del w:id="4045" w:author="Jason Rhee" w:date="2024-07-26T12:30:00Z" w16du:dateUtc="2024-07-26T02:30:00Z"/>
                <w:szCs w:val="20"/>
                <w:highlight w:val="green"/>
              </w:rPr>
            </w:pPr>
            <w:del w:id="4046" w:author="Jason Rhee" w:date="2024-07-26T12:30:00Z" w16du:dateUtc="2024-07-26T02:30:00Z">
              <w:r w:rsidDel="00EF78B0">
                <w:rPr>
                  <w:szCs w:val="20"/>
                </w:rPr>
                <w:delText>27</w:delText>
              </w:r>
            </w:del>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4A0A2245" w:rsidR="006F532F" w:rsidDel="00EF78B0" w:rsidRDefault="006F532F" w:rsidP="006F532F">
            <w:pPr>
              <w:jc w:val="left"/>
              <w:rPr>
                <w:del w:id="4047" w:author="Jason Rhee" w:date="2024-07-26T12:30:00Z" w16du:dateUtc="2024-07-26T02:30:00Z"/>
                <w:szCs w:val="20"/>
                <w:highlight w:val="green"/>
              </w:rPr>
            </w:pPr>
            <w:del w:id="4048" w:author="Jason Rhee" w:date="2024-07-26T12:30:00Z" w16du:dateUtc="2024-07-26T02:30:00Z">
              <w:r w:rsidRPr="00D33D24" w:rsidDel="00EF78B0">
                <w:rPr>
                  <w:szCs w:val="20"/>
                </w:rPr>
                <w:delText>For each UnderKeelClearancePlan without any UnderKeelClearanceControlPoint associated with it</w:delText>
              </w:r>
              <w:r w:rsidDel="00EF78B0">
                <w:rPr>
                  <w:szCs w:val="20"/>
                </w:rPr>
                <w:delText>.</w:delText>
              </w:r>
            </w:del>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19617C24" w:rsidR="006F532F" w:rsidDel="00EF78B0" w:rsidRDefault="006F532F" w:rsidP="006F532F">
            <w:pPr>
              <w:jc w:val="left"/>
              <w:rPr>
                <w:del w:id="4049" w:author="Jason Rhee" w:date="2024-07-26T12:30:00Z" w16du:dateUtc="2024-07-26T02:30:00Z"/>
                <w:szCs w:val="20"/>
                <w:highlight w:val="green"/>
              </w:rPr>
            </w:pPr>
            <w:del w:id="4050" w:author="Jason Rhee" w:date="2024-07-26T12:30:00Z" w16du:dateUtc="2024-07-26T02:30:00Z">
              <w:r w:rsidRPr="00D33D24" w:rsidDel="00EF78B0">
                <w:rPr>
                  <w:szCs w:val="20"/>
                </w:rPr>
                <w:delText>An UnderKeelClearancePlan must consist of minimum 1 UnderKeelClearanceControlPoint association</w:delText>
              </w:r>
              <w:r w:rsidDel="00EF78B0">
                <w:rPr>
                  <w:szCs w:val="20"/>
                </w:rPr>
                <w:delText>.</w:delText>
              </w:r>
            </w:del>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589AF110" w:rsidR="006F532F" w:rsidDel="00EF78B0" w:rsidRDefault="006F532F" w:rsidP="006F532F">
            <w:pPr>
              <w:jc w:val="left"/>
              <w:rPr>
                <w:del w:id="4051" w:author="Jason Rhee" w:date="2024-07-26T12:30:00Z" w16du:dateUtc="2024-07-26T02:30:00Z"/>
                <w:szCs w:val="20"/>
                <w:highlight w:val="green"/>
              </w:rPr>
            </w:pPr>
            <w:del w:id="4052" w:author="Jason Rhee" w:date="2024-07-26T12:30:00Z" w16du:dateUtc="2024-07-26T02:30:00Z">
              <w:r w:rsidRPr="00D33D24" w:rsidDel="00EF78B0">
                <w:rPr>
                  <w:szCs w:val="20"/>
                </w:rPr>
                <w:delText>Associate UnderKeelClearancePlan with UnderKeelClearanceControlPoint association</w:delText>
              </w:r>
              <w:r w:rsidDel="00EF78B0">
                <w:rPr>
                  <w:szCs w:val="20"/>
                </w:rPr>
                <w:delText>.</w:delText>
              </w:r>
            </w:del>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724D23A8" w:rsidR="006F532F" w:rsidDel="00EF78B0" w:rsidRDefault="006F532F" w:rsidP="00615D0E">
            <w:pPr>
              <w:jc w:val="left"/>
              <w:rPr>
                <w:del w:id="4053" w:author="Jason Rhee" w:date="2024-07-26T12:30:00Z" w16du:dateUtc="2024-07-26T02:30:00Z"/>
                <w:szCs w:val="20"/>
                <w:highlight w:val="green"/>
              </w:rPr>
            </w:pPr>
            <w:del w:id="4054" w:author="Jason Rhee" w:date="2024-07-26T12:30:00Z" w16du:dateUtc="2024-07-26T02:30:00Z">
              <w:r w:rsidRPr="00F35A4D" w:rsidDel="00EF78B0">
                <w:rPr>
                  <w:szCs w:val="20"/>
                </w:rPr>
                <w:delText xml:space="preserve">PS </w:delText>
              </w:r>
              <w:r w:rsidR="00615D0E" w:rsidDel="00EF78B0">
                <w:rPr>
                  <w:szCs w:val="20"/>
                </w:rPr>
                <w:delText>7</w:delText>
              </w:r>
              <w:r w:rsidDel="00EF78B0">
                <w:rPr>
                  <w:szCs w:val="20"/>
                </w:rPr>
                <w:delText>.2 Application Schema</w:delText>
              </w:r>
            </w:del>
          </w:p>
        </w:tc>
        <w:tc>
          <w:tcPr>
            <w:tcW w:w="476" w:type="pct"/>
            <w:tcBorders>
              <w:top w:val="single" w:sz="4" w:space="0" w:color="auto"/>
              <w:left w:val="single" w:sz="4" w:space="0" w:color="auto"/>
              <w:bottom w:val="single" w:sz="4" w:space="0" w:color="auto"/>
              <w:right w:val="single" w:sz="4" w:space="0" w:color="auto"/>
            </w:tcBorders>
          </w:tcPr>
          <w:p w14:paraId="3667C296" w14:textId="6C88F77A" w:rsidR="006F532F" w:rsidDel="00EF78B0" w:rsidRDefault="006F532F" w:rsidP="006F532F">
            <w:pPr>
              <w:rPr>
                <w:del w:id="4055" w:author="Jason Rhee" w:date="2024-07-26T12:30:00Z" w16du:dateUtc="2024-07-26T02:30:00Z"/>
                <w:szCs w:val="20"/>
              </w:rPr>
            </w:pPr>
            <w:del w:id="4056" w:author="Jason Rhee" w:date="2024-07-26T12:30:00Z" w16du:dateUtc="2024-07-26T02:30:00Z">
              <w:r w:rsidDel="00EF78B0">
                <w:rPr>
                  <w:szCs w:val="20"/>
                </w:rPr>
                <w:delText>B</w:delText>
              </w:r>
            </w:del>
          </w:p>
        </w:tc>
        <w:tc>
          <w:tcPr>
            <w:tcW w:w="129" w:type="pct"/>
            <w:tcBorders>
              <w:left w:val="single" w:sz="4" w:space="0" w:color="auto"/>
            </w:tcBorders>
          </w:tcPr>
          <w:p w14:paraId="45A0B515" w14:textId="5D8AED91" w:rsidR="006F532F" w:rsidDel="00EF78B0" w:rsidRDefault="006F532F" w:rsidP="006F532F">
            <w:pPr>
              <w:rPr>
                <w:del w:id="4057" w:author="Jason Rhee" w:date="2024-07-26T12:30:00Z" w16du:dateUtc="2024-07-26T02:30:00Z"/>
              </w:rPr>
            </w:pPr>
          </w:p>
        </w:tc>
      </w:tr>
    </w:tbl>
    <w:p w14:paraId="2924E976" w14:textId="71FCCCDC" w:rsidR="003E0B96" w:rsidDel="00EF78B0" w:rsidRDefault="003E0B96" w:rsidP="003E0B96">
      <w:pPr>
        <w:rPr>
          <w:del w:id="4058" w:author="Jason Rhee" w:date="2024-07-26T12:30:00Z" w16du:dateUtc="2024-07-26T02:30:00Z"/>
        </w:rPr>
      </w:pPr>
    </w:p>
    <w:p w14:paraId="30C79162" w14:textId="0A4C0597" w:rsidR="00EB72DF" w:rsidRPr="00E61AD8" w:rsidDel="00EF78B0" w:rsidRDefault="00EB72DF" w:rsidP="00EB72DF">
      <w:pPr>
        <w:rPr>
          <w:del w:id="4059" w:author="Jason Rhee" w:date="2024-07-26T12:30:00Z" w16du:dateUtc="2024-07-26T02:30:00Z"/>
          <w:lang w:val="en-US"/>
        </w:rPr>
      </w:pPr>
    </w:p>
    <w:p w14:paraId="73213BE8" w14:textId="217F3A77" w:rsidR="00EB72DF" w:rsidRPr="00E61AD8" w:rsidDel="00EF78B0" w:rsidRDefault="00EB72DF" w:rsidP="00EB72DF">
      <w:pPr>
        <w:rPr>
          <w:del w:id="4060" w:author="Jason Rhee" w:date="2024-07-26T12:30:00Z" w16du:dateUtc="2024-07-26T02:30:00Z"/>
          <w:lang w:val="en-US"/>
        </w:rPr>
      </w:pPr>
    </w:p>
    <w:p w14:paraId="5D043548" w14:textId="28F29B15" w:rsidR="00EB72DF" w:rsidRPr="00E61AD8" w:rsidDel="00EF78B0" w:rsidRDefault="00EB72DF" w:rsidP="00EB72DF">
      <w:pPr>
        <w:rPr>
          <w:del w:id="4061" w:author="Jason Rhee" w:date="2024-07-26T12:30:00Z" w16du:dateUtc="2024-07-26T02:30:00Z"/>
          <w:lang w:val="en-US"/>
        </w:rPr>
      </w:pPr>
    </w:p>
    <w:p w14:paraId="057CEAB2" w14:textId="7E3442C7" w:rsidR="00EB72DF" w:rsidRPr="00E61AD8" w:rsidDel="00EF78B0" w:rsidRDefault="00EB72DF" w:rsidP="00EB72DF">
      <w:pPr>
        <w:rPr>
          <w:del w:id="4062" w:author="Jason Rhee" w:date="2024-07-26T12:30:00Z" w16du:dateUtc="2024-07-26T02:30:00Z"/>
          <w:lang w:val="en-US"/>
        </w:rPr>
      </w:pPr>
    </w:p>
    <w:p w14:paraId="2444527B" w14:textId="35F2B771" w:rsidR="00EB72DF" w:rsidRPr="00E61AD8" w:rsidDel="00EF78B0" w:rsidRDefault="00EB72DF" w:rsidP="00EB72DF">
      <w:pPr>
        <w:rPr>
          <w:del w:id="4063" w:author="Jason Rhee" w:date="2024-07-26T12:30:00Z" w16du:dateUtc="2024-07-26T02:30:00Z"/>
          <w:lang w:val="en-US"/>
        </w:rPr>
      </w:pPr>
    </w:p>
    <w:p w14:paraId="6C1D0BC7" w14:textId="744F7669" w:rsidR="00EB72DF" w:rsidRPr="00E61AD8" w:rsidDel="00EF78B0" w:rsidRDefault="00EB72DF" w:rsidP="00EB72DF">
      <w:pPr>
        <w:rPr>
          <w:del w:id="4064" w:author="Jason Rhee" w:date="2024-07-26T12:30:00Z" w16du:dateUtc="2024-07-26T02:30:00Z"/>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036F89E9" w:rsidR="000D3ED3" w:rsidRDefault="000D3ED3" w:rsidP="00EB72DF">
      <w:pPr>
        <w:rPr>
          <w:ins w:id="4065" w:author="Jason Rhee" w:date="2024-07-26T12:30:00Z" w16du:dateUtc="2024-07-26T02:30:00Z"/>
          <w:lang w:val="en-US"/>
        </w:rPr>
      </w:pPr>
      <w:ins w:id="4066" w:author="Jason Rhee" w:date="2024-07-26T12:30:00Z" w16du:dateUtc="2024-07-26T02:30:00Z">
        <w:r>
          <w:rPr>
            <w:lang w:val="en-US"/>
          </w:rPr>
          <w:br w:type="page"/>
        </w:r>
      </w:ins>
    </w:p>
    <w:p w14:paraId="690A5D6C"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4067" w:name="_Toc127463904"/>
      <w:bookmarkStart w:id="4068" w:name="_Toc128125530"/>
      <w:bookmarkStart w:id="4069" w:name="_Toc141176312"/>
      <w:bookmarkStart w:id="4070" w:name="_Toc141176477"/>
      <w:bookmarkStart w:id="4071" w:name="_Toc141177109"/>
      <w:bookmarkStart w:id="4072" w:name="_Toc150177983"/>
      <w:r>
        <w:lastRenderedPageBreak/>
        <w:t>Geometry</w:t>
      </w:r>
      <w:bookmarkEnd w:id="4067"/>
      <w:bookmarkEnd w:id="4068"/>
      <w:bookmarkEnd w:id="4069"/>
      <w:bookmarkEnd w:id="4070"/>
      <w:bookmarkEnd w:id="4071"/>
      <w:bookmarkEnd w:id="4072"/>
    </w:p>
    <w:p w14:paraId="6EE95239" w14:textId="4C9E6286" w:rsidR="003E0B96" w:rsidRPr="0069011F" w:rsidRDefault="002464F7" w:rsidP="00B3435A">
      <w:pPr>
        <w:pStyle w:val="Annexheader-level2"/>
      </w:pPr>
      <w:bookmarkStart w:id="4073" w:name="_Toc516389"/>
      <w:bookmarkStart w:id="4074" w:name="_Toc127463905"/>
      <w:bookmarkStart w:id="4075" w:name="_Toc128125531"/>
      <w:bookmarkStart w:id="4076" w:name="_Toc141176313"/>
      <w:bookmarkStart w:id="4077" w:name="_Toc141176478"/>
      <w:bookmarkStart w:id="4078" w:name="_Toc141177110"/>
      <w:bookmarkStart w:id="4079" w:name="_Toc150177984"/>
      <w:r>
        <w:t>Introduction</w:t>
      </w:r>
      <w:bookmarkEnd w:id="4073"/>
      <w:bookmarkEnd w:id="4074"/>
      <w:bookmarkEnd w:id="4075"/>
      <w:bookmarkEnd w:id="4076"/>
      <w:bookmarkEnd w:id="4077"/>
      <w:bookmarkEnd w:id="4078"/>
      <w:bookmarkEnd w:id="4079"/>
    </w:p>
    <w:p w14:paraId="08044A7F" w14:textId="104D626F" w:rsidR="003E0B96" w:rsidRDefault="003E0B96" w:rsidP="00D41B9A">
      <w:pPr>
        <w:pStyle w:val="Annex-Heading3"/>
      </w:pPr>
      <w:bookmarkStart w:id="4080" w:name="_Toc528589814"/>
      <w:r w:rsidRPr="000A7861">
        <w:t>ISO 19125-1:2004</w:t>
      </w:r>
      <w:r>
        <w:t xml:space="preserve"> geometry</w:t>
      </w:r>
      <w:bookmarkEnd w:id="4080"/>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4081" w:name="_Toc516390"/>
      <w:bookmarkStart w:id="4082" w:name="_Toc127463906"/>
      <w:bookmarkStart w:id="4083" w:name="_Toc128125532"/>
      <w:bookmarkStart w:id="4084" w:name="_Toc141176314"/>
      <w:bookmarkStart w:id="4085" w:name="_Toc141176479"/>
      <w:bookmarkStart w:id="4086" w:name="_Toc141177111"/>
      <w:bookmarkStart w:id="4087" w:name="_Toc150177985"/>
      <w:r>
        <w:t>Geometric Operator Definitions</w:t>
      </w:r>
      <w:bookmarkEnd w:id="4081"/>
      <w:bookmarkEnd w:id="4082"/>
      <w:bookmarkEnd w:id="4083"/>
      <w:bookmarkEnd w:id="4084"/>
      <w:bookmarkEnd w:id="4085"/>
      <w:bookmarkEnd w:id="4086"/>
      <w:bookmarkEnd w:id="4087"/>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4088" w:name="_Toc516391"/>
      <w:r w:rsidR="00683BAD" w:rsidRPr="00683BAD">
        <w:rPr>
          <w:snapToGrid w:val="0"/>
        </w:rPr>
        <w:t xml:space="preserve">F.3 </w:t>
      </w:r>
      <w:r w:rsidRPr="00683BAD">
        <w:rPr>
          <w:snapToGrid w:val="0"/>
        </w:rPr>
        <w:t>Bibliography</w:t>
      </w:r>
      <w:bookmarkEnd w:id="4088"/>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96"/>
      <w:headerReference w:type="default" r:id="rId97"/>
      <w:footerReference w:type="even" r:id="rId98"/>
      <w:footerReference w:type="default" r:id="rId99"/>
      <w:headerReference w:type="first" r:id="rId100"/>
      <w:footerReference w:type="first" r:id="rId101"/>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78"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279"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284"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296"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302"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303"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339"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340" w:author="Jason Rhee" w:date="2024-07-25T16:20:00Z" w:initials="JR">
    <w:p w14:paraId="6E330B5B" w14:textId="77777777" w:rsidR="000B0FF2" w:rsidRDefault="000B0FF2" w:rsidP="000B0FF2">
      <w:pPr>
        <w:pStyle w:val="CommentText"/>
        <w:jc w:val="left"/>
      </w:pPr>
      <w:r>
        <w:rPr>
          <w:rStyle w:val="CommentReference"/>
        </w:rPr>
        <w:annotationRef/>
      </w:r>
      <w:r>
        <w:t>Reworded</w:t>
      </w:r>
    </w:p>
  </w:comment>
  <w:comment w:id="360" w:author="Jason Rhee" w:date="2024-02-29T13:37:00Z" w:initials="JR">
    <w:p w14:paraId="114233E2" w14:textId="734B5EDC"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361"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373"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374"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400"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401"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402" w:author="Jason Rhee" w:date="2024-07-25T16:24:00Z" w:initials="JR">
    <w:p w14:paraId="4919DE8E" w14:textId="77777777" w:rsidR="00B025E3" w:rsidRDefault="00B025E3" w:rsidP="00B025E3">
      <w:pPr>
        <w:pStyle w:val="CommentText"/>
        <w:jc w:val="left"/>
      </w:pPr>
      <w:r>
        <w:rPr>
          <w:rStyle w:val="CommentReference"/>
        </w:rPr>
        <w:annotationRef/>
      </w:r>
      <w:r>
        <w:t>Reworded/added, for review</w:t>
      </w:r>
    </w:p>
  </w:comment>
  <w:comment w:id="428"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429"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472"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473"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474"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485"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486"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487"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489"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490"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575"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579"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580"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612"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613" w:author="Jason Rhee" w:date="2024-07-25T17:49:00Z" w:initials="JR">
    <w:p w14:paraId="1744AD09" w14:textId="77777777" w:rsidR="004D4A89" w:rsidRDefault="004D4A89" w:rsidP="004D4A89">
      <w:pPr>
        <w:pStyle w:val="CommentText"/>
        <w:jc w:val="left"/>
      </w:pPr>
      <w:r>
        <w:rPr>
          <w:rStyle w:val="CommentReference"/>
        </w:rPr>
        <w:annotationRef/>
      </w:r>
      <w:r>
        <w:t>Will remove “Information”, i.e. rename to “Under Keel Clearance Management”, consistent with other published information</w:t>
      </w:r>
    </w:p>
  </w:comment>
  <w:comment w:id="641" w:author="Jason Rhee" w:date="2024-02-29T13:59:00Z" w:initials="JR">
    <w:p w14:paraId="07EE7FD5" w14:textId="0F1FB28C" w:rsidR="00BC76E4" w:rsidRDefault="00BC76E4" w:rsidP="00BC76E4">
      <w:pPr>
        <w:pStyle w:val="CommentText"/>
        <w:jc w:val="left"/>
      </w:pPr>
      <w:r>
        <w:rPr>
          <w:rStyle w:val="CommentReference"/>
        </w:rPr>
        <w:annotationRef/>
      </w:r>
      <w:r>
        <w:t>LP: Does this need a little more 'meat on the bone', or will it be readily understood?</w:t>
      </w:r>
    </w:p>
  </w:comment>
  <w:comment w:id="642"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644" w:author="Jason Rhee" w:date="2024-07-25T23:27:00Z" w:initials="JR">
    <w:p w14:paraId="2D962328" w14:textId="77777777" w:rsidR="00686AD5" w:rsidRDefault="00686AD5" w:rsidP="00686AD5">
      <w:pPr>
        <w:pStyle w:val="CommentText"/>
        <w:jc w:val="left"/>
      </w:pPr>
      <w:r>
        <w:rPr>
          <w:rStyle w:val="CommentReference"/>
        </w:rPr>
        <w:annotationRef/>
      </w:r>
      <w:r>
        <w:t>Needs to be updated</w:t>
      </w:r>
    </w:p>
  </w:comment>
  <w:comment w:id="691" w:author="Jason Rhee" w:date="2024-02-29T14:05:00Z" w:initials="JR">
    <w:p w14:paraId="5FCAC4F9" w14:textId="2927FCF5" w:rsidR="004B71B7" w:rsidRDefault="004B71B7" w:rsidP="004B71B7">
      <w:pPr>
        <w:pStyle w:val="CommentText"/>
        <w:jc w:val="left"/>
      </w:pPr>
      <w:r>
        <w:rPr>
          <w:rStyle w:val="CommentReference"/>
        </w:rPr>
        <w:annotationRef/>
      </w:r>
      <w:r>
        <w:t>LP: ??</w:t>
      </w:r>
    </w:p>
  </w:comment>
  <w:comment w:id="692"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708"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709" w:author="Jason Rhee" w:date="2024-07-25T17:58:00Z" w:initials="JR">
    <w:p w14:paraId="1BF37129" w14:textId="77777777" w:rsidR="0024407C" w:rsidRDefault="0024407C" w:rsidP="0024407C">
      <w:pPr>
        <w:pStyle w:val="CommentText"/>
        <w:jc w:val="left"/>
      </w:pPr>
      <w:r>
        <w:rPr>
          <w:rStyle w:val="CommentReference"/>
        </w:rPr>
        <w:annotationRef/>
      </w:r>
      <w:r>
        <w:t>Amended to “for example”</w:t>
      </w:r>
    </w:p>
  </w:comment>
  <w:comment w:id="713" w:author="Jason Rhee" w:date="2024-02-29T14:06:00Z" w:initials="JR">
    <w:p w14:paraId="4238C17B" w14:textId="3C34BBED" w:rsidR="00AD0967" w:rsidRDefault="00AD0967" w:rsidP="00AD0967">
      <w:pPr>
        <w:pStyle w:val="CommentText"/>
        <w:jc w:val="left"/>
      </w:pPr>
      <w:r>
        <w:rPr>
          <w:rStyle w:val="CommentReference"/>
        </w:rPr>
        <w:annotationRef/>
      </w:r>
      <w:r>
        <w:t>LP: Here's the approximately thing, again.</w:t>
      </w:r>
    </w:p>
  </w:comment>
  <w:comment w:id="714" w:author="Jason Rhee" w:date="2024-07-25T17:58:00Z" w:initials="JR">
    <w:p w14:paraId="56BC54D4" w14:textId="77777777" w:rsidR="0024407C" w:rsidRDefault="0024407C" w:rsidP="0024407C">
      <w:pPr>
        <w:pStyle w:val="CommentText"/>
        <w:jc w:val="left"/>
      </w:pPr>
      <w:r>
        <w:rPr>
          <w:rStyle w:val="CommentReference"/>
        </w:rPr>
        <w:annotationRef/>
      </w:r>
      <w:r>
        <w:t>Amended to “for example”</w:t>
      </w:r>
    </w:p>
  </w:comment>
  <w:comment w:id="745" w:author="Jason Rhee" w:date="2024-02-29T14:06:00Z" w:initials="JR">
    <w:p w14:paraId="15DA7B29" w14:textId="35F4B3B6"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777"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785"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786"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833"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863"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866"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955"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1022"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1169"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1279"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312"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319"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409"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410"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595"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610"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617"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734"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736"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990"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2058"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2131"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3299"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3300"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3337"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3367"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3385"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3435"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1"/>
  <w15:commentEx w15:paraId="28C0A1C6" w15:done="1"/>
  <w15:commentEx w15:paraId="435933BF" w15:done="1"/>
  <w15:commentEx w15:paraId="78ED81C4" w15:paraIdParent="435933BF" w15:done="1"/>
  <w15:commentEx w15:paraId="5030C3BE" w15:done="0"/>
  <w15:commentEx w15:paraId="6E330B5B" w15:paraIdParent="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4919DE8E" w15:paraIdParent="18622901" w15:done="0"/>
  <w15:commentEx w15:paraId="269D433C" w15:done="0"/>
  <w15:commentEx w15:paraId="53F98E0C"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1"/>
  <w15:commentEx w15:paraId="1744AD09" w15:paraIdParent="244B9735" w15:done="1"/>
  <w15:commentEx w15:paraId="07EE7FD5" w15:done="1"/>
  <w15:commentEx w15:paraId="29B2D17A" w15:paraIdParent="07EE7FD5" w15:done="1"/>
  <w15:commentEx w15:paraId="2D962328" w15:done="1"/>
  <w15:commentEx w15:paraId="5FCAC4F9" w15:done="1"/>
  <w15:commentEx w15:paraId="6A310287" w15:paraIdParent="5FCAC4F9" w15:done="1"/>
  <w15:commentEx w15:paraId="03F59CE3" w15:done="1"/>
  <w15:commentEx w15:paraId="1BF37129" w15:paraIdParent="03F59CE3" w15:done="1"/>
  <w15:commentEx w15:paraId="4238C17B" w15:done="1"/>
  <w15:commentEx w15:paraId="56BC54D4" w15:paraIdParent="4238C17B" w15:done="1"/>
  <w15:commentEx w15:paraId="15DA7B29" w15:done="1"/>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0021CA4D" w15:done="0"/>
  <w15:commentEx w15:paraId="3FF64D7F" w15:done="1"/>
  <w15:commentEx w15:paraId="1C5B7E3D" w15:done="1"/>
  <w15:commentEx w15:paraId="2212D295" w15:done="1"/>
  <w15:commentEx w15:paraId="598C6256" w15:done="1"/>
  <w15:commentEx w15:paraId="1805615B" w15:done="1"/>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1"/>
  <w15:commentEx w15:paraId="727E268D" w15:done="1"/>
  <w15:commentEx w15:paraId="12334EAB" w15:done="1"/>
  <w15:commentEx w15:paraId="00E71701" w15:done="0"/>
  <w15:commentEx w15:paraId="30023614" w15:done="1"/>
  <w15:commentEx w15:paraId="126FC394" w15:done="1"/>
  <w15:commentEx w15:paraId="0AC33098" w15:done="1"/>
  <w15:commentEx w15:paraId="5AFFC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0BE6E64" w16cex:dateUtc="2024-07-25T06:20: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59DB432B" w16cex:dateUtc="2024-07-25T06:24:00Z"/>
  <w16cex:commentExtensible w16cex:durableId="183415A0" w16cex:dateUtc="2024-02-29T02:41:00Z"/>
  <w16cex:commentExtensible w16cex:durableId="29AEC070" w16cex:dateUtc="2024-02-29T02:41: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11199F6C" w16cex:dateUtc="2024-07-25T07:49:00Z"/>
  <w16cex:commentExtensible w16cex:durableId="654E3070" w16cex:dateUtc="2024-02-29T02:59:00Z"/>
  <w16cex:commentExtensible w16cex:durableId="42DC17E7" w16cex:dateUtc="2024-07-21T12:07:00Z"/>
  <w16cex:commentExtensible w16cex:durableId="5FBB5AA2" w16cex:dateUtc="2024-07-25T13:27:00Z"/>
  <w16cex:commentExtensible w16cex:durableId="53971FD0" w16cex:dateUtc="2024-02-29T03:05:00Z"/>
  <w16cex:commentExtensible w16cex:durableId="02784E6D" w16cex:dateUtc="2024-07-21T12:09:00Z"/>
  <w16cex:commentExtensible w16cex:durableId="7668A57B" w16cex:dateUtc="2024-02-29T03:05:00Z"/>
  <w16cex:commentExtensible w16cex:durableId="3909881D" w16cex:dateUtc="2024-07-25T07:58:00Z"/>
  <w16cex:commentExtensible w16cex:durableId="3CCCE453" w16cex:dateUtc="2024-02-29T03:06:00Z"/>
  <w16cex:commentExtensible w16cex:durableId="1D6C3F32" w16cex:dateUtc="2024-07-25T07:58: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6E330B5B" w16cid:durableId="30BE6E64"/>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4919DE8E" w16cid:durableId="59DB432B"/>
  <w16cid:commentId w16cid:paraId="269D433C" w16cid:durableId="183415A0"/>
  <w16cid:commentId w16cid:paraId="53F98E0C" w16cid:durableId="29AEC07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1744AD09" w16cid:durableId="11199F6C"/>
  <w16cid:commentId w16cid:paraId="07EE7FD5" w16cid:durableId="654E3070"/>
  <w16cid:commentId w16cid:paraId="29B2D17A" w16cid:durableId="42DC17E7"/>
  <w16cid:commentId w16cid:paraId="2D962328" w16cid:durableId="5FBB5AA2"/>
  <w16cid:commentId w16cid:paraId="5FCAC4F9" w16cid:durableId="53971FD0"/>
  <w16cid:commentId w16cid:paraId="6A310287" w16cid:durableId="02784E6D"/>
  <w16cid:commentId w16cid:paraId="03F59CE3" w16cid:durableId="7668A57B"/>
  <w16cid:commentId w16cid:paraId="1BF37129" w16cid:durableId="3909881D"/>
  <w16cid:commentId w16cid:paraId="4238C17B" w16cid:durableId="3CCCE453"/>
  <w16cid:commentId w16cid:paraId="56BC54D4" w16cid:durableId="1D6C3F32"/>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30023614" w16cid:durableId="285B03DD"/>
  <w16cid:commentId w16cid:paraId="126FC394" w16cid:durableId="5C7CCA40"/>
  <w16cid:commentId w16cid:paraId="0AC33098" w16cid:durableId="6F82E4CE"/>
  <w16cid:commentId w16cid:paraId="5AFFC2A9" w16cid:durableId="1BAB0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31A20" w14:textId="77777777" w:rsidR="005F6EE7" w:rsidRDefault="005F6EE7">
      <w:r>
        <w:separator/>
      </w:r>
    </w:p>
  </w:endnote>
  <w:endnote w:type="continuationSeparator" w:id="0">
    <w:p w14:paraId="091C0F5B" w14:textId="77777777" w:rsidR="005F6EE7" w:rsidRDefault="005F6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1B628B6D"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45" w:author="Jason Rhee" w:date="2024-07-26T12:23:00Z" w16du:dateUtc="2024-07-26T02:23:00Z">
      <w:r w:rsidR="00F05598" w:rsidDel="00DF7643">
        <w:rPr>
          <w:rFonts w:cs="Arial"/>
          <w:sz w:val="16"/>
        </w:rPr>
        <w:delText>November</w:delText>
      </w:r>
      <w:r w:rsidRPr="007F6DC7" w:rsidDel="00DF7643">
        <w:rPr>
          <w:rFonts w:cs="Arial"/>
          <w:sz w:val="16"/>
        </w:rPr>
        <w:delText xml:space="preserve"> 20</w:delText>
      </w:r>
      <w:r w:rsidDel="00DF7643">
        <w:rPr>
          <w:rFonts w:cs="Arial"/>
          <w:sz w:val="16"/>
        </w:rPr>
        <w:delText>23</w:delText>
      </w:r>
    </w:del>
    <w:ins w:id="46" w:author="Jason Rhee" w:date="2024-07-26T12:23:00Z" w16du:dateUtc="2024-07-26T02:23:00Z">
      <w:r w:rsidR="00DF7643">
        <w:rPr>
          <w:rFonts w:eastAsiaTheme="minorEastAsia" w:cs="Arial" w:hint="eastAsia"/>
          <w:sz w:val="16"/>
          <w:lang w:eastAsia="ko-KR"/>
        </w:rPr>
        <w:t>July 2024</w:t>
      </w:r>
    </w:ins>
    <w:r w:rsidRPr="007F6DC7">
      <w:rPr>
        <w:rFonts w:cs="Arial"/>
        <w:sz w:val="16"/>
      </w:rPr>
      <w:tab/>
    </w:r>
    <w:del w:id="47"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48" w:author="Jason Rhee" w:date="2024-07-26T12:24:00Z" w16du:dateUtc="2024-07-26T02:24:00Z">
      <w:r w:rsidR="008F108C">
        <w:rPr>
          <w:rFonts w:cs="Arial"/>
          <w:sz w:val="16"/>
        </w:rPr>
        <w:t>Edition 1.2.0</w:t>
      </w:r>
    </w:ins>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11A75CE7"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49" w:author="Jason Rhee" w:date="2024-07-26T12:24:00Z" w16du:dateUtc="2024-07-26T02:24:00Z">
      <w:r w:rsidR="00F05598" w:rsidDel="00902A20">
        <w:rPr>
          <w:rFonts w:cs="Arial"/>
          <w:sz w:val="16"/>
        </w:rPr>
        <w:delText>November</w:delText>
      </w:r>
      <w:r w:rsidRPr="00850866" w:rsidDel="00902A20">
        <w:rPr>
          <w:rFonts w:cs="Arial"/>
          <w:sz w:val="16"/>
        </w:rPr>
        <w:delText xml:space="preserve"> </w:delText>
      </w:r>
      <w:r w:rsidRPr="007F6DC7" w:rsidDel="00902A20">
        <w:rPr>
          <w:rFonts w:cs="Arial"/>
          <w:sz w:val="16"/>
        </w:rPr>
        <w:delText>20</w:delText>
      </w:r>
      <w:r w:rsidDel="00902A20">
        <w:rPr>
          <w:rFonts w:cs="Arial"/>
          <w:sz w:val="16"/>
        </w:rPr>
        <w:delText>23</w:delText>
      </w:r>
    </w:del>
    <w:ins w:id="50" w:author="Jason Rhee" w:date="2024-07-26T12:24:00Z" w16du:dateUtc="2024-07-26T02:24:00Z">
      <w:r w:rsidR="00902A20">
        <w:rPr>
          <w:rFonts w:cs="Arial"/>
          <w:sz w:val="16"/>
        </w:rPr>
        <w:t>July 2024</w:t>
      </w:r>
    </w:ins>
    <w:r w:rsidRPr="007F6DC7">
      <w:rPr>
        <w:rFonts w:cs="Arial"/>
        <w:sz w:val="16"/>
      </w:rPr>
      <w:tab/>
    </w:r>
    <w:del w:id="51"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52" w:author="Jason Rhee" w:date="2024-07-26T12:24:00Z" w16du:dateUtc="2024-07-26T02:24:00Z">
      <w:r w:rsidR="008F108C">
        <w:rPr>
          <w:rFonts w:cs="Arial"/>
          <w:sz w:val="16"/>
        </w:rPr>
        <w:t>Edition 1.2.0</w:t>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64329E9B"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263"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264" w:author="Jason Rhee" w:date="2024-07-26T12:24:00Z" w16du:dateUtc="2024-07-26T02:24:00Z">
      <w:r w:rsidR="00902A20">
        <w:rPr>
          <w:rFonts w:cs="Arial"/>
          <w:sz w:val="16"/>
        </w:rPr>
        <w:t>July 2024</w:t>
      </w:r>
    </w:ins>
    <w:r w:rsidRPr="007F6DC7">
      <w:rPr>
        <w:rFonts w:cs="Arial"/>
        <w:sz w:val="16"/>
      </w:rPr>
      <w:tab/>
    </w:r>
    <w:del w:id="265"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266" w:author="Jason Rhee" w:date="2024-07-26T12:24:00Z" w16du:dateUtc="2024-07-26T02:24:00Z">
      <w:r w:rsidR="008F108C">
        <w:rPr>
          <w:rFonts w:cs="Arial"/>
          <w:sz w:val="16"/>
        </w:rPr>
        <w:t>Edition 1.2.0</w:t>
      </w:r>
    </w:ins>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5F979DCA"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267" w:author="Jason Rhee" w:date="2024-07-26T12:24:00Z" w16du:dateUtc="2024-07-26T02:24:00Z">
      <w:r w:rsidR="00F05598"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268" w:author="Jason Rhee" w:date="2024-07-26T12:24:00Z" w16du:dateUtc="2024-07-26T02:24:00Z">
      <w:r w:rsidR="00902A20">
        <w:rPr>
          <w:rFonts w:cs="Arial"/>
          <w:sz w:val="16"/>
        </w:rPr>
        <w:t>July 2024</w:t>
      </w:r>
    </w:ins>
    <w:r w:rsidRPr="007F6DC7">
      <w:rPr>
        <w:rFonts w:cs="Arial"/>
        <w:sz w:val="16"/>
      </w:rPr>
      <w:tab/>
    </w:r>
    <w:del w:id="269"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270" w:author="Jason Rhee" w:date="2024-07-26T12:24:00Z" w16du:dateUtc="2024-07-26T02:24:00Z">
      <w:r w:rsidR="008F108C">
        <w:rPr>
          <w:rFonts w:cs="Arial"/>
          <w:sz w:val="16"/>
        </w:rPr>
        <w:t>Edition 1.2.0</w:t>
      </w:r>
    </w:ins>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7E1C4A1B"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1761"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1762" w:author="Jason Rhee" w:date="2024-07-26T12:24:00Z" w16du:dateUtc="2024-07-26T02:24:00Z">
      <w:r w:rsidR="00902A20">
        <w:rPr>
          <w:rFonts w:cs="Arial"/>
          <w:sz w:val="16"/>
        </w:rPr>
        <w:t>July 2024</w:t>
      </w:r>
    </w:ins>
    <w:r>
      <w:rPr>
        <w:rFonts w:cs="Arial"/>
        <w:sz w:val="16"/>
      </w:rPr>
      <w:tab/>
    </w:r>
    <w:del w:id="1763" w:author="Jason Rhee" w:date="2024-07-26T12:24:00Z" w16du:dateUtc="2024-07-26T02:24:00Z">
      <w:r w:rsidDel="008F108C">
        <w:rPr>
          <w:rFonts w:cs="Arial"/>
          <w:sz w:val="16"/>
        </w:rPr>
        <w:delText>Edition 1.1.0</w:delText>
      </w:r>
    </w:del>
    <w:ins w:id="1764" w:author="Jason Rhee" w:date="2024-07-26T12:24:00Z" w16du:dateUtc="2024-07-26T02:24:00Z">
      <w:r w:rsidR="008F108C">
        <w:rPr>
          <w:rFonts w:cs="Arial"/>
          <w:sz w:val="16"/>
        </w:rPr>
        <w:t>Edition 1.2.0</w:t>
      </w:r>
    </w:ins>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68E8E908"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del w:id="1765" w:author="Jason Rhee" w:date="2024-07-26T12:24:00Z" w16du:dateUtc="2024-07-26T02:24:00Z">
      <w:r w:rsidR="00F05598" w:rsidDel="00902A20">
        <w:rPr>
          <w:rFonts w:cs="Arial"/>
          <w:sz w:val="16"/>
        </w:rPr>
        <w:delText>November</w:delText>
      </w:r>
      <w:r w:rsidDel="00902A20">
        <w:rPr>
          <w:rFonts w:cs="Arial"/>
          <w:sz w:val="16"/>
        </w:rPr>
        <w:delText xml:space="preserve"> 2023</w:delText>
      </w:r>
    </w:del>
    <w:ins w:id="1766" w:author="Jason Rhee" w:date="2024-07-26T12:24:00Z" w16du:dateUtc="2024-07-26T02:24:00Z">
      <w:r w:rsidR="00902A20">
        <w:rPr>
          <w:rFonts w:cs="Arial"/>
          <w:sz w:val="16"/>
        </w:rPr>
        <w:t>July 2024</w:t>
      </w:r>
    </w:ins>
    <w:r>
      <w:rPr>
        <w:rFonts w:cs="Arial"/>
        <w:sz w:val="16"/>
      </w:rPr>
      <w:tab/>
    </w:r>
    <w:del w:id="1767" w:author="Jason Rhee" w:date="2024-07-26T12:24:00Z" w16du:dateUtc="2024-07-26T02:24:00Z">
      <w:r w:rsidDel="008F108C">
        <w:rPr>
          <w:rFonts w:cs="Arial"/>
          <w:sz w:val="16"/>
        </w:rPr>
        <w:delText>Edition 1.1.0</w:delText>
      </w:r>
    </w:del>
    <w:ins w:id="1768" w:author="Jason Rhee" w:date="2024-07-26T12:24:00Z" w16du:dateUtc="2024-07-26T02:24:00Z">
      <w:r w:rsidR="008F108C">
        <w:rPr>
          <w:rFonts w:cs="Arial"/>
          <w:sz w:val="16"/>
        </w:rPr>
        <w:t>Edition 1.2.0</w:t>
      </w:r>
    </w:ins>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638D2244"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4091"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4092" w:author="Jason Rhee" w:date="2024-07-26T12:24:00Z" w16du:dateUtc="2024-07-26T02:24:00Z">
      <w:r w:rsidR="00902A20">
        <w:rPr>
          <w:rFonts w:cs="Arial"/>
          <w:sz w:val="16"/>
        </w:rPr>
        <w:t>July 2024</w:t>
      </w:r>
    </w:ins>
    <w:r w:rsidRPr="007F6DC7">
      <w:rPr>
        <w:rFonts w:cs="Arial"/>
        <w:sz w:val="16"/>
      </w:rPr>
      <w:tab/>
    </w:r>
    <w:del w:id="4093"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4094" w:author="Jason Rhee" w:date="2024-07-26T12:24:00Z" w16du:dateUtc="2024-07-26T02:24:00Z">
      <w:r w:rsidR="008F108C">
        <w:rPr>
          <w:rFonts w:cs="Arial"/>
          <w:sz w:val="16"/>
        </w:rPr>
        <w:t>Edition 1.2.0</w:t>
      </w:r>
    </w:ins>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6A9403F0"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4095" w:author="Jason Rhee" w:date="2024-07-26T12:24:00Z" w16du:dateUtc="2024-07-26T02:24:00Z">
      <w:r w:rsidR="00890FFC" w:rsidDel="00902A20">
        <w:rPr>
          <w:rFonts w:cs="Arial"/>
          <w:sz w:val="16"/>
        </w:rPr>
        <w:delText>November</w:delText>
      </w:r>
      <w:r w:rsidRPr="007F6DC7" w:rsidDel="00902A20">
        <w:rPr>
          <w:rFonts w:cs="Arial"/>
          <w:sz w:val="16"/>
        </w:rPr>
        <w:delText xml:space="preserve"> 20</w:delText>
      </w:r>
      <w:r w:rsidDel="00902A20">
        <w:rPr>
          <w:rFonts w:cs="Arial"/>
          <w:sz w:val="16"/>
        </w:rPr>
        <w:delText>23</w:delText>
      </w:r>
    </w:del>
    <w:ins w:id="4096" w:author="Jason Rhee" w:date="2024-07-26T12:24:00Z" w16du:dateUtc="2024-07-26T02:24:00Z">
      <w:r w:rsidR="00902A20">
        <w:rPr>
          <w:rFonts w:cs="Arial"/>
          <w:sz w:val="16"/>
        </w:rPr>
        <w:t>July 2024</w:t>
      </w:r>
    </w:ins>
    <w:r w:rsidRPr="007F6DC7">
      <w:rPr>
        <w:rFonts w:cs="Arial"/>
        <w:sz w:val="16"/>
      </w:rPr>
      <w:tab/>
    </w:r>
    <w:del w:id="4097" w:author="Jason Rhee" w:date="2024-07-26T12:24:00Z" w16du:dateUtc="2024-07-26T02:24:00Z">
      <w:r w:rsidRPr="007F6DC7" w:rsidDel="008F108C">
        <w:rPr>
          <w:rFonts w:cs="Arial"/>
          <w:sz w:val="16"/>
        </w:rPr>
        <w:delText>Edition 1.</w:delText>
      </w:r>
      <w:r w:rsidDel="008F108C">
        <w:rPr>
          <w:rFonts w:cs="Arial"/>
          <w:sz w:val="16"/>
        </w:rPr>
        <w:delText>1</w:delText>
      </w:r>
      <w:r w:rsidRPr="007F6DC7" w:rsidDel="008F108C">
        <w:rPr>
          <w:rFonts w:cs="Arial"/>
          <w:sz w:val="16"/>
        </w:rPr>
        <w:delText>.0</w:delText>
      </w:r>
    </w:del>
    <w:ins w:id="4098" w:author="Jason Rhee" w:date="2024-07-26T12:24:00Z" w16du:dateUtc="2024-07-26T02:24:00Z">
      <w:r w:rsidR="008F108C">
        <w:rPr>
          <w:rFonts w:cs="Arial"/>
          <w:sz w:val="16"/>
        </w:rPr>
        <w:t>Edition 1.2.0</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627335" w14:textId="77777777" w:rsidR="005F6EE7" w:rsidRDefault="005F6EE7">
      <w:r>
        <w:separator/>
      </w:r>
    </w:p>
  </w:footnote>
  <w:footnote w:type="continuationSeparator" w:id="0">
    <w:p w14:paraId="552CF1CE" w14:textId="77777777" w:rsidR="005F6EE7" w:rsidRDefault="005F6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189A6BC7"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 xml:space="preserve">Under Keel Clearance Management </w:t>
    </w:r>
    <w:del w:id="43" w:author="Jason Rhee" w:date="2024-07-25T17:50:00Z" w16du:dateUtc="2024-07-25T07:50: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280C7978"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44"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656E34"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 xml:space="preserve">Under Keel Clearance Management </w:t>
    </w:r>
    <w:del w:id="1759"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20649BC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 xml:space="preserve">Under Keel Clearance Management </w:t>
    </w:r>
    <w:del w:id="1760" w:author="Jason Rhee" w:date="2024-07-25T17:51:00Z" w16du:dateUtc="2024-07-25T07:51:00Z">
      <w:r w:rsidDel="00BC7DFA">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4D071B98"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 xml:space="preserve">Under Keel Clearance Management </w:t>
    </w:r>
    <w:del w:id="4089" w:author="Jason Rhee" w:date="2024-07-25T17:51:00Z" w16du:dateUtc="2024-07-25T07:51:00Z">
      <w:r w:rsidDel="009D16E1">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282AFD43"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4090" w:author="Jason Rhee" w:date="2024-07-25T17:51:00Z" w16du:dateUtc="2024-07-25T07:51:00Z">
      <w:r w:rsidDel="004D15D8">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BB7"/>
    <w:rsid w:val="000018A4"/>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CEB"/>
    <w:rsid w:val="00031D91"/>
    <w:rsid w:val="0003240A"/>
    <w:rsid w:val="00032F22"/>
    <w:rsid w:val="000345D9"/>
    <w:rsid w:val="00035108"/>
    <w:rsid w:val="0003528A"/>
    <w:rsid w:val="000356FA"/>
    <w:rsid w:val="00035815"/>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37"/>
    <w:rsid w:val="00045F4B"/>
    <w:rsid w:val="0004761E"/>
    <w:rsid w:val="00047C46"/>
    <w:rsid w:val="00047F6B"/>
    <w:rsid w:val="00050202"/>
    <w:rsid w:val="000509BA"/>
    <w:rsid w:val="00050B03"/>
    <w:rsid w:val="000517C1"/>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0C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1644"/>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3DE1"/>
    <w:rsid w:val="000A40D0"/>
    <w:rsid w:val="000A457A"/>
    <w:rsid w:val="000A45DF"/>
    <w:rsid w:val="000A5998"/>
    <w:rsid w:val="000A60E9"/>
    <w:rsid w:val="000A61BE"/>
    <w:rsid w:val="000A6853"/>
    <w:rsid w:val="000A6CF6"/>
    <w:rsid w:val="000A7861"/>
    <w:rsid w:val="000B0FF2"/>
    <w:rsid w:val="000B11CD"/>
    <w:rsid w:val="000B128A"/>
    <w:rsid w:val="000B15B3"/>
    <w:rsid w:val="000B2FB7"/>
    <w:rsid w:val="000B39E5"/>
    <w:rsid w:val="000B3E51"/>
    <w:rsid w:val="000B3F15"/>
    <w:rsid w:val="000B3F51"/>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271F"/>
    <w:rsid w:val="000D3100"/>
    <w:rsid w:val="000D3C93"/>
    <w:rsid w:val="000D3ED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074"/>
    <w:rsid w:val="000F1CB8"/>
    <w:rsid w:val="000F1EC7"/>
    <w:rsid w:val="000F221C"/>
    <w:rsid w:val="000F2AEA"/>
    <w:rsid w:val="000F531B"/>
    <w:rsid w:val="000F6A4D"/>
    <w:rsid w:val="000F7029"/>
    <w:rsid w:val="000F75BD"/>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1CFF"/>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361"/>
    <w:rsid w:val="00142616"/>
    <w:rsid w:val="001437C7"/>
    <w:rsid w:val="00143BA6"/>
    <w:rsid w:val="00143BFC"/>
    <w:rsid w:val="00143F82"/>
    <w:rsid w:val="0014412A"/>
    <w:rsid w:val="00144C2B"/>
    <w:rsid w:val="00145E83"/>
    <w:rsid w:val="00146090"/>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CE0"/>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67C87"/>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3DF1"/>
    <w:rsid w:val="00186811"/>
    <w:rsid w:val="001868A1"/>
    <w:rsid w:val="00186CF4"/>
    <w:rsid w:val="0018781B"/>
    <w:rsid w:val="001878CD"/>
    <w:rsid w:val="0019003C"/>
    <w:rsid w:val="00190653"/>
    <w:rsid w:val="00190AF8"/>
    <w:rsid w:val="00190C69"/>
    <w:rsid w:val="00191E6A"/>
    <w:rsid w:val="001922CE"/>
    <w:rsid w:val="00192A1C"/>
    <w:rsid w:val="00193704"/>
    <w:rsid w:val="0019384E"/>
    <w:rsid w:val="00193A8C"/>
    <w:rsid w:val="00193B0E"/>
    <w:rsid w:val="001944BA"/>
    <w:rsid w:val="001947CB"/>
    <w:rsid w:val="00194B2D"/>
    <w:rsid w:val="00195D9D"/>
    <w:rsid w:val="00195FB8"/>
    <w:rsid w:val="0019692E"/>
    <w:rsid w:val="00197B73"/>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86A"/>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052"/>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7B5"/>
    <w:rsid w:val="00210A5D"/>
    <w:rsid w:val="00210A7B"/>
    <w:rsid w:val="00211B9A"/>
    <w:rsid w:val="00211F93"/>
    <w:rsid w:val="00213311"/>
    <w:rsid w:val="00213A2E"/>
    <w:rsid w:val="00215D0F"/>
    <w:rsid w:val="0021661B"/>
    <w:rsid w:val="00217DE6"/>
    <w:rsid w:val="00220030"/>
    <w:rsid w:val="002204BA"/>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07C"/>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55"/>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A50"/>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1BD"/>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5F62"/>
    <w:rsid w:val="003265E4"/>
    <w:rsid w:val="00326616"/>
    <w:rsid w:val="00326B39"/>
    <w:rsid w:val="003275BF"/>
    <w:rsid w:val="0032786B"/>
    <w:rsid w:val="00327DCB"/>
    <w:rsid w:val="00330739"/>
    <w:rsid w:val="00330823"/>
    <w:rsid w:val="003314F4"/>
    <w:rsid w:val="00331C2F"/>
    <w:rsid w:val="003328B3"/>
    <w:rsid w:val="00332A8F"/>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1"/>
    <w:rsid w:val="00346B9B"/>
    <w:rsid w:val="0034745C"/>
    <w:rsid w:val="003477BE"/>
    <w:rsid w:val="00347FF8"/>
    <w:rsid w:val="0035004D"/>
    <w:rsid w:val="0035120F"/>
    <w:rsid w:val="0035179E"/>
    <w:rsid w:val="003518B2"/>
    <w:rsid w:val="00352BAA"/>
    <w:rsid w:val="00352D10"/>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45DE"/>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5E21"/>
    <w:rsid w:val="003B63F7"/>
    <w:rsid w:val="003B67D5"/>
    <w:rsid w:val="003B6E33"/>
    <w:rsid w:val="003B7877"/>
    <w:rsid w:val="003B7F8F"/>
    <w:rsid w:val="003C0A06"/>
    <w:rsid w:val="003C0AD2"/>
    <w:rsid w:val="003C10C7"/>
    <w:rsid w:val="003C161E"/>
    <w:rsid w:val="003C1FC0"/>
    <w:rsid w:val="003C248E"/>
    <w:rsid w:val="003C2556"/>
    <w:rsid w:val="003C26AB"/>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54A"/>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8C8"/>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67BB"/>
    <w:rsid w:val="00456F12"/>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2A3"/>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1FE"/>
    <w:rsid w:val="00486AC3"/>
    <w:rsid w:val="00487533"/>
    <w:rsid w:val="004878A6"/>
    <w:rsid w:val="00490D1C"/>
    <w:rsid w:val="004911E1"/>
    <w:rsid w:val="00491E2D"/>
    <w:rsid w:val="00491E58"/>
    <w:rsid w:val="00492958"/>
    <w:rsid w:val="00492FFC"/>
    <w:rsid w:val="004934F6"/>
    <w:rsid w:val="00493740"/>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92B"/>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5D8"/>
    <w:rsid w:val="004D18AB"/>
    <w:rsid w:val="004D1F36"/>
    <w:rsid w:val="004D3B7E"/>
    <w:rsid w:val="004D3C1E"/>
    <w:rsid w:val="004D40E9"/>
    <w:rsid w:val="004D4A8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1D31"/>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3BE"/>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4E3"/>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1E0E"/>
    <w:rsid w:val="00592500"/>
    <w:rsid w:val="005926C7"/>
    <w:rsid w:val="005928CA"/>
    <w:rsid w:val="00592AA4"/>
    <w:rsid w:val="00593EA5"/>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5DD7"/>
    <w:rsid w:val="005F6B6E"/>
    <w:rsid w:val="005F6EE7"/>
    <w:rsid w:val="005F727F"/>
    <w:rsid w:val="005F7C49"/>
    <w:rsid w:val="005F7F55"/>
    <w:rsid w:val="00600A62"/>
    <w:rsid w:val="00602170"/>
    <w:rsid w:val="006022BC"/>
    <w:rsid w:val="006027FF"/>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6E1"/>
    <w:rsid w:val="0061280A"/>
    <w:rsid w:val="00613056"/>
    <w:rsid w:val="006135B3"/>
    <w:rsid w:val="00614402"/>
    <w:rsid w:val="00615D0E"/>
    <w:rsid w:val="006162D3"/>
    <w:rsid w:val="00616826"/>
    <w:rsid w:val="006169FA"/>
    <w:rsid w:val="00616C42"/>
    <w:rsid w:val="00616E19"/>
    <w:rsid w:val="006171D2"/>
    <w:rsid w:val="00617B37"/>
    <w:rsid w:val="00620248"/>
    <w:rsid w:val="00621922"/>
    <w:rsid w:val="006220E0"/>
    <w:rsid w:val="006236E2"/>
    <w:rsid w:val="006237AC"/>
    <w:rsid w:val="00623AAF"/>
    <w:rsid w:val="0062438A"/>
    <w:rsid w:val="006244FC"/>
    <w:rsid w:val="00624835"/>
    <w:rsid w:val="00624EFB"/>
    <w:rsid w:val="006254B4"/>
    <w:rsid w:val="00625D4D"/>
    <w:rsid w:val="00626A31"/>
    <w:rsid w:val="00626AB0"/>
    <w:rsid w:val="00627784"/>
    <w:rsid w:val="00627E6D"/>
    <w:rsid w:val="00627EED"/>
    <w:rsid w:val="006311D6"/>
    <w:rsid w:val="00631719"/>
    <w:rsid w:val="006320A5"/>
    <w:rsid w:val="00632A77"/>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257"/>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99C"/>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918"/>
    <w:rsid w:val="00685A30"/>
    <w:rsid w:val="00686AD5"/>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4D6"/>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3140"/>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6451"/>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2F29"/>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8B"/>
    <w:rsid w:val="007537A6"/>
    <w:rsid w:val="007547BF"/>
    <w:rsid w:val="007551A4"/>
    <w:rsid w:val="0075560D"/>
    <w:rsid w:val="00755792"/>
    <w:rsid w:val="007606DE"/>
    <w:rsid w:val="00760ABA"/>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010"/>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C7DC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3694"/>
    <w:rsid w:val="008058D4"/>
    <w:rsid w:val="00806AA0"/>
    <w:rsid w:val="00807506"/>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4D9F"/>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4102"/>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03D"/>
    <w:rsid w:val="00864799"/>
    <w:rsid w:val="008647FE"/>
    <w:rsid w:val="00865299"/>
    <w:rsid w:val="008658ED"/>
    <w:rsid w:val="00865977"/>
    <w:rsid w:val="0086625B"/>
    <w:rsid w:val="0086635B"/>
    <w:rsid w:val="00866DFE"/>
    <w:rsid w:val="008672B2"/>
    <w:rsid w:val="00867753"/>
    <w:rsid w:val="0087062E"/>
    <w:rsid w:val="0087071B"/>
    <w:rsid w:val="008717F6"/>
    <w:rsid w:val="00871A7A"/>
    <w:rsid w:val="00871D38"/>
    <w:rsid w:val="00872117"/>
    <w:rsid w:val="0087238A"/>
    <w:rsid w:val="00873016"/>
    <w:rsid w:val="0087321D"/>
    <w:rsid w:val="00873FF2"/>
    <w:rsid w:val="00874D17"/>
    <w:rsid w:val="00875123"/>
    <w:rsid w:val="008757B5"/>
    <w:rsid w:val="00875B5E"/>
    <w:rsid w:val="008760F1"/>
    <w:rsid w:val="00876177"/>
    <w:rsid w:val="008762E6"/>
    <w:rsid w:val="00876496"/>
    <w:rsid w:val="008769D2"/>
    <w:rsid w:val="00876C65"/>
    <w:rsid w:val="008776C3"/>
    <w:rsid w:val="00877AB0"/>
    <w:rsid w:val="0088116D"/>
    <w:rsid w:val="008818E2"/>
    <w:rsid w:val="00881BFF"/>
    <w:rsid w:val="00881C9E"/>
    <w:rsid w:val="00881D5E"/>
    <w:rsid w:val="008821E8"/>
    <w:rsid w:val="008823A4"/>
    <w:rsid w:val="00882557"/>
    <w:rsid w:val="00882E7A"/>
    <w:rsid w:val="008830DB"/>
    <w:rsid w:val="00883BD2"/>
    <w:rsid w:val="00883BE9"/>
    <w:rsid w:val="00884BF8"/>
    <w:rsid w:val="0088639D"/>
    <w:rsid w:val="00886441"/>
    <w:rsid w:val="008866D9"/>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C6850"/>
    <w:rsid w:val="008D041D"/>
    <w:rsid w:val="008D05D2"/>
    <w:rsid w:val="008D07AF"/>
    <w:rsid w:val="008D0A0A"/>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071"/>
    <w:rsid w:val="008F108C"/>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2A20"/>
    <w:rsid w:val="00903B01"/>
    <w:rsid w:val="00904690"/>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565"/>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2B8B"/>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3BD"/>
    <w:rsid w:val="009C480A"/>
    <w:rsid w:val="009C4842"/>
    <w:rsid w:val="009C5537"/>
    <w:rsid w:val="009C6346"/>
    <w:rsid w:val="009C6828"/>
    <w:rsid w:val="009C68D7"/>
    <w:rsid w:val="009C6937"/>
    <w:rsid w:val="009C6D69"/>
    <w:rsid w:val="009C6FF3"/>
    <w:rsid w:val="009D00F0"/>
    <w:rsid w:val="009D0A53"/>
    <w:rsid w:val="009D0CB9"/>
    <w:rsid w:val="009D1514"/>
    <w:rsid w:val="009D1539"/>
    <w:rsid w:val="009D159A"/>
    <w:rsid w:val="009D16E1"/>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249"/>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1ED"/>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17B41"/>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5A3"/>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3428"/>
    <w:rsid w:val="00A5444D"/>
    <w:rsid w:val="00A544FA"/>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2D0D"/>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2D94"/>
    <w:rsid w:val="00A73236"/>
    <w:rsid w:val="00A74030"/>
    <w:rsid w:val="00A746E5"/>
    <w:rsid w:val="00A748B0"/>
    <w:rsid w:val="00A74FD4"/>
    <w:rsid w:val="00A7557B"/>
    <w:rsid w:val="00A75F69"/>
    <w:rsid w:val="00A765BF"/>
    <w:rsid w:val="00A7667C"/>
    <w:rsid w:val="00A76FDC"/>
    <w:rsid w:val="00A7714F"/>
    <w:rsid w:val="00A7728A"/>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BC2"/>
    <w:rsid w:val="00AA3E43"/>
    <w:rsid w:val="00AA4459"/>
    <w:rsid w:val="00AA4E0A"/>
    <w:rsid w:val="00AA4EEE"/>
    <w:rsid w:val="00AA5787"/>
    <w:rsid w:val="00AA6349"/>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132"/>
    <w:rsid w:val="00AB5811"/>
    <w:rsid w:val="00AB63BA"/>
    <w:rsid w:val="00AB67E9"/>
    <w:rsid w:val="00AB697F"/>
    <w:rsid w:val="00AB73FF"/>
    <w:rsid w:val="00AB7963"/>
    <w:rsid w:val="00AC02C8"/>
    <w:rsid w:val="00AC08F3"/>
    <w:rsid w:val="00AC0D79"/>
    <w:rsid w:val="00AC168D"/>
    <w:rsid w:val="00AC1E5F"/>
    <w:rsid w:val="00AC2813"/>
    <w:rsid w:val="00AC360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320"/>
    <w:rsid w:val="00AD7C43"/>
    <w:rsid w:val="00AE21D7"/>
    <w:rsid w:val="00AE2E09"/>
    <w:rsid w:val="00AE33AD"/>
    <w:rsid w:val="00AE4687"/>
    <w:rsid w:val="00AE47AC"/>
    <w:rsid w:val="00AE47E5"/>
    <w:rsid w:val="00AE4A6F"/>
    <w:rsid w:val="00AE4B5B"/>
    <w:rsid w:val="00AE4BAC"/>
    <w:rsid w:val="00AE52AA"/>
    <w:rsid w:val="00AE56B9"/>
    <w:rsid w:val="00AE5FD5"/>
    <w:rsid w:val="00AE6692"/>
    <w:rsid w:val="00AE6EAE"/>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25E3"/>
    <w:rsid w:val="00B04390"/>
    <w:rsid w:val="00B04AC7"/>
    <w:rsid w:val="00B04F02"/>
    <w:rsid w:val="00B056AE"/>
    <w:rsid w:val="00B061FF"/>
    <w:rsid w:val="00B06F2E"/>
    <w:rsid w:val="00B10839"/>
    <w:rsid w:val="00B10947"/>
    <w:rsid w:val="00B109EE"/>
    <w:rsid w:val="00B111BD"/>
    <w:rsid w:val="00B11B94"/>
    <w:rsid w:val="00B11FD7"/>
    <w:rsid w:val="00B128D2"/>
    <w:rsid w:val="00B12C5A"/>
    <w:rsid w:val="00B1317C"/>
    <w:rsid w:val="00B13344"/>
    <w:rsid w:val="00B137CC"/>
    <w:rsid w:val="00B14A1E"/>
    <w:rsid w:val="00B14E7D"/>
    <w:rsid w:val="00B15142"/>
    <w:rsid w:val="00B15432"/>
    <w:rsid w:val="00B159D9"/>
    <w:rsid w:val="00B16610"/>
    <w:rsid w:val="00B16EDD"/>
    <w:rsid w:val="00B17869"/>
    <w:rsid w:val="00B17EB2"/>
    <w:rsid w:val="00B20023"/>
    <w:rsid w:val="00B2121A"/>
    <w:rsid w:val="00B2172E"/>
    <w:rsid w:val="00B235BC"/>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4F26"/>
    <w:rsid w:val="00B356C5"/>
    <w:rsid w:val="00B35750"/>
    <w:rsid w:val="00B36124"/>
    <w:rsid w:val="00B366A1"/>
    <w:rsid w:val="00B3727B"/>
    <w:rsid w:val="00B372DE"/>
    <w:rsid w:val="00B37FF5"/>
    <w:rsid w:val="00B40F73"/>
    <w:rsid w:val="00B413FE"/>
    <w:rsid w:val="00B41FBA"/>
    <w:rsid w:val="00B4247F"/>
    <w:rsid w:val="00B4329F"/>
    <w:rsid w:val="00B447BA"/>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86F"/>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6DF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3E"/>
    <w:rsid w:val="00BA5ED9"/>
    <w:rsid w:val="00BA64F7"/>
    <w:rsid w:val="00BA6595"/>
    <w:rsid w:val="00BA6E3F"/>
    <w:rsid w:val="00BA6F41"/>
    <w:rsid w:val="00BA7AA4"/>
    <w:rsid w:val="00BA7D22"/>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DFA"/>
    <w:rsid w:val="00BC7E83"/>
    <w:rsid w:val="00BC7EE0"/>
    <w:rsid w:val="00BD028A"/>
    <w:rsid w:val="00BD07F9"/>
    <w:rsid w:val="00BD0CC1"/>
    <w:rsid w:val="00BD0DB1"/>
    <w:rsid w:val="00BD11C7"/>
    <w:rsid w:val="00BD1300"/>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2A9"/>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6D9"/>
    <w:rsid w:val="00C45ECD"/>
    <w:rsid w:val="00C460F9"/>
    <w:rsid w:val="00C462C5"/>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56420"/>
    <w:rsid w:val="00C60894"/>
    <w:rsid w:val="00C6189E"/>
    <w:rsid w:val="00C61F76"/>
    <w:rsid w:val="00C623C0"/>
    <w:rsid w:val="00C62437"/>
    <w:rsid w:val="00C6282A"/>
    <w:rsid w:val="00C63713"/>
    <w:rsid w:val="00C63791"/>
    <w:rsid w:val="00C641FA"/>
    <w:rsid w:val="00C645D2"/>
    <w:rsid w:val="00C64FE3"/>
    <w:rsid w:val="00C651A1"/>
    <w:rsid w:val="00C651F6"/>
    <w:rsid w:val="00C661C4"/>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5C3"/>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3D88"/>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2E92"/>
    <w:rsid w:val="00D138A3"/>
    <w:rsid w:val="00D13F39"/>
    <w:rsid w:val="00D146E5"/>
    <w:rsid w:val="00D149EE"/>
    <w:rsid w:val="00D14C79"/>
    <w:rsid w:val="00D14D02"/>
    <w:rsid w:val="00D1527E"/>
    <w:rsid w:val="00D1558C"/>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3C25"/>
    <w:rsid w:val="00D35AFC"/>
    <w:rsid w:val="00D37E6A"/>
    <w:rsid w:val="00D40E29"/>
    <w:rsid w:val="00D412E4"/>
    <w:rsid w:val="00D41B9A"/>
    <w:rsid w:val="00D44915"/>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5D9"/>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778"/>
    <w:rsid w:val="00DB4881"/>
    <w:rsid w:val="00DB4DBD"/>
    <w:rsid w:val="00DB58FA"/>
    <w:rsid w:val="00DB6272"/>
    <w:rsid w:val="00DB6A7E"/>
    <w:rsid w:val="00DC040C"/>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30A6"/>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DF7643"/>
    <w:rsid w:val="00E008D7"/>
    <w:rsid w:val="00E00A31"/>
    <w:rsid w:val="00E00A7B"/>
    <w:rsid w:val="00E00D88"/>
    <w:rsid w:val="00E010FB"/>
    <w:rsid w:val="00E01560"/>
    <w:rsid w:val="00E019D3"/>
    <w:rsid w:val="00E01A35"/>
    <w:rsid w:val="00E01C78"/>
    <w:rsid w:val="00E01E14"/>
    <w:rsid w:val="00E02643"/>
    <w:rsid w:val="00E02C3C"/>
    <w:rsid w:val="00E03298"/>
    <w:rsid w:val="00E039A5"/>
    <w:rsid w:val="00E03FD6"/>
    <w:rsid w:val="00E04340"/>
    <w:rsid w:val="00E04650"/>
    <w:rsid w:val="00E04C40"/>
    <w:rsid w:val="00E0596B"/>
    <w:rsid w:val="00E060FF"/>
    <w:rsid w:val="00E071F8"/>
    <w:rsid w:val="00E10145"/>
    <w:rsid w:val="00E1024D"/>
    <w:rsid w:val="00E10401"/>
    <w:rsid w:val="00E117CD"/>
    <w:rsid w:val="00E128AA"/>
    <w:rsid w:val="00E12C79"/>
    <w:rsid w:val="00E135DE"/>
    <w:rsid w:val="00E13E48"/>
    <w:rsid w:val="00E14AC8"/>
    <w:rsid w:val="00E14CED"/>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CF5"/>
    <w:rsid w:val="00E67EBE"/>
    <w:rsid w:val="00E7102E"/>
    <w:rsid w:val="00E71041"/>
    <w:rsid w:val="00E710B7"/>
    <w:rsid w:val="00E714F5"/>
    <w:rsid w:val="00E71AA0"/>
    <w:rsid w:val="00E724D7"/>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4F38"/>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D3C"/>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8B0"/>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2A3"/>
    <w:rsid w:val="00F16EA8"/>
    <w:rsid w:val="00F207F3"/>
    <w:rsid w:val="00F215CD"/>
    <w:rsid w:val="00F21B80"/>
    <w:rsid w:val="00F22C43"/>
    <w:rsid w:val="00F243B7"/>
    <w:rsid w:val="00F24A64"/>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0FF5"/>
    <w:rsid w:val="00F41080"/>
    <w:rsid w:val="00F41A0E"/>
    <w:rsid w:val="00F42215"/>
    <w:rsid w:val="00F42496"/>
    <w:rsid w:val="00F43CB1"/>
    <w:rsid w:val="00F43DE3"/>
    <w:rsid w:val="00F4471E"/>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5E02"/>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5F9C"/>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42" Type="http://schemas.openxmlformats.org/officeDocument/2006/relationships/image" Target="media/image16.emf"/><Relationship Id="rId47" Type="http://schemas.openxmlformats.org/officeDocument/2006/relationships/footer" Target="footer7.xml"/><Relationship Id="rId63" Type="http://schemas.openxmlformats.org/officeDocument/2006/relationships/image" Target="media/image26.jpeg"/><Relationship Id="rId68" Type="http://schemas.openxmlformats.org/officeDocument/2006/relationships/image" Target="media/image29.jpeg"/><Relationship Id="rId84" Type="http://schemas.openxmlformats.org/officeDocument/2006/relationships/hyperlink" Target="http://www.iho.int/S124/gml/cs0/0.1" TargetMode="External"/><Relationship Id="rId89"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www.epsg-registry.org/" TargetMode="External"/><Relationship Id="rId40" Type="http://schemas.openxmlformats.org/officeDocument/2006/relationships/image" Target="media/image14.jpeg"/><Relationship Id="rId45" Type="http://schemas.openxmlformats.org/officeDocument/2006/relationships/header" Target="header5.xml"/><Relationship Id="rId53" Type="http://schemas.openxmlformats.org/officeDocument/2006/relationships/hyperlink" Target="http://www.iho.int/S124/gml/cs0/0.1" TargetMode="External"/><Relationship Id="rId58" Type="http://schemas.openxmlformats.org/officeDocument/2006/relationships/image" Target="media/image22.jpeg"/><Relationship Id="rId66" Type="http://schemas.openxmlformats.org/officeDocument/2006/relationships/hyperlink" Target="http://www.iho.int/S124/gml/cs0/0.1" TargetMode="External"/><Relationship Id="rId74" Type="http://schemas.openxmlformats.org/officeDocument/2006/relationships/hyperlink" Target="http://www.iho.int/S124/gml/cs0/0.1" TargetMode="External"/><Relationship Id="rId79" Type="http://schemas.openxmlformats.org/officeDocument/2006/relationships/image" Target="media/image35.png"/><Relationship Id="rId87"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www.iho.int/S124/gml/cs0/0.1" TargetMode="External"/><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mailto:info@iho.int" TargetMode="External"/><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hyperlink" Target="http://www.iho.int/S124/gml/cs0/0.1" TargetMode="External"/><Relationship Id="rId56" Type="http://schemas.openxmlformats.org/officeDocument/2006/relationships/image" Target="media/image21.png"/><Relationship Id="rId64" Type="http://schemas.openxmlformats.org/officeDocument/2006/relationships/hyperlink" Target="http://www.iho.int/S124/gml/cs0/0.1" TargetMode="External"/><Relationship Id="rId69" Type="http://schemas.openxmlformats.org/officeDocument/2006/relationships/hyperlink" Target="http://www.iho.int/S124/gml/cs0/0.1" TargetMode="External"/><Relationship Id="rId77" Type="http://schemas.openxmlformats.org/officeDocument/2006/relationships/image" Target="media/image34.png"/><Relationship Id="rId100"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hyperlink" Target="http://www.iho.int/S124/gml/cs0/0.1" TargetMode="External"/><Relationship Id="rId80" Type="http://schemas.openxmlformats.org/officeDocument/2006/relationships/hyperlink" Target="http://www.iho.int/S124/gml/cs0/0.1" TargetMode="External"/><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hyperlink" Target="http://www.iogp.org" TargetMode="External"/><Relationship Id="rId46" Type="http://schemas.openxmlformats.org/officeDocument/2006/relationships/footer" Target="footer6.xml"/><Relationship Id="rId59" Type="http://schemas.openxmlformats.org/officeDocument/2006/relationships/image" Target="media/image23.jpeg"/><Relationship Id="rId67" Type="http://schemas.openxmlformats.org/officeDocument/2006/relationships/image" Target="media/image28.png"/><Relationship Id="rId103" Type="http://schemas.microsoft.com/office/2011/relationships/people" Target="people.xm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5.jpeg"/><Relationship Id="rId70" Type="http://schemas.openxmlformats.org/officeDocument/2006/relationships/image" Target="media/image30.png"/><Relationship Id="rId75" Type="http://schemas.openxmlformats.org/officeDocument/2006/relationships/image" Target="media/image33.jpeg"/><Relationship Id="rId83" Type="http://schemas.openxmlformats.org/officeDocument/2006/relationships/image" Target="media/image37.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hyperlink" Target="http://www.iho.int/S124/gml/cs0/0.1" TargetMode="External"/><Relationship Id="rId57" Type="http://schemas.openxmlformats.org/officeDocument/2006/relationships/hyperlink" Target="http://www.iho.int/S124/gml/cs0/0.1" TargetMode="External"/><Relationship Id="rId10" Type="http://schemas.openxmlformats.org/officeDocument/2006/relationships/image" Target="media/image3.png"/><Relationship Id="rId31" Type="http://schemas.openxmlformats.org/officeDocument/2006/relationships/hyperlink" Target="file:///C:\Users\ldp01\AppData\Local\Microsoft\Windows\INetCache\Content.Outlook\AWYHJ2Y1\www.iho.int" TargetMode="External"/><Relationship Id="rId44" Type="http://schemas.openxmlformats.org/officeDocument/2006/relationships/header" Target="header4.xml"/><Relationship Id="rId52" Type="http://schemas.openxmlformats.org/officeDocument/2006/relationships/image" Target="media/image19.png"/><Relationship Id="rId60" Type="http://schemas.openxmlformats.org/officeDocument/2006/relationships/hyperlink" Target="http://www.iho.int/S124/gml/cs0/0.1" TargetMode="External"/><Relationship Id="rId65" Type="http://schemas.openxmlformats.org/officeDocument/2006/relationships/image" Target="media/image27.jpeg"/><Relationship Id="rId73" Type="http://schemas.openxmlformats.org/officeDocument/2006/relationships/image" Target="media/image32.png"/><Relationship Id="rId78" Type="http://schemas.openxmlformats.org/officeDocument/2006/relationships/hyperlink" Target="http://www.iho.int/S124/gml/cs0/0.1" TargetMode="External"/><Relationship Id="rId81" Type="http://schemas.openxmlformats.org/officeDocument/2006/relationships/image" Target="media/image36.jpeg"/><Relationship Id="rId86" Type="http://schemas.openxmlformats.org/officeDocument/2006/relationships/image" Target="media/image39.jpeg"/><Relationship Id="rId94" Type="http://schemas.openxmlformats.org/officeDocument/2006/relationships/image" Target="media/image47.png"/><Relationship Id="rId99" Type="http://schemas.openxmlformats.org/officeDocument/2006/relationships/footer" Target="footer9.xml"/><Relationship Id="rId10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hyperlink" Target="https://epsg.org/" TargetMode="External"/><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hyperlink" Target="http://www.iho.int/S124/gml/cs0/0.1" TargetMode="External"/><Relationship Id="rId76" Type="http://schemas.openxmlformats.org/officeDocument/2006/relationships/hyperlink" Target="http://www.iho.int/S124/gml/cs0/0.1" TargetMode="External"/><Relationship Id="rId97" Type="http://schemas.openxmlformats.org/officeDocument/2006/relationships/header" Target="header7.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116</Pages>
  <Words>22795</Words>
  <Characters>129936</Characters>
  <Application>Microsoft Office Word</Application>
  <DocSecurity>0</DocSecurity>
  <Lines>1082</Lines>
  <Paragraphs>304</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152427</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541</cp:revision>
  <cp:lastPrinted>2024-02-27T09:27:00Z</cp:lastPrinted>
  <dcterms:created xsi:type="dcterms:W3CDTF">2024-02-27T08:59:00Z</dcterms:created>
  <dcterms:modified xsi:type="dcterms:W3CDTF">2024-07-26T02:31:00Z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